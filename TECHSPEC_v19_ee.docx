
<file path=[Content_Types].xml><?xml version="1.0" encoding="utf-8"?>
<Types xmlns="http://schemas.openxmlformats.org/package/2006/content-types">
  <Default Extension="xml" ContentType="application/xml"/>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347AF5" w14:textId="77777777" w:rsidR="00D926EC" w:rsidRPr="00624C44" w:rsidRDefault="00D926EC" w:rsidP="00D926EC">
      <w:pPr>
        <w:rPr>
          <w:lang w:val="en-US"/>
        </w:rPr>
      </w:pPr>
      <w:bookmarkStart w:id="0" w:name="_Toc345029575"/>
      <w:bookmarkStart w:id="1" w:name="_Toc345030244"/>
      <w:bookmarkStart w:id="2" w:name="_Toc345338829"/>
      <w:bookmarkStart w:id="3" w:name="_Toc345339166"/>
      <w:bookmarkStart w:id="4" w:name="_Toc345339232"/>
      <w:bookmarkStart w:id="5" w:name="_Toc345339298"/>
      <w:bookmarkStart w:id="6" w:name="_Toc345339364"/>
      <w:bookmarkStart w:id="7" w:name="_Toc345339435"/>
      <w:bookmarkStart w:id="8" w:name="_Toc345340067"/>
      <w:bookmarkStart w:id="9" w:name="_Toc345340607"/>
      <w:bookmarkStart w:id="10" w:name="_Toc345340708"/>
      <w:bookmarkStart w:id="11" w:name="_Toc345340802"/>
      <w:bookmarkStart w:id="12" w:name="_Toc345453701"/>
      <w:bookmarkStart w:id="13" w:name="_Toc345705015"/>
      <w:bookmarkStart w:id="14" w:name="_Toc345777597"/>
      <w:bookmarkStart w:id="15" w:name="_Toc345837332"/>
      <w:bookmarkStart w:id="16" w:name="_Toc345861477"/>
      <w:bookmarkStart w:id="17" w:name="_Toc345864016"/>
      <w:bookmarkStart w:id="18" w:name="_Toc347836326"/>
      <w:bookmarkStart w:id="19" w:name="_Toc347839260"/>
      <w:bookmarkStart w:id="20" w:name="_Toc348254044"/>
    </w:p>
    <w:p w14:paraId="485DD55B" w14:textId="77777777" w:rsidR="00D926EC" w:rsidRPr="00624C44" w:rsidRDefault="00D926EC" w:rsidP="00D926EC">
      <w:pPr>
        <w:rPr>
          <w:lang w:val="en-US"/>
        </w:rPr>
      </w:pPr>
    </w:p>
    <w:p w14:paraId="52CEE16B" w14:textId="77777777" w:rsidR="00D926EC" w:rsidRPr="00624C44" w:rsidRDefault="00D926EC" w:rsidP="00D926EC">
      <w:pPr>
        <w:rPr>
          <w:lang w:val="en-US"/>
        </w:rPr>
      </w:pPr>
    </w:p>
    <w:p w14:paraId="65AAAC25" w14:textId="77777777" w:rsidR="00D926EC" w:rsidRPr="00624C44" w:rsidRDefault="00D926EC" w:rsidP="00D926EC">
      <w:pPr>
        <w:rPr>
          <w:lang w:val="en-US"/>
        </w:rPr>
      </w:pPr>
    </w:p>
    <w:p w14:paraId="5F9B0552" w14:textId="77777777" w:rsidR="00D926EC" w:rsidRPr="00624C44" w:rsidRDefault="00D926EC" w:rsidP="00D926EC">
      <w:pPr>
        <w:rPr>
          <w:lang w:val="en-US"/>
        </w:rPr>
      </w:pPr>
    </w:p>
    <w:p w14:paraId="5927FA9F" w14:textId="77777777" w:rsidR="00D926EC" w:rsidRPr="00624C44" w:rsidRDefault="00D926EC" w:rsidP="00D926EC">
      <w:pPr>
        <w:rPr>
          <w:lang w:val="en-US"/>
        </w:rPr>
      </w:pPr>
    </w:p>
    <w:p w14:paraId="6DC68BD0" w14:textId="77777777" w:rsidR="00D926EC" w:rsidRPr="00624C44" w:rsidRDefault="00D926EC" w:rsidP="00612CE2">
      <w:pPr>
        <w:rPr>
          <w:sz w:val="56"/>
          <w:szCs w:val="56"/>
          <w:lang w:val="en-US"/>
        </w:rPr>
      </w:pPr>
      <w:bookmarkStart w:id="21" w:name="_Toc348389712"/>
      <w:bookmarkStart w:id="22" w:name="_Toc348390106"/>
      <w:bookmarkStart w:id="23" w:name="_Toc348390253"/>
      <w:bookmarkStart w:id="24" w:name="_Toc348390658"/>
      <w:bookmarkStart w:id="25" w:name="_Toc348963154"/>
      <w:bookmarkStart w:id="26" w:name="_Toc348967001"/>
      <w:proofErr w:type="spellStart"/>
      <w:r w:rsidRPr="00624C44">
        <w:rPr>
          <w:sz w:val="56"/>
          <w:szCs w:val="56"/>
          <w:lang w:val="en-US"/>
        </w:rPr>
        <w:t>MotionComposer</w:t>
      </w:r>
      <w:bookmarkEnd w:id="21"/>
      <w:bookmarkEnd w:id="22"/>
      <w:bookmarkEnd w:id="23"/>
      <w:bookmarkEnd w:id="24"/>
      <w:proofErr w:type="spellEnd"/>
      <w:r w:rsidRPr="00624C44">
        <w:rPr>
          <w:sz w:val="56"/>
          <w:szCs w:val="56"/>
          <w:lang w:val="en-US"/>
        </w:rPr>
        <w:t xml:space="preserve"> 3.0</w:t>
      </w:r>
      <w:bookmarkEnd w:id="25"/>
      <w:bookmarkEnd w:id="26"/>
      <w:r w:rsidRPr="00624C44">
        <w:rPr>
          <w:sz w:val="56"/>
          <w:szCs w:val="56"/>
          <w:lang w:val="en-US"/>
        </w:rPr>
        <w:t xml:space="preserve">    </w:t>
      </w:r>
    </w:p>
    <w:p w14:paraId="74EE9389" w14:textId="77777777" w:rsidR="00D926EC" w:rsidRPr="00624C44" w:rsidRDefault="00D926EC" w:rsidP="00612CE2">
      <w:pPr>
        <w:rPr>
          <w:sz w:val="56"/>
          <w:szCs w:val="56"/>
          <w:lang w:val="en-US"/>
        </w:rPr>
      </w:pPr>
      <w:bookmarkStart w:id="27" w:name="_Toc348389713"/>
      <w:bookmarkStart w:id="28" w:name="_Toc348390107"/>
      <w:bookmarkStart w:id="29" w:name="_Toc348390254"/>
      <w:bookmarkStart w:id="30" w:name="_Toc348390659"/>
      <w:bookmarkStart w:id="31" w:name="_Toc348963155"/>
      <w:bookmarkStart w:id="32" w:name="_Toc348967002"/>
      <w:r w:rsidRPr="00624C44">
        <w:rPr>
          <w:sz w:val="56"/>
          <w:szCs w:val="56"/>
          <w:lang w:val="en-US"/>
        </w:rPr>
        <w:t>Technical Specifications</w:t>
      </w:r>
      <w:bookmarkEnd w:id="27"/>
      <w:bookmarkEnd w:id="28"/>
      <w:bookmarkEnd w:id="29"/>
      <w:bookmarkEnd w:id="30"/>
      <w:bookmarkEnd w:id="31"/>
      <w:bookmarkEnd w:id="32"/>
    </w:p>
    <w:p w14:paraId="0C45FA9C" w14:textId="70C0A997" w:rsidR="00D926EC" w:rsidRPr="00624C44" w:rsidRDefault="00D926EC" w:rsidP="00D926EC">
      <w:pPr>
        <w:rPr>
          <w:lang w:val="en-US"/>
        </w:rPr>
      </w:pPr>
    </w:p>
    <w:p w14:paraId="1FD4227B" w14:textId="77777777" w:rsidR="00F128ED" w:rsidRPr="00624C44" w:rsidRDefault="00F128ED" w:rsidP="00D926EC">
      <w:pPr>
        <w:rPr>
          <w:ins w:id="33" w:author="motioncomposer" w:date="2017-12-21T19:52:00Z"/>
          <w:color w:val="0000FF"/>
          <w:lang w:val="en-US"/>
        </w:rPr>
      </w:pPr>
    </w:p>
    <w:p w14:paraId="45F08251" w14:textId="77777777" w:rsidR="00695DB3" w:rsidRPr="00624C44" w:rsidRDefault="00695DB3" w:rsidP="00D926EC">
      <w:pPr>
        <w:rPr>
          <w:ins w:id="34" w:author="motioncomposer" w:date="2017-12-21T19:52:00Z"/>
          <w:lang w:val="en-US"/>
        </w:rPr>
      </w:pPr>
    </w:p>
    <w:p w14:paraId="3779133F" w14:textId="77777777" w:rsidR="00727BB9" w:rsidRDefault="000B5200" w:rsidP="00D926EC">
      <w:pPr>
        <w:rPr>
          <w:color w:val="0000FF"/>
          <w:lang w:val="en-US"/>
        </w:rPr>
      </w:pPr>
      <w:r w:rsidRPr="00A55D6A">
        <w:rPr>
          <w:color w:val="0000FF"/>
          <w:lang w:val="en-US"/>
        </w:rPr>
        <w:t xml:space="preserve">recent changes:  </w:t>
      </w:r>
    </w:p>
    <w:p w14:paraId="60AD6EB9" w14:textId="77777777" w:rsidR="00727BB9" w:rsidRDefault="00727BB9" w:rsidP="00D926EC">
      <w:pPr>
        <w:rPr>
          <w:color w:val="0000FF"/>
          <w:lang w:val="en-US"/>
        </w:rPr>
      </w:pPr>
    </w:p>
    <w:p w14:paraId="787D8CCA" w14:textId="2C0AF8CF" w:rsidR="00727BB9" w:rsidRDefault="00727BB9" w:rsidP="00D926EC">
      <w:pPr>
        <w:rPr>
          <w:color w:val="0000FF"/>
          <w:lang w:val="en-US"/>
        </w:rPr>
      </w:pPr>
      <w:r>
        <w:rPr>
          <w:color w:val="0000FF"/>
          <w:lang w:val="en-US"/>
        </w:rPr>
        <w:t>added section on Field of View</w:t>
      </w:r>
      <w:r w:rsidR="00E1642C">
        <w:rPr>
          <w:color w:val="0000FF"/>
          <w:lang w:val="en-US"/>
        </w:rPr>
        <w:t xml:space="preserve"> </w:t>
      </w:r>
    </w:p>
    <w:p w14:paraId="13DF15F3" w14:textId="327C8FED" w:rsidR="00727BB9" w:rsidRDefault="00E1642C" w:rsidP="00D926EC">
      <w:pPr>
        <w:rPr>
          <w:color w:val="0000FF"/>
          <w:lang w:val="en-US"/>
        </w:rPr>
      </w:pPr>
      <w:r>
        <w:rPr>
          <w:color w:val="0000FF"/>
          <w:lang w:val="en-US"/>
        </w:rPr>
        <w:t>-</w:t>
      </w:r>
      <w:proofErr w:type="spellStart"/>
      <w:r>
        <w:rPr>
          <w:color w:val="0000FF"/>
          <w:lang w:val="en-US"/>
        </w:rPr>
        <w:t>rw</w:t>
      </w:r>
      <w:proofErr w:type="spellEnd"/>
    </w:p>
    <w:p w14:paraId="3BF7F4F1" w14:textId="77777777" w:rsidR="00E1642C" w:rsidRDefault="00E1642C" w:rsidP="00D926EC">
      <w:pPr>
        <w:rPr>
          <w:color w:val="0000FF"/>
          <w:lang w:val="en-US"/>
        </w:rPr>
      </w:pPr>
    </w:p>
    <w:p w14:paraId="6FAA50C9" w14:textId="77777777" w:rsidR="00E1642C" w:rsidRDefault="00E1642C" w:rsidP="00D926EC">
      <w:pPr>
        <w:rPr>
          <w:color w:val="0000FF"/>
          <w:lang w:val="en-US"/>
        </w:rPr>
      </w:pPr>
    </w:p>
    <w:p w14:paraId="3CBB9203" w14:textId="02DD4F71" w:rsidR="00727BB9" w:rsidRDefault="00727BB9" w:rsidP="00D926EC">
      <w:pPr>
        <w:rPr>
          <w:color w:val="0000FF"/>
          <w:lang w:val="en-US"/>
        </w:rPr>
      </w:pPr>
      <w:r>
        <w:rPr>
          <w:color w:val="0000FF"/>
          <w:lang w:val="en-US"/>
        </w:rPr>
        <w:t>--------------</w:t>
      </w:r>
    </w:p>
    <w:p w14:paraId="38EA5E00" w14:textId="3AE43AB8" w:rsidR="000B5200" w:rsidRPr="00A55D6A" w:rsidRDefault="000B5200" w:rsidP="00D926EC">
      <w:pPr>
        <w:rPr>
          <w:color w:val="0000FF"/>
          <w:lang w:val="en-US"/>
        </w:rPr>
      </w:pPr>
      <w:r w:rsidRPr="00A55D6A">
        <w:rPr>
          <w:color w:val="0000FF"/>
          <w:lang w:val="en-US"/>
        </w:rPr>
        <w:t xml:space="preserve"> </w:t>
      </w:r>
    </w:p>
    <w:p w14:paraId="0128C55E" w14:textId="7C3B08A9" w:rsidR="00757133" w:rsidRDefault="000B5200" w:rsidP="00D926EC">
      <w:pPr>
        <w:rPr>
          <w:color w:val="0000FF"/>
          <w:lang w:val="en-US"/>
        </w:rPr>
      </w:pPr>
      <w:r w:rsidRPr="00A55D6A">
        <w:rPr>
          <w:color w:val="0000FF"/>
          <w:lang w:val="en-US"/>
        </w:rPr>
        <w:t xml:space="preserve">the section on modes </w:t>
      </w:r>
      <w:r w:rsidR="00A55D6A">
        <w:rPr>
          <w:color w:val="0000FF"/>
          <w:lang w:val="en-US"/>
        </w:rPr>
        <w:t>was</w:t>
      </w:r>
      <w:r w:rsidRPr="00A55D6A">
        <w:rPr>
          <w:color w:val="0000FF"/>
          <w:lang w:val="en-US"/>
        </w:rPr>
        <w:t xml:space="preserve"> removed.</w:t>
      </w:r>
      <w:r w:rsidR="00F854EA">
        <w:rPr>
          <w:color w:val="0000FF"/>
          <w:lang w:val="en-US"/>
        </w:rPr>
        <w:t xml:space="preserve"> p50</w:t>
      </w:r>
    </w:p>
    <w:p w14:paraId="33912640" w14:textId="6CDC26AD" w:rsidR="00790281" w:rsidRDefault="00757133" w:rsidP="00D926EC">
      <w:pPr>
        <w:rPr>
          <w:color w:val="0000FF"/>
          <w:lang w:val="en-US"/>
        </w:rPr>
      </w:pPr>
      <w:r>
        <w:rPr>
          <w:color w:val="0000FF"/>
          <w:lang w:val="en-US"/>
        </w:rPr>
        <w:t>and re-done</w:t>
      </w:r>
      <w:r w:rsidR="00790281">
        <w:rPr>
          <w:color w:val="0000FF"/>
          <w:lang w:val="en-US"/>
        </w:rPr>
        <w:t xml:space="preserve"> according to </w:t>
      </w:r>
      <w:proofErr w:type="gramStart"/>
      <w:r w:rsidR="00727BB9">
        <w:rPr>
          <w:color w:val="0000FF"/>
          <w:lang w:val="en-US"/>
        </w:rPr>
        <w:t xml:space="preserve">EE </w:t>
      </w:r>
      <w:r w:rsidR="00790281">
        <w:rPr>
          <w:color w:val="0000FF"/>
          <w:lang w:val="en-US"/>
        </w:rPr>
        <w:t xml:space="preserve"> notes</w:t>
      </w:r>
      <w:proofErr w:type="gramEnd"/>
      <w:r>
        <w:rPr>
          <w:color w:val="0000FF"/>
          <w:lang w:val="en-US"/>
        </w:rPr>
        <w:t xml:space="preserve">. </w:t>
      </w:r>
    </w:p>
    <w:p w14:paraId="2CDFD254" w14:textId="77777777" w:rsidR="00757133" w:rsidRPr="00A55D6A" w:rsidRDefault="00757133" w:rsidP="00D926EC">
      <w:pPr>
        <w:rPr>
          <w:color w:val="0000FF"/>
          <w:lang w:val="en-US"/>
        </w:rPr>
      </w:pPr>
    </w:p>
    <w:p w14:paraId="2FB7FE89" w14:textId="2194A6CD" w:rsidR="00A55D6A" w:rsidRDefault="00A55D6A" w:rsidP="00D926EC">
      <w:pPr>
        <w:rPr>
          <w:color w:val="0000FF"/>
          <w:lang w:val="en-US"/>
        </w:rPr>
      </w:pPr>
      <w:r>
        <w:rPr>
          <w:color w:val="0000FF"/>
          <w:lang w:val="en-US"/>
        </w:rPr>
        <w:t>there are</w:t>
      </w:r>
      <w:r w:rsidR="00757133">
        <w:rPr>
          <w:color w:val="0000FF"/>
          <w:lang w:val="en-US"/>
        </w:rPr>
        <w:t xml:space="preserve"> a few</w:t>
      </w:r>
      <w:r>
        <w:rPr>
          <w:color w:val="0000FF"/>
          <w:lang w:val="en-US"/>
        </w:rPr>
        <w:t xml:space="preserve"> </w:t>
      </w:r>
      <w:r w:rsidR="000B5200" w:rsidRPr="00A55D6A">
        <w:rPr>
          <w:color w:val="0000FF"/>
          <w:lang w:val="en-US"/>
        </w:rPr>
        <w:t xml:space="preserve">open questions </w:t>
      </w:r>
      <w:r>
        <w:rPr>
          <w:color w:val="0000FF"/>
          <w:lang w:val="en-US"/>
        </w:rPr>
        <w:t xml:space="preserve">(things needing discussion) </w:t>
      </w:r>
      <w:r w:rsidR="000B5200" w:rsidRPr="00A55D6A">
        <w:rPr>
          <w:color w:val="0000FF"/>
          <w:lang w:val="en-US"/>
        </w:rPr>
        <w:t>in red</w:t>
      </w:r>
      <w:r>
        <w:rPr>
          <w:color w:val="0000FF"/>
          <w:lang w:val="en-US"/>
        </w:rPr>
        <w:t xml:space="preserve">. </w:t>
      </w:r>
    </w:p>
    <w:p w14:paraId="463AED64" w14:textId="4D401E25" w:rsidR="00695DB3" w:rsidRPr="00624C44" w:rsidRDefault="00A55D6A" w:rsidP="00D926EC">
      <w:pPr>
        <w:rPr>
          <w:ins w:id="35" w:author="motioncomposer" w:date="2017-12-21T19:52:00Z"/>
          <w:lang w:val="en-US"/>
        </w:rPr>
      </w:pPr>
      <w:r>
        <w:rPr>
          <w:color w:val="0000FF"/>
          <w:lang w:val="en-US"/>
        </w:rPr>
        <w:t xml:space="preserve">pp. </w:t>
      </w:r>
      <w:r w:rsidR="00402C34">
        <w:rPr>
          <w:color w:val="0000FF"/>
          <w:lang w:val="en-US"/>
        </w:rPr>
        <w:t xml:space="preserve">4, </w:t>
      </w:r>
      <w:r>
        <w:rPr>
          <w:color w:val="0000FF"/>
          <w:lang w:val="en-US"/>
        </w:rPr>
        <w:t>28, 50, 51</w:t>
      </w:r>
      <w:r w:rsidR="007E3A09">
        <w:rPr>
          <w:color w:val="0000FF"/>
          <w:lang w:val="en-US"/>
        </w:rPr>
        <w:t xml:space="preserve"> </w:t>
      </w:r>
      <w:r>
        <w:rPr>
          <w:color w:val="0000FF"/>
          <w:lang w:val="en-US"/>
        </w:rPr>
        <w:t>(</w:t>
      </w:r>
      <w:r w:rsidR="007C0607">
        <w:rPr>
          <w:color w:val="0000FF"/>
          <w:lang w:val="en-US"/>
        </w:rPr>
        <w:t xml:space="preserve">q’s top </w:t>
      </w:r>
      <w:r>
        <w:rPr>
          <w:color w:val="0000FF"/>
          <w:lang w:val="en-US"/>
        </w:rPr>
        <w:t>of 16rw).</w:t>
      </w:r>
    </w:p>
    <w:p w14:paraId="5DB1FE87" w14:textId="77777777" w:rsidR="00264DEE" w:rsidRPr="00624C44" w:rsidRDefault="00264DEE" w:rsidP="00D926EC">
      <w:pPr>
        <w:rPr>
          <w:ins w:id="36" w:author="motioncomposer" w:date="2017-12-21T19:52:00Z"/>
          <w:lang w:val="en-US"/>
        </w:rPr>
      </w:pPr>
    </w:p>
    <w:p w14:paraId="107E5BC9" w14:textId="77777777" w:rsidR="00695DB3" w:rsidRPr="00624C44" w:rsidRDefault="00695DB3" w:rsidP="00D926EC">
      <w:pPr>
        <w:rPr>
          <w:ins w:id="37" w:author="motioncomposer" w:date="2017-12-21T19:52:00Z"/>
          <w:lang w:val="en-US"/>
        </w:rPr>
      </w:pPr>
    </w:p>
    <w:p w14:paraId="5A93E038" w14:textId="77777777" w:rsidR="00695DB3" w:rsidRPr="00624C44" w:rsidRDefault="00695DB3" w:rsidP="00D926EC">
      <w:pPr>
        <w:rPr>
          <w:lang w:val="en-US"/>
        </w:rPr>
      </w:pPr>
    </w:p>
    <w:p w14:paraId="54F89061" w14:textId="77777777" w:rsidR="00624C44" w:rsidRPr="00624C44" w:rsidRDefault="00624C44" w:rsidP="00D926EC">
      <w:pPr>
        <w:rPr>
          <w:lang w:val="en-US"/>
        </w:rPr>
      </w:pPr>
    </w:p>
    <w:p w14:paraId="5EC7C030" w14:textId="77777777" w:rsidR="00624C44" w:rsidRPr="00624C44" w:rsidRDefault="00624C44" w:rsidP="00D926EC">
      <w:pPr>
        <w:rPr>
          <w:lang w:val="en-US"/>
        </w:rPr>
      </w:pPr>
    </w:p>
    <w:p w14:paraId="3024E14F" w14:textId="77777777" w:rsidR="00624C44" w:rsidRPr="00624C44" w:rsidRDefault="00624C44" w:rsidP="00D926EC">
      <w:pPr>
        <w:rPr>
          <w:lang w:val="en-US"/>
        </w:rPr>
      </w:pPr>
    </w:p>
    <w:p w14:paraId="11E44E72" w14:textId="77777777" w:rsidR="00624C44" w:rsidRPr="00624C44" w:rsidRDefault="00624C44" w:rsidP="00D926EC">
      <w:pPr>
        <w:rPr>
          <w:ins w:id="38" w:author="motioncomposer" w:date="2017-12-21T19:52:00Z"/>
          <w:lang w:val="en-US"/>
        </w:rPr>
      </w:pPr>
    </w:p>
    <w:p w14:paraId="760DB901" w14:textId="77777777" w:rsidR="00695DB3" w:rsidRPr="00624C44" w:rsidRDefault="00695DB3" w:rsidP="00D926EC">
      <w:pPr>
        <w:rPr>
          <w:ins w:id="39" w:author="motioncomposer" w:date="2017-12-21T19:52:00Z"/>
          <w:lang w:val="en-US"/>
        </w:rPr>
      </w:pPr>
    </w:p>
    <w:p w14:paraId="077F5474" w14:textId="77777777" w:rsidR="00066AA5" w:rsidRPr="00624C44" w:rsidRDefault="00066AA5" w:rsidP="00D926EC">
      <w:pPr>
        <w:rPr>
          <w:ins w:id="40" w:author="motioncomposer" w:date="2017-12-21T19:52:00Z"/>
          <w:lang w:val="en-US"/>
        </w:rPr>
      </w:pPr>
    </w:p>
    <w:p w14:paraId="3AD787A2" w14:textId="77777777" w:rsidR="00066AA5" w:rsidRPr="00624C44" w:rsidRDefault="00066AA5" w:rsidP="00D926EC">
      <w:pPr>
        <w:rPr>
          <w:ins w:id="41" w:author="motioncomposer" w:date="2017-12-21T19:52:00Z"/>
          <w:lang w:val="en-US"/>
        </w:rPr>
      </w:pPr>
    </w:p>
    <w:p w14:paraId="797B331B" w14:textId="77777777" w:rsidR="00695DB3" w:rsidRPr="00624C44" w:rsidRDefault="00695DB3" w:rsidP="00D926EC">
      <w:pPr>
        <w:rPr>
          <w:lang w:val="en-US"/>
        </w:rPr>
      </w:pPr>
    </w:p>
    <w:p w14:paraId="7EA22E79" w14:textId="77777777" w:rsidR="00624C44" w:rsidRPr="00624C44" w:rsidRDefault="00624C44" w:rsidP="00D926EC">
      <w:pPr>
        <w:rPr>
          <w:lang w:val="en-US"/>
        </w:rPr>
      </w:pPr>
    </w:p>
    <w:p w14:paraId="2EDDC79A" w14:textId="77777777" w:rsidR="00624C44" w:rsidRPr="00624C44" w:rsidRDefault="00624C44" w:rsidP="00D926EC">
      <w:pPr>
        <w:rPr>
          <w:lang w:val="en-US"/>
        </w:rPr>
      </w:pPr>
    </w:p>
    <w:p w14:paraId="0D3F2B4D" w14:textId="77777777" w:rsidR="00624C44" w:rsidRPr="00624C44" w:rsidRDefault="00624C44" w:rsidP="00D926EC">
      <w:pPr>
        <w:rPr>
          <w:lang w:val="en-US"/>
        </w:rPr>
      </w:pPr>
    </w:p>
    <w:p w14:paraId="4B6CDFF8" w14:textId="77777777" w:rsidR="00624C44" w:rsidRPr="00624C44" w:rsidRDefault="00624C44" w:rsidP="00D926EC">
      <w:pPr>
        <w:rPr>
          <w:lang w:val="en-US"/>
        </w:rPr>
      </w:pPr>
    </w:p>
    <w:p w14:paraId="2AD9135F" w14:textId="77777777" w:rsidR="00624C44" w:rsidRPr="00624C44" w:rsidRDefault="00624C44" w:rsidP="00D926EC">
      <w:pPr>
        <w:rPr>
          <w:lang w:val="en-US"/>
        </w:rPr>
      </w:pPr>
    </w:p>
    <w:p w14:paraId="64C8FB07" w14:textId="77777777" w:rsidR="00624C44" w:rsidRPr="00624C44" w:rsidRDefault="00624C44" w:rsidP="00D926EC">
      <w:pPr>
        <w:rPr>
          <w:lang w:val="en-US"/>
        </w:rPr>
      </w:pPr>
    </w:p>
    <w:p w14:paraId="0D531B61" w14:textId="77777777" w:rsidR="00624C44" w:rsidRPr="00624C44" w:rsidRDefault="00624C44" w:rsidP="00D926EC">
      <w:pPr>
        <w:rPr>
          <w:lang w:val="en-US"/>
        </w:rPr>
      </w:pPr>
    </w:p>
    <w:p w14:paraId="484E17ED" w14:textId="77777777" w:rsidR="00624C44" w:rsidRPr="00624C44" w:rsidRDefault="00624C44" w:rsidP="00D926EC">
      <w:pPr>
        <w:rPr>
          <w:lang w:val="en-US"/>
        </w:rPr>
      </w:pPr>
    </w:p>
    <w:p w14:paraId="76F8C812" w14:textId="77777777" w:rsidR="00624C44" w:rsidRPr="00624C44" w:rsidRDefault="00624C44" w:rsidP="00D926EC">
      <w:pPr>
        <w:rPr>
          <w:lang w:val="en-US"/>
        </w:rPr>
      </w:pPr>
    </w:p>
    <w:p w14:paraId="412046BC" w14:textId="77777777" w:rsidR="00624C44" w:rsidRPr="00624C44" w:rsidRDefault="00624C44" w:rsidP="00D926EC">
      <w:pPr>
        <w:rPr>
          <w:lang w:val="en-US"/>
        </w:rPr>
      </w:pPr>
    </w:p>
    <w:p w14:paraId="0E467F3B" w14:textId="77777777" w:rsidR="00624C44" w:rsidRPr="00624C44" w:rsidRDefault="00624C44" w:rsidP="00D926EC">
      <w:pPr>
        <w:rPr>
          <w:lang w:val="en-US"/>
        </w:rPr>
      </w:pPr>
    </w:p>
    <w:p w14:paraId="3141C665" w14:textId="77777777" w:rsidR="00624C44" w:rsidRDefault="00624C44" w:rsidP="00D926EC">
      <w:pPr>
        <w:rPr>
          <w:lang w:val="en-US"/>
        </w:rPr>
      </w:pPr>
    </w:p>
    <w:p w14:paraId="10894076" w14:textId="77777777" w:rsidR="00624C44" w:rsidRDefault="00624C44" w:rsidP="00D926EC">
      <w:pPr>
        <w:rPr>
          <w:lang w:val="en-US"/>
        </w:rPr>
      </w:pPr>
    </w:p>
    <w:p w14:paraId="73C78462" w14:textId="77777777" w:rsidR="007C0607" w:rsidRDefault="007C0607" w:rsidP="00D926EC">
      <w:pPr>
        <w:rPr>
          <w:lang w:val="en-US"/>
        </w:rPr>
      </w:pPr>
    </w:p>
    <w:p w14:paraId="482E945E" w14:textId="77777777" w:rsidR="007C0607" w:rsidRDefault="007C0607" w:rsidP="00D926EC">
      <w:pPr>
        <w:rPr>
          <w:lang w:val="en-US"/>
        </w:rPr>
      </w:pPr>
    </w:p>
    <w:p w14:paraId="3DFEC239" w14:textId="77777777" w:rsidR="007C0607" w:rsidRPr="00624C44" w:rsidRDefault="007C0607" w:rsidP="00D926EC">
      <w:pPr>
        <w:rPr>
          <w:lang w:val="en-US"/>
        </w:rPr>
      </w:pPr>
    </w:p>
    <w:p w14:paraId="7C7AB346" w14:textId="77777777" w:rsidR="00624C44" w:rsidRPr="00624C44" w:rsidRDefault="00624C44" w:rsidP="00D926EC">
      <w:pPr>
        <w:rPr>
          <w:lang w:val="en-US"/>
        </w:rPr>
      </w:pPr>
    </w:p>
    <w:p w14:paraId="6B4DF524" w14:textId="77777777" w:rsidR="00624C44" w:rsidRPr="00624C44" w:rsidRDefault="00624C44" w:rsidP="00D926EC">
      <w:pPr>
        <w:rPr>
          <w:lang w:val="en-US"/>
        </w:rPr>
      </w:pPr>
    </w:p>
    <w:p w14:paraId="28C261F0" w14:textId="77777777" w:rsidR="00624C44" w:rsidRPr="00624C44" w:rsidRDefault="00624C44" w:rsidP="00D926EC">
      <w:pPr>
        <w:rPr>
          <w:lang w:val="en-US"/>
        </w:rPr>
      </w:pPr>
    </w:p>
    <w:p w14:paraId="4433F167" w14:textId="77777777" w:rsidR="00624C44" w:rsidRPr="00624C44" w:rsidRDefault="00624C44" w:rsidP="00D926EC">
      <w:pPr>
        <w:rPr>
          <w:ins w:id="42" w:author="motioncomposer" w:date="2017-12-21T19:52:00Z"/>
          <w:lang w:val="en-US"/>
        </w:rPr>
      </w:pPr>
    </w:p>
    <w:p w14:paraId="06648A2C" w14:textId="77777777" w:rsidR="00D926EC" w:rsidRPr="00624C44" w:rsidRDefault="00D926EC" w:rsidP="00D926EC">
      <w:pPr>
        <w:rPr>
          <w:ins w:id="43" w:author="motioncomposer" w:date="2017-12-21T19:52:00Z"/>
          <w:lang w:val="en-US"/>
        </w:rPr>
      </w:pPr>
    </w:p>
    <w:p w14:paraId="410C7C36" w14:textId="1AFC1D31" w:rsidR="00D926EC" w:rsidRPr="00624C44" w:rsidRDefault="00624C44" w:rsidP="00D926EC">
      <w:pPr>
        <w:rPr>
          <w:lang w:val="en-US"/>
        </w:rPr>
      </w:pPr>
      <w:r w:rsidRPr="00624C44">
        <w:rPr>
          <w:lang w:val="en-US"/>
        </w:rPr>
        <w:t>25</w:t>
      </w:r>
      <w:ins w:id="44" w:author="motioncomposer" w:date="2017-12-21T19:52:00Z">
        <w:r w:rsidR="00391704" w:rsidRPr="00624C44">
          <w:rPr>
            <w:lang w:val="en-US"/>
          </w:rPr>
          <w:t xml:space="preserve"> </w:t>
        </w:r>
        <w:r w:rsidR="00AE578E" w:rsidRPr="00624C44">
          <w:rPr>
            <w:lang w:val="en-US"/>
          </w:rPr>
          <w:t>Dec</w:t>
        </w:r>
      </w:ins>
      <w:r w:rsidR="00D926EC" w:rsidRPr="00624C44">
        <w:rPr>
          <w:lang w:val="en-US"/>
        </w:rPr>
        <w:t xml:space="preserve"> 2017</w:t>
      </w:r>
    </w:p>
    <w:p w14:paraId="1705F9DD" w14:textId="77777777" w:rsidR="00D926EC" w:rsidRPr="00624C44" w:rsidRDefault="00D926EC" w:rsidP="00D926EC">
      <w:pPr>
        <w:rPr>
          <w:lang w:val="en-US"/>
        </w:rPr>
      </w:pPr>
      <w:r w:rsidRPr="00624C44">
        <w:rPr>
          <w:lang w:val="en-US"/>
        </w:rPr>
        <w:t>Robert Wechsler</w:t>
      </w:r>
    </w:p>
    <w:p w14:paraId="5B4F4962" w14:textId="77777777" w:rsidR="00D926EC" w:rsidRPr="00624C44" w:rsidRDefault="00D926EC" w:rsidP="00D926EC">
      <w:pPr>
        <w:rPr>
          <w:lang w:val="en-US"/>
        </w:rPr>
      </w:pPr>
      <w:r w:rsidRPr="00624C44">
        <w:rPr>
          <w:lang w:val="en-US"/>
        </w:rPr>
        <w:t>Ekmel Ertan</w:t>
      </w:r>
    </w:p>
    <w:p w14:paraId="0E916D08" w14:textId="77777777" w:rsidR="002F1A03" w:rsidRPr="00624C44" w:rsidRDefault="002F1A03" w:rsidP="00D926EC">
      <w:pPr>
        <w:rPr>
          <w:lang w:val="en-US"/>
        </w:rPr>
      </w:pPr>
    </w:p>
    <w:p w14:paraId="7C1073EA" w14:textId="7286FA24" w:rsidR="002F1A03" w:rsidRPr="00624C44" w:rsidRDefault="002F1A03" w:rsidP="002F1A03">
      <w:pPr>
        <w:rPr>
          <w:color w:val="FF0000"/>
          <w:lang w:val="en-US"/>
        </w:rPr>
      </w:pPr>
      <w:r w:rsidRPr="00624C44">
        <w:rPr>
          <w:b/>
          <w:color w:val="FF0000"/>
          <w:u w:val="single"/>
          <w:lang w:val="en-US"/>
        </w:rPr>
        <w:t>Note to Reader</w:t>
      </w:r>
      <w:r w:rsidRPr="00624C44">
        <w:rPr>
          <w:color w:val="FF0000"/>
          <w:lang w:val="en-US"/>
        </w:rPr>
        <w:t xml:space="preserve">:    Be respectful of secrecy; there are trade secrets described in this document.  </w:t>
      </w:r>
    </w:p>
    <w:p w14:paraId="52726E24" w14:textId="0C75C401" w:rsidR="002F1A03" w:rsidRPr="00624C44" w:rsidRDefault="002F1A03" w:rsidP="002F1A03">
      <w:pPr>
        <w:rPr>
          <w:color w:val="FF0000"/>
          <w:lang w:val="en-US"/>
        </w:rPr>
      </w:pPr>
      <w:r w:rsidRPr="00624C44">
        <w:rPr>
          <w:color w:val="FF0000"/>
          <w:lang w:val="en-US"/>
        </w:rPr>
        <w:t xml:space="preserve">Do not show </w:t>
      </w:r>
      <w:r w:rsidR="00391704" w:rsidRPr="00624C44">
        <w:rPr>
          <w:color w:val="FF0000"/>
          <w:lang w:val="en-US"/>
        </w:rPr>
        <w:t xml:space="preserve">any part of this document </w:t>
      </w:r>
      <w:r w:rsidRPr="00624C44">
        <w:rPr>
          <w:color w:val="FF0000"/>
          <w:lang w:val="en-US"/>
        </w:rPr>
        <w:t>to persons outside of our project.   Also, do not discuss the details of our work with persons outside of the project. Thank you.</w:t>
      </w:r>
    </w:p>
    <w:p w14:paraId="5071037F" w14:textId="525724EC" w:rsidR="00AA0388" w:rsidRPr="00624C44" w:rsidRDefault="00AA0388" w:rsidP="00D926EC">
      <w:pPr>
        <w:rPr>
          <w:lang w:val="en-US"/>
        </w:rPr>
      </w:pPr>
    </w:p>
    <w:p w14:paraId="0BBF13FD" w14:textId="17C0E59F" w:rsidR="00D926EC" w:rsidRPr="00624C44" w:rsidRDefault="00D926EC" w:rsidP="00D926EC">
      <w:pPr>
        <w:rPr>
          <w:lang w:val="en-US"/>
        </w:rPr>
      </w:pPr>
    </w:p>
    <w:p w14:paraId="4190E4A0" w14:textId="77777777" w:rsidR="00A47D84" w:rsidRPr="00624C44" w:rsidRDefault="00A47D84" w:rsidP="00612CE2">
      <w:pPr>
        <w:rPr>
          <w:ins w:id="45" w:author="motioncomposer" w:date="2017-12-21T19:52:00Z"/>
          <w:sz w:val="56"/>
          <w:szCs w:val="56"/>
          <w:lang w:val="en-US"/>
        </w:rPr>
      </w:pPr>
      <w:bookmarkStart w:id="46" w:name="_Toc347839264"/>
      <w:bookmarkStart w:id="47" w:name="_Toc362437866"/>
      <w:bookmarkStart w:id="48" w:name="_Toc365022663"/>
      <w:bookmarkStart w:id="49" w:name="_Toc347839275"/>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ins w:id="50" w:author="motioncomposer" w:date="2017-12-21T19:52:00Z">
        <w:r w:rsidRPr="00624C44">
          <w:rPr>
            <w:sz w:val="56"/>
            <w:szCs w:val="56"/>
            <w:lang w:val="en-US"/>
          </w:rPr>
          <w:t>Table of Contents</w:t>
        </w:r>
      </w:ins>
    </w:p>
    <w:p w14:paraId="6E9F93CE" w14:textId="77777777" w:rsidR="00D926EC" w:rsidRPr="00624C44" w:rsidRDefault="00D926EC" w:rsidP="00D926EC">
      <w:pPr>
        <w:rPr>
          <w:ins w:id="51" w:author="motioncomposer" w:date="2017-12-21T19:52:00Z"/>
          <w:lang w:val="en-US"/>
        </w:rPr>
      </w:pPr>
    </w:p>
    <w:p w14:paraId="231A79D2" w14:textId="77777777" w:rsidR="007618BE" w:rsidRDefault="00A07E28">
      <w:pPr>
        <w:pStyle w:val="TOC1"/>
        <w:tabs>
          <w:tab w:val="right" w:leader="dot" w:pos="9203"/>
        </w:tabs>
        <w:rPr>
          <w:b w:val="0"/>
          <w:caps w:val="0"/>
          <w:noProof/>
          <w:sz w:val="24"/>
          <w:szCs w:val="24"/>
          <w:lang w:val="en-US" w:eastAsia="ja-JP"/>
        </w:rPr>
      </w:pPr>
      <w:r w:rsidRPr="00624C44">
        <w:rPr>
          <w:lang w:val="en-US"/>
        </w:rPr>
        <w:fldChar w:fldCharType="begin"/>
      </w:r>
      <w:r w:rsidRPr="00624C44">
        <w:rPr>
          <w:lang w:val="en-US"/>
        </w:rPr>
        <w:instrText xml:space="preserve"> TOC \o "1-4" </w:instrText>
      </w:r>
      <w:r w:rsidRPr="00624C44">
        <w:rPr>
          <w:lang w:val="en-US"/>
        </w:rPr>
        <w:fldChar w:fldCharType="separate"/>
      </w:r>
      <w:r w:rsidR="007618BE">
        <w:rPr>
          <w:noProof/>
        </w:rPr>
        <w:t>MC Basics</w:t>
      </w:r>
      <w:r w:rsidR="007618BE">
        <w:rPr>
          <w:noProof/>
        </w:rPr>
        <w:tab/>
      </w:r>
      <w:r w:rsidR="007618BE">
        <w:rPr>
          <w:noProof/>
        </w:rPr>
        <w:fldChar w:fldCharType="begin"/>
      </w:r>
      <w:r w:rsidR="007618BE">
        <w:rPr>
          <w:noProof/>
        </w:rPr>
        <w:instrText xml:space="preserve"> PAGEREF _Toc380405731 \h </w:instrText>
      </w:r>
      <w:r w:rsidR="007618BE">
        <w:rPr>
          <w:noProof/>
        </w:rPr>
      </w:r>
      <w:r w:rsidR="007618BE">
        <w:rPr>
          <w:noProof/>
        </w:rPr>
        <w:fldChar w:fldCharType="separate"/>
      </w:r>
      <w:r w:rsidR="007618BE">
        <w:rPr>
          <w:noProof/>
        </w:rPr>
        <w:t>4</w:t>
      </w:r>
      <w:r w:rsidR="007618BE">
        <w:rPr>
          <w:noProof/>
        </w:rPr>
        <w:fldChar w:fldCharType="end"/>
      </w:r>
    </w:p>
    <w:p w14:paraId="49C03D03" w14:textId="77777777" w:rsidR="007618BE" w:rsidRDefault="007618BE">
      <w:pPr>
        <w:pStyle w:val="TOC2"/>
        <w:tabs>
          <w:tab w:val="right" w:leader="dot" w:pos="9203"/>
        </w:tabs>
        <w:rPr>
          <w:smallCaps w:val="0"/>
          <w:noProof/>
          <w:sz w:val="24"/>
          <w:szCs w:val="24"/>
          <w:lang w:val="en-US" w:eastAsia="ja-JP"/>
        </w:rPr>
      </w:pPr>
      <w:r w:rsidRPr="00CA6ECA">
        <w:rPr>
          <w:noProof/>
          <w:lang w:val="en-US"/>
        </w:rPr>
        <w:t>Brief Description</w:t>
      </w:r>
      <w:r>
        <w:rPr>
          <w:noProof/>
        </w:rPr>
        <w:tab/>
      </w:r>
      <w:r>
        <w:rPr>
          <w:noProof/>
        </w:rPr>
        <w:fldChar w:fldCharType="begin"/>
      </w:r>
      <w:r>
        <w:rPr>
          <w:noProof/>
        </w:rPr>
        <w:instrText xml:space="preserve"> PAGEREF _Toc380405732 \h </w:instrText>
      </w:r>
      <w:r>
        <w:rPr>
          <w:noProof/>
        </w:rPr>
      </w:r>
      <w:r>
        <w:rPr>
          <w:noProof/>
        </w:rPr>
        <w:fldChar w:fldCharType="separate"/>
      </w:r>
      <w:r>
        <w:rPr>
          <w:noProof/>
        </w:rPr>
        <w:t>4</w:t>
      </w:r>
      <w:r>
        <w:rPr>
          <w:noProof/>
        </w:rPr>
        <w:fldChar w:fldCharType="end"/>
      </w:r>
    </w:p>
    <w:p w14:paraId="6EF1801E" w14:textId="77777777" w:rsidR="007618BE" w:rsidRDefault="007618BE">
      <w:pPr>
        <w:pStyle w:val="TOC2"/>
        <w:tabs>
          <w:tab w:val="right" w:leader="dot" w:pos="9203"/>
        </w:tabs>
        <w:rPr>
          <w:smallCaps w:val="0"/>
          <w:noProof/>
          <w:sz w:val="24"/>
          <w:szCs w:val="24"/>
          <w:lang w:val="en-US" w:eastAsia="ja-JP"/>
        </w:rPr>
      </w:pPr>
      <w:r w:rsidRPr="00CA6ECA">
        <w:rPr>
          <w:noProof/>
          <w:lang w:val="en-US"/>
        </w:rPr>
        <w:t>History of the Product</w:t>
      </w:r>
      <w:r>
        <w:rPr>
          <w:noProof/>
        </w:rPr>
        <w:tab/>
      </w:r>
      <w:r>
        <w:rPr>
          <w:noProof/>
        </w:rPr>
        <w:fldChar w:fldCharType="begin"/>
      </w:r>
      <w:r>
        <w:rPr>
          <w:noProof/>
        </w:rPr>
        <w:instrText xml:space="preserve"> PAGEREF _Toc380405733 \h </w:instrText>
      </w:r>
      <w:r>
        <w:rPr>
          <w:noProof/>
        </w:rPr>
      </w:r>
      <w:r>
        <w:rPr>
          <w:noProof/>
        </w:rPr>
        <w:fldChar w:fldCharType="separate"/>
      </w:r>
      <w:r>
        <w:rPr>
          <w:noProof/>
        </w:rPr>
        <w:t>4</w:t>
      </w:r>
      <w:r>
        <w:rPr>
          <w:noProof/>
        </w:rPr>
        <w:fldChar w:fldCharType="end"/>
      </w:r>
    </w:p>
    <w:p w14:paraId="41CCEB8B" w14:textId="77777777" w:rsidR="007618BE" w:rsidRDefault="007618BE">
      <w:pPr>
        <w:pStyle w:val="TOC2"/>
        <w:tabs>
          <w:tab w:val="right" w:leader="dot" w:pos="9203"/>
        </w:tabs>
        <w:rPr>
          <w:smallCaps w:val="0"/>
          <w:noProof/>
          <w:sz w:val="24"/>
          <w:szCs w:val="24"/>
          <w:lang w:val="en-US" w:eastAsia="ja-JP"/>
        </w:rPr>
      </w:pPr>
      <w:r w:rsidRPr="00CA6ECA">
        <w:rPr>
          <w:noProof/>
          <w:lang w:val="en-US"/>
        </w:rPr>
        <w:t>Hardware Requirements</w:t>
      </w:r>
      <w:r>
        <w:rPr>
          <w:noProof/>
        </w:rPr>
        <w:tab/>
      </w:r>
      <w:r>
        <w:rPr>
          <w:noProof/>
        </w:rPr>
        <w:fldChar w:fldCharType="begin"/>
      </w:r>
      <w:r>
        <w:rPr>
          <w:noProof/>
        </w:rPr>
        <w:instrText xml:space="preserve"> PAGEREF _Toc380405734 \h </w:instrText>
      </w:r>
      <w:r>
        <w:rPr>
          <w:noProof/>
        </w:rPr>
      </w:r>
      <w:r>
        <w:rPr>
          <w:noProof/>
        </w:rPr>
        <w:fldChar w:fldCharType="separate"/>
      </w:r>
      <w:r>
        <w:rPr>
          <w:noProof/>
        </w:rPr>
        <w:t>7</w:t>
      </w:r>
      <w:r>
        <w:rPr>
          <w:noProof/>
        </w:rPr>
        <w:fldChar w:fldCharType="end"/>
      </w:r>
    </w:p>
    <w:p w14:paraId="6D751C05" w14:textId="77777777" w:rsidR="007618BE" w:rsidRDefault="007618BE">
      <w:pPr>
        <w:pStyle w:val="TOC4"/>
        <w:tabs>
          <w:tab w:val="right" w:leader="dot" w:pos="9203"/>
        </w:tabs>
        <w:rPr>
          <w:noProof/>
          <w:sz w:val="24"/>
          <w:szCs w:val="24"/>
          <w:lang w:val="en-US" w:eastAsia="ja-JP"/>
        </w:rPr>
      </w:pPr>
      <w:r w:rsidRPr="00CA6ECA">
        <w:rPr>
          <w:noProof/>
          <w:lang w:val="en-US"/>
        </w:rPr>
        <w:t>Chassis</w:t>
      </w:r>
      <w:r>
        <w:rPr>
          <w:noProof/>
        </w:rPr>
        <w:tab/>
      </w:r>
      <w:r>
        <w:rPr>
          <w:noProof/>
        </w:rPr>
        <w:fldChar w:fldCharType="begin"/>
      </w:r>
      <w:r>
        <w:rPr>
          <w:noProof/>
        </w:rPr>
        <w:instrText xml:space="preserve"> PAGEREF _Toc380405735 \h </w:instrText>
      </w:r>
      <w:r>
        <w:rPr>
          <w:noProof/>
        </w:rPr>
      </w:r>
      <w:r>
        <w:rPr>
          <w:noProof/>
        </w:rPr>
        <w:fldChar w:fldCharType="separate"/>
      </w:r>
      <w:r>
        <w:rPr>
          <w:noProof/>
        </w:rPr>
        <w:t>7</w:t>
      </w:r>
      <w:r>
        <w:rPr>
          <w:noProof/>
        </w:rPr>
        <w:fldChar w:fldCharType="end"/>
      </w:r>
    </w:p>
    <w:p w14:paraId="40C0D491" w14:textId="77777777" w:rsidR="007618BE" w:rsidRDefault="007618BE">
      <w:pPr>
        <w:pStyle w:val="TOC4"/>
        <w:tabs>
          <w:tab w:val="right" w:leader="dot" w:pos="9203"/>
        </w:tabs>
        <w:rPr>
          <w:noProof/>
          <w:sz w:val="24"/>
          <w:szCs w:val="24"/>
          <w:lang w:val="en-US" w:eastAsia="ja-JP"/>
        </w:rPr>
      </w:pPr>
      <w:r w:rsidRPr="00CA6ECA">
        <w:rPr>
          <w:noProof/>
          <w:lang w:val="en-US"/>
        </w:rPr>
        <w:t>Computer</w:t>
      </w:r>
      <w:r>
        <w:rPr>
          <w:noProof/>
        </w:rPr>
        <w:tab/>
      </w:r>
      <w:r>
        <w:rPr>
          <w:noProof/>
        </w:rPr>
        <w:fldChar w:fldCharType="begin"/>
      </w:r>
      <w:r>
        <w:rPr>
          <w:noProof/>
        </w:rPr>
        <w:instrText xml:space="preserve"> PAGEREF _Toc380405736 \h </w:instrText>
      </w:r>
      <w:r>
        <w:rPr>
          <w:noProof/>
        </w:rPr>
      </w:r>
      <w:r>
        <w:rPr>
          <w:noProof/>
        </w:rPr>
        <w:fldChar w:fldCharType="separate"/>
      </w:r>
      <w:r>
        <w:rPr>
          <w:noProof/>
        </w:rPr>
        <w:t>9</w:t>
      </w:r>
      <w:r>
        <w:rPr>
          <w:noProof/>
        </w:rPr>
        <w:fldChar w:fldCharType="end"/>
      </w:r>
    </w:p>
    <w:p w14:paraId="40A7961E" w14:textId="77777777" w:rsidR="007618BE" w:rsidRDefault="007618BE">
      <w:pPr>
        <w:pStyle w:val="TOC4"/>
        <w:tabs>
          <w:tab w:val="right" w:leader="dot" w:pos="9203"/>
        </w:tabs>
        <w:rPr>
          <w:noProof/>
          <w:sz w:val="24"/>
          <w:szCs w:val="24"/>
          <w:lang w:val="en-US" w:eastAsia="ja-JP"/>
        </w:rPr>
      </w:pPr>
      <w:r w:rsidRPr="00CA6ECA">
        <w:rPr>
          <w:noProof/>
          <w:lang w:val="en-US"/>
        </w:rPr>
        <w:t>Tablet Controller</w:t>
      </w:r>
      <w:r>
        <w:rPr>
          <w:noProof/>
        </w:rPr>
        <w:tab/>
      </w:r>
      <w:r>
        <w:rPr>
          <w:noProof/>
        </w:rPr>
        <w:fldChar w:fldCharType="begin"/>
      </w:r>
      <w:r>
        <w:rPr>
          <w:noProof/>
        </w:rPr>
        <w:instrText xml:space="preserve"> PAGEREF _Toc380405737 \h </w:instrText>
      </w:r>
      <w:r>
        <w:rPr>
          <w:noProof/>
        </w:rPr>
      </w:r>
      <w:r>
        <w:rPr>
          <w:noProof/>
        </w:rPr>
        <w:fldChar w:fldCharType="separate"/>
      </w:r>
      <w:r>
        <w:rPr>
          <w:noProof/>
        </w:rPr>
        <w:t>9</w:t>
      </w:r>
      <w:r>
        <w:rPr>
          <w:noProof/>
        </w:rPr>
        <w:fldChar w:fldCharType="end"/>
      </w:r>
    </w:p>
    <w:p w14:paraId="7836D5C3" w14:textId="77777777" w:rsidR="007618BE" w:rsidRDefault="007618BE">
      <w:pPr>
        <w:pStyle w:val="TOC2"/>
        <w:tabs>
          <w:tab w:val="right" w:leader="dot" w:pos="9203"/>
        </w:tabs>
        <w:rPr>
          <w:smallCaps w:val="0"/>
          <w:noProof/>
          <w:sz w:val="24"/>
          <w:szCs w:val="24"/>
          <w:lang w:val="en-US" w:eastAsia="ja-JP"/>
        </w:rPr>
      </w:pPr>
      <w:r w:rsidRPr="00CA6ECA">
        <w:rPr>
          <w:noProof/>
          <w:lang w:val="en-US"/>
        </w:rPr>
        <w:t>Sensors and Field-of-View Issues</w:t>
      </w:r>
      <w:r>
        <w:rPr>
          <w:noProof/>
        </w:rPr>
        <w:tab/>
      </w:r>
      <w:r>
        <w:rPr>
          <w:noProof/>
        </w:rPr>
        <w:fldChar w:fldCharType="begin"/>
      </w:r>
      <w:r>
        <w:rPr>
          <w:noProof/>
        </w:rPr>
        <w:instrText xml:space="preserve"> PAGEREF _Toc380405738 \h </w:instrText>
      </w:r>
      <w:r>
        <w:rPr>
          <w:noProof/>
        </w:rPr>
      </w:r>
      <w:r>
        <w:rPr>
          <w:noProof/>
        </w:rPr>
        <w:fldChar w:fldCharType="separate"/>
      </w:r>
      <w:r>
        <w:rPr>
          <w:noProof/>
        </w:rPr>
        <w:t>9</w:t>
      </w:r>
      <w:r>
        <w:rPr>
          <w:noProof/>
        </w:rPr>
        <w:fldChar w:fldCharType="end"/>
      </w:r>
    </w:p>
    <w:p w14:paraId="6AB38403" w14:textId="77777777" w:rsidR="007618BE" w:rsidRDefault="007618BE">
      <w:pPr>
        <w:pStyle w:val="TOC4"/>
        <w:tabs>
          <w:tab w:val="right" w:leader="dot" w:pos="9203"/>
        </w:tabs>
        <w:rPr>
          <w:noProof/>
          <w:sz w:val="24"/>
          <w:szCs w:val="24"/>
          <w:lang w:val="en-US" w:eastAsia="ja-JP"/>
        </w:rPr>
      </w:pPr>
      <w:r w:rsidRPr="00CA6ECA">
        <w:rPr>
          <w:noProof/>
          <w:lang w:val="en-US"/>
        </w:rPr>
        <w:t>Sensor Type</w:t>
      </w:r>
      <w:r>
        <w:rPr>
          <w:noProof/>
        </w:rPr>
        <w:tab/>
      </w:r>
      <w:r>
        <w:rPr>
          <w:noProof/>
        </w:rPr>
        <w:fldChar w:fldCharType="begin"/>
      </w:r>
      <w:r>
        <w:rPr>
          <w:noProof/>
        </w:rPr>
        <w:instrText xml:space="preserve"> PAGEREF _Toc380405739 \h </w:instrText>
      </w:r>
      <w:r>
        <w:rPr>
          <w:noProof/>
        </w:rPr>
      </w:r>
      <w:r>
        <w:rPr>
          <w:noProof/>
        </w:rPr>
        <w:fldChar w:fldCharType="separate"/>
      </w:r>
      <w:r>
        <w:rPr>
          <w:noProof/>
        </w:rPr>
        <w:t>9</w:t>
      </w:r>
      <w:r>
        <w:rPr>
          <w:noProof/>
        </w:rPr>
        <w:fldChar w:fldCharType="end"/>
      </w:r>
    </w:p>
    <w:p w14:paraId="03DC4FC5" w14:textId="77777777" w:rsidR="007618BE" w:rsidRDefault="007618BE">
      <w:pPr>
        <w:pStyle w:val="TOC4"/>
        <w:tabs>
          <w:tab w:val="right" w:leader="dot" w:pos="9203"/>
        </w:tabs>
        <w:rPr>
          <w:noProof/>
          <w:sz w:val="24"/>
          <w:szCs w:val="24"/>
          <w:lang w:val="en-US" w:eastAsia="ja-JP"/>
        </w:rPr>
      </w:pPr>
      <w:r w:rsidRPr="00CA6ECA">
        <w:rPr>
          <w:noProof/>
          <w:lang w:val="en-US"/>
        </w:rPr>
        <w:t>Image Resolution</w:t>
      </w:r>
      <w:r>
        <w:rPr>
          <w:noProof/>
        </w:rPr>
        <w:tab/>
      </w:r>
      <w:r>
        <w:rPr>
          <w:noProof/>
        </w:rPr>
        <w:fldChar w:fldCharType="begin"/>
      </w:r>
      <w:r>
        <w:rPr>
          <w:noProof/>
        </w:rPr>
        <w:instrText xml:space="preserve"> PAGEREF _Toc380405740 \h </w:instrText>
      </w:r>
      <w:r>
        <w:rPr>
          <w:noProof/>
        </w:rPr>
      </w:r>
      <w:r>
        <w:rPr>
          <w:noProof/>
        </w:rPr>
        <w:fldChar w:fldCharType="separate"/>
      </w:r>
      <w:r>
        <w:rPr>
          <w:noProof/>
        </w:rPr>
        <w:t>9</w:t>
      </w:r>
      <w:r>
        <w:rPr>
          <w:noProof/>
        </w:rPr>
        <w:fldChar w:fldCharType="end"/>
      </w:r>
    </w:p>
    <w:p w14:paraId="35ECE287" w14:textId="77777777" w:rsidR="007618BE" w:rsidRDefault="007618BE">
      <w:pPr>
        <w:pStyle w:val="TOC4"/>
        <w:tabs>
          <w:tab w:val="right" w:leader="dot" w:pos="9203"/>
        </w:tabs>
        <w:rPr>
          <w:noProof/>
          <w:sz w:val="24"/>
          <w:szCs w:val="24"/>
          <w:lang w:val="en-US" w:eastAsia="ja-JP"/>
        </w:rPr>
      </w:pPr>
      <w:r w:rsidRPr="00CA6ECA">
        <w:rPr>
          <w:noProof/>
          <w:lang w:val="en-US"/>
        </w:rPr>
        <w:t>Lens</w:t>
      </w:r>
      <w:r>
        <w:rPr>
          <w:noProof/>
        </w:rPr>
        <w:tab/>
      </w:r>
      <w:r>
        <w:rPr>
          <w:noProof/>
        </w:rPr>
        <w:fldChar w:fldCharType="begin"/>
      </w:r>
      <w:r>
        <w:rPr>
          <w:noProof/>
        </w:rPr>
        <w:instrText xml:space="preserve"> PAGEREF _Toc380405741 \h </w:instrText>
      </w:r>
      <w:r>
        <w:rPr>
          <w:noProof/>
        </w:rPr>
      </w:r>
      <w:r>
        <w:rPr>
          <w:noProof/>
        </w:rPr>
        <w:fldChar w:fldCharType="separate"/>
      </w:r>
      <w:r>
        <w:rPr>
          <w:noProof/>
        </w:rPr>
        <w:t>9</w:t>
      </w:r>
      <w:r>
        <w:rPr>
          <w:noProof/>
        </w:rPr>
        <w:fldChar w:fldCharType="end"/>
      </w:r>
    </w:p>
    <w:p w14:paraId="5BBB2417" w14:textId="77777777" w:rsidR="007618BE" w:rsidRDefault="007618BE">
      <w:pPr>
        <w:pStyle w:val="TOC4"/>
        <w:tabs>
          <w:tab w:val="right" w:leader="dot" w:pos="9203"/>
        </w:tabs>
        <w:rPr>
          <w:noProof/>
          <w:sz w:val="24"/>
          <w:szCs w:val="24"/>
          <w:lang w:val="en-US" w:eastAsia="ja-JP"/>
        </w:rPr>
      </w:pPr>
      <w:r w:rsidRPr="00CA6ECA">
        <w:rPr>
          <w:noProof/>
          <w:lang w:val="en-US"/>
        </w:rPr>
        <w:t>Field-of-View</w:t>
      </w:r>
      <w:r>
        <w:rPr>
          <w:noProof/>
        </w:rPr>
        <w:tab/>
      </w:r>
      <w:r>
        <w:rPr>
          <w:noProof/>
        </w:rPr>
        <w:fldChar w:fldCharType="begin"/>
      </w:r>
      <w:r>
        <w:rPr>
          <w:noProof/>
        </w:rPr>
        <w:instrText xml:space="preserve"> PAGEREF _Toc380405742 \h </w:instrText>
      </w:r>
      <w:r>
        <w:rPr>
          <w:noProof/>
        </w:rPr>
      </w:r>
      <w:r>
        <w:rPr>
          <w:noProof/>
        </w:rPr>
        <w:fldChar w:fldCharType="separate"/>
      </w:r>
      <w:r>
        <w:rPr>
          <w:noProof/>
        </w:rPr>
        <w:t>10</w:t>
      </w:r>
      <w:r>
        <w:rPr>
          <w:noProof/>
        </w:rPr>
        <w:fldChar w:fldCharType="end"/>
      </w:r>
    </w:p>
    <w:p w14:paraId="35647866" w14:textId="77777777" w:rsidR="007618BE" w:rsidRDefault="007618BE">
      <w:pPr>
        <w:pStyle w:val="TOC4"/>
        <w:tabs>
          <w:tab w:val="right" w:leader="dot" w:pos="9203"/>
        </w:tabs>
        <w:rPr>
          <w:noProof/>
          <w:sz w:val="24"/>
          <w:szCs w:val="24"/>
          <w:lang w:val="en-US" w:eastAsia="ja-JP"/>
        </w:rPr>
      </w:pPr>
      <w:r w:rsidRPr="00CA6ECA">
        <w:rPr>
          <w:noProof/>
          <w:lang w:val="en-US"/>
        </w:rPr>
        <w:t>Small and Large Room Use</w:t>
      </w:r>
      <w:r>
        <w:rPr>
          <w:noProof/>
        </w:rPr>
        <w:tab/>
      </w:r>
      <w:r>
        <w:rPr>
          <w:noProof/>
        </w:rPr>
        <w:fldChar w:fldCharType="begin"/>
      </w:r>
      <w:r>
        <w:rPr>
          <w:noProof/>
        </w:rPr>
        <w:instrText xml:space="preserve"> PAGEREF _Toc380405743 \h </w:instrText>
      </w:r>
      <w:r>
        <w:rPr>
          <w:noProof/>
        </w:rPr>
      </w:r>
      <w:r>
        <w:rPr>
          <w:noProof/>
        </w:rPr>
        <w:fldChar w:fldCharType="separate"/>
      </w:r>
      <w:r>
        <w:rPr>
          <w:noProof/>
        </w:rPr>
        <w:t>10</w:t>
      </w:r>
      <w:r>
        <w:rPr>
          <w:noProof/>
        </w:rPr>
        <w:fldChar w:fldCharType="end"/>
      </w:r>
    </w:p>
    <w:p w14:paraId="6A6BA610" w14:textId="77777777" w:rsidR="007618BE" w:rsidRDefault="007618BE">
      <w:pPr>
        <w:pStyle w:val="TOC2"/>
        <w:tabs>
          <w:tab w:val="right" w:leader="dot" w:pos="9203"/>
        </w:tabs>
        <w:rPr>
          <w:smallCaps w:val="0"/>
          <w:noProof/>
          <w:sz w:val="24"/>
          <w:szCs w:val="24"/>
          <w:lang w:val="en-US" w:eastAsia="ja-JP"/>
        </w:rPr>
      </w:pPr>
      <w:r w:rsidRPr="00CA6ECA">
        <w:rPr>
          <w:noProof/>
          <w:lang w:val="en-US"/>
        </w:rPr>
        <w:t>Software Requirements</w:t>
      </w:r>
      <w:r>
        <w:rPr>
          <w:noProof/>
        </w:rPr>
        <w:tab/>
      </w:r>
      <w:r>
        <w:rPr>
          <w:noProof/>
        </w:rPr>
        <w:fldChar w:fldCharType="begin"/>
      </w:r>
      <w:r>
        <w:rPr>
          <w:noProof/>
        </w:rPr>
        <w:instrText xml:space="preserve"> PAGEREF _Toc380405744 \h </w:instrText>
      </w:r>
      <w:r>
        <w:rPr>
          <w:noProof/>
        </w:rPr>
      </w:r>
      <w:r>
        <w:rPr>
          <w:noProof/>
        </w:rPr>
        <w:fldChar w:fldCharType="separate"/>
      </w:r>
      <w:r>
        <w:rPr>
          <w:noProof/>
        </w:rPr>
        <w:t>11</w:t>
      </w:r>
      <w:r>
        <w:rPr>
          <w:noProof/>
        </w:rPr>
        <w:fldChar w:fldCharType="end"/>
      </w:r>
    </w:p>
    <w:p w14:paraId="3ECE98D1" w14:textId="77777777" w:rsidR="007618BE" w:rsidRDefault="007618BE">
      <w:pPr>
        <w:pStyle w:val="TOC4"/>
        <w:tabs>
          <w:tab w:val="right" w:leader="dot" w:pos="9203"/>
        </w:tabs>
        <w:rPr>
          <w:noProof/>
          <w:sz w:val="24"/>
          <w:szCs w:val="24"/>
          <w:lang w:val="en-US" w:eastAsia="ja-JP"/>
        </w:rPr>
      </w:pPr>
      <w:r w:rsidRPr="00CA6ECA">
        <w:rPr>
          <w:noProof/>
          <w:lang w:val="en-US"/>
        </w:rPr>
        <w:t>Software Structure</w:t>
      </w:r>
      <w:r>
        <w:rPr>
          <w:noProof/>
        </w:rPr>
        <w:tab/>
      </w:r>
      <w:r>
        <w:rPr>
          <w:noProof/>
        </w:rPr>
        <w:fldChar w:fldCharType="begin"/>
      </w:r>
      <w:r>
        <w:rPr>
          <w:noProof/>
        </w:rPr>
        <w:instrText xml:space="preserve"> PAGEREF _Toc380405745 \h </w:instrText>
      </w:r>
      <w:r>
        <w:rPr>
          <w:noProof/>
        </w:rPr>
      </w:r>
      <w:r>
        <w:rPr>
          <w:noProof/>
        </w:rPr>
        <w:fldChar w:fldCharType="separate"/>
      </w:r>
      <w:r>
        <w:rPr>
          <w:noProof/>
        </w:rPr>
        <w:t>11</w:t>
      </w:r>
      <w:r>
        <w:rPr>
          <w:noProof/>
        </w:rPr>
        <w:fldChar w:fldCharType="end"/>
      </w:r>
    </w:p>
    <w:p w14:paraId="16C95E13" w14:textId="77777777" w:rsidR="007618BE" w:rsidRDefault="007618BE">
      <w:pPr>
        <w:pStyle w:val="TOC4"/>
        <w:tabs>
          <w:tab w:val="right" w:leader="dot" w:pos="9203"/>
        </w:tabs>
        <w:rPr>
          <w:noProof/>
          <w:sz w:val="24"/>
          <w:szCs w:val="24"/>
          <w:lang w:val="en-US" w:eastAsia="ja-JP"/>
        </w:rPr>
      </w:pPr>
      <w:r w:rsidRPr="00CA6ECA">
        <w:rPr>
          <w:noProof/>
          <w:lang w:val="en-US"/>
        </w:rPr>
        <w:t>Motion Tracking Module</w:t>
      </w:r>
      <w:r>
        <w:rPr>
          <w:noProof/>
        </w:rPr>
        <w:tab/>
      </w:r>
      <w:r>
        <w:rPr>
          <w:noProof/>
        </w:rPr>
        <w:fldChar w:fldCharType="begin"/>
      </w:r>
      <w:r>
        <w:rPr>
          <w:noProof/>
        </w:rPr>
        <w:instrText xml:space="preserve"> PAGEREF _Toc380405746 \h </w:instrText>
      </w:r>
      <w:r>
        <w:rPr>
          <w:noProof/>
        </w:rPr>
      </w:r>
      <w:r>
        <w:rPr>
          <w:noProof/>
        </w:rPr>
        <w:fldChar w:fldCharType="separate"/>
      </w:r>
      <w:r>
        <w:rPr>
          <w:noProof/>
        </w:rPr>
        <w:t>11</w:t>
      </w:r>
      <w:r>
        <w:rPr>
          <w:noProof/>
        </w:rPr>
        <w:fldChar w:fldCharType="end"/>
      </w:r>
    </w:p>
    <w:p w14:paraId="462AB1B4" w14:textId="77777777" w:rsidR="007618BE" w:rsidRDefault="007618BE">
      <w:pPr>
        <w:pStyle w:val="TOC4"/>
        <w:tabs>
          <w:tab w:val="right" w:leader="dot" w:pos="9203"/>
        </w:tabs>
        <w:rPr>
          <w:noProof/>
          <w:sz w:val="24"/>
          <w:szCs w:val="24"/>
          <w:lang w:val="en-US" w:eastAsia="ja-JP"/>
        </w:rPr>
      </w:pPr>
      <w:r w:rsidRPr="00CA6ECA">
        <w:rPr>
          <w:noProof/>
          <w:lang w:val="en-US"/>
        </w:rPr>
        <w:t>Control Module</w:t>
      </w:r>
      <w:r>
        <w:rPr>
          <w:noProof/>
        </w:rPr>
        <w:tab/>
      </w:r>
      <w:r>
        <w:rPr>
          <w:noProof/>
        </w:rPr>
        <w:fldChar w:fldCharType="begin"/>
      </w:r>
      <w:r>
        <w:rPr>
          <w:noProof/>
        </w:rPr>
        <w:instrText xml:space="preserve"> PAGEREF _Toc380405747 \h </w:instrText>
      </w:r>
      <w:r>
        <w:rPr>
          <w:noProof/>
        </w:rPr>
      </w:r>
      <w:r>
        <w:rPr>
          <w:noProof/>
        </w:rPr>
        <w:fldChar w:fldCharType="separate"/>
      </w:r>
      <w:r>
        <w:rPr>
          <w:noProof/>
        </w:rPr>
        <w:t>17</w:t>
      </w:r>
      <w:r>
        <w:rPr>
          <w:noProof/>
        </w:rPr>
        <w:fldChar w:fldCharType="end"/>
      </w:r>
    </w:p>
    <w:p w14:paraId="6EF02612" w14:textId="77777777" w:rsidR="007618BE" w:rsidRDefault="007618BE">
      <w:pPr>
        <w:pStyle w:val="TOC4"/>
        <w:tabs>
          <w:tab w:val="right" w:leader="dot" w:pos="9203"/>
        </w:tabs>
        <w:rPr>
          <w:noProof/>
          <w:sz w:val="24"/>
          <w:szCs w:val="24"/>
          <w:lang w:val="en-US" w:eastAsia="ja-JP"/>
        </w:rPr>
      </w:pPr>
      <w:r w:rsidRPr="00CA6ECA">
        <w:rPr>
          <w:noProof/>
          <w:lang w:val="en-US"/>
        </w:rPr>
        <w:t>Graphical User Interface Module (GIUs)</w:t>
      </w:r>
      <w:r>
        <w:rPr>
          <w:noProof/>
        </w:rPr>
        <w:tab/>
      </w:r>
      <w:r>
        <w:rPr>
          <w:noProof/>
        </w:rPr>
        <w:fldChar w:fldCharType="begin"/>
      </w:r>
      <w:r>
        <w:rPr>
          <w:noProof/>
        </w:rPr>
        <w:instrText xml:space="preserve"> PAGEREF _Toc380405748 \h </w:instrText>
      </w:r>
      <w:r>
        <w:rPr>
          <w:noProof/>
        </w:rPr>
      </w:r>
      <w:r>
        <w:rPr>
          <w:noProof/>
        </w:rPr>
        <w:fldChar w:fldCharType="separate"/>
      </w:r>
      <w:r>
        <w:rPr>
          <w:noProof/>
        </w:rPr>
        <w:t>17</w:t>
      </w:r>
      <w:r>
        <w:rPr>
          <w:noProof/>
        </w:rPr>
        <w:fldChar w:fldCharType="end"/>
      </w:r>
    </w:p>
    <w:p w14:paraId="0DF17F05" w14:textId="77777777" w:rsidR="007618BE" w:rsidRDefault="007618BE">
      <w:pPr>
        <w:pStyle w:val="TOC2"/>
        <w:tabs>
          <w:tab w:val="right" w:leader="dot" w:pos="9203"/>
        </w:tabs>
        <w:rPr>
          <w:smallCaps w:val="0"/>
          <w:noProof/>
          <w:sz w:val="24"/>
          <w:szCs w:val="24"/>
          <w:lang w:val="en-US" w:eastAsia="ja-JP"/>
        </w:rPr>
      </w:pPr>
      <w:r w:rsidRPr="00CA6ECA">
        <w:rPr>
          <w:noProof/>
          <w:lang w:val="en-US"/>
        </w:rPr>
        <w:t>Messaging Protocols Among Modules</w:t>
      </w:r>
      <w:r>
        <w:rPr>
          <w:noProof/>
        </w:rPr>
        <w:tab/>
      </w:r>
      <w:r>
        <w:rPr>
          <w:noProof/>
        </w:rPr>
        <w:fldChar w:fldCharType="begin"/>
      </w:r>
      <w:r>
        <w:rPr>
          <w:noProof/>
        </w:rPr>
        <w:instrText xml:space="preserve"> PAGEREF _Toc380405749 \h </w:instrText>
      </w:r>
      <w:r>
        <w:rPr>
          <w:noProof/>
        </w:rPr>
      </w:r>
      <w:r>
        <w:rPr>
          <w:noProof/>
        </w:rPr>
        <w:fldChar w:fldCharType="separate"/>
      </w:r>
      <w:r>
        <w:rPr>
          <w:noProof/>
        </w:rPr>
        <w:t>18</w:t>
      </w:r>
      <w:r>
        <w:rPr>
          <w:noProof/>
        </w:rPr>
        <w:fldChar w:fldCharType="end"/>
      </w:r>
    </w:p>
    <w:p w14:paraId="04A2ADAC" w14:textId="77777777" w:rsidR="007618BE" w:rsidRDefault="007618BE">
      <w:pPr>
        <w:pStyle w:val="TOC4"/>
        <w:tabs>
          <w:tab w:val="right" w:leader="dot" w:pos="9203"/>
        </w:tabs>
        <w:rPr>
          <w:noProof/>
          <w:sz w:val="24"/>
          <w:szCs w:val="24"/>
          <w:lang w:val="en-US" w:eastAsia="ja-JP"/>
        </w:rPr>
      </w:pPr>
      <w:r w:rsidRPr="00CA6ECA">
        <w:rPr>
          <w:noProof/>
          <w:lang w:val="en-US"/>
        </w:rPr>
        <w:t>Message Addressing Protocol</w:t>
      </w:r>
      <w:r>
        <w:rPr>
          <w:noProof/>
        </w:rPr>
        <w:tab/>
      </w:r>
      <w:r>
        <w:rPr>
          <w:noProof/>
        </w:rPr>
        <w:fldChar w:fldCharType="begin"/>
      </w:r>
      <w:r>
        <w:rPr>
          <w:noProof/>
        </w:rPr>
        <w:instrText xml:space="preserve"> PAGEREF _Toc380405750 \h </w:instrText>
      </w:r>
      <w:r>
        <w:rPr>
          <w:noProof/>
        </w:rPr>
      </w:r>
      <w:r>
        <w:rPr>
          <w:noProof/>
        </w:rPr>
        <w:fldChar w:fldCharType="separate"/>
      </w:r>
      <w:r>
        <w:rPr>
          <w:noProof/>
        </w:rPr>
        <w:t>18</w:t>
      </w:r>
      <w:r>
        <w:rPr>
          <w:noProof/>
        </w:rPr>
        <w:fldChar w:fldCharType="end"/>
      </w:r>
    </w:p>
    <w:p w14:paraId="6FED6491" w14:textId="77777777" w:rsidR="007618BE" w:rsidRDefault="007618BE">
      <w:pPr>
        <w:pStyle w:val="TOC4"/>
        <w:tabs>
          <w:tab w:val="right" w:leader="dot" w:pos="9203"/>
        </w:tabs>
        <w:rPr>
          <w:noProof/>
          <w:sz w:val="24"/>
          <w:szCs w:val="24"/>
          <w:lang w:val="en-US" w:eastAsia="ja-JP"/>
        </w:rPr>
      </w:pPr>
      <w:r w:rsidRPr="00CA6ECA">
        <w:rPr>
          <w:noProof/>
          <w:lang w:val="en-US"/>
        </w:rPr>
        <w:t>Conventions</w:t>
      </w:r>
      <w:r>
        <w:rPr>
          <w:noProof/>
        </w:rPr>
        <w:tab/>
      </w:r>
      <w:r>
        <w:rPr>
          <w:noProof/>
        </w:rPr>
        <w:fldChar w:fldCharType="begin"/>
      </w:r>
      <w:r>
        <w:rPr>
          <w:noProof/>
        </w:rPr>
        <w:instrText xml:space="preserve"> PAGEREF _Toc380405751 \h </w:instrText>
      </w:r>
      <w:r>
        <w:rPr>
          <w:noProof/>
        </w:rPr>
      </w:r>
      <w:r>
        <w:rPr>
          <w:noProof/>
        </w:rPr>
        <w:fldChar w:fldCharType="separate"/>
      </w:r>
      <w:r>
        <w:rPr>
          <w:noProof/>
        </w:rPr>
        <w:t>18</w:t>
      </w:r>
      <w:r>
        <w:rPr>
          <w:noProof/>
        </w:rPr>
        <w:fldChar w:fldCharType="end"/>
      </w:r>
    </w:p>
    <w:p w14:paraId="0137FAA7" w14:textId="77777777" w:rsidR="007618BE" w:rsidRDefault="007618BE">
      <w:pPr>
        <w:pStyle w:val="TOC4"/>
        <w:tabs>
          <w:tab w:val="right" w:leader="dot" w:pos="9203"/>
        </w:tabs>
        <w:rPr>
          <w:noProof/>
          <w:sz w:val="24"/>
          <w:szCs w:val="24"/>
          <w:lang w:val="en-US" w:eastAsia="ja-JP"/>
        </w:rPr>
      </w:pPr>
      <w:r w:rsidRPr="00CA6ECA">
        <w:rPr>
          <w:noProof/>
          <w:lang w:val="en-US"/>
        </w:rPr>
        <w:t>Musical Environment(s) Initialization Sequence</w:t>
      </w:r>
      <w:r>
        <w:rPr>
          <w:noProof/>
        </w:rPr>
        <w:tab/>
      </w:r>
      <w:r>
        <w:rPr>
          <w:noProof/>
        </w:rPr>
        <w:fldChar w:fldCharType="begin"/>
      </w:r>
      <w:r>
        <w:rPr>
          <w:noProof/>
        </w:rPr>
        <w:instrText xml:space="preserve"> PAGEREF _Toc380405752 \h </w:instrText>
      </w:r>
      <w:r>
        <w:rPr>
          <w:noProof/>
        </w:rPr>
      </w:r>
      <w:r>
        <w:rPr>
          <w:noProof/>
        </w:rPr>
        <w:fldChar w:fldCharType="separate"/>
      </w:r>
      <w:r>
        <w:rPr>
          <w:noProof/>
        </w:rPr>
        <w:t>19</w:t>
      </w:r>
      <w:r>
        <w:rPr>
          <w:noProof/>
        </w:rPr>
        <w:fldChar w:fldCharType="end"/>
      </w:r>
    </w:p>
    <w:p w14:paraId="5B978267" w14:textId="77777777" w:rsidR="007618BE" w:rsidRDefault="007618BE">
      <w:pPr>
        <w:pStyle w:val="TOC4"/>
        <w:tabs>
          <w:tab w:val="right" w:leader="dot" w:pos="9203"/>
        </w:tabs>
        <w:rPr>
          <w:noProof/>
          <w:sz w:val="24"/>
          <w:szCs w:val="24"/>
          <w:lang w:val="en-US" w:eastAsia="ja-JP"/>
        </w:rPr>
      </w:pPr>
      <w:r w:rsidRPr="00CA6ECA">
        <w:rPr>
          <w:noProof/>
          <w:lang w:val="en-US"/>
        </w:rPr>
        <w:t>Tracking Module Initialization Sequence</w:t>
      </w:r>
      <w:r>
        <w:rPr>
          <w:noProof/>
        </w:rPr>
        <w:tab/>
      </w:r>
      <w:r>
        <w:rPr>
          <w:noProof/>
        </w:rPr>
        <w:fldChar w:fldCharType="begin"/>
      </w:r>
      <w:r>
        <w:rPr>
          <w:noProof/>
        </w:rPr>
        <w:instrText xml:space="preserve"> PAGEREF _Toc380405753 \h </w:instrText>
      </w:r>
      <w:r>
        <w:rPr>
          <w:noProof/>
        </w:rPr>
      </w:r>
      <w:r>
        <w:rPr>
          <w:noProof/>
        </w:rPr>
        <w:fldChar w:fldCharType="separate"/>
      </w:r>
      <w:r>
        <w:rPr>
          <w:noProof/>
        </w:rPr>
        <w:t>20</w:t>
      </w:r>
      <w:r>
        <w:rPr>
          <w:noProof/>
        </w:rPr>
        <w:fldChar w:fldCharType="end"/>
      </w:r>
    </w:p>
    <w:p w14:paraId="5E7289ED" w14:textId="77777777" w:rsidR="007618BE" w:rsidRDefault="007618BE">
      <w:pPr>
        <w:pStyle w:val="TOC4"/>
        <w:tabs>
          <w:tab w:val="right" w:leader="dot" w:pos="9203"/>
        </w:tabs>
        <w:rPr>
          <w:noProof/>
          <w:sz w:val="24"/>
          <w:szCs w:val="24"/>
          <w:lang w:val="en-US" w:eastAsia="ja-JP"/>
        </w:rPr>
      </w:pPr>
      <w:r w:rsidRPr="00CA6ECA">
        <w:rPr>
          <w:noProof/>
          <w:lang w:val="en-US"/>
        </w:rPr>
        <w:t>Control Messages</w:t>
      </w:r>
      <w:r>
        <w:rPr>
          <w:noProof/>
        </w:rPr>
        <w:tab/>
      </w:r>
      <w:r>
        <w:rPr>
          <w:noProof/>
        </w:rPr>
        <w:fldChar w:fldCharType="begin"/>
      </w:r>
      <w:r>
        <w:rPr>
          <w:noProof/>
        </w:rPr>
        <w:instrText xml:space="preserve"> PAGEREF _Toc380405754 \h </w:instrText>
      </w:r>
      <w:r>
        <w:rPr>
          <w:noProof/>
        </w:rPr>
      </w:r>
      <w:r>
        <w:rPr>
          <w:noProof/>
        </w:rPr>
        <w:fldChar w:fldCharType="separate"/>
      </w:r>
      <w:r>
        <w:rPr>
          <w:noProof/>
        </w:rPr>
        <w:t>25</w:t>
      </w:r>
      <w:r>
        <w:rPr>
          <w:noProof/>
        </w:rPr>
        <w:fldChar w:fldCharType="end"/>
      </w:r>
    </w:p>
    <w:p w14:paraId="6B222C9A" w14:textId="77777777" w:rsidR="007618BE" w:rsidRDefault="007618BE">
      <w:pPr>
        <w:pStyle w:val="TOC2"/>
        <w:tabs>
          <w:tab w:val="right" w:leader="dot" w:pos="9203"/>
        </w:tabs>
        <w:rPr>
          <w:smallCaps w:val="0"/>
          <w:noProof/>
          <w:sz w:val="24"/>
          <w:szCs w:val="24"/>
          <w:lang w:val="en-US" w:eastAsia="ja-JP"/>
        </w:rPr>
      </w:pPr>
      <w:r w:rsidRPr="00CA6ECA">
        <w:rPr>
          <w:noProof/>
          <w:lang w:val="en-US"/>
        </w:rPr>
        <w:t>Remote Control Module</w:t>
      </w:r>
      <w:r>
        <w:rPr>
          <w:noProof/>
        </w:rPr>
        <w:tab/>
      </w:r>
      <w:r>
        <w:rPr>
          <w:noProof/>
        </w:rPr>
        <w:fldChar w:fldCharType="begin"/>
      </w:r>
      <w:r>
        <w:rPr>
          <w:noProof/>
        </w:rPr>
        <w:instrText xml:space="preserve"> PAGEREF _Toc380405755 \h </w:instrText>
      </w:r>
      <w:r>
        <w:rPr>
          <w:noProof/>
        </w:rPr>
      </w:r>
      <w:r>
        <w:rPr>
          <w:noProof/>
        </w:rPr>
        <w:fldChar w:fldCharType="separate"/>
      </w:r>
      <w:r>
        <w:rPr>
          <w:noProof/>
        </w:rPr>
        <w:t>26</w:t>
      </w:r>
      <w:r>
        <w:rPr>
          <w:noProof/>
        </w:rPr>
        <w:fldChar w:fldCharType="end"/>
      </w:r>
    </w:p>
    <w:p w14:paraId="1915F22E" w14:textId="77777777" w:rsidR="007618BE" w:rsidRDefault="007618BE">
      <w:pPr>
        <w:pStyle w:val="TOC1"/>
        <w:tabs>
          <w:tab w:val="right" w:leader="dot" w:pos="9203"/>
        </w:tabs>
        <w:rPr>
          <w:b w:val="0"/>
          <w:caps w:val="0"/>
          <w:noProof/>
          <w:sz w:val="24"/>
          <w:szCs w:val="24"/>
          <w:lang w:val="en-US" w:eastAsia="ja-JP"/>
        </w:rPr>
      </w:pPr>
      <w:r>
        <w:rPr>
          <w:noProof/>
        </w:rPr>
        <w:t>MOVEMENT ALPHABET</w:t>
      </w:r>
      <w:r>
        <w:rPr>
          <w:noProof/>
        </w:rPr>
        <w:tab/>
      </w:r>
      <w:r>
        <w:rPr>
          <w:noProof/>
        </w:rPr>
        <w:fldChar w:fldCharType="begin"/>
      </w:r>
      <w:r>
        <w:rPr>
          <w:noProof/>
        </w:rPr>
        <w:instrText xml:space="preserve"> PAGEREF _Toc380405756 \h </w:instrText>
      </w:r>
      <w:r>
        <w:rPr>
          <w:noProof/>
        </w:rPr>
      </w:r>
      <w:r>
        <w:rPr>
          <w:noProof/>
        </w:rPr>
        <w:fldChar w:fldCharType="separate"/>
      </w:r>
      <w:r>
        <w:rPr>
          <w:noProof/>
        </w:rPr>
        <w:t>27</w:t>
      </w:r>
      <w:r>
        <w:rPr>
          <w:noProof/>
        </w:rPr>
        <w:fldChar w:fldCharType="end"/>
      </w:r>
    </w:p>
    <w:p w14:paraId="79F88747" w14:textId="77777777" w:rsidR="007618BE" w:rsidRDefault="007618BE">
      <w:pPr>
        <w:pStyle w:val="TOC3"/>
        <w:tabs>
          <w:tab w:val="right" w:leader="dot" w:pos="9203"/>
        </w:tabs>
        <w:rPr>
          <w:i w:val="0"/>
          <w:noProof/>
          <w:sz w:val="24"/>
          <w:szCs w:val="24"/>
          <w:lang w:val="en-US" w:eastAsia="ja-JP"/>
        </w:rPr>
      </w:pPr>
      <w:r w:rsidRPr="00CA6ECA">
        <w:rPr>
          <w:noProof/>
          <w:lang w:val="en-US"/>
        </w:rPr>
        <w:t>Introduction</w:t>
      </w:r>
      <w:r>
        <w:rPr>
          <w:noProof/>
        </w:rPr>
        <w:tab/>
      </w:r>
      <w:r>
        <w:rPr>
          <w:noProof/>
        </w:rPr>
        <w:fldChar w:fldCharType="begin"/>
      </w:r>
      <w:r>
        <w:rPr>
          <w:noProof/>
        </w:rPr>
        <w:instrText xml:space="preserve"> PAGEREF _Toc380405757 \h </w:instrText>
      </w:r>
      <w:r>
        <w:rPr>
          <w:noProof/>
        </w:rPr>
      </w:r>
      <w:r>
        <w:rPr>
          <w:noProof/>
        </w:rPr>
        <w:fldChar w:fldCharType="separate"/>
      </w:r>
      <w:r>
        <w:rPr>
          <w:noProof/>
        </w:rPr>
        <w:t>27</w:t>
      </w:r>
      <w:r>
        <w:rPr>
          <w:noProof/>
        </w:rPr>
        <w:fldChar w:fldCharType="end"/>
      </w:r>
    </w:p>
    <w:p w14:paraId="4E6AB451" w14:textId="77777777" w:rsidR="007618BE" w:rsidRDefault="007618BE">
      <w:pPr>
        <w:pStyle w:val="TOC3"/>
        <w:tabs>
          <w:tab w:val="right" w:leader="dot" w:pos="9203"/>
        </w:tabs>
        <w:rPr>
          <w:i w:val="0"/>
          <w:noProof/>
          <w:sz w:val="24"/>
          <w:szCs w:val="24"/>
          <w:lang w:val="en-US" w:eastAsia="ja-JP"/>
        </w:rPr>
      </w:pPr>
      <w:r w:rsidRPr="00CA6ECA">
        <w:rPr>
          <w:noProof/>
          <w:lang w:val="en-US"/>
        </w:rPr>
        <w:t>The Alphabet Table</w:t>
      </w:r>
      <w:r>
        <w:rPr>
          <w:noProof/>
        </w:rPr>
        <w:tab/>
      </w:r>
      <w:r>
        <w:rPr>
          <w:noProof/>
        </w:rPr>
        <w:fldChar w:fldCharType="begin"/>
      </w:r>
      <w:r>
        <w:rPr>
          <w:noProof/>
        </w:rPr>
        <w:instrText xml:space="preserve"> PAGEREF _Toc380405758 \h </w:instrText>
      </w:r>
      <w:r>
        <w:rPr>
          <w:noProof/>
        </w:rPr>
      </w:r>
      <w:r>
        <w:rPr>
          <w:noProof/>
        </w:rPr>
        <w:fldChar w:fldCharType="separate"/>
      </w:r>
      <w:r>
        <w:rPr>
          <w:noProof/>
        </w:rPr>
        <w:t>27</w:t>
      </w:r>
      <w:r>
        <w:rPr>
          <w:noProof/>
        </w:rPr>
        <w:fldChar w:fldCharType="end"/>
      </w:r>
    </w:p>
    <w:p w14:paraId="6E945546" w14:textId="77777777" w:rsidR="007618BE" w:rsidRDefault="007618BE">
      <w:pPr>
        <w:pStyle w:val="TOC2"/>
        <w:tabs>
          <w:tab w:val="right" w:leader="dot" w:pos="9203"/>
        </w:tabs>
        <w:rPr>
          <w:smallCaps w:val="0"/>
          <w:noProof/>
          <w:sz w:val="24"/>
          <w:szCs w:val="24"/>
          <w:lang w:val="en-US" w:eastAsia="ja-JP"/>
        </w:rPr>
      </w:pPr>
      <w:r w:rsidRPr="00CA6ECA">
        <w:rPr>
          <w:noProof/>
          <w:lang w:val="en-US"/>
        </w:rPr>
        <w:t>Alphabet Features</w:t>
      </w:r>
      <w:r>
        <w:rPr>
          <w:noProof/>
        </w:rPr>
        <w:tab/>
      </w:r>
      <w:r>
        <w:rPr>
          <w:noProof/>
        </w:rPr>
        <w:fldChar w:fldCharType="begin"/>
      </w:r>
      <w:r>
        <w:rPr>
          <w:noProof/>
        </w:rPr>
        <w:instrText xml:space="preserve"> PAGEREF _Toc380405759 \h </w:instrText>
      </w:r>
      <w:r>
        <w:rPr>
          <w:noProof/>
        </w:rPr>
      </w:r>
      <w:r>
        <w:rPr>
          <w:noProof/>
        </w:rPr>
        <w:fldChar w:fldCharType="separate"/>
      </w:r>
      <w:r>
        <w:rPr>
          <w:noProof/>
        </w:rPr>
        <w:t>29</w:t>
      </w:r>
      <w:r>
        <w:rPr>
          <w:noProof/>
        </w:rPr>
        <w:fldChar w:fldCharType="end"/>
      </w:r>
    </w:p>
    <w:p w14:paraId="4B985411" w14:textId="77777777" w:rsidR="007618BE" w:rsidRDefault="007618BE">
      <w:pPr>
        <w:pStyle w:val="TOC3"/>
        <w:tabs>
          <w:tab w:val="right" w:leader="dot" w:pos="9203"/>
        </w:tabs>
        <w:rPr>
          <w:i w:val="0"/>
          <w:noProof/>
          <w:sz w:val="24"/>
          <w:szCs w:val="24"/>
          <w:lang w:val="en-US" w:eastAsia="ja-JP"/>
        </w:rPr>
      </w:pPr>
      <w:r w:rsidRPr="00CA6ECA">
        <w:rPr>
          <w:noProof/>
          <w:lang w:val="en-US"/>
        </w:rPr>
        <w:t>OSC Message Reference</w:t>
      </w:r>
      <w:r>
        <w:rPr>
          <w:noProof/>
        </w:rPr>
        <w:tab/>
      </w:r>
      <w:r>
        <w:rPr>
          <w:noProof/>
        </w:rPr>
        <w:fldChar w:fldCharType="begin"/>
      </w:r>
      <w:r>
        <w:rPr>
          <w:noProof/>
        </w:rPr>
        <w:instrText xml:space="preserve"> PAGEREF _Toc380405760 \h </w:instrText>
      </w:r>
      <w:r>
        <w:rPr>
          <w:noProof/>
        </w:rPr>
      </w:r>
      <w:r>
        <w:rPr>
          <w:noProof/>
        </w:rPr>
        <w:fldChar w:fldCharType="separate"/>
      </w:r>
      <w:r>
        <w:rPr>
          <w:noProof/>
        </w:rPr>
        <w:t>33</w:t>
      </w:r>
      <w:r>
        <w:rPr>
          <w:noProof/>
        </w:rPr>
        <w:fldChar w:fldCharType="end"/>
      </w:r>
    </w:p>
    <w:p w14:paraId="2DDDF0E9"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w:t>
      </w:r>
      <w:r>
        <w:rPr>
          <w:noProof/>
        </w:rPr>
        <w:tab/>
      </w:r>
      <w:r>
        <w:rPr>
          <w:noProof/>
        </w:rPr>
        <w:fldChar w:fldCharType="begin"/>
      </w:r>
      <w:r>
        <w:rPr>
          <w:noProof/>
        </w:rPr>
        <w:instrText xml:space="preserve"> PAGEREF _Toc380405761 \h </w:instrText>
      </w:r>
      <w:r>
        <w:rPr>
          <w:noProof/>
        </w:rPr>
      </w:r>
      <w:r>
        <w:rPr>
          <w:noProof/>
        </w:rPr>
        <w:fldChar w:fldCharType="separate"/>
      </w:r>
      <w:r>
        <w:rPr>
          <w:noProof/>
        </w:rPr>
        <w:t>34</w:t>
      </w:r>
      <w:r>
        <w:rPr>
          <w:noProof/>
        </w:rPr>
        <w:fldChar w:fldCharType="end"/>
      </w:r>
    </w:p>
    <w:p w14:paraId="366FE13A" w14:textId="77777777" w:rsidR="007618BE" w:rsidRDefault="007618BE">
      <w:pPr>
        <w:pStyle w:val="TOC1"/>
        <w:tabs>
          <w:tab w:val="right" w:leader="dot" w:pos="9203"/>
        </w:tabs>
        <w:rPr>
          <w:b w:val="0"/>
          <w:caps w:val="0"/>
          <w:noProof/>
          <w:sz w:val="24"/>
          <w:szCs w:val="24"/>
          <w:lang w:val="en-US" w:eastAsia="ja-JP"/>
        </w:rPr>
      </w:pPr>
      <w:r>
        <w:rPr>
          <w:noProof/>
        </w:rPr>
        <w:t>MUSIC ENVIRONMENTS</w:t>
      </w:r>
      <w:r>
        <w:rPr>
          <w:noProof/>
        </w:rPr>
        <w:tab/>
      </w:r>
      <w:r>
        <w:rPr>
          <w:noProof/>
        </w:rPr>
        <w:fldChar w:fldCharType="begin"/>
      </w:r>
      <w:r>
        <w:rPr>
          <w:noProof/>
        </w:rPr>
        <w:instrText xml:space="preserve"> PAGEREF _Toc380405762 \h </w:instrText>
      </w:r>
      <w:r>
        <w:rPr>
          <w:noProof/>
        </w:rPr>
      </w:r>
      <w:r>
        <w:rPr>
          <w:noProof/>
        </w:rPr>
        <w:fldChar w:fldCharType="separate"/>
      </w:r>
      <w:r>
        <w:rPr>
          <w:noProof/>
        </w:rPr>
        <w:t>50</w:t>
      </w:r>
      <w:r>
        <w:rPr>
          <w:noProof/>
        </w:rPr>
        <w:fldChar w:fldCharType="end"/>
      </w:r>
    </w:p>
    <w:p w14:paraId="7D204BF4" w14:textId="77777777" w:rsidR="007618BE" w:rsidRDefault="007618BE">
      <w:pPr>
        <w:pStyle w:val="TOC2"/>
        <w:tabs>
          <w:tab w:val="right" w:leader="dot" w:pos="9203"/>
        </w:tabs>
        <w:rPr>
          <w:smallCaps w:val="0"/>
          <w:noProof/>
          <w:sz w:val="24"/>
          <w:szCs w:val="24"/>
          <w:lang w:val="en-US" w:eastAsia="ja-JP"/>
        </w:rPr>
      </w:pPr>
      <w:r w:rsidRPr="00CA6ECA">
        <w:rPr>
          <w:noProof/>
          <w:lang w:val="en-US"/>
        </w:rPr>
        <w:t>Introduction</w:t>
      </w:r>
      <w:r>
        <w:rPr>
          <w:noProof/>
        </w:rPr>
        <w:tab/>
      </w:r>
      <w:r>
        <w:rPr>
          <w:noProof/>
        </w:rPr>
        <w:fldChar w:fldCharType="begin"/>
      </w:r>
      <w:r>
        <w:rPr>
          <w:noProof/>
        </w:rPr>
        <w:instrText xml:space="preserve"> PAGEREF _Toc380405763 \h </w:instrText>
      </w:r>
      <w:r>
        <w:rPr>
          <w:noProof/>
        </w:rPr>
      </w:r>
      <w:r>
        <w:rPr>
          <w:noProof/>
        </w:rPr>
        <w:fldChar w:fldCharType="separate"/>
      </w:r>
      <w:r>
        <w:rPr>
          <w:noProof/>
        </w:rPr>
        <w:t>50</w:t>
      </w:r>
      <w:r>
        <w:rPr>
          <w:noProof/>
        </w:rPr>
        <w:fldChar w:fldCharType="end"/>
      </w:r>
    </w:p>
    <w:p w14:paraId="5B0EC055" w14:textId="77777777" w:rsidR="007618BE" w:rsidRDefault="007618BE">
      <w:pPr>
        <w:pStyle w:val="TOC3"/>
        <w:tabs>
          <w:tab w:val="right" w:leader="dot" w:pos="9203"/>
        </w:tabs>
        <w:rPr>
          <w:i w:val="0"/>
          <w:noProof/>
          <w:sz w:val="24"/>
          <w:szCs w:val="24"/>
          <w:lang w:val="en-US" w:eastAsia="ja-JP"/>
        </w:rPr>
      </w:pPr>
      <w:r w:rsidRPr="00CA6ECA">
        <w:rPr>
          <w:noProof/>
          <w:lang w:val="en-US"/>
        </w:rPr>
        <w:t>Conceptual Requirements (including notes to composers)</w:t>
      </w:r>
      <w:r>
        <w:rPr>
          <w:noProof/>
        </w:rPr>
        <w:tab/>
      </w:r>
      <w:r>
        <w:rPr>
          <w:noProof/>
        </w:rPr>
        <w:fldChar w:fldCharType="begin"/>
      </w:r>
      <w:r>
        <w:rPr>
          <w:noProof/>
        </w:rPr>
        <w:instrText xml:space="preserve"> PAGEREF _Toc380405764 \h </w:instrText>
      </w:r>
      <w:r>
        <w:rPr>
          <w:noProof/>
        </w:rPr>
      </w:r>
      <w:r>
        <w:rPr>
          <w:noProof/>
        </w:rPr>
        <w:fldChar w:fldCharType="separate"/>
      </w:r>
      <w:r>
        <w:rPr>
          <w:noProof/>
        </w:rPr>
        <w:t>50</w:t>
      </w:r>
      <w:r>
        <w:rPr>
          <w:noProof/>
        </w:rPr>
        <w:fldChar w:fldCharType="end"/>
      </w:r>
    </w:p>
    <w:p w14:paraId="5FF55DE9" w14:textId="77777777" w:rsidR="007618BE" w:rsidRDefault="007618BE">
      <w:pPr>
        <w:pStyle w:val="TOC3"/>
        <w:tabs>
          <w:tab w:val="right" w:leader="dot" w:pos="9203"/>
        </w:tabs>
        <w:rPr>
          <w:i w:val="0"/>
          <w:noProof/>
          <w:sz w:val="24"/>
          <w:szCs w:val="24"/>
          <w:lang w:val="en-US" w:eastAsia="ja-JP"/>
        </w:rPr>
      </w:pPr>
      <w:r w:rsidRPr="00CA6ECA">
        <w:rPr>
          <w:noProof/>
          <w:lang w:val="en-US"/>
        </w:rPr>
        <w:t>Tracking Modes</w:t>
      </w:r>
      <w:r>
        <w:rPr>
          <w:noProof/>
        </w:rPr>
        <w:tab/>
      </w:r>
      <w:r>
        <w:rPr>
          <w:noProof/>
        </w:rPr>
        <w:fldChar w:fldCharType="begin"/>
      </w:r>
      <w:r>
        <w:rPr>
          <w:noProof/>
        </w:rPr>
        <w:instrText xml:space="preserve"> PAGEREF _Toc380405765 \h </w:instrText>
      </w:r>
      <w:r>
        <w:rPr>
          <w:noProof/>
        </w:rPr>
      </w:r>
      <w:r>
        <w:rPr>
          <w:noProof/>
        </w:rPr>
        <w:fldChar w:fldCharType="separate"/>
      </w:r>
      <w:r>
        <w:rPr>
          <w:noProof/>
        </w:rPr>
        <w:t>51</w:t>
      </w:r>
      <w:r>
        <w:rPr>
          <w:noProof/>
        </w:rPr>
        <w:fldChar w:fldCharType="end"/>
      </w:r>
    </w:p>
    <w:p w14:paraId="63209619" w14:textId="77777777" w:rsidR="007618BE" w:rsidRDefault="007618BE">
      <w:pPr>
        <w:pStyle w:val="TOC3"/>
        <w:tabs>
          <w:tab w:val="right" w:leader="dot" w:pos="9203"/>
        </w:tabs>
        <w:rPr>
          <w:i w:val="0"/>
          <w:noProof/>
          <w:sz w:val="24"/>
          <w:szCs w:val="24"/>
          <w:lang w:val="en-US" w:eastAsia="ja-JP"/>
        </w:rPr>
      </w:pPr>
      <w:r w:rsidRPr="00CA6ECA">
        <w:rPr>
          <w:noProof/>
          <w:lang w:val="en-US"/>
        </w:rPr>
        <w:t>User Modes</w:t>
      </w:r>
      <w:r>
        <w:rPr>
          <w:noProof/>
        </w:rPr>
        <w:tab/>
      </w:r>
      <w:r>
        <w:rPr>
          <w:noProof/>
        </w:rPr>
        <w:fldChar w:fldCharType="begin"/>
      </w:r>
      <w:r>
        <w:rPr>
          <w:noProof/>
        </w:rPr>
        <w:instrText xml:space="preserve"> PAGEREF _Toc380405766 \h </w:instrText>
      </w:r>
      <w:r>
        <w:rPr>
          <w:noProof/>
        </w:rPr>
      </w:r>
      <w:r>
        <w:rPr>
          <w:noProof/>
        </w:rPr>
        <w:fldChar w:fldCharType="separate"/>
      </w:r>
      <w:r>
        <w:rPr>
          <w:noProof/>
        </w:rPr>
        <w:t>52</w:t>
      </w:r>
      <w:r>
        <w:rPr>
          <w:noProof/>
        </w:rPr>
        <w:fldChar w:fldCharType="end"/>
      </w:r>
    </w:p>
    <w:p w14:paraId="742B30D8"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_Toc380405767 \h </w:instrText>
      </w:r>
      <w:r>
        <w:rPr>
          <w:noProof/>
        </w:rPr>
      </w:r>
      <w:r>
        <w:rPr>
          <w:noProof/>
        </w:rPr>
        <w:fldChar w:fldCharType="separate"/>
      </w:r>
      <w:r>
        <w:rPr>
          <w:noProof/>
        </w:rPr>
        <w:t>53</w:t>
      </w:r>
      <w:r>
        <w:rPr>
          <w:noProof/>
        </w:rPr>
        <w:fldChar w:fldCharType="end"/>
      </w:r>
    </w:p>
    <w:p w14:paraId="37FDC0A9" w14:textId="77777777" w:rsidR="007618BE" w:rsidRDefault="007618BE">
      <w:pPr>
        <w:pStyle w:val="TOC3"/>
        <w:tabs>
          <w:tab w:val="right" w:leader="dot" w:pos="9203"/>
        </w:tabs>
        <w:rPr>
          <w:i w:val="0"/>
          <w:noProof/>
          <w:sz w:val="24"/>
          <w:szCs w:val="24"/>
          <w:lang w:val="en-US" w:eastAsia="ja-JP"/>
        </w:rPr>
      </w:pPr>
      <w:r w:rsidRPr="00CA6ECA">
        <w:rPr>
          <w:noProof/>
          <w:lang w:val="en-US"/>
        </w:rPr>
        <w:t>ME Technical Requirements</w:t>
      </w:r>
      <w:r>
        <w:rPr>
          <w:noProof/>
        </w:rPr>
        <w:tab/>
      </w:r>
      <w:r>
        <w:rPr>
          <w:noProof/>
        </w:rPr>
        <w:fldChar w:fldCharType="begin"/>
      </w:r>
      <w:r>
        <w:rPr>
          <w:noProof/>
        </w:rPr>
        <w:instrText xml:space="preserve"> PAGEREF _Toc380405768 \h </w:instrText>
      </w:r>
      <w:r>
        <w:rPr>
          <w:noProof/>
        </w:rPr>
      </w:r>
      <w:r>
        <w:rPr>
          <w:noProof/>
        </w:rPr>
        <w:fldChar w:fldCharType="separate"/>
      </w:r>
      <w:r>
        <w:rPr>
          <w:noProof/>
        </w:rPr>
        <w:t>53</w:t>
      </w:r>
      <w:r>
        <w:rPr>
          <w:noProof/>
        </w:rPr>
        <w:fldChar w:fldCharType="end"/>
      </w:r>
    </w:p>
    <w:p w14:paraId="1CD4E658" w14:textId="77777777" w:rsidR="007618BE" w:rsidRDefault="007618BE">
      <w:pPr>
        <w:pStyle w:val="TOC1"/>
        <w:tabs>
          <w:tab w:val="right" w:leader="dot" w:pos="9203"/>
        </w:tabs>
        <w:rPr>
          <w:b w:val="0"/>
          <w:caps w:val="0"/>
          <w:noProof/>
          <w:sz w:val="24"/>
          <w:szCs w:val="24"/>
          <w:lang w:val="en-US" w:eastAsia="ja-JP"/>
        </w:rPr>
      </w:pPr>
      <w:r>
        <w:rPr>
          <w:noProof/>
        </w:rPr>
        <w:t>Techno</w:t>
      </w:r>
      <w:r>
        <w:rPr>
          <w:noProof/>
        </w:rPr>
        <w:tab/>
      </w:r>
      <w:r>
        <w:rPr>
          <w:noProof/>
        </w:rPr>
        <w:fldChar w:fldCharType="begin"/>
      </w:r>
      <w:r>
        <w:rPr>
          <w:noProof/>
        </w:rPr>
        <w:instrText xml:space="preserve"> PAGEREF _Toc380405769 \h </w:instrText>
      </w:r>
      <w:r>
        <w:rPr>
          <w:noProof/>
        </w:rPr>
      </w:r>
      <w:r>
        <w:rPr>
          <w:noProof/>
        </w:rPr>
        <w:fldChar w:fldCharType="separate"/>
      </w:r>
      <w:r>
        <w:rPr>
          <w:noProof/>
        </w:rPr>
        <w:t>53</w:t>
      </w:r>
      <w:r>
        <w:rPr>
          <w:noProof/>
        </w:rPr>
        <w:fldChar w:fldCharType="end"/>
      </w:r>
    </w:p>
    <w:p w14:paraId="2E95745E" w14:textId="77777777" w:rsidR="007618BE" w:rsidRDefault="007618BE">
      <w:pPr>
        <w:pStyle w:val="TOC3"/>
        <w:tabs>
          <w:tab w:val="right" w:leader="dot" w:pos="9203"/>
        </w:tabs>
        <w:rPr>
          <w:i w:val="0"/>
          <w:noProof/>
          <w:sz w:val="24"/>
          <w:szCs w:val="24"/>
          <w:lang w:val="en-US" w:eastAsia="ja-JP"/>
        </w:rPr>
      </w:pPr>
      <w:r w:rsidRPr="00CA6ECA">
        <w:rPr>
          <w:noProof/>
          <w:lang w:val="en-US"/>
        </w:rPr>
        <w:t>Description</w:t>
      </w:r>
      <w:r>
        <w:rPr>
          <w:noProof/>
        </w:rPr>
        <w:tab/>
      </w:r>
      <w:r>
        <w:rPr>
          <w:noProof/>
        </w:rPr>
        <w:fldChar w:fldCharType="begin"/>
      </w:r>
      <w:r>
        <w:rPr>
          <w:noProof/>
        </w:rPr>
        <w:instrText xml:space="preserve"> PAGEREF _Toc380405770 \h </w:instrText>
      </w:r>
      <w:r>
        <w:rPr>
          <w:noProof/>
        </w:rPr>
      </w:r>
      <w:r>
        <w:rPr>
          <w:noProof/>
        </w:rPr>
        <w:fldChar w:fldCharType="separate"/>
      </w:r>
      <w:r>
        <w:rPr>
          <w:noProof/>
        </w:rPr>
        <w:t>53</w:t>
      </w:r>
      <w:r>
        <w:rPr>
          <w:noProof/>
        </w:rPr>
        <w:fldChar w:fldCharType="end"/>
      </w:r>
    </w:p>
    <w:p w14:paraId="369E0F0B" w14:textId="77777777" w:rsidR="007618BE" w:rsidRDefault="007618BE">
      <w:pPr>
        <w:pStyle w:val="TOC3"/>
        <w:tabs>
          <w:tab w:val="right" w:leader="dot" w:pos="9203"/>
        </w:tabs>
        <w:rPr>
          <w:i w:val="0"/>
          <w:noProof/>
          <w:sz w:val="24"/>
          <w:szCs w:val="24"/>
          <w:lang w:val="en-US" w:eastAsia="ja-JP"/>
        </w:rPr>
      </w:pPr>
      <w:r w:rsidRPr="00CA6ECA">
        <w:rPr>
          <w:noProof/>
          <w:lang w:val="en-US"/>
        </w:rPr>
        <w:t>Modes of Use</w:t>
      </w:r>
      <w:r>
        <w:rPr>
          <w:noProof/>
        </w:rPr>
        <w:tab/>
      </w:r>
      <w:r>
        <w:rPr>
          <w:noProof/>
        </w:rPr>
        <w:fldChar w:fldCharType="begin"/>
      </w:r>
      <w:r>
        <w:rPr>
          <w:noProof/>
        </w:rPr>
        <w:instrText xml:space="preserve"> PAGEREF _Toc380405771 \h </w:instrText>
      </w:r>
      <w:r>
        <w:rPr>
          <w:noProof/>
        </w:rPr>
      </w:r>
      <w:r>
        <w:rPr>
          <w:noProof/>
        </w:rPr>
        <w:fldChar w:fldCharType="separate"/>
      </w:r>
      <w:r>
        <w:rPr>
          <w:noProof/>
        </w:rPr>
        <w:t>53</w:t>
      </w:r>
      <w:r>
        <w:rPr>
          <w:noProof/>
        </w:rPr>
        <w:fldChar w:fldCharType="end"/>
      </w:r>
    </w:p>
    <w:p w14:paraId="68B3EB1E" w14:textId="77777777" w:rsidR="007618BE" w:rsidRDefault="007618BE">
      <w:pPr>
        <w:pStyle w:val="TOC3"/>
        <w:tabs>
          <w:tab w:val="right" w:leader="dot" w:pos="9203"/>
        </w:tabs>
        <w:rPr>
          <w:i w:val="0"/>
          <w:noProof/>
          <w:sz w:val="24"/>
          <w:szCs w:val="24"/>
          <w:lang w:val="en-US" w:eastAsia="ja-JP"/>
        </w:rPr>
      </w:pPr>
      <w:r w:rsidRPr="00CA6ECA">
        <w:rPr>
          <w:noProof/>
          <w:lang w:val="en-US"/>
        </w:rPr>
        <w:t>Features</w:t>
      </w:r>
      <w:r>
        <w:rPr>
          <w:noProof/>
        </w:rPr>
        <w:tab/>
      </w:r>
      <w:r>
        <w:rPr>
          <w:noProof/>
        </w:rPr>
        <w:fldChar w:fldCharType="begin"/>
      </w:r>
      <w:r>
        <w:rPr>
          <w:noProof/>
        </w:rPr>
        <w:instrText xml:space="preserve"> PAGEREF _Toc380405772 \h </w:instrText>
      </w:r>
      <w:r>
        <w:rPr>
          <w:noProof/>
        </w:rPr>
      </w:r>
      <w:r>
        <w:rPr>
          <w:noProof/>
        </w:rPr>
        <w:fldChar w:fldCharType="separate"/>
      </w:r>
      <w:r>
        <w:rPr>
          <w:noProof/>
        </w:rPr>
        <w:t>53</w:t>
      </w:r>
      <w:r>
        <w:rPr>
          <w:noProof/>
        </w:rPr>
        <w:fldChar w:fldCharType="end"/>
      </w:r>
    </w:p>
    <w:p w14:paraId="594FBABC" w14:textId="77777777" w:rsidR="007618BE" w:rsidRDefault="007618BE">
      <w:pPr>
        <w:pStyle w:val="TOC3"/>
        <w:tabs>
          <w:tab w:val="right" w:leader="dot" w:pos="9203"/>
        </w:tabs>
        <w:rPr>
          <w:i w:val="0"/>
          <w:noProof/>
          <w:sz w:val="24"/>
          <w:szCs w:val="24"/>
          <w:lang w:val="en-US" w:eastAsia="ja-JP"/>
        </w:rPr>
      </w:pPr>
      <w:r w:rsidRPr="00CA6ECA">
        <w:rPr>
          <w:noProof/>
          <w:lang w:val="en-US"/>
        </w:rPr>
        <w:t>Alphabet Used (marked in red)</w:t>
      </w:r>
      <w:r>
        <w:rPr>
          <w:noProof/>
        </w:rPr>
        <w:tab/>
      </w:r>
      <w:r>
        <w:rPr>
          <w:noProof/>
        </w:rPr>
        <w:fldChar w:fldCharType="begin"/>
      </w:r>
      <w:r>
        <w:rPr>
          <w:noProof/>
        </w:rPr>
        <w:instrText xml:space="preserve"> PAGEREF _Toc380405773 \h </w:instrText>
      </w:r>
      <w:r>
        <w:rPr>
          <w:noProof/>
        </w:rPr>
      </w:r>
      <w:r>
        <w:rPr>
          <w:noProof/>
        </w:rPr>
        <w:fldChar w:fldCharType="separate"/>
      </w:r>
      <w:r>
        <w:rPr>
          <w:noProof/>
        </w:rPr>
        <w:t>54</w:t>
      </w:r>
      <w:r>
        <w:rPr>
          <w:noProof/>
        </w:rPr>
        <w:fldChar w:fldCharType="end"/>
      </w:r>
    </w:p>
    <w:p w14:paraId="62BB9A28"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 (MC 2.0 &gt; 3.0)</w:t>
      </w:r>
      <w:r>
        <w:rPr>
          <w:noProof/>
        </w:rPr>
        <w:tab/>
      </w:r>
      <w:r>
        <w:rPr>
          <w:noProof/>
        </w:rPr>
        <w:fldChar w:fldCharType="begin"/>
      </w:r>
      <w:r>
        <w:rPr>
          <w:noProof/>
        </w:rPr>
        <w:instrText xml:space="preserve"> PAGEREF _Toc380405774 \h </w:instrText>
      </w:r>
      <w:r>
        <w:rPr>
          <w:noProof/>
        </w:rPr>
      </w:r>
      <w:r>
        <w:rPr>
          <w:noProof/>
        </w:rPr>
        <w:fldChar w:fldCharType="separate"/>
      </w:r>
      <w:r>
        <w:rPr>
          <w:noProof/>
        </w:rPr>
        <w:t>56</w:t>
      </w:r>
      <w:r>
        <w:rPr>
          <w:noProof/>
        </w:rPr>
        <w:fldChar w:fldCharType="end"/>
      </w:r>
    </w:p>
    <w:p w14:paraId="5215E4E5"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_Toc380405775 \h </w:instrText>
      </w:r>
      <w:r>
        <w:rPr>
          <w:noProof/>
        </w:rPr>
      </w:r>
      <w:r>
        <w:rPr>
          <w:noProof/>
        </w:rPr>
        <w:fldChar w:fldCharType="separate"/>
      </w:r>
      <w:r>
        <w:rPr>
          <w:noProof/>
        </w:rPr>
        <w:t>58</w:t>
      </w:r>
      <w:r>
        <w:rPr>
          <w:noProof/>
        </w:rPr>
        <w:fldChar w:fldCharType="end"/>
      </w:r>
    </w:p>
    <w:p w14:paraId="2CFB0267" w14:textId="77777777" w:rsidR="007618BE" w:rsidRDefault="007618BE">
      <w:pPr>
        <w:pStyle w:val="TOC3"/>
        <w:tabs>
          <w:tab w:val="right" w:leader="dot" w:pos="9203"/>
        </w:tabs>
        <w:rPr>
          <w:i w:val="0"/>
          <w:noProof/>
          <w:sz w:val="24"/>
          <w:szCs w:val="24"/>
          <w:lang w:val="en-US" w:eastAsia="ja-JP"/>
        </w:rPr>
      </w:pPr>
      <w:r w:rsidRPr="00CA6ECA">
        <w:rPr>
          <w:noProof/>
          <w:lang w:val="en-US"/>
        </w:rPr>
        <w:t>Misc.</w:t>
      </w:r>
      <w:r>
        <w:rPr>
          <w:noProof/>
        </w:rPr>
        <w:tab/>
      </w:r>
      <w:r>
        <w:rPr>
          <w:noProof/>
        </w:rPr>
        <w:fldChar w:fldCharType="begin"/>
      </w:r>
      <w:r>
        <w:rPr>
          <w:noProof/>
        </w:rPr>
        <w:instrText xml:space="preserve"> PAGEREF _Toc380405776 \h </w:instrText>
      </w:r>
      <w:r>
        <w:rPr>
          <w:noProof/>
        </w:rPr>
      </w:r>
      <w:r>
        <w:rPr>
          <w:noProof/>
        </w:rPr>
        <w:fldChar w:fldCharType="separate"/>
      </w:r>
      <w:r>
        <w:rPr>
          <w:noProof/>
        </w:rPr>
        <w:t>58</w:t>
      </w:r>
      <w:r>
        <w:rPr>
          <w:noProof/>
        </w:rPr>
        <w:fldChar w:fldCharType="end"/>
      </w:r>
    </w:p>
    <w:p w14:paraId="349801C2" w14:textId="77777777" w:rsidR="007618BE" w:rsidRDefault="007618BE">
      <w:pPr>
        <w:pStyle w:val="TOC1"/>
        <w:tabs>
          <w:tab w:val="right" w:leader="dot" w:pos="9203"/>
        </w:tabs>
        <w:rPr>
          <w:b w:val="0"/>
          <w:caps w:val="0"/>
          <w:noProof/>
          <w:sz w:val="24"/>
          <w:szCs w:val="24"/>
          <w:lang w:val="en-US" w:eastAsia="ja-JP"/>
        </w:rPr>
      </w:pPr>
      <w:r>
        <w:rPr>
          <w:noProof/>
        </w:rPr>
        <w:t>Fields</w:t>
      </w:r>
      <w:r>
        <w:rPr>
          <w:noProof/>
        </w:rPr>
        <w:tab/>
      </w:r>
      <w:r>
        <w:rPr>
          <w:noProof/>
        </w:rPr>
        <w:fldChar w:fldCharType="begin"/>
      </w:r>
      <w:r>
        <w:rPr>
          <w:noProof/>
        </w:rPr>
        <w:instrText xml:space="preserve"> PAGEREF _Toc380405777 \h </w:instrText>
      </w:r>
      <w:r>
        <w:rPr>
          <w:noProof/>
        </w:rPr>
      </w:r>
      <w:r>
        <w:rPr>
          <w:noProof/>
        </w:rPr>
        <w:fldChar w:fldCharType="separate"/>
      </w:r>
      <w:r>
        <w:rPr>
          <w:noProof/>
        </w:rPr>
        <w:t>59</w:t>
      </w:r>
      <w:r>
        <w:rPr>
          <w:noProof/>
        </w:rPr>
        <w:fldChar w:fldCharType="end"/>
      </w:r>
    </w:p>
    <w:p w14:paraId="46884F3C" w14:textId="77777777" w:rsidR="007618BE" w:rsidRDefault="007618BE">
      <w:pPr>
        <w:pStyle w:val="TOC3"/>
        <w:tabs>
          <w:tab w:val="right" w:leader="dot" w:pos="9203"/>
        </w:tabs>
        <w:rPr>
          <w:i w:val="0"/>
          <w:noProof/>
          <w:sz w:val="24"/>
          <w:szCs w:val="24"/>
          <w:lang w:val="en-US" w:eastAsia="ja-JP"/>
        </w:rPr>
      </w:pPr>
      <w:r w:rsidRPr="00CA6ECA">
        <w:rPr>
          <w:noProof/>
          <w:lang w:val="en-US"/>
        </w:rPr>
        <w:t>Description</w:t>
      </w:r>
      <w:r>
        <w:rPr>
          <w:noProof/>
        </w:rPr>
        <w:tab/>
      </w:r>
      <w:r>
        <w:rPr>
          <w:noProof/>
        </w:rPr>
        <w:fldChar w:fldCharType="begin"/>
      </w:r>
      <w:r>
        <w:rPr>
          <w:noProof/>
        </w:rPr>
        <w:instrText xml:space="preserve"> PAGEREF _Toc380405778 \h </w:instrText>
      </w:r>
      <w:r>
        <w:rPr>
          <w:noProof/>
        </w:rPr>
      </w:r>
      <w:r>
        <w:rPr>
          <w:noProof/>
        </w:rPr>
        <w:fldChar w:fldCharType="separate"/>
      </w:r>
      <w:r>
        <w:rPr>
          <w:noProof/>
        </w:rPr>
        <w:t>59</w:t>
      </w:r>
      <w:r>
        <w:rPr>
          <w:noProof/>
        </w:rPr>
        <w:fldChar w:fldCharType="end"/>
      </w:r>
    </w:p>
    <w:p w14:paraId="76548FE1" w14:textId="77777777" w:rsidR="007618BE" w:rsidRDefault="007618BE">
      <w:pPr>
        <w:pStyle w:val="TOC3"/>
        <w:tabs>
          <w:tab w:val="right" w:leader="dot" w:pos="9203"/>
        </w:tabs>
        <w:rPr>
          <w:i w:val="0"/>
          <w:noProof/>
          <w:sz w:val="24"/>
          <w:szCs w:val="24"/>
          <w:lang w:val="en-US" w:eastAsia="ja-JP"/>
        </w:rPr>
      </w:pPr>
      <w:r w:rsidRPr="00CA6ECA">
        <w:rPr>
          <w:noProof/>
          <w:lang w:val="en-US"/>
        </w:rPr>
        <w:t>Features</w:t>
      </w:r>
      <w:r>
        <w:rPr>
          <w:noProof/>
        </w:rPr>
        <w:tab/>
      </w:r>
      <w:r>
        <w:rPr>
          <w:noProof/>
        </w:rPr>
        <w:fldChar w:fldCharType="begin"/>
      </w:r>
      <w:r>
        <w:rPr>
          <w:noProof/>
        </w:rPr>
        <w:instrText xml:space="preserve"> PAGEREF _Toc380405779 \h </w:instrText>
      </w:r>
      <w:r>
        <w:rPr>
          <w:noProof/>
        </w:rPr>
      </w:r>
      <w:r>
        <w:rPr>
          <w:noProof/>
        </w:rPr>
        <w:fldChar w:fldCharType="separate"/>
      </w:r>
      <w:r>
        <w:rPr>
          <w:noProof/>
        </w:rPr>
        <w:t>59</w:t>
      </w:r>
      <w:r>
        <w:rPr>
          <w:noProof/>
        </w:rPr>
        <w:fldChar w:fldCharType="end"/>
      </w:r>
    </w:p>
    <w:p w14:paraId="252097D6" w14:textId="77777777" w:rsidR="007618BE" w:rsidRDefault="007618BE">
      <w:pPr>
        <w:pStyle w:val="TOC3"/>
        <w:tabs>
          <w:tab w:val="right" w:leader="dot" w:pos="9203"/>
        </w:tabs>
        <w:rPr>
          <w:i w:val="0"/>
          <w:noProof/>
          <w:sz w:val="24"/>
          <w:szCs w:val="24"/>
          <w:lang w:val="en-US" w:eastAsia="ja-JP"/>
        </w:rPr>
      </w:pPr>
      <w:r w:rsidRPr="00CA6ECA">
        <w:rPr>
          <w:noProof/>
          <w:lang w:val="en-US"/>
        </w:rPr>
        <w:t>Alphabet Used (marked in red)</w:t>
      </w:r>
      <w:r>
        <w:rPr>
          <w:noProof/>
        </w:rPr>
        <w:tab/>
      </w:r>
      <w:r>
        <w:rPr>
          <w:noProof/>
        </w:rPr>
        <w:fldChar w:fldCharType="begin"/>
      </w:r>
      <w:r>
        <w:rPr>
          <w:noProof/>
        </w:rPr>
        <w:instrText xml:space="preserve"> PAGEREF _Toc380405780 \h </w:instrText>
      </w:r>
      <w:r>
        <w:rPr>
          <w:noProof/>
        </w:rPr>
      </w:r>
      <w:r>
        <w:rPr>
          <w:noProof/>
        </w:rPr>
        <w:fldChar w:fldCharType="separate"/>
      </w:r>
      <w:r>
        <w:rPr>
          <w:noProof/>
        </w:rPr>
        <w:t>59</w:t>
      </w:r>
      <w:r>
        <w:rPr>
          <w:noProof/>
        </w:rPr>
        <w:fldChar w:fldCharType="end"/>
      </w:r>
    </w:p>
    <w:p w14:paraId="6E6DB233" w14:textId="77777777" w:rsidR="007618BE" w:rsidRDefault="007618BE">
      <w:pPr>
        <w:pStyle w:val="TOC3"/>
        <w:tabs>
          <w:tab w:val="right" w:leader="dot" w:pos="9203"/>
        </w:tabs>
        <w:rPr>
          <w:i w:val="0"/>
          <w:noProof/>
          <w:sz w:val="24"/>
          <w:szCs w:val="24"/>
          <w:lang w:val="en-US" w:eastAsia="ja-JP"/>
        </w:rPr>
      </w:pPr>
      <w:r w:rsidRPr="00CA6ECA">
        <w:rPr>
          <w:noProof/>
          <w:lang w:val="en-US"/>
        </w:rPr>
        <w:lastRenderedPageBreak/>
        <w:t>List of Messages Compared in MC 2.0 vs. 3.0</w:t>
      </w:r>
      <w:r>
        <w:rPr>
          <w:noProof/>
        </w:rPr>
        <w:tab/>
      </w:r>
      <w:r>
        <w:rPr>
          <w:noProof/>
        </w:rPr>
        <w:fldChar w:fldCharType="begin"/>
      </w:r>
      <w:r>
        <w:rPr>
          <w:noProof/>
        </w:rPr>
        <w:instrText xml:space="preserve"> PAGEREF _Toc380405781 \h </w:instrText>
      </w:r>
      <w:r>
        <w:rPr>
          <w:noProof/>
        </w:rPr>
      </w:r>
      <w:r>
        <w:rPr>
          <w:noProof/>
        </w:rPr>
        <w:fldChar w:fldCharType="separate"/>
      </w:r>
      <w:r>
        <w:rPr>
          <w:noProof/>
        </w:rPr>
        <w:t>61</w:t>
      </w:r>
      <w:r>
        <w:rPr>
          <w:noProof/>
        </w:rPr>
        <w:fldChar w:fldCharType="end"/>
      </w:r>
    </w:p>
    <w:p w14:paraId="015A36FB"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_Toc380405782 \h </w:instrText>
      </w:r>
      <w:r>
        <w:rPr>
          <w:noProof/>
        </w:rPr>
      </w:r>
      <w:r>
        <w:rPr>
          <w:noProof/>
        </w:rPr>
        <w:fldChar w:fldCharType="separate"/>
      </w:r>
      <w:r>
        <w:rPr>
          <w:noProof/>
        </w:rPr>
        <w:t>63</w:t>
      </w:r>
      <w:r>
        <w:rPr>
          <w:noProof/>
        </w:rPr>
        <w:fldChar w:fldCharType="end"/>
      </w:r>
    </w:p>
    <w:p w14:paraId="7CFBF6C0" w14:textId="77777777" w:rsidR="007618BE" w:rsidRDefault="007618BE">
      <w:pPr>
        <w:pStyle w:val="TOC1"/>
        <w:tabs>
          <w:tab w:val="right" w:leader="dot" w:pos="9203"/>
        </w:tabs>
        <w:rPr>
          <w:b w:val="0"/>
          <w:caps w:val="0"/>
          <w:noProof/>
          <w:sz w:val="24"/>
          <w:szCs w:val="24"/>
          <w:lang w:val="en-US" w:eastAsia="ja-JP"/>
        </w:rPr>
      </w:pPr>
      <w:r>
        <w:rPr>
          <w:noProof/>
        </w:rPr>
        <w:t>Tonality</w:t>
      </w:r>
      <w:r>
        <w:rPr>
          <w:noProof/>
        </w:rPr>
        <w:tab/>
      </w:r>
      <w:r>
        <w:rPr>
          <w:noProof/>
        </w:rPr>
        <w:fldChar w:fldCharType="begin"/>
      </w:r>
      <w:r>
        <w:rPr>
          <w:noProof/>
        </w:rPr>
        <w:instrText xml:space="preserve"> PAGEREF _Toc380405783 \h </w:instrText>
      </w:r>
      <w:r>
        <w:rPr>
          <w:noProof/>
        </w:rPr>
      </w:r>
      <w:r>
        <w:rPr>
          <w:noProof/>
        </w:rPr>
        <w:fldChar w:fldCharType="separate"/>
      </w:r>
      <w:r>
        <w:rPr>
          <w:noProof/>
        </w:rPr>
        <w:t>63</w:t>
      </w:r>
      <w:r>
        <w:rPr>
          <w:noProof/>
        </w:rPr>
        <w:fldChar w:fldCharType="end"/>
      </w:r>
    </w:p>
    <w:p w14:paraId="69360D19" w14:textId="77777777" w:rsidR="007618BE" w:rsidRDefault="007618BE">
      <w:pPr>
        <w:pStyle w:val="TOC3"/>
        <w:tabs>
          <w:tab w:val="right" w:leader="dot" w:pos="9203"/>
        </w:tabs>
        <w:rPr>
          <w:i w:val="0"/>
          <w:noProof/>
          <w:sz w:val="24"/>
          <w:szCs w:val="24"/>
          <w:lang w:val="en-US" w:eastAsia="ja-JP"/>
        </w:rPr>
      </w:pPr>
      <w:r w:rsidRPr="00CA6ECA">
        <w:rPr>
          <w:noProof/>
          <w:lang w:val="en-US"/>
        </w:rPr>
        <w:t>Description</w:t>
      </w:r>
      <w:r>
        <w:rPr>
          <w:noProof/>
        </w:rPr>
        <w:tab/>
      </w:r>
      <w:r>
        <w:rPr>
          <w:noProof/>
        </w:rPr>
        <w:fldChar w:fldCharType="begin"/>
      </w:r>
      <w:r>
        <w:rPr>
          <w:noProof/>
        </w:rPr>
        <w:instrText xml:space="preserve"> PAGEREF _Toc380405784 \h </w:instrText>
      </w:r>
      <w:r>
        <w:rPr>
          <w:noProof/>
        </w:rPr>
      </w:r>
      <w:r>
        <w:rPr>
          <w:noProof/>
        </w:rPr>
        <w:fldChar w:fldCharType="separate"/>
      </w:r>
      <w:r>
        <w:rPr>
          <w:noProof/>
        </w:rPr>
        <w:t>63</w:t>
      </w:r>
      <w:r>
        <w:rPr>
          <w:noProof/>
        </w:rPr>
        <w:fldChar w:fldCharType="end"/>
      </w:r>
    </w:p>
    <w:p w14:paraId="59A16C4B" w14:textId="77777777" w:rsidR="007618BE" w:rsidRDefault="007618BE">
      <w:pPr>
        <w:pStyle w:val="TOC3"/>
        <w:tabs>
          <w:tab w:val="right" w:leader="dot" w:pos="9203"/>
        </w:tabs>
        <w:rPr>
          <w:i w:val="0"/>
          <w:noProof/>
          <w:sz w:val="24"/>
          <w:szCs w:val="24"/>
          <w:lang w:val="en-US" w:eastAsia="ja-JP"/>
        </w:rPr>
      </w:pPr>
      <w:r w:rsidRPr="00CA6ECA">
        <w:rPr>
          <w:noProof/>
          <w:lang w:val="en-US"/>
        </w:rPr>
        <w:t>Features</w:t>
      </w:r>
      <w:r>
        <w:rPr>
          <w:noProof/>
        </w:rPr>
        <w:tab/>
      </w:r>
      <w:r>
        <w:rPr>
          <w:noProof/>
        </w:rPr>
        <w:fldChar w:fldCharType="begin"/>
      </w:r>
      <w:r>
        <w:rPr>
          <w:noProof/>
        </w:rPr>
        <w:instrText xml:space="preserve"> PAGEREF _Toc380405785 \h </w:instrText>
      </w:r>
      <w:r>
        <w:rPr>
          <w:noProof/>
        </w:rPr>
      </w:r>
      <w:r>
        <w:rPr>
          <w:noProof/>
        </w:rPr>
        <w:fldChar w:fldCharType="separate"/>
      </w:r>
      <w:r>
        <w:rPr>
          <w:noProof/>
        </w:rPr>
        <w:t>63</w:t>
      </w:r>
      <w:r>
        <w:rPr>
          <w:noProof/>
        </w:rPr>
        <w:fldChar w:fldCharType="end"/>
      </w:r>
    </w:p>
    <w:p w14:paraId="20C46EE3" w14:textId="77777777" w:rsidR="007618BE" w:rsidRDefault="007618BE">
      <w:pPr>
        <w:pStyle w:val="TOC3"/>
        <w:tabs>
          <w:tab w:val="right" w:leader="dot" w:pos="9203"/>
        </w:tabs>
        <w:rPr>
          <w:i w:val="0"/>
          <w:noProof/>
          <w:sz w:val="24"/>
          <w:szCs w:val="24"/>
          <w:lang w:val="en-US" w:eastAsia="ja-JP"/>
        </w:rPr>
      </w:pPr>
      <w:r w:rsidRPr="00CA6ECA">
        <w:rPr>
          <w:noProof/>
          <w:lang w:val="en-US"/>
        </w:rPr>
        <w:t>Alphabet used (marked in red)</w:t>
      </w:r>
      <w:r>
        <w:rPr>
          <w:noProof/>
        </w:rPr>
        <w:tab/>
      </w:r>
      <w:r>
        <w:rPr>
          <w:noProof/>
        </w:rPr>
        <w:fldChar w:fldCharType="begin"/>
      </w:r>
      <w:r>
        <w:rPr>
          <w:noProof/>
        </w:rPr>
        <w:instrText xml:space="preserve"> PAGEREF _Toc380405786 \h </w:instrText>
      </w:r>
      <w:r>
        <w:rPr>
          <w:noProof/>
        </w:rPr>
      </w:r>
      <w:r>
        <w:rPr>
          <w:noProof/>
        </w:rPr>
        <w:fldChar w:fldCharType="separate"/>
      </w:r>
      <w:r>
        <w:rPr>
          <w:noProof/>
        </w:rPr>
        <w:t>64</w:t>
      </w:r>
      <w:r>
        <w:rPr>
          <w:noProof/>
        </w:rPr>
        <w:fldChar w:fldCharType="end"/>
      </w:r>
    </w:p>
    <w:p w14:paraId="2ADEB4B0"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 Compared in MC 2.0 vs 3.0</w:t>
      </w:r>
      <w:r>
        <w:rPr>
          <w:noProof/>
        </w:rPr>
        <w:tab/>
      </w:r>
      <w:r>
        <w:rPr>
          <w:noProof/>
        </w:rPr>
        <w:fldChar w:fldCharType="begin"/>
      </w:r>
      <w:r>
        <w:rPr>
          <w:noProof/>
        </w:rPr>
        <w:instrText xml:space="preserve"> PAGEREF _Toc380405787 \h </w:instrText>
      </w:r>
      <w:r>
        <w:rPr>
          <w:noProof/>
        </w:rPr>
      </w:r>
      <w:r>
        <w:rPr>
          <w:noProof/>
        </w:rPr>
        <w:fldChar w:fldCharType="separate"/>
      </w:r>
      <w:r>
        <w:rPr>
          <w:noProof/>
        </w:rPr>
        <w:t>65</w:t>
      </w:r>
      <w:r>
        <w:rPr>
          <w:noProof/>
        </w:rPr>
        <w:fldChar w:fldCharType="end"/>
      </w:r>
    </w:p>
    <w:p w14:paraId="3CC67C95"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_Toc380405788 \h </w:instrText>
      </w:r>
      <w:r>
        <w:rPr>
          <w:noProof/>
        </w:rPr>
      </w:r>
      <w:r>
        <w:rPr>
          <w:noProof/>
        </w:rPr>
        <w:fldChar w:fldCharType="separate"/>
      </w:r>
      <w:r>
        <w:rPr>
          <w:noProof/>
        </w:rPr>
        <w:t>68</w:t>
      </w:r>
      <w:r>
        <w:rPr>
          <w:noProof/>
        </w:rPr>
        <w:fldChar w:fldCharType="end"/>
      </w:r>
    </w:p>
    <w:p w14:paraId="25A64642" w14:textId="77777777" w:rsidR="007618BE" w:rsidRDefault="007618BE">
      <w:pPr>
        <w:pStyle w:val="TOC1"/>
        <w:tabs>
          <w:tab w:val="right" w:leader="dot" w:pos="9203"/>
        </w:tabs>
        <w:rPr>
          <w:b w:val="0"/>
          <w:caps w:val="0"/>
          <w:noProof/>
          <w:sz w:val="24"/>
          <w:szCs w:val="24"/>
          <w:lang w:val="en-US" w:eastAsia="ja-JP"/>
        </w:rPr>
      </w:pPr>
      <w:r>
        <w:rPr>
          <w:noProof/>
        </w:rPr>
        <w:t>Drums</w:t>
      </w:r>
      <w:r>
        <w:rPr>
          <w:noProof/>
        </w:rPr>
        <w:tab/>
      </w:r>
      <w:r>
        <w:rPr>
          <w:noProof/>
        </w:rPr>
        <w:fldChar w:fldCharType="begin"/>
      </w:r>
      <w:r>
        <w:rPr>
          <w:noProof/>
        </w:rPr>
        <w:instrText xml:space="preserve"> PAGEREF _Toc380405789 \h </w:instrText>
      </w:r>
      <w:r>
        <w:rPr>
          <w:noProof/>
        </w:rPr>
      </w:r>
      <w:r>
        <w:rPr>
          <w:noProof/>
        </w:rPr>
        <w:fldChar w:fldCharType="separate"/>
      </w:r>
      <w:r>
        <w:rPr>
          <w:noProof/>
        </w:rPr>
        <w:t>68</w:t>
      </w:r>
      <w:r>
        <w:rPr>
          <w:noProof/>
        </w:rPr>
        <w:fldChar w:fldCharType="end"/>
      </w:r>
    </w:p>
    <w:p w14:paraId="76E21B8E" w14:textId="77777777" w:rsidR="007618BE" w:rsidRDefault="007618BE">
      <w:pPr>
        <w:pStyle w:val="TOC3"/>
        <w:tabs>
          <w:tab w:val="right" w:leader="dot" w:pos="9203"/>
        </w:tabs>
        <w:rPr>
          <w:i w:val="0"/>
          <w:noProof/>
          <w:sz w:val="24"/>
          <w:szCs w:val="24"/>
          <w:lang w:val="en-US" w:eastAsia="ja-JP"/>
        </w:rPr>
      </w:pPr>
      <w:r w:rsidRPr="00CA6ECA">
        <w:rPr>
          <w:noProof/>
          <w:lang w:val="en-US"/>
        </w:rPr>
        <w:t>Introduction</w:t>
      </w:r>
      <w:r>
        <w:rPr>
          <w:noProof/>
        </w:rPr>
        <w:tab/>
      </w:r>
      <w:r>
        <w:rPr>
          <w:noProof/>
        </w:rPr>
        <w:fldChar w:fldCharType="begin"/>
      </w:r>
      <w:r>
        <w:rPr>
          <w:noProof/>
        </w:rPr>
        <w:instrText xml:space="preserve"> PAGEREF _Toc380405790 \h </w:instrText>
      </w:r>
      <w:r>
        <w:rPr>
          <w:noProof/>
        </w:rPr>
      </w:r>
      <w:r>
        <w:rPr>
          <w:noProof/>
        </w:rPr>
        <w:fldChar w:fldCharType="separate"/>
      </w:r>
      <w:r>
        <w:rPr>
          <w:noProof/>
        </w:rPr>
        <w:t>68</w:t>
      </w:r>
      <w:r>
        <w:rPr>
          <w:noProof/>
        </w:rPr>
        <w:fldChar w:fldCharType="end"/>
      </w:r>
    </w:p>
    <w:p w14:paraId="5B47FEA9" w14:textId="77777777" w:rsidR="007618BE" w:rsidRDefault="007618BE">
      <w:pPr>
        <w:pStyle w:val="TOC3"/>
        <w:tabs>
          <w:tab w:val="right" w:leader="dot" w:pos="9203"/>
        </w:tabs>
        <w:rPr>
          <w:i w:val="0"/>
          <w:noProof/>
          <w:sz w:val="24"/>
          <w:szCs w:val="24"/>
          <w:lang w:val="en-US" w:eastAsia="ja-JP"/>
        </w:rPr>
      </w:pPr>
      <w:r w:rsidRPr="00CA6ECA">
        <w:rPr>
          <w:noProof/>
          <w:lang w:val="en-US"/>
        </w:rPr>
        <w:t>Description of Player Control Features</w:t>
      </w:r>
      <w:r>
        <w:rPr>
          <w:noProof/>
        </w:rPr>
        <w:tab/>
      </w:r>
      <w:r>
        <w:rPr>
          <w:noProof/>
        </w:rPr>
        <w:fldChar w:fldCharType="begin"/>
      </w:r>
      <w:r>
        <w:rPr>
          <w:noProof/>
        </w:rPr>
        <w:instrText xml:space="preserve"> PAGEREF _Toc380405791 \h </w:instrText>
      </w:r>
      <w:r>
        <w:rPr>
          <w:noProof/>
        </w:rPr>
      </w:r>
      <w:r>
        <w:rPr>
          <w:noProof/>
        </w:rPr>
        <w:fldChar w:fldCharType="separate"/>
      </w:r>
      <w:r>
        <w:rPr>
          <w:noProof/>
        </w:rPr>
        <w:t>68</w:t>
      </w:r>
      <w:r>
        <w:rPr>
          <w:noProof/>
        </w:rPr>
        <w:fldChar w:fldCharType="end"/>
      </w:r>
    </w:p>
    <w:p w14:paraId="74017EC5" w14:textId="77777777" w:rsidR="007618BE" w:rsidRDefault="007618BE">
      <w:pPr>
        <w:pStyle w:val="TOC3"/>
        <w:tabs>
          <w:tab w:val="right" w:leader="dot" w:pos="9203"/>
        </w:tabs>
        <w:rPr>
          <w:i w:val="0"/>
          <w:noProof/>
          <w:sz w:val="24"/>
          <w:szCs w:val="24"/>
          <w:lang w:val="en-US" w:eastAsia="ja-JP"/>
        </w:rPr>
      </w:pPr>
      <w:r w:rsidRPr="00CA6ECA">
        <w:rPr>
          <w:noProof/>
          <w:lang w:val="en-US"/>
        </w:rPr>
        <w:t>Alphabet Used (marked in red)</w:t>
      </w:r>
      <w:r>
        <w:rPr>
          <w:noProof/>
        </w:rPr>
        <w:tab/>
      </w:r>
      <w:r>
        <w:rPr>
          <w:noProof/>
        </w:rPr>
        <w:fldChar w:fldCharType="begin"/>
      </w:r>
      <w:r>
        <w:rPr>
          <w:noProof/>
        </w:rPr>
        <w:instrText xml:space="preserve"> PAGEREF _Toc380405792 \h </w:instrText>
      </w:r>
      <w:r>
        <w:rPr>
          <w:noProof/>
        </w:rPr>
      </w:r>
      <w:r>
        <w:rPr>
          <w:noProof/>
        </w:rPr>
        <w:fldChar w:fldCharType="separate"/>
      </w:r>
      <w:r>
        <w:rPr>
          <w:noProof/>
        </w:rPr>
        <w:t>69</w:t>
      </w:r>
      <w:r>
        <w:rPr>
          <w:noProof/>
        </w:rPr>
        <w:fldChar w:fldCharType="end"/>
      </w:r>
    </w:p>
    <w:p w14:paraId="7869428D"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 Compared in MC 2.0 vs 3.0</w:t>
      </w:r>
      <w:r>
        <w:rPr>
          <w:noProof/>
        </w:rPr>
        <w:tab/>
      </w:r>
      <w:r>
        <w:rPr>
          <w:noProof/>
        </w:rPr>
        <w:fldChar w:fldCharType="begin"/>
      </w:r>
      <w:r>
        <w:rPr>
          <w:noProof/>
        </w:rPr>
        <w:instrText xml:space="preserve"> PAGEREF _Toc380405793 \h </w:instrText>
      </w:r>
      <w:r>
        <w:rPr>
          <w:noProof/>
        </w:rPr>
      </w:r>
      <w:r>
        <w:rPr>
          <w:noProof/>
        </w:rPr>
        <w:fldChar w:fldCharType="separate"/>
      </w:r>
      <w:r>
        <w:rPr>
          <w:noProof/>
        </w:rPr>
        <w:t>70</w:t>
      </w:r>
      <w:r>
        <w:rPr>
          <w:noProof/>
        </w:rPr>
        <w:fldChar w:fldCharType="end"/>
      </w:r>
    </w:p>
    <w:p w14:paraId="792B0624" w14:textId="77777777" w:rsidR="007618BE" w:rsidRDefault="007618BE">
      <w:pPr>
        <w:pStyle w:val="TOC3"/>
        <w:tabs>
          <w:tab w:val="right" w:leader="dot" w:pos="9203"/>
        </w:tabs>
        <w:rPr>
          <w:i w:val="0"/>
          <w:noProof/>
          <w:sz w:val="24"/>
          <w:szCs w:val="24"/>
          <w:lang w:val="en-US" w:eastAsia="ja-JP"/>
        </w:rPr>
      </w:pPr>
      <w:r w:rsidRPr="00CA6ECA">
        <w:rPr>
          <w:noProof/>
          <w:lang w:val="en-US"/>
        </w:rPr>
        <w:t>GUI</w:t>
      </w:r>
      <w:r>
        <w:rPr>
          <w:noProof/>
        </w:rPr>
        <w:tab/>
      </w:r>
      <w:r>
        <w:rPr>
          <w:noProof/>
        </w:rPr>
        <w:fldChar w:fldCharType="begin"/>
      </w:r>
      <w:r>
        <w:rPr>
          <w:noProof/>
        </w:rPr>
        <w:instrText xml:space="preserve"> PAGEREF _Toc380405794 \h </w:instrText>
      </w:r>
      <w:r>
        <w:rPr>
          <w:noProof/>
        </w:rPr>
      </w:r>
      <w:r>
        <w:rPr>
          <w:noProof/>
        </w:rPr>
        <w:fldChar w:fldCharType="separate"/>
      </w:r>
      <w:r>
        <w:rPr>
          <w:noProof/>
        </w:rPr>
        <w:t>73</w:t>
      </w:r>
      <w:r>
        <w:rPr>
          <w:noProof/>
        </w:rPr>
        <w:fldChar w:fldCharType="end"/>
      </w:r>
    </w:p>
    <w:p w14:paraId="02979B14" w14:textId="77777777" w:rsidR="007618BE" w:rsidRDefault="007618BE">
      <w:pPr>
        <w:pStyle w:val="TOC1"/>
        <w:tabs>
          <w:tab w:val="right" w:leader="dot" w:pos="9203"/>
        </w:tabs>
        <w:rPr>
          <w:b w:val="0"/>
          <w:caps w:val="0"/>
          <w:noProof/>
          <w:sz w:val="24"/>
          <w:szCs w:val="24"/>
          <w:lang w:val="en-US" w:eastAsia="ja-JP"/>
        </w:rPr>
      </w:pPr>
      <w:r>
        <w:rPr>
          <w:noProof/>
        </w:rPr>
        <w:t>Particles</w:t>
      </w:r>
      <w:r>
        <w:rPr>
          <w:noProof/>
        </w:rPr>
        <w:tab/>
      </w:r>
      <w:r>
        <w:rPr>
          <w:noProof/>
        </w:rPr>
        <w:fldChar w:fldCharType="begin"/>
      </w:r>
      <w:r>
        <w:rPr>
          <w:noProof/>
        </w:rPr>
        <w:instrText xml:space="preserve"> PAGEREF _Toc380405795 \h </w:instrText>
      </w:r>
      <w:r>
        <w:rPr>
          <w:noProof/>
        </w:rPr>
      </w:r>
      <w:r>
        <w:rPr>
          <w:noProof/>
        </w:rPr>
        <w:fldChar w:fldCharType="separate"/>
      </w:r>
      <w:r>
        <w:rPr>
          <w:noProof/>
        </w:rPr>
        <w:t>73</w:t>
      </w:r>
      <w:r>
        <w:rPr>
          <w:noProof/>
        </w:rPr>
        <w:fldChar w:fldCharType="end"/>
      </w:r>
    </w:p>
    <w:p w14:paraId="0D24F575"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 Compared in MC 2.0 vs 3.0</w:t>
      </w:r>
      <w:r>
        <w:rPr>
          <w:noProof/>
        </w:rPr>
        <w:tab/>
      </w:r>
      <w:r>
        <w:rPr>
          <w:noProof/>
        </w:rPr>
        <w:fldChar w:fldCharType="begin"/>
      </w:r>
      <w:r>
        <w:rPr>
          <w:noProof/>
        </w:rPr>
        <w:instrText xml:space="preserve"> PAGEREF _Toc380405796 \h </w:instrText>
      </w:r>
      <w:r>
        <w:rPr>
          <w:noProof/>
        </w:rPr>
      </w:r>
      <w:r>
        <w:rPr>
          <w:noProof/>
        </w:rPr>
        <w:fldChar w:fldCharType="separate"/>
      </w:r>
      <w:r>
        <w:rPr>
          <w:noProof/>
        </w:rPr>
        <w:t>75</w:t>
      </w:r>
      <w:r>
        <w:rPr>
          <w:noProof/>
        </w:rPr>
        <w:fldChar w:fldCharType="end"/>
      </w:r>
    </w:p>
    <w:p w14:paraId="5DE93CE8" w14:textId="77777777" w:rsidR="007618BE" w:rsidRDefault="007618BE">
      <w:pPr>
        <w:pStyle w:val="TOC3"/>
        <w:tabs>
          <w:tab w:val="right" w:leader="dot" w:pos="9203"/>
        </w:tabs>
        <w:rPr>
          <w:i w:val="0"/>
          <w:noProof/>
          <w:sz w:val="24"/>
          <w:szCs w:val="24"/>
          <w:lang w:val="en-US" w:eastAsia="ja-JP"/>
        </w:rPr>
      </w:pPr>
      <w:r w:rsidRPr="00CA6ECA">
        <w:rPr>
          <w:noProof/>
          <w:lang w:val="en-US"/>
        </w:rPr>
        <w:t>GUI</w:t>
      </w:r>
      <w:r>
        <w:rPr>
          <w:noProof/>
        </w:rPr>
        <w:tab/>
      </w:r>
      <w:r>
        <w:rPr>
          <w:noProof/>
        </w:rPr>
        <w:fldChar w:fldCharType="begin"/>
      </w:r>
      <w:r>
        <w:rPr>
          <w:noProof/>
        </w:rPr>
        <w:instrText xml:space="preserve"> PAGEREF _Toc380405797 \h </w:instrText>
      </w:r>
      <w:r>
        <w:rPr>
          <w:noProof/>
        </w:rPr>
      </w:r>
      <w:r>
        <w:rPr>
          <w:noProof/>
        </w:rPr>
        <w:fldChar w:fldCharType="separate"/>
      </w:r>
      <w:r>
        <w:rPr>
          <w:noProof/>
        </w:rPr>
        <w:t>77</w:t>
      </w:r>
      <w:r>
        <w:rPr>
          <w:noProof/>
        </w:rPr>
        <w:fldChar w:fldCharType="end"/>
      </w:r>
    </w:p>
    <w:p w14:paraId="57D271FA" w14:textId="77777777" w:rsidR="007618BE" w:rsidRDefault="007618BE">
      <w:pPr>
        <w:pStyle w:val="TOC1"/>
        <w:tabs>
          <w:tab w:val="right" w:leader="dot" w:pos="9203"/>
        </w:tabs>
        <w:rPr>
          <w:b w:val="0"/>
          <w:caps w:val="0"/>
          <w:noProof/>
          <w:sz w:val="24"/>
          <w:szCs w:val="24"/>
          <w:lang w:val="en-US" w:eastAsia="ja-JP"/>
        </w:rPr>
      </w:pPr>
      <w:r>
        <w:rPr>
          <w:noProof/>
        </w:rPr>
        <w:t>Import-Your-Own-Music</w:t>
      </w:r>
      <w:r>
        <w:rPr>
          <w:noProof/>
        </w:rPr>
        <w:tab/>
      </w:r>
      <w:r>
        <w:rPr>
          <w:noProof/>
        </w:rPr>
        <w:fldChar w:fldCharType="begin"/>
      </w:r>
      <w:r>
        <w:rPr>
          <w:noProof/>
        </w:rPr>
        <w:instrText xml:space="preserve"> PAGEREF _Toc380405798 \h </w:instrText>
      </w:r>
      <w:r>
        <w:rPr>
          <w:noProof/>
        </w:rPr>
      </w:r>
      <w:r>
        <w:rPr>
          <w:noProof/>
        </w:rPr>
        <w:fldChar w:fldCharType="separate"/>
      </w:r>
      <w:r>
        <w:rPr>
          <w:noProof/>
        </w:rPr>
        <w:t>77</w:t>
      </w:r>
      <w:r>
        <w:rPr>
          <w:noProof/>
        </w:rPr>
        <w:fldChar w:fldCharType="end"/>
      </w:r>
    </w:p>
    <w:p w14:paraId="3F6B6F58" w14:textId="77777777" w:rsidR="007618BE" w:rsidRDefault="007618BE">
      <w:pPr>
        <w:pStyle w:val="TOC3"/>
        <w:tabs>
          <w:tab w:val="right" w:leader="dot" w:pos="9203"/>
        </w:tabs>
        <w:rPr>
          <w:i w:val="0"/>
          <w:noProof/>
          <w:sz w:val="24"/>
          <w:szCs w:val="24"/>
          <w:lang w:val="en-US" w:eastAsia="ja-JP"/>
        </w:rPr>
      </w:pPr>
      <w:r w:rsidRPr="00CA6ECA">
        <w:rPr>
          <w:noProof/>
          <w:lang w:val="en-US"/>
        </w:rPr>
        <w:t>Importer (“Import-Your-Own-Music”, etc. we have not found a title yet)</w:t>
      </w:r>
      <w:r>
        <w:rPr>
          <w:noProof/>
        </w:rPr>
        <w:tab/>
      </w:r>
      <w:r>
        <w:rPr>
          <w:noProof/>
        </w:rPr>
        <w:fldChar w:fldCharType="begin"/>
      </w:r>
      <w:r>
        <w:rPr>
          <w:noProof/>
        </w:rPr>
        <w:instrText xml:space="preserve"> PAGEREF _Toc380405799 \h </w:instrText>
      </w:r>
      <w:r>
        <w:rPr>
          <w:noProof/>
        </w:rPr>
      </w:r>
      <w:r>
        <w:rPr>
          <w:noProof/>
        </w:rPr>
        <w:fldChar w:fldCharType="separate"/>
      </w:r>
      <w:r>
        <w:rPr>
          <w:noProof/>
        </w:rPr>
        <w:t>77</w:t>
      </w:r>
      <w:r>
        <w:rPr>
          <w:noProof/>
        </w:rPr>
        <w:fldChar w:fldCharType="end"/>
      </w:r>
    </w:p>
    <w:p w14:paraId="179B4F8C" w14:textId="77777777" w:rsidR="007618BE" w:rsidRDefault="007618BE">
      <w:pPr>
        <w:pStyle w:val="TOC3"/>
        <w:tabs>
          <w:tab w:val="right" w:leader="dot" w:pos="9203"/>
        </w:tabs>
        <w:rPr>
          <w:i w:val="0"/>
          <w:noProof/>
          <w:sz w:val="24"/>
          <w:szCs w:val="24"/>
          <w:lang w:val="en-US" w:eastAsia="ja-JP"/>
        </w:rPr>
      </w:pPr>
      <w:r w:rsidRPr="00CA6ECA">
        <w:rPr>
          <w:noProof/>
          <w:lang w:val="en-US"/>
        </w:rPr>
        <w:t>Phase I Implementation</w:t>
      </w:r>
      <w:r>
        <w:rPr>
          <w:noProof/>
        </w:rPr>
        <w:tab/>
      </w:r>
      <w:r>
        <w:rPr>
          <w:noProof/>
        </w:rPr>
        <w:fldChar w:fldCharType="begin"/>
      </w:r>
      <w:r>
        <w:rPr>
          <w:noProof/>
        </w:rPr>
        <w:instrText xml:space="preserve"> PAGEREF _Toc380405800 \h </w:instrText>
      </w:r>
      <w:r>
        <w:rPr>
          <w:noProof/>
        </w:rPr>
      </w:r>
      <w:r>
        <w:rPr>
          <w:noProof/>
        </w:rPr>
        <w:fldChar w:fldCharType="separate"/>
      </w:r>
      <w:r>
        <w:rPr>
          <w:noProof/>
        </w:rPr>
        <w:t>78</w:t>
      </w:r>
      <w:r>
        <w:rPr>
          <w:noProof/>
        </w:rPr>
        <w:fldChar w:fldCharType="end"/>
      </w:r>
    </w:p>
    <w:p w14:paraId="3C4779C3"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_Toc380405801 \h </w:instrText>
      </w:r>
      <w:r>
        <w:rPr>
          <w:noProof/>
        </w:rPr>
      </w:r>
      <w:r>
        <w:rPr>
          <w:noProof/>
        </w:rPr>
        <w:fldChar w:fldCharType="separate"/>
      </w:r>
      <w:r>
        <w:rPr>
          <w:noProof/>
        </w:rPr>
        <w:t>80</w:t>
      </w:r>
      <w:r>
        <w:rPr>
          <w:noProof/>
        </w:rPr>
        <w:fldChar w:fldCharType="end"/>
      </w:r>
    </w:p>
    <w:p w14:paraId="1D1707C2" w14:textId="77777777" w:rsidR="007618BE" w:rsidRDefault="007618BE">
      <w:pPr>
        <w:pStyle w:val="TOC3"/>
        <w:tabs>
          <w:tab w:val="right" w:leader="dot" w:pos="9203"/>
        </w:tabs>
        <w:rPr>
          <w:i w:val="0"/>
          <w:noProof/>
          <w:sz w:val="24"/>
          <w:szCs w:val="24"/>
          <w:lang w:val="en-US" w:eastAsia="ja-JP"/>
        </w:rPr>
      </w:pPr>
      <w:r w:rsidRPr="00CA6ECA">
        <w:rPr>
          <w:noProof/>
          <w:lang w:val="en-US"/>
        </w:rPr>
        <w:t>Phase II Implementation</w:t>
      </w:r>
      <w:r>
        <w:rPr>
          <w:noProof/>
        </w:rPr>
        <w:tab/>
      </w:r>
      <w:r>
        <w:rPr>
          <w:noProof/>
        </w:rPr>
        <w:fldChar w:fldCharType="begin"/>
      </w:r>
      <w:r>
        <w:rPr>
          <w:noProof/>
        </w:rPr>
        <w:instrText xml:space="preserve"> PAGEREF _Toc380405802 \h </w:instrText>
      </w:r>
      <w:r>
        <w:rPr>
          <w:noProof/>
        </w:rPr>
      </w:r>
      <w:r>
        <w:rPr>
          <w:noProof/>
        </w:rPr>
        <w:fldChar w:fldCharType="separate"/>
      </w:r>
      <w:r>
        <w:rPr>
          <w:noProof/>
        </w:rPr>
        <w:t>81</w:t>
      </w:r>
      <w:r>
        <w:rPr>
          <w:noProof/>
        </w:rPr>
        <w:fldChar w:fldCharType="end"/>
      </w:r>
    </w:p>
    <w:p w14:paraId="17914FC2" w14:textId="77777777" w:rsidR="007618BE" w:rsidRDefault="007618BE">
      <w:pPr>
        <w:pStyle w:val="TOC3"/>
        <w:tabs>
          <w:tab w:val="right" w:leader="dot" w:pos="9203"/>
        </w:tabs>
        <w:rPr>
          <w:i w:val="0"/>
          <w:noProof/>
          <w:sz w:val="24"/>
          <w:szCs w:val="24"/>
          <w:lang w:val="en-US" w:eastAsia="ja-JP"/>
        </w:rPr>
      </w:pPr>
      <w:r w:rsidRPr="00CA6ECA">
        <w:rPr>
          <w:noProof/>
          <w:lang w:val="en-US"/>
        </w:rPr>
        <w:t>GUI Elements</w:t>
      </w:r>
      <w:r>
        <w:rPr>
          <w:noProof/>
        </w:rPr>
        <w:tab/>
      </w:r>
      <w:r>
        <w:rPr>
          <w:noProof/>
        </w:rPr>
        <w:fldChar w:fldCharType="begin"/>
      </w:r>
      <w:r>
        <w:rPr>
          <w:noProof/>
        </w:rPr>
        <w:instrText xml:space="preserve"> PAGEREF _Toc380405803 \h </w:instrText>
      </w:r>
      <w:r>
        <w:rPr>
          <w:noProof/>
        </w:rPr>
      </w:r>
      <w:r>
        <w:rPr>
          <w:noProof/>
        </w:rPr>
        <w:fldChar w:fldCharType="separate"/>
      </w:r>
      <w:r>
        <w:rPr>
          <w:noProof/>
        </w:rPr>
        <w:t>83</w:t>
      </w:r>
      <w:r>
        <w:rPr>
          <w:noProof/>
        </w:rPr>
        <w:fldChar w:fldCharType="end"/>
      </w:r>
    </w:p>
    <w:p w14:paraId="3CAD7462" w14:textId="77777777" w:rsidR="007618BE" w:rsidRDefault="007618BE">
      <w:pPr>
        <w:pStyle w:val="TOC3"/>
        <w:tabs>
          <w:tab w:val="right" w:leader="dot" w:pos="9203"/>
        </w:tabs>
        <w:rPr>
          <w:i w:val="0"/>
          <w:noProof/>
          <w:sz w:val="24"/>
          <w:szCs w:val="24"/>
          <w:lang w:val="en-US" w:eastAsia="ja-JP"/>
        </w:rPr>
      </w:pPr>
      <w:r w:rsidRPr="00CA6ECA">
        <w:rPr>
          <w:noProof/>
          <w:lang w:val="en-US"/>
        </w:rPr>
        <w:t>List of Messages Compared in MC 2.0 vs 3.0</w:t>
      </w:r>
      <w:r>
        <w:rPr>
          <w:noProof/>
        </w:rPr>
        <w:tab/>
      </w:r>
      <w:r>
        <w:rPr>
          <w:noProof/>
        </w:rPr>
        <w:fldChar w:fldCharType="begin"/>
      </w:r>
      <w:r>
        <w:rPr>
          <w:noProof/>
        </w:rPr>
        <w:instrText xml:space="preserve"> PAGEREF _Toc380405804 \h </w:instrText>
      </w:r>
      <w:r>
        <w:rPr>
          <w:noProof/>
        </w:rPr>
      </w:r>
      <w:r>
        <w:rPr>
          <w:noProof/>
        </w:rPr>
        <w:fldChar w:fldCharType="separate"/>
      </w:r>
      <w:r>
        <w:rPr>
          <w:noProof/>
        </w:rPr>
        <w:t>84</w:t>
      </w:r>
      <w:r>
        <w:rPr>
          <w:noProof/>
        </w:rPr>
        <w:fldChar w:fldCharType="end"/>
      </w:r>
    </w:p>
    <w:p w14:paraId="6556A233" w14:textId="77777777" w:rsidR="007618BE" w:rsidRDefault="007618BE">
      <w:pPr>
        <w:pStyle w:val="TOC1"/>
        <w:tabs>
          <w:tab w:val="right" w:leader="dot" w:pos="9203"/>
        </w:tabs>
        <w:rPr>
          <w:b w:val="0"/>
          <w:caps w:val="0"/>
          <w:noProof/>
          <w:sz w:val="24"/>
          <w:szCs w:val="24"/>
          <w:lang w:val="en-US" w:eastAsia="ja-JP"/>
        </w:rPr>
      </w:pPr>
      <w:r>
        <w:rPr>
          <w:noProof/>
        </w:rPr>
        <w:t>ADDITIONAL PRODUCT POSSIBILITIES</w:t>
      </w:r>
      <w:r>
        <w:rPr>
          <w:noProof/>
        </w:rPr>
        <w:tab/>
      </w:r>
      <w:r>
        <w:rPr>
          <w:noProof/>
        </w:rPr>
        <w:fldChar w:fldCharType="begin"/>
      </w:r>
      <w:r>
        <w:rPr>
          <w:noProof/>
        </w:rPr>
        <w:instrText xml:space="preserve"> PAGEREF _Toc380405805 \h </w:instrText>
      </w:r>
      <w:r>
        <w:rPr>
          <w:noProof/>
        </w:rPr>
      </w:r>
      <w:r>
        <w:rPr>
          <w:noProof/>
        </w:rPr>
        <w:fldChar w:fldCharType="separate"/>
      </w:r>
      <w:r>
        <w:rPr>
          <w:noProof/>
        </w:rPr>
        <w:t>86</w:t>
      </w:r>
      <w:r>
        <w:rPr>
          <w:noProof/>
        </w:rPr>
        <w:fldChar w:fldCharType="end"/>
      </w:r>
    </w:p>
    <w:p w14:paraId="47996D1F" w14:textId="77777777" w:rsidR="007618BE" w:rsidRDefault="007618BE">
      <w:pPr>
        <w:pStyle w:val="TOC3"/>
        <w:tabs>
          <w:tab w:val="right" w:leader="dot" w:pos="9203"/>
        </w:tabs>
        <w:rPr>
          <w:i w:val="0"/>
          <w:noProof/>
          <w:sz w:val="24"/>
          <w:szCs w:val="24"/>
          <w:lang w:val="en-US" w:eastAsia="ja-JP"/>
        </w:rPr>
      </w:pPr>
      <w:r w:rsidRPr="00CA6ECA">
        <w:rPr>
          <w:noProof/>
          <w:lang w:val="en-US"/>
        </w:rPr>
        <w:t>Description</w:t>
      </w:r>
      <w:r>
        <w:rPr>
          <w:noProof/>
        </w:rPr>
        <w:tab/>
      </w:r>
      <w:r>
        <w:rPr>
          <w:noProof/>
        </w:rPr>
        <w:fldChar w:fldCharType="begin"/>
      </w:r>
      <w:r>
        <w:rPr>
          <w:noProof/>
        </w:rPr>
        <w:instrText xml:space="preserve"> PAGEREF _Toc380405806 \h </w:instrText>
      </w:r>
      <w:r>
        <w:rPr>
          <w:noProof/>
        </w:rPr>
      </w:r>
      <w:r>
        <w:rPr>
          <w:noProof/>
        </w:rPr>
        <w:fldChar w:fldCharType="separate"/>
      </w:r>
      <w:r>
        <w:rPr>
          <w:noProof/>
        </w:rPr>
        <w:t>86</w:t>
      </w:r>
      <w:r>
        <w:rPr>
          <w:noProof/>
        </w:rPr>
        <w:fldChar w:fldCharType="end"/>
      </w:r>
    </w:p>
    <w:p w14:paraId="63FC1BFF" w14:textId="77777777" w:rsidR="007618BE" w:rsidRDefault="007618BE">
      <w:pPr>
        <w:pStyle w:val="TOC3"/>
        <w:tabs>
          <w:tab w:val="right" w:leader="dot" w:pos="9203"/>
        </w:tabs>
        <w:rPr>
          <w:i w:val="0"/>
          <w:noProof/>
          <w:sz w:val="24"/>
          <w:szCs w:val="24"/>
          <w:lang w:val="en-US" w:eastAsia="ja-JP"/>
        </w:rPr>
      </w:pPr>
      <w:r w:rsidRPr="00CA6ECA">
        <w:rPr>
          <w:noProof/>
          <w:lang w:val="en-US"/>
        </w:rPr>
        <w:t>MC PRO-VERSION</w:t>
      </w:r>
      <w:r>
        <w:rPr>
          <w:noProof/>
        </w:rPr>
        <w:tab/>
      </w:r>
      <w:r>
        <w:rPr>
          <w:noProof/>
        </w:rPr>
        <w:fldChar w:fldCharType="begin"/>
      </w:r>
      <w:r>
        <w:rPr>
          <w:noProof/>
        </w:rPr>
        <w:instrText xml:space="preserve"> PAGEREF _Toc380405807 \h </w:instrText>
      </w:r>
      <w:r>
        <w:rPr>
          <w:noProof/>
        </w:rPr>
      </w:r>
      <w:r>
        <w:rPr>
          <w:noProof/>
        </w:rPr>
        <w:fldChar w:fldCharType="separate"/>
      </w:r>
      <w:r>
        <w:rPr>
          <w:noProof/>
        </w:rPr>
        <w:t>86</w:t>
      </w:r>
      <w:r>
        <w:rPr>
          <w:noProof/>
        </w:rPr>
        <w:fldChar w:fldCharType="end"/>
      </w:r>
    </w:p>
    <w:p w14:paraId="59CAE864" w14:textId="77777777" w:rsidR="007618BE" w:rsidRDefault="007618BE">
      <w:pPr>
        <w:pStyle w:val="TOC3"/>
        <w:tabs>
          <w:tab w:val="right" w:leader="dot" w:pos="9203"/>
        </w:tabs>
        <w:rPr>
          <w:i w:val="0"/>
          <w:noProof/>
          <w:sz w:val="24"/>
          <w:szCs w:val="24"/>
          <w:lang w:val="en-US" w:eastAsia="ja-JP"/>
        </w:rPr>
      </w:pPr>
      <w:r w:rsidRPr="00CA6ECA">
        <w:rPr>
          <w:noProof/>
          <w:lang w:val="en-US"/>
        </w:rPr>
        <w:t>MC MUSICIANS’ VERSION</w:t>
      </w:r>
      <w:r>
        <w:rPr>
          <w:noProof/>
        </w:rPr>
        <w:tab/>
      </w:r>
      <w:r>
        <w:rPr>
          <w:noProof/>
        </w:rPr>
        <w:fldChar w:fldCharType="begin"/>
      </w:r>
      <w:r>
        <w:rPr>
          <w:noProof/>
        </w:rPr>
        <w:instrText xml:space="preserve"> PAGEREF _Toc380405808 \h </w:instrText>
      </w:r>
      <w:r>
        <w:rPr>
          <w:noProof/>
        </w:rPr>
      </w:r>
      <w:r>
        <w:rPr>
          <w:noProof/>
        </w:rPr>
        <w:fldChar w:fldCharType="separate"/>
      </w:r>
      <w:r>
        <w:rPr>
          <w:noProof/>
        </w:rPr>
        <w:t>86</w:t>
      </w:r>
      <w:r>
        <w:rPr>
          <w:noProof/>
        </w:rPr>
        <w:fldChar w:fldCharType="end"/>
      </w:r>
    </w:p>
    <w:p w14:paraId="070E4D4C" w14:textId="77777777" w:rsidR="00A07E28" w:rsidRPr="00624C44" w:rsidRDefault="00A07E28">
      <w:pPr>
        <w:rPr>
          <w:rFonts w:ascii="Blender Pro Bold" w:hAnsi="Blender Pro Bold" w:cs="Arial"/>
          <w:bCs/>
          <w:kern w:val="32"/>
          <w:sz w:val="48"/>
          <w:lang w:val="en-US"/>
        </w:rPr>
      </w:pPr>
      <w:r w:rsidRPr="00624C44">
        <w:rPr>
          <w:lang w:val="en-US"/>
        </w:rPr>
        <w:fldChar w:fldCharType="end"/>
      </w:r>
      <w:r w:rsidRPr="00624C44">
        <w:rPr>
          <w:lang w:val="en-US"/>
        </w:rPr>
        <w:br w:type="page"/>
      </w:r>
    </w:p>
    <w:p w14:paraId="6FCAA167" w14:textId="20C029BF" w:rsidR="00D926EC" w:rsidRPr="00624C44" w:rsidRDefault="00D926EC" w:rsidP="00612CE2">
      <w:pPr>
        <w:pStyle w:val="Heading1"/>
      </w:pPr>
      <w:bookmarkStart w:id="52" w:name="_Toc380405731"/>
      <w:r w:rsidRPr="00624C44">
        <w:lastRenderedPageBreak/>
        <w:t>MC Basics</w:t>
      </w:r>
      <w:bookmarkEnd w:id="46"/>
      <w:bookmarkEnd w:id="47"/>
      <w:bookmarkEnd w:id="48"/>
      <w:bookmarkEnd w:id="52"/>
    </w:p>
    <w:p w14:paraId="4B9ED8D7" w14:textId="77777777" w:rsidR="00D926EC" w:rsidRPr="00624C44" w:rsidRDefault="00D926EC" w:rsidP="00D926EC">
      <w:pPr>
        <w:rPr>
          <w:lang w:val="en-US"/>
        </w:rPr>
      </w:pPr>
    </w:p>
    <w:p w14:paraId="27F183A7" w14:textId="77777777" w:rsidR="00D926EC" w:rsidRPr="00624C44" w:rsidRDefault="00D926EC" w:rsidP="007C5FF8">
      <w:pPr>
        <w:pStyle w:val="Heading2"/>
        <w:rPr>
          <w:lang w:val="en-US"/>
        </w:rPr>
      </w:pPr>
      <w:bookmarkStart w:id="53" w:name="_Toc347839266"/>
      <w:bookmarkStart w:id="54" w:name="_Toc362437867"/>
      <w:bookmarkStart w:id="55" w:name="_Toc365022664"/>
      <w:bookmarkStart w:id="56" w:name="_Toc380405732"/>
      <w:r w:rsidRPr="00624C44">
        <w:rPr>
          <w:lang w:val="en-US"/>
        </w:rPr>
        <w:t>Brief Description</w:t>
      </w:r>
      <w:bookmarkEnd w:id="53"/>
      <w:bookmarkEnd w:id="54"/>
      <w:bookmarkEnd w:id="55"/>
      <w:bookmarkEnd w:id="56"/>
      <w:r w:rsidRPr="00624C44">
        <w:rPr>
          <w:lang w:val="en-US"/>
        </w:rPr>
        <w:t xml:space="preserve"> </w:t>
      </w:r>
    </w:p>
    <w:p w14:paraId="77546572" w14:textId="6EC1E028" w:rsidR="00D926EC" w:rsidRPr="00624C44" w:rsidRDefault="00D926EC" w:rsidP="00D926EC">
      <w:pPr>
        <w:rPr>
          <w:lang w:val="en-US"/>
        </w:rPr>
      </w:pPr>
      <w:proofErr w:type="spellStart"/>
      <w:r w:rsidRPr="00624C44">
        <w:rPr>
          <w:lang w:val="en-US"/>
        </w:rPr>
        <w:t>MotionComposer</w:t>
      </w:r>
      <w:proofErr w:type="spellEnd"/>
      <w:r w:rsidRPr="00624C44">
        <w:rPr>
          <w:lang w:val="en-US"/>
        </w:rPr>
        <w:t xml:space="preserve"> (MC) is a stand-alone device that converts human movement into music. </w:t>
      </w:r>
      <w:r w:rsidR="0048721B" w:rsidRPr="00624C44">
        <w:rPr>
          <w:lang w:val="en-US"/>
        </w:rPr>
        <w:t xml:space="preserve">Although other users and markets are envisioned, the </w:t>
      </w:r>
      <w:r w:rsidRPr="00624C44">
        <w:rPr>
          <w:lang w:val="en-US"/>
        </w:rPr>
        <w:t>MC is being developed primarily for p</w:t>
      </w:r>
      <w:r w:rsidR="000E4355" w:rsidRPr="00624C44">
        <w:rPr>
          <w:lang w:val="en-US"/>
        </w:rPr>
        <w:t>ersons with different abilities</w:t>
      </w:r>
      <w:r w:rsidR="0048721B" w:rsidRPr="00624C44">
        <w:rPr>
          <w:lang w:val="en-US"/>
        </w:rPr>
        <w:t>.</w:t>
      </w:r>
      <w:r w:rsidRPr="00624C44">
        <w:rPr>
          <w:lang w:val="en-US"/>
        </w:rPr>
        <w:t xml:space="preserve"> Its uniqueness as a product lies in its motion </w:t>
      </w:r>
      <w:r w:rsidR="00405591" w:rsidRPr="00624C44">
        <w:rPr>
          <w:lang w:val="en-US"/>
        </w:rPr>
        <w:tab/>
      </w:r>
      <w:r w:rsidRPr="00624C44">
        <w:rPr>
          <w:lang w:val="en-US"/>
        </w:rPr>
        <w:t xml:space="preserve">tracking and mapping scheme, </w:t>
      </w:r>
      <w:r w:rsidR="0048721B" w:rsidRPr="00624C44">
        <w:rPr>
          <w:lang w:val="en-US"/>
        </w:rPr>
        <w:t xml:space="preserve">its high-quality </w:t>
      </w:r>
      <w:r w:rsidRPr="00624C44">
        <w:rPr>
          <w:lang w:val="en-US"/>
        </w:rPr>
        <w:t xml:space="preserve">music and </w:t>
      </w:r>
      <w:r w:rsidR="0048721B" w:rsidRPr="00624C44">
        <w:rPr>
          <w:lang w:val="en-US"/>
        </w:rPr>
        <w:t xml:space="preserve">its </w:t>
      </w:r>
      <w:r w:rsidRPr="00624C44">
        <w:rPr>
          <w:lang w:val="en-US"/>
        </w:rPr>
        <w:t xml:space="preserve">ease-of-use.  These </w:t>
      </w:r>
      <w:r w:rsidR="0048721B" w:rsidRPr="00624C44">
        <w:rPr>
          <w:lang w:val="en-US"/>
        </w:rPr>
        <w:t>characteristics</w:t>
      </w:r>
      <w:r w:rsidRPr="00624C44">
        <w:rPr>
          <w:lang w:val="en-US"/>
        </w:rPr>
        <w:t xml:space="preserve"> combine to mak</w:t>
      </w:r>
      <w:r w:rsidR="0048721B" w:rsidRPr="00624C44">
        <w:rPr>
          <w:lang w:val="en-US"/>
        </w:rPr>
        <w:t xml:space="preserve">e the device useful for therapy, </w:t>
      </w:r>
      <w:r w:rsidRPr="00624C44">
        <w:rPr>
          <w:lang w:val="en-US"/>
        </w:rPr>
        <w:t>education</w:t>
      </w:r>
      <w:r w:rsidR="0048721B" w:rsidRPr="00624C44">
        <w:rPr>
          <w:lang w:val="en-US"/>
        </w:rPr>
        <w:t xml:space="preserve"> and artistic </w:t>
      </w:r>
      <w:r w:rsidRPr="00624C44">
        <w:rPr>
          <w:lang w:val="en-US"/>
        </w:rPr>
        <w:t xml:space="preserve">settings. </w:t>
      </w:r>
    </w:p>
    <w:p w14:paraId="7BC4C710" w14:textId="77777777" w:rsidR="00D926EC" w:rsidRPr="00624C44" w:rsidRDefault="00D926EC" w:rsidP="00D926EC">
      <w:pPr>
        <w:rPr>
          <w:lang w:val="en-US"/>
        </w:rPr>
      </w:pPr>
    </w:p>
    <w:p w14:paraId="4715AC5F" w14:textId="77777777" w:rsidR="00D926EC" w:rsidRPr="00624C44" w:rsidRDefault="00D926EC" w:rsidP="0051726E">
      <w:pPr>
        <w:pStyle w:val="Heading5"/>
        <w:rPr>
          <w:lang w:val="en-US"/>
        </w:rPr>
      </w:pPr>
      <w:bookmarkStart w:id="57" w:name="_Toc365022665"/>
      <w:r w:rsidRPr="00624C44">
        <w:rPr>
          <w:lang w:val="en-US"/>
        </w:rPr>
        <w:t>Basic Functional Diagram:</w:t>
      </w:r>
      <w:bookmarkEnd w:id="57"/>
    </w:p>
    <w:p w14:paraId="25828038" w14:textId="77777777" w:rsidR="00D926EC" w:rsidRPr="00624C44" w:rsidRDefault="00D926EC" w:rsidP="00D926EC">
      <w:pPr>
        <w:rPr>
          <w:lang w:val="en-US"/>
        </w:rPr>
      </w:pPr>
      <w:r w:rsidRPr="00624C44">
        <w:rPr>
          <w:lang w:val="en-US"/>
        </w:rPr>
        <w:t xml:space="preserve">moving person </w:t>
      </w:r>
      <w:r w:rsidRPr="00624C44">
        <w:rPr>
          <w:lang w:val="en-US"/>
        </w:rPr>
        <w:sym w:font="Wingdings" w:char="F0E0"/>
      </w:r>
      <w:r w:rsidRPr="00624C44">
        <w:rPr>
          <w:lang w:val="en-US"/>
        </w:rPr>
        <w:t xml:space="preserve"> video-based motion </w:t>
      </w:r>
      <w:proofErr w:type="gramStart"/>
      <w:r w:rsidRPr="00624C44">
        <w:rPr>
          <w:lang w:val="en-US"/>
        </w:rPr>
        <w:t>tracking :</w:t>
      </w:r>
      <w:proofErr w:type="gramEnd"/>
      <w:r w:rsidRPr="00624C44">
        <w:rPr>
          <w:lang w:val="en-US"/>
        </w:rPr>
        <w:t>:</w:t>
      </w:r>
    </w:p>
    <w:p w14:paraId="1A7DB7AB" w14:textId="77777777" w:rsidR="00D926EC" w:rsidRPr="00624C44" w:rsidRDefault="00D926EC" w:rsidP="00D926EC">
      <w:pPr>
        <w:rPr>
          <w:lang w:val="en-US"/>
        </w:rPr>
      </w:pPr>
      <w:r w:rsidRPr="00624C44">
        <w:rPr>
          <w:lang w:val="en-US"/>
        </w:rPr>
        <w:tab/>
      </w:r>
      <w:r w:rsidRPr="00624C44">
        <w:rPr>
          <w:lang w:val="en-US"/>
        </w:rPr>
        <w:tab/>
        <w:t xml:space="preserve">     </w:t>
      </w:r>
      <w:r w:rsidRPr="00624C44">
        <w:rPr>
          <w:lang w:val="en-US"/>
        </w:rPr>
        <w:tab/>
      </w:r>
      <w:proofErr w:type="gramStart"/>
      <w:r w:rsidRPr="00624C44">
        <w:rPr>
          <w:lang w:val="en-US"/>
        </w:rPr>
        <w:t>::</w:t>
      </w:r>
      <w:proofErr w:type="gramEnd"/>
      <w:r w:rsidRPr="00624C44">
        <w:rPr>
          <w:lang w:val="en-US"/>
        </w:rPr>
        <w:t xml:space="preserve"> mapping tracking parameters to sound parameters :: </w:t>
      </w:r>
    </w:p>
    <w:p w14:paraId="6D0468E0" w14:textId="18062350" w:rsidR="00D926EC" w:rsidRPr="00624C44" w:rsidRDefault="00D926EC" w:rsidP="00D926EC">
      <w:pPr>
        <w:rPr>
          <w:lang w:val="en-US"/>
        </w:rPr>
      </w:pPr>
      <w:r w:rsidRPr="00624C44">
        <w:rPr>
          <w:lang w:val="en-US"/>
        </w:rPr>
        <w:tab/>
      </w:r>
      <w:r w:rsidRPr="00624C44">
        <w:rPr>
          <w:lang w:val="en-US"/>
        </w:rPr>
        <w:tab/>
      </w:r>
      <w:r w:rsidRPr="00624C44">
        <w:rPr>
          <w:lang w:val="en-US"/>
        </w:rPr>
        <w:tab/>
        <w:t xml:space="preserve">                                                                </w:t>
      </w:r>
      <w:proofErr w:type="gramStart"/>
      <w:r w:rsidRPr="00624C44">
        <w:rPr>
          <w:lang w:val="en-US"/>
        </w:rPr>
        <w:t>::</w:t>
      </w:r>
      <w:proofErr w:type="gramEnd"/>
      <w:r w:rsidRPr="00624C44">
        <w:rPr>
          <w:lang w:val="en-US"/>
        </w:rPr>
        <w:t xml:space="preserve"> sound generation </w:t>
      </w:r>
      <w:r w:rsidRPr="00624C44">
        <w:rPr>
          <w:lang w:val="en-US"/>
        </w:rPr>
        <w:sym w:font="Wingdings" w:char="F0E0"/>
      </w:r>
      <w:r w:rsidRPr="00624C44">
        <w:rPr>
          <w:lang w:val="en-US"/>
        </w:rPr>
        <w:t xml:space="preserve"> music</w:t>
      </w:r>
    </w:p>
    <w:p w14:paraId="5D384AF7" w14:textId="684F83A2" w:rsidR="00D926EC" w:rsidRPr="00624C44" w:rsidRDefault="00D926EC" w:rsidP="0051726E">
      <w:pPr>
        <w:pStyle w:val="Heading5"/>
        <w:rPr>
          <w:lang w:val="en-US"/>
        </w:rPr>
      </w:pPr>
      <w:bookmarkStart w:id="58" w:name="_Toc365022666"/>
      <w:bookmarkStart w:id="59" w:name="_Toc347839267"/>
      <w:r w:rsidRPr="00624C44">
        <w:rPr>
          <w:lang w:val="en-US"/>
        </w:rPr>
        <w:t>Terms</w:t>
      </w:r>
      <w:bookmarkEnd w:id="58"/>
      <w:r w:rsidR="00833C12">
        <w:rPr>
          <w:lang w:val="en-US"/>
        </w:rPr>
        <w:t>:</w:t>
      </w:r>
      <w:r w:rsidRPr="00624C44">
        <w:rPr>
          <w:lang w:val="en-US"/>
        </w:rPr>
        <w:t xml:space="preserve"> </w:t>
      </w:r>
      <w:bookmarkEnd w:id="59"/>
    </w:p>
    <w:p w14:paraId="53A0CDA8" w14:textId="77777777" w:rsidR="00D926EC" w:rsidRPr="00624C44" w:rsidRDefault="00D926EC" w:rsidP="00D926EC">
      <w:pPr>
        <w:rPr>
          <w:lang w:val="en-US"/>
        </w:rPr>
      </w:pPr>
      <w:r w:rsidRPr="00624C44">
        <w:rPr>
          <w:lang w:val="en-US"/>
        </w:rPr>
        <w:t xml:space="preserve">The </w:t>
      </w:r>
      <w:proofErr w:type="spellStart"/>
      <w:r w:rsidRPr="00624C44">
        <w:rPr>
          <w:lang w:val="en-US"/>
        </w:rPr>
        <w:t>MotionComposer</w:t>
      </w:r>
      <w:proofErr w:type="spellEnd"/>
      <w:r w:rsidRPr="00624C44">
        <w:rPr>
          <w:lang w:val="en-US"/>
        </w:rPr>
        <w:t xml:space="preserve"> has two kinds of users:</w:t>
      </w:r>
    </w:p>
    <w:p w14:paraId="5AFE7D65" w14:textId="42F8A9BD" w:rsidR="00D926EC" w:rsidRPr="00624C44" w:rsidRDefault="008C2DA9" w:rsidP="00502E75">
      <w:pPr>
        <w:pStyle w:val="bullet1"/>
      </w:pPr>
      <w:del w:id="60" w:author="motioncomposer" w:date="2017-12-21T19:52:00Z">
        <w:r w:rsidRPr="00624C44">
          <w:delText xml:space="preserve">Operator: </w:delText>
        </w:r>
      </w:del>
      <w:r w:rsidR="00D926EC" w:rsidRPr="00624C44">
        <w:t xml:space="preserve">The person using the </w:t>
      </w:r>
      <w:r w:rsidR="0048721B" w:rsidRPr="00624C44">
        <w:t>computer controls</w:t>
      </w:r>
      <w:r w:rsidRPr="00624C44">
        <w:t xml:space="preserve"> = therapist = researcher </w:t>
      </w:r>
      <w:ins w:id="61" w:author="motioncomposer" w:date="2017-12-21T19:52:00Z">
        <w:r w:rsidR="00D926EC" w:rsidRPr="00624C44">
          <w:t>= operator</w:t>
        </w:r>
      </w:ins>
    </w:p>
    <w:p w14:paraId="701D83F3" w14:textId="58948F66" w:rsidR="00D926EC" w:rsidRPr="00624C44" w:rsidRDefault="008C2DA9" w:rsidP="00502E75">
      <w:pPr>
        <w:pStyle w:val="bullet1"/>
      </w:pPr>
      <w:del w:id="62" w:author="motioncomposer" w:date="2017-12-21T19:52:00Z">
        <w:r w:rsidRPr="00624C44">
          <w:delText xml:space="preserve">Player: </w:delText>
        </w:r>
      </w:del>
      <w:r w:rsidR="00D926EC" w:rsidRPr="00624C44">
        <w:t>The person moving in front of t</w:t>
      </w:r>
      <w:r w:rsidRPr="00624C44">
        <w:t xml:space="preserve">he camera = patient = subject </w:t>
      </w:r>
      <w:ins w:id="63" w:author="motioncomposer" w:date="2017-12-21T19:52:00Z">
        <w:r w:rsidR="00D926EC" w:rsidRPr="00624C44">
          <w:t>= player</w:t>
        </w:r>
      </w:ins>
    </w:p>
    <w:p w14:paraId="375BEF93" w14:textId="77777777" w:rsidR="00D926EC" w:rsidRPr="00624C44" w:rsidRDefault="00D926EC" w:rsidP="00D926EC">
      <w:pPr>
        <w:rPr>
          <w:lang w:val="en-US"/>
        </w:rPr>
      </w:pPr>
      <w:r w:rsidRPr="00624C44">
        <w:rPr>
          <w:lang w:val="en-US"/>
        </w:rPr>
        <w:t xml:space="preserve">In this document, we use “operator” and “player”.   When we use the word “user”, it refers to either one. </w:t>
      </w:r>
    </w:p>
    <w:p w14:paraId="3E8584FC" w14:textId="77777777" w:rsidR="0083539F" w:rsidRPr="00624C44" w:rsidRDefault="0083539F" w:rsidP="00D926EC">
      <w:pPr>
        <w:rPr>
          <w:lang w:val="en-US"/>
        </w:rPr>
      </w:pPr>
    </w:p>
    <w:p w14:paraId="564E30CB" w14:textId="498ACF6B" w:rsidR="0083539F" w:rsidRPr="00624C44" w:rsidRDefault="00C548F6" w:rsidP="0083539F">
      <w:pPr>
        <w:rPr>
          <w:ins w:id="64" w:author="motioncomposer" w:date="2017-12-21T19:52:00Z"/>
          <w:lang w:val="en-US"/>
        </w:rPr>
      </w:pPr>
      <w:ins w:id="65" w:author="motioncomposer" w:date="2017-12-21T19:52:00Z">
        <w:r w:rsidRPr="00624C44">
          <w:rPr>
            <w:lang w:val="en-US"/>
          </w:rPr>
          <w:t xml:space="preserve">“Modes of </w:t>
        </w:r>
      </w:ins>
      <w:r w:rsidR="008C1F05">
        <w:rPr>
          <w:lang w:val="en-US"/>
        </w:rPr>
        <w:t>U</w:t>
      </w:r>
      <w:ins w:id="66" w:author="motioncomposer" w:date="2017-12-21T19:52:00Z">
        <w:r w:rsidRPr="00624C44">
          <w:rPr>
            <w:lang w:val="en-US"/>
          </w:rPr>
          <w:t>se</w:t>
        </w:r>
      </w:ins>
      <w:r w:rsidR="008C1F05">
        <w:rPr>
          <w:lang w:val="en-US"/>
        </w:rPr>
        <w:t>”</w:t>
      </w:r>
      <w:ins w:id="67" w:author="motioncomposer" w:date="2017-12-21T19:52:00Z">
        <w:r w:rsidRPr="00624C44">
          <w:rPr>
            <w:lang w:val="en-US"/>
          </w:rPr>
          <w:t xml:space="preserve">.  </w:t>
        </w:r>
        <w:r w:rsidR="007B6BE6" w:rsidRPr="00624C44">
          <w:rPr>
            <w:lang w:val="en-US"/>
          </w:rPr>
          <w:t>Different mu</w:t>
        </w:r>
        <w:r w:rsidR="0083539F" w:rsidRPr="00624C44">
          <w:rPr>
            <w:lang w:val="en-US"/>
          </w:rPr>
          <w:t>sical environments of</w:t>
        </w:r>
        <w:r w:rsidR="0048721B" w:rsidRPr="00624C44">
          <w:rPr>
            <w:lang w:val="en-US"/>
          </w:rPr>
          <w:t xml:space="preserve">fer different </w:t>
        </w:r>
        <w:r w:rsidR="007B6BE6" w:rsidRPr="00624C44">
          <w:rPr>
            <w:lang w:val="en-US"/>
          </w:rPr>
          <w:t>“</w:t>
        </w:r>
        <w:r w:rsidR="0048721B" w:rsidRPr="00624C44">
          <w:rPr>
            <w:lang w:val="en-US"/>
          </w:rPr>
          <w:t>player paradigms</w:t>
        </w:r>
        <w:r w:rsidR="007B6BE6" w:rsidRPr="00624C44">
          <w:rPr>
            <w:lang w:val="en-US"/>
          </w:rPr>
          <w:t>”</w:t>
        </w:r>
      </w:ins>
      <w:r w:rsidR="008C1F05">
        <w:rPr>
          <w:lang w:val="en-US"/>
        </w:rPr>
        <w:t>.  There are 2 kinds:</w:t>
      </w:r>
    </w:p>
    <w:p w14:paraId="6E9209DD" w14:textId="629D38F3" w:rsidR="00AE288E" w:rsidRPr="00624C44" w:rsidRDefault="008C1F05" w:rsidP="008C1F05">
      <w:pPr>
        <w:pStyle w:val="bullet1"/>
        <w:numPr>
          <w:ilvl w:val="0"/>
          <w:numId w:val="40"/>
        </w:numPr>
        <w:rPr>
          <w:ins w:id="68" w:author="motioncomposer" w:date="2017-12-21T19:52:00Z"/>
        </w:rPr>
      </w:pPr>
      <w:r>
        <w:t xml:space="preserve">“Tracking Modes” include: </w:t>
      </w:r>
      <w:ins w:id="69" w:author="motioncomposer" w:date="2017-12-21T19:52:00Z">
        <w:r w:rsidR="0083539F" w:rsidRPr="00624C44">
          <w:t>1-Player</w:t>
        </w:r>
      </w:ins>
      <w:r>
        <w:t xml:space="preserve">, </w:t>
      </w:r>
      <w:ins w:id="70" w:author="motioncomposer" w:date="2017-12-21T19:52:00Z">
        <w:r w:rsidR="0083539F" w:rsidRPr="00624C44">
          <w:t>2-Player</w:t>
        </w:r>
      </w:ins>
      <w:r>
        <w:t xml:space="preserve"> and </w:t>
      </w:r>
      <w:ins w:id="71" w:author="motioncomposer" w:date="2017-12-21T19:52:00Z">
        <w:r w:rsidR="00AE288E" w:rsidRPr="00624C44">
          <w:t>Zones</w:t>
        </w:r>
        <w:r w:rsidR="00405591" w:rsidRPr="00624C44">
          <w:t xml:space="preserve"> </w:t>
        </w:r>
        <w:r w:rsidR="00405591" w:rsidRPr="008C1F05">
          <w:rPr>
            <w:color w:val="FF0000"/>
          </w:rPr>
          <w:t>(</w:t>
        </w:r>
      </w:ins>
      <w:r w:rsidRPr="008C1F05">
        <w:rPr>
          <w:color w:val="FF0000"/>
        </w:rPr>
        <w:t>maybe</w:t>
      </w:r>
      <w:ins w:id="72" w:author="motioncomposer" w:date="2017-12-21T19:52:00Z">
        <w:r w:rsidR="007B6BE6" w:rsidRPr="008C1F05">
          <w:rPr>
            <w:color w:val="FF0000"/>
          </w:rPr>
          <w:t xml:space="preserve"> “Fields</w:t>
        </w:r>
      </w:ins>
      <w:r w:rsidR="007556D6" w:rsidRPr="008C1F05">
        <w:rPr>
          <w:color w:val="FF0000"/>
        </w:rPr>
        <w:t>”)</w:t>
      </w:r>
      <w:r w:rsidR="007556D6" w:rsidRPr="00624C44">
        <w:t xml:space="preserve"> Zones</w:t>
      </w:r>
      <w:ins w:id="73" w:author="motioncomposer" w:date="2017-12-21T19:52:00Z">
        <w:r w:rsidR="008A5065" w:rsidRPr="00624C44">
          <w:t xml:space="preserve"> could also be combined with 1- or 2-Player mode, though in practice, for </w:t>
        </w:r>
      </w:ins>
      <w:r w:rsidR="002D5997">
        <w:t>u</w:t>
      </w:r>
      <w:ins w:id="74" w:author="motioncomposer" w:date="2017-12-21T19:52:00Z">
        <w:r w:rsidR="008A5065" w:rsidRPr="00624C44">
          <w:t xml:space="preserve">ser- clarity (and other reasons) this rarely occurs. </w:t>
        </w:r>
      </w:ins>
    </w:p>
    <w:p w14:paraId="7391571F" w14:textId="4A1CB460" w:rsidR="0083539F" w:rsidRPr="00BD74BA" w:rsidRDefault="008C1F05" w:rsidP="008C1F05">
      <w:pPr>
        <w:pStyle w:val="ListParagraph"/>
        <w:numPr>
          <w:ilvl w:val="0"/>
          <w:numId w:val="40"/>
        </w:numPr>
        <w:rPr>
          <w:rFonts w:ascii="Blender Pro Book" w:hAnsi="Blender Pro Book"/>
          <w:color w:val="000000" w:themeColor="text1"/>
          <w:sz w:val="20"/>
          <w:lang w:val="en-US"/>
        </w:rPr>
      </w:pPr>
      <w:r w:rsidRPr="008C1F05">
        <w:rPr>
          <w:rFonts w:ascii="Blender Pro Book" w:hAnsi="Blender Pro Book"/>
          <w:color w:val="000000" w:themeColor="text1"/>
          <w:sz w:val="20"/>
          <w:lang w:val="en-US"/>
        </w:rPr>
        <w:t xml:space="preserve">“Player Modes” include “In-space” and “In-place”, and other options, but these do not </w:t>
      </w:r>
      <w:proofErr w:type="spellStart"/>
      <w:r w:rsidRPr="008C1F05">
        <w:rPr>
          <w:rFonts w:ascii="Blender Pro Book" w:hAnsi="Blender Pro Book"/>
          <w:color w:val="000000" w:themeColor="text1"/>
          <w:sz w:val="20"/>
          <w:lang w:val="en-US"/>
        </w:rPr>
        <w:t>effect</w:t>
      </w:r>
      <w:proofErr w:type="spellEnd"/>
      <w:r w:rsidRPr="008C1F05">
        <w:rPr>
          <w:rFonts w:ascii="Blender Pro Book" w:hAnsi="Blender Pro Book"/>
          <w:color w:val="000000" w:themeColor="text1"/>
          <w:sz w:val="20"/>
          <w:lang w:val="en-US"/>
        </w:rPr>
        <w:t xml:space="preserve"> the tracking, only the mapping and music.</w:t>
      </w:r>
      <w:r>
        <w:rPr>
          <w:rFonts w:ascii="Blender Pro Book" w:hAnsi="Blender Pro Book"/>
          <w:color w:val="000000" w:themeColor="text1"/>
          <w:sz w:val="20"/>
          <w:lang w:val="en-US"/>
        </w:rPr>
        <w:t xml:space="preserve">  </w:t>
      </w:r>
      <w:r w:rsidRPr="008C1F05">
        <w:rPr>
          <w:rFonts w:ascii="Blender Pro Book" w:hAnsi="Blender Pro Book"/>
          <w:color w:val="FF0000"/>
          <w:sz w:val="20"/>
          <w:lang w:val="en-US"/>
        </w:rPr>
        <w:t>(maybe we need a better naming… see also p50)</w:t>
      </w:r>
    </w:p>
    <w:p w14:paraId="537A9624" w14:textId="77777777" w:rsidR="00BD74BA" w:rsidRPr="00BD74BA" w:rsidRDefault="00BD74BA" w:rsidP="00BD74BA">
      <w:pPr>
        <w:rPr>
          <w:ins w:id="75" w:author="motioncomposer" w:date="2017-12-21T19:52:00Z"/>
          <w:color w:val="000000" w:themeColor="text1"/>
          <w:lang w:val="en-US"/>
        </w:rPr>
      </w:pPr>
    </w:p>
    <w:p w14:paraId="4831A994" w14:textId="6100C8CA" w:rsidR="00D926EC" w:rsidRPr="00624C44" w:rsidRDefault="00D926EC" w:rsidP="00D926EC">
      <w:pPr>
        <w:rPr>
          <w:lang w:val="en-US"/>
        </w:rPr>
      </w:pPr>
      <w:r w:rsidRPr="00624C44">
        <w:rPr>
          <w:lang w:val="en-US"/>
        </w:rPr>
        <w:t xml:space="preserve">“Blob” is the </w:t>
      </w:r>
      <w:r w:rsidR="0048721B" w:rsidRPr="00624C44">
        <w:rPr>
          <w:lang w:val="en-US"/>
        </w:rPr>
        <w:t>a</w:t>
      </w:r>
      <w:r w:rsidRPr="00624C44">
        <w:rPr>
          <w:lang w:val="en-US"/>
        </w:rPr>
        <w:t xml:space="preserve">rea of the video image defined by a human form, recognized by the Motion Tracking Module.  </w:t>
      </w:r>
      <w:r w:rsidR="008A5065" w:rsidRPr="00624C44">
        <w:rPr>
          <w:lang w:val="en-US"/>
        </w:rPr>
        <w:t xml:space="preserve">It is often called a “mask” since it defines an area of interest in the video frame. </w:t>
      </w:r>
    </w:p>
    <w:p w14:paraId="34437A8B" w14:textId="32D9C9EE" w:rsidR="00D926EC" w:rsidRPr="00624C44" w:rsidRDefault="0048721B" w:rsidP="0048721B">
      <w:pPr>
        <w:pStyle w:val="Heading5"/>
        <w:rPr>
          <w:lang w:val="en-US"/>
        </w:rPr>
      </w:pPr>
      <w:bookmarkStart w:id="76" w:name="_Toc365022667"/>
      <w:r w:rsidRPr="00624C44">
        <w:rPr>
          <w:lang w:val="en-US"/>
        </w:rPr>
        <w:t>Abbreviations</w:t>
      </w:r>
      <w:bookmarkEnd w:id="76"/>
      <w:r w:rsidR="00833C12">
        <w:rPr>
          <w:lang w:val="en-US"/>
        </w:rPr>
        <w:t>:</w:t>
      </w:r>
    </w:p>
    <w:p w14:paraId="53C1313C" w14:textId="77777777" w:rsidR="00D926EC" w:rsidRPr="00624C44" w:rsidRDefault="00D926EC" w:rsidP="00612CE2">
      <w:pPr>
        <w:rPr>
          <w:lang w:val="en-US"/>
        </w:rPr>
      </w:pPr>
      <w:r w:rsidRPr="00624C44">
        <w:rPr>
          <w:lang w:val="en-US"/>
        </w:rPr>
        <w:t xml:space="preserve">MC – </w:t>
      </w:r>
      <w:proofErr w:type="spellStart"/>
      <w:r w:rsidRPr="00624C44">
        <w:rPr>
          <w:lang w:val="en-US"/>
        </w:rPr>
        <w:t>MotionComposer</w:t>
      </w:r>
      <w:proofErr w:type="spellEnd"/>
      <w:r w:rsidRPr="00624C44">
        <w:rPr>
          <w:lang w:val="en-US"/>
        </w:rPr>
        <w:t xml:space="preserve"> </w:t>
      </w:r>
    </w:p>
    <w:p w14:paraId="358AB858" w14:textId="77777777" w:rsidR="00D926EC" w:rsidRPr="00624C44" w:rsidRDefault="00D926EC" w:rsidP="00612CE2">
      <w:pPr>
        <w:rPr>
          <w:lang w:val="en-US"/>
        </w:rPr>
      </w:pPr>
      <w:r w:rsidRPr="00624C44">
        <w:rPr>
          <w:lang w:val="en-US"/>
        </w:rPr>
        <w:t>MA – Movement Alphabet</w:t>
      </w:r>
    </w:p>
    <w:p w14:paraId="25CED0E0" w14:textId="57CD08FE" w:rsidR="00D926EC" w:rsidRPr="00624C44" w:rsidRDefault="00C16585" w:rsidP="00612CE2">
      <w:pPr>
        <w:rPr>
          <w:lang w:val="en-US"/>
        </w:rPr>
      </w:pPr>
      <w:r w:rsidRPr="00624C44">
        <w:rPr>
          <w:lang w:val="en-US"/>
        </w:rPr>
        <w:t xml:space="preserve">TM </w:t>
      </w:r>
      <w:r w:rsidR="00D926EC" w:rsidRPr="00624C44">
        <w:rPr>
          <w:lang w:val="en-US"/>
        </w:rPr>
        <w:t>– Motion tracking software module</w:t>
      </w:r>
    </w:p>
    <w:p w14:paraId="0A2FF11A" w14:textId="3DF38B6F" w:rsidR="00D926EC" w:rsidRPr="00624C44" w:rsidRDefault="007B6BE6" w:rsidP="00612CE2">
      <w:pPr>
        <w:rPr>
          <w:lang w:val="en-US"/>
        </w:rPr>
      </w:pPr>
      <w:r w:rsidRPr="00624C44">
        <w:rPr>
          <w:lang w:val="en-US"/>
        </w:rPr>
        <w:t>ME – Music E</w:t>
      </w:r>
      <w:r w:rsidR="00D926EC" w:rsidRPr="00624C44">
        <w:rPr>
          <w:lang w:val="en-US"/>
        </w:rPr>
        <w:t>nvironment</w:t>
      </w:r>
      <w:r w:rsidRPr="00624C44">
        <w:rPr>
          <w:lang w:val="en-US"/>
        </w:rPr>
        <w:t>, the</w:t>
      </w:r>
      <w:r w:rsidR="00D926EC" w:rsidRPr="00624C44">
        <w:rPr>
          <w:lang w:val="en-US"/>
        </w:rPr>
        <w:t xml:space="preserve"> software module</w:t>
      </w:r>
      <w:r w:rsidRPr="00624C44">
        <w:rPr>
          <w:lang w:val="en-US"/>
        </w:rPr>
        <w:t xml:space="preserve"> that generates the music</w:t>
      </w:r>
    </w:p>
    <w:p w14:paraId="6C41301C" w14:textId="77777777" w:rsidR="00D926EC" w:rsidRPr="00624C44" w:rsidRDefault="00D926EC" w:rsidP="00612CE2">
      <w:pPr>
        <w:rPr>
          <w:lang w:val="en-US"/>
        </w:rPr>
      </w:pPr>
      <w:r w:rsidRPr="00624C44">
        <w:rPr>
          <w:lang w:val="en-US"/>
        </w:rPr>
        <w:t>GUI – Graphical user interface software module</w:t>
      </w:r>
    </w:p>
    <w:p w14:paraId="1BDF8ED2" w14:textId="0290C4BE" w:rsidR="00D926EC" w:rsidRPr="00624C44" w:rsidRDefault="00F67846" w:rsidP="00612CE2">
      <w:pPr>
        <w:rPr>
          <w:lang w:val="en-US"/>
        </w:rPr>
      </w:pPr>
      <w:r w:rsidRPr="00624C44">
        <w:rPr>
          <w:lang w:val="en-US"/>
        </w:rPr>
        <w:t>CM</w:t>
      </w:r>
      <w:r w:rsidR="00D926EC" w:rsidRPr="00624C44">
        <w:rPr>
          <w:lang w:val="en-US"/>
        </w:rPr>
        <w:t xml:space="preserve"> – Central control module</w:t>
      </w:r>
    </w:p>
    <w:p w14:paraId="6A76D073" w14:textId="77777777" w:rsidR="00D926EC" w:rsidRPr="00624C44" w:rsidRDefault="00D926EC" w:rsidP="00612CE2">
      <w:pPr>
        <w:rPr>
          <w:lang w:val="en-US"/>
        </w:rPr>
      </w:pPr>
      <w:r w:rsidRPr="00624C44">
        <w:rPr>
          <w:lang w:val="en-US"/>
        </w:rPr>
        <w:t>RCM – Remote Control Module</w:t>
      </w:r>
    </w:p>
    <w:p w14:paraId="29C83993" w14:textId="77777777" w:rsidR="00D926EC" w:rsidRPr="00624C44" w:rsidRDefault="00D926EC" w:rsidP="00612CE2">
      <w:pPr>
        <w:rPr>
          <w:ins w:id="77" w:author="motioncomposer" w:date="2017-12-21T19:52:00Z"/>
          <w:lang w:val="en-US"/>
        </w:rPr>
      </w:pPr>
      <w:ins w:id="78" w:author="motioncomposer" w:date="2017-12-21T19:52:00Z">
        <w:r w:rsidRPr="00624C44">
          <w:rPr>
            <w:lang w:val="en-US"/>
          </w:rPr>
          <w:t xml:space="preserve">UAM – User Administration Module  </w:t>
        </w:r>
      </w:ins>
    </w:p>
    <w:p w14:paraId="79EEFF80" w14:textId="6FACCD9D" w:rsidR="007B6BE6" w:rsidRPr="00624C44" w:rsidRDefault="007B6BE6" w:rsidP="00612CE2">
      <w:pPr>
        <w:rPr>
          <w:lang w:val="en-US"/>
        </w:rPr>
      </w:pPr>
      <w:r w:rsidRPr="00624C44">
        <w:rPr>
          <w:lang w:val="en-US"/>
        </w:rPr>
        <w:t>MC-Pro – The v</w:t>
      </w:r>
      <w:r w:rsidR="00D926EC" w:rsidRPr="00624C44">
        <w:rPr>
          <w:lang w:val="en-US"/>
        </w:rPr>
        <w:t>ersion</w:t>
      </w:r>
      <w:r w:rsidRPr="00624C44">
        <w:rPr>
          <w:lang w:val="en-US"/>
        </w:rPr>
        <w:t xml:space="preserve"> of the product that allows access the user access to the OSC streams, etc.  </w:t>
      </w:r>
    </w:p>
    <w:p w14:paraId="6D457655" w14:textId="2DD72F68" w:rsidR="00D926EC" w:rsidRPr="00624C44" w:rsidRDefault="007B6BE6" w:rsidP="00612CE2">
      <w:pPr>
        <w:rPr>
          <w:lang w:val="en-US"/>
        </w:rPr>
      </w:pPr>
      <w:r w:rsidRPr="00624C44">
        <w:rPr>
          <w:lang w:val="en-US"/>
        </w:rPr>
        <w:t>MC-Musicians’ – The version of the product with extended Tonality functionality, for music teachers</w:t>
      </w:r>
    </w:p>
    <w:p w14:paraId="1CD98C3F" w14:textId="77777777" w:rsidR="00D926EC" w:rsidRPr="00624C44" w:rsidRDefault="00D926EC" w:rsidP="00D926EC">
      <w:pPr>
        <w:rPr>
          <w:lang w:val="en-US"/>
        </w:rPr>
      </w:pPr>
    </w:p>
    <w:p w14:paraId="60E61FFB" w14:textId="77777777" w:rsidR="00D926EC" w:rsidRPr="00624C44" w:rsidRDefault="00D926EC" w:rsidP="007C5FF8">
      <w:pPr>
        <w:pStyle w:val="Heading2"/>
        <w:rPr>
          <w:lang w:val="en-US"/>
        </w:rPr>
      </w:pPr>
      <w:bookmarkStart w:id="79" w:name="_Toc347839268"/>
      <w:bookmarkStart w:id="80" w:name="_Toc362437868"/>
      <w:bookmarkStart w:id="81" w:name="_Toc365022668"/>
      <w:bookmarkStart w:id="82" w:name="_Toc380405733"/>
      <w:r w:rsidRPr="00624C44">
        <w:rPr>
          <w:lang w:val="en-US"/>
        </w:rPr>
        <w:t>History of the Product</w:t>
      </w:r>
      <w:bookmarkEnd w:id="79"/>
      <w:bookmarkEnd w:id="80"/>
      <w:bookmarkEnd w:id="81"/>
      <w:bookmarkEnd w:id="82"/>
    </w:p>
    <w:p w14:paraId="7765CAE1" w14:textId="5D9284AC" w:rsidR="00D926EC" w:rsidRPr="00624C44" w:rsidRDefault="00D926EC" w:rsidP="00D926EC">
      <w:pPr>
        <w:rPr>
          <w:lang w:val="en-US"/>
        </w:rPr>
      </w:pPr>
      <w:r w:rsidRPr="00624C44">
        <w:rPr>
          <w:lang w:val="en-US"/>
        </w:rPr>
        <w:t>MC started in 2011 as a start-up (funded by the Germany Ministry of Technology and administered through Bauhaus University).  The current version, the MC2.0 (pictured below),</w:t>
      </w:r>
      <w:r w:rsidR="0048721B" w:rsidRPr="00624C44">
        <w:rPr>
          <w:lang w:val="en-US"/>
        </w:rPr>
        <w:t xml:space="preserve"> </w:t>
      </w:r>
      <w:r w:rsidRPr="00624C44">
        <w:rPr>
          <w:lang w:val="en-US"/>
        </w:rPr>
        <w:t xml:space="preserve">was released in June 2015, and, at the time of this writing, is still being sold as a commercial product by IMM electronics GmbH.  Ca. 15 MC2.0’s </w:t>
      </w:r>
      <w:proofErr w:type="gramStart"/>
      <w:r w:rsidRPr="00624C44">
        <w:rPr>
          <w:lang w:val="en-US"/>
        </w:rPr>
        <w:t>have</w:t>
      </w:r>
      <w:proofErr w:type="gramEnd"/>
      <w:r w:rsidRPr="00624C44">
        <w:rPr>
          <w:lang w:val="en-US"/>
        </w:rPr>
        <w:t xml:space="preserve"> been sold</w:t>
      </w:r>
      <w:r w:rsidR="003C492C" w:rsidRPr="00624C44">
        <w:rPr>
          <w:lang w:val="en-US"/>
        </w:rPr>
        <w:t xml:space="preserve">, mostly to </w:t>
      </w:r>
      <w:r w:rsidRPr="00624C44">
        <w:rPr>
          <w:lang w:val="en-US"/>
        </w:rPr>
        <w:t xml:space="preserve">research and educational institutions as well as centers for persons with different abilities.  These “test customers” give us use-case experience, as do </w:t>
      </w:r>
      <w:r w:rsidR="003C492C" w:rsidRPr="00624C44">
        <w:rPr>
          <w:lang w:val="en-US"/>
        </w:rPr>
        <w:t>the over 5</w:t>
      </w:r>
      <w:r w:rsidRPr="00624C44">
        <w:rPr>
          <w:lang w:val="en-US"/>
        </w:rPr>
        <w:t xml:space="preserve">0 workshops </w:t>
      </w:r>
      <w:r w:rsidR="003C492C" w:rsidRPr="00624C44">
        <w:rPr>
          <w:lang w:val="en-US"/>
        </w:rPr>
        <w:t xml:space="preserve">we have conducted.  </w:t>
      </w:r>
      <w:r w:rsidRPr="00624C44">
        <w:rPr>
          <w:lang w:val="en-US"/>
        </w:rPr>
        <w:t xml:space="preserve">We consult with therapists and other outside experts.  A number of papers have been published about the </w:t>
      </w:r>
      <w:proofErr w:type="spellStart"/>
      <w:r w:rsidRPr="00624C44">
        <w:rPr>
          <w:lang w:val="en-US"/>
        </w:rPr>
        <w:t>MotionComposer</w:t>
      </w:r>
      <w:proofErr w:type="spellEnd"/>
      <w:r w:rsidRPr="00624C44">
        <w:rPr>
          <w:lang w:val="en-US"/>
        </w:rPr>
        <w:t xml:space="preserve"> and its applications (http://motioncomposer.de/full-list-of-publications).  </w:t>
      </w:r>
    </w:p>
    <w:p w14:paraId="17250CC2" w14:textId="77777777" w:rsidR="00D926EC" w:rsidRPr="00624C44" w:rsidRDefault="00D926EC" w:rsidP="00D926EC">
      <w:pPr>
        <w:rPr>
          <w:lang w:val="en-US"/>
        </w:rPr>
      </w:pPr>
    </w:p>
    <w:p w14:paraId="015572E1" w14:textId="77777777" w:rsidR="00D926EC" w:rsidRPr="00624C44" w:rsidRDefault="00D926EC" w:rsidP="00D926EC">
      <w:pPr>
        <w:rPr>
          <w:ins w:id="83" w:author="motioncomposer" w:date="2017-12-21T19:52:00Z"/>
          <w:lang w:val="en-US"/>
        </w:rPr>
      </w:pPr>
      <w:ins w:id="84" w:author="motioncomposer" w:date="2017-12-21T19:52:00Z">
        <w:r w:rsidRPr="00624C44">
          <w:rPr>
            <w:noProof/>
            <w:lang w:val="en-GB" w:eastAsia="en-GB"/>
          </w:rPr>
          <w:lastRenderedPageBreak/>
          <w:drawing>
            <wp:inline distT="0" distB="0" distL="0" distR="0" wp14:anchorId="4624D73D" wp14:editId="070FAEFE">
              <wp:extent cx="4164598" cy="2053378"/>
              <wp:effectExtent l="0" t="0" r="127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screen">
                        <a:extLst>
                          <a:ext uri="{28A0092B-C50C-407E-A947-70E740481C1C}">
                            <a14:useLocalDpi xmlns:a14="http://schemas.microsoft.com/office/drawing/2010/main"/>
                          </a:ext>
                        </a:extLst>
                      </a:blip>
                      <a:srcRect/>
                      <a:stretch>
                        <a:fillRect/>
                      </a:stretch>
                    </pic:blipFill>
                    <pic:spPr bwMode="auto">
                      <a:xfrm>
                        <a:off x="0" y="0"/>
                        <a:ext cx="4164598" cy="2053378"/>
                      </a:xfrm>
                      <a:prstGeom prst="rect">
                        <a:avLst/>
                      </a:prstGeom>
                      <a:noFill/>
                      <a:ln>
                        <a:noFill/>
                      </a:ln>
                    </pic:spPr>
                  </pic:pic>
                </a:graphicData>
              </a:graphic>
            </wp:inline>
          </w:drawing>
        </w:r>
      </w:ins>
    </w:p>
    <w:p w14:paraId="653FF24F" w14:textId="0823642D" w:rsidR="00D926EC" w:rsidRPr="00624C44" w:rsidRDefault="00D926EC" w:rsidP="00D926EC">
      <w:pPr>
        <w:rPr>
          <w:del w:id="85" w:author="motioncomposer" w:date="2017-12-21T19:52:00Z"/>
          <w:lang w:val="en-US"/>
        </w:rPr>
      </w:pPr>
    </w:p>
    <w:p w14:paraId="47DF2E39" w14:textId="77777777" w:rsidR="003C492C" w:rsidRPr="00624C44" w:rsidRDefault="003C492C" w:rsidP="00D926EC">
      <w:pPr>
        <w:rPr>
          <w:lang w:val="en-US"/>
        </w:rPr>
      </w:pPr>
    </w:p>
    <w:p w14:paraId="1D9D4B83" w14:textId="2371C439" w:rsidR="00D926EC" w:rsidRPr="00624C44" w:rsidRDefault="00D926EC" w:rsidP="00D926EC">
      <w:pPr>
        <w:rPr>
          <w:sz w:val="18"/>
          <w:szCs w:val="18"/>
          <w:lang w:val="en-US"/>
        </w:rPr>
      </w:pPr>
      <w:r w:rsidRPr="00624C44">
        <w:rPr>
          <w:sz w:val="18"/>
          <w:szCs w:val="18"/>
          <w:lang w:val="en-US"/>
        </w:rPr>
        <w:t xml:space="preserve">The MC2.0’s </w:t>
      </w:r>
      <w:proofErr w:type="spellStart"/>
      <w:r w:rsidRPr="00624C44">
        <w:rPr>
          <w:sz w:val="18"/>
          <w:szCs w:val="18"/>
          <w:lang w:val="en-US"/>
        </w:rPr>
        <w:t>Spo.comm</w:t>
      </w:r>
      <w:proofErr w:type="spellEnd"/>
      <w:r w:rsidRPr="00624C44">
        <w:rPr>
          <w:sz w:val="18"/>
          <w:szCs w:val="18"/>
          <w:lang w:val="en-US"/>
        </w:rPr>
        <w:t xml:space="preserve"> Computer and </w:t>
      </w:r>
      <w:proofErr w:type="spellStart"/>
      <w:r w:rsidRPr="00624C44">
        <w:rPr>
          <w:sz w:val="18"/>
          <w:szCs w:val="18"/>
          <w:lang w:val="en-US"/>
        </w:rPr>
        <w:t>Sensebox</w:t>
      </w:r>
      <w:proofErr w:type="spellEnd"/>
      <w:r w:rsidRPr="00624C44">
        <w:rPr>
          <w:sz w:val="18"/>
          <w:szCs w:val="18"/>
          <w:lang w:val="en-US"/>
        </w:rPr>
        <w:t>.  Ma</w:t>
      </w:r>
      <w:r w:rsidR="003C492C" w:rsidRPr="00624C44">
        <w:rPr>
          <w:sz w:val="18"/>
          <w:szCs w:val="18"/>
          <w:lang w:val="en-US"/>
        </w:rPr>
        <w:t>nufactured by IMM Group, 2012-present</w:t>
      </w:r>
      <w:r w:rsidRPr="00624C44">
        <w:rPr>
          <w:sz w:val="18"/>
          <w:szCs w:val="18"/>
          <w:lang w:val="en-US"/>
        </w:rPr>
        <w:t>.</w:t>
      </w:r>
    </w:p>
    <w:p w14:paraId="3666B2B6" w14:textId="77777777" w:rsidR="00D926EC" w:rsidRPr="00624C44" w:rsidRDefault="00D926EC" w:rsidP="0051726E">
      <w:pPr>
        <w:pStyle w:val="Heading5"/>
        <w:rPr>
          <w:lang w:val="en-US"/>
        </w:rPr>
      </w:pPr>
      <w:bookmarkStart w:id="86" w:name="_Toc365022669"/>
      <w:r w:rsidRPr="00624C44">
        <w:rPr>
          <w:lang w:val="en-US"/>
        </w:rPr>
        <w:t>MC2.0 Description</w:t>
      </w:r>
      <w:bookmarkEnd w:id="86"/>
    </w:p>
    <w:p w14:paraId="1CE2CCF5" w14:textId="77777777" w:rsidR="00D926EC" w:rsidRPr="00624C44" w:rsidRDefault="00D926EC" w:rsidP="00D926EC">
      <w:pPr>
        <w:rPr>
          <w:lang w:val="en-US"/>
        </w:rPr>
      </w:pPr>
      <w:r w:rsidRPr="00624C44">
        <w:rPr>
          <w:lang w:val="en-US"/>
        </w:rPr>
        <w:t>The MC2.0 consists of a Windows7 desktop computer with its peripherals (monitor, keyboard, mouse</w:t>
      </w:r>
      <w:proofErr w:type="gramStart"/>
      <w:r w:rsidRPr="00624C44">
        <w:rPr>
          <w:lang w:val="en-US"/>
        </w:rPr>
        <w:t>) ,</w:t>
      </w:r>
      <w:proofErr w:type="gramEnd"/>
      <w:r w:rsidRPr="00624C44">
        <w:rPr>
          <w:lang w:val="en-US"/>
        </w:rPr>
        <w:t xml:space="preserve"> plus a separate sensor box that includes an ASUS XTION TOF (Time of Flight) sensor (essentially a Kinect) together with a CCD video camera.  The </w:t>
      </w:r>
      <w:proofErr w:type="spellStart"/>
      <w:r w:rsidRPr="00624C44">
        <w:rPr>
          <w:lang w:val="en-US"/>
        </w:rPr>
        <w:t>Xtion</w:t>
      </w:r>
      <w:proofErr w:type="spellEnd"/>
      <w:r w:rsidRPr="00624C44">
        <w:rPr>
          <w:lang w:val="en-US"/>
        </w:rPr>
        <w:t xml:space="preserve"> connects to the computer via USB, while the camera uses GigE Ethernet.  The images from both sensors are compiled in the custom </w:t>
      </w:r>
      <w:proofErr w:type="spellStart"/>
      <w:r w:rsidRPr="00624C44">
        <w:rPr>
          <w:lang w:val="en-US"/>
        </w:rPr>
        <w:t>EyesWeb</w:t>
      </w:r>
      <w:proofErr w:type="spellEnd"/>
      <w:r w:rsidRPr="00624C44">
        <w:rPr>
          <w:lang w:val="en-US"/>
        </w:rPr>
        <w:t xml:space="preserve"> (Infomus.org) software.  Motion tracking, central control and GUI are all written in </w:t>
      </w:r>
      <w:proofErr w:type="spellStart"/>
      <w:r w:rsidRPr="00624C44">
        <w:rPr>
          <w:lang w:val="en-US"/>
        </w:rPr>
        <w:t>EyesWeb</w:t>
      </w:r>
      <w:proofErr w:type="spellEnd"/>
      <w:r w:rsidRPr="00624C44">
        <w:rPr>
          <w:lang w:val="en-US"/>
        </w:rPr>
        <w:t xml:space="preserve">.  One of six musical environments (MEs) is chosen by the user.  The ME runs music software (in either </w:t>
      </w:r>
      <w:proofErr w:type="spellStart"/>
      <w:r w:rsidRPr="00624C44">
        <w:rPr>
          <w:lang w:val="en-US"/>
        </w:rPr>
        <w:t>Puredata</w:t>
      </w:r>
      <w:proofErr w:type="spellEnd"/>
      <w:r w:rsidRPr="00624C44">
        <w:rPr>
          <w:lang w:val="en-US"/>
        </w:rPr>
        <w:t xml:space="preserve">, </w:t>
      </w:r>
      <w:proofErr w:type="spellStart"/>
      <w:r w:rsidRPr="00624C44">
        <w:rPr>
          <w:lang w:val="en-US"/>
        </w:rPr>
        <w:t>Csound</w:t>
      </w:r>
      <w:proofErr w:type="spellEnd"/>
      <w:r w:rsidRPr="00624C44">
        <w:rPr>
          <w:lang w:val="en-US"/>
        </w:rPr>
        <w:t xml:space="preserve"> or Supercollider) in the background.  </w:t>
      </w:r>
    </w:p>
    <w:p w14:paraId="43DD8881" w14:textId="77777777" w:rsidR="00D926EC" w:rsidRPr="00624C44" w:rsidRDefault="00D926EC" w:rsidP="00D926EC">
      <w:pPr>
        <w:rPr>
          <w:lang w:val="en-US"/>
        </w:rPr>
      </w:pPr>
    </w:p>
    <w:p w14:paraId="24CA8ADE" w14:textId="7832D645" w:rsidR="00D926EC" w:rsidRPr="00624C44" w:rsidRDefault="00D926EC" w:rsidP="00D926EC">
      <w:pPr>
        <w:rPr>
          <w:lang w:val="en-US"/>
        </w:rPr>
      </w:pPr>
      <w:r w:rsidRPr="00624C44">
        <w:rPr>
          <w:lang w:val="en-US"/>
        </w:rPr>
        <w:t xml:space="preserve">While it has served us well for workshops, it is not really a satisfying product.  Here are </w:t>
      </w:r>
      <w:r w:rsidR="003C492C" w:rsidRPr="00624C44">
        <w:rPr>
          <w:lang w:val="en-US"/>
        </w:rPr>
        <w:t>some of the</w:t>
      </w:r>
      <w:r w:rsidRPr="00624C44">
        <w:rPr>
          <w:lang w:val="en-US"/>
        </w:rPr>
        <w:t xml:space="preserve"> issues:</w:t>
      </w:r>
    </w:p>
    <w:p w14:paraId="093E1D80" w14:textId="77777777" w:rsidR="00D926EC" w:rsidRPr="00624C44" w:rsidRDefault="00D926EC" w:rsidP="00D926EC">
      <w:pPr>
        <w:rPr>
          <w:lang w:val="en-US"/>
        </w:rPr>
      </w:pPr>
    </w:p>
    <w:tbl>
      <w:tblPr>
        <w:tblW w:w="940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694"/>
        <w:gridCol w:w="3260"/>
        <w:gridCol w:w="3446"/>
      </w:tblGrid>
      <w:tr w:rsidR="00D926EC" w:rsidRPr="00624C44" w14:paraId="2BA9C637" w14:textId="77777777" w:rsidTr="003C492C">
        <w:tc>
          <w:tcPr>
            <w:tcW w:w="2694" w:type="dxa"/>
          </w:tcPr>
          <w:p w14:paraId="2EFE697B" w14:textId="77777777" w:rsidR="00D926EC" w:rsidRPr="00624C44" w:rsidRDefault="00D926EC" w:rsidP="00D926EC">
            <w:pPr>
              <w:rPr>
                <w:sz w:val="18"/>
                <w:szCs w:val="18"/>
                <w:lang w:val="en-US"/>
              </w:rPr>
            </w:pPr>
            <w:r w:rsidRPr="00624C44">
              <w:rPr>
                <w:sz w:val="18"/>
                <w:szCs w:val="18"/>
                <w:lang w:val="en-US"/>
              </w:rPr>
              <w:br w:type="page"/>
              <w:t>Issue</w:t>
            </w:r>
          </w:p>
        </w:tc>
        <w:tc>
          <w:tcPr>
            <w:tcW w:w="3260" w:type="dxa"/>
          </w:tcPr>
          <w:p w14:paraId="2596D75A" w14:textId="4DF5A5DC" w:rsidR="00D926EC" w:rsidRPr="00624C44" w:rsidRDefault="00D926EC" w:rsidP="003C492C">
            <w:pPr>
              <w:rPr>
                <w:sz w:val="18"/>
                <w:szCs w:val="18"/>
                <w:lang w:val="en-US"/>
              </w:rPr>
            </w:pPr>
            <w:r w:rsidRPr="00624C44">
              <w:rPr>
                <w:sz w:val="18"/>
                <w:szCs w:val="18"/>
                <w:lang w:val="en-US"/>
              </w:rPr>
              <w:t>MC2.0</w:t>
            </w:r>
            <w:r w:rsidR="003C492C" w:rsidRPr="00624C44">
              <w:rPr>
                <w:sz w:val="18"/>
                <w:szCs w:val="18"/>
                <w:lang w:val="en-US"/>
              </w:rPr>
              <w:t xml:space="preserve">   - </w:t>
            </w:r>
            <w:r w:rsidRPr="00624C44">
              <w:rPr>
                <w:sz w:val="18"/>
                <w:szCs w:val="18"/>
                <w:lang w:val="en-US"/>
              </w:rPr>
              <w:t>problem</w:t>
            </w:r>
            <w:r w:rsidR="003C492C" w:rsidRPr="00624C44">
              <w:rPr>
                <w:sz w:val="18"/>
                <w:szCs w:val="18"/>
                <w:lang w:val="en-US"/>
              </w:rPr>
              <w:t>s</w:t>
            </w:r>
          </w:p>
        </w:tc>
        <w:tc>
          <w:tcPr>
            <w:tcW w:w="3446" w:type="dxa"/>
          </w:tcPr>
          <w:p w14:paraId="22C6474B" w14:textId="73284E69" w:rsidR="00D926EC" w:rsidRPr="00624C44" w:rsidRDefault="00D926EC" w:rsidP="003C492C">
            <w:pPr>
              <w:rPr>
                <w:sz w:val="18"/>
                <w:szCs w:val="18"/>
                <w:lang w:val="en-US"/>
              </w:rPr>
            </w:pPr>
            <w:r w:rsidRPr="00624C44">
              <w:rPr>
                <w:sz w:val="18"/>
                <w:szCs w:val="18"/>
                <w:lang w:val="en-US"/>
              </w:rPr>
              <w:t>MC3.0</w:t>
            </w:r>
            <w:r w:rsidR="003C492C" w:rsidRPr="00624C44">
              <w:rPr>
                <w:sz w:val="18"/>
                <w:szCs w:val="18"/>
                <w:lang w:val="en-US"/>
              </w:rPr>
              <w:t xml:space="preserve">   - </w:t>
            </w:r>
            <w:r w:rsidRPr="00624C44">
              <w:rPr>
                <w:sz w:val="18"/>
                <w:szCs w:val="18"/>
                <w:lang w:val="en-US"/>
              </w:rPr>
              <w:t>solution</w:t>
            </w:r>
            <w:r w:rsidR="003C492C" w:rsidRPr="00624C44">
              <w:rPr>
                <w:sz w:val="18"/>
                <w:szCs w:val="18"/>
                <w:lang w:val="en-US"/>
              </w:rPr>
              <w:t>s</w:t>
            </w:r>
          </w:p>
        </w:tc>
      </w:tr>
      <w:tr w:rsidR="00D926EC" w:rsidRPr="00624C44" w14:paraId="18053241" w14:textId="77777777" w:rsidTr="003C492C">
        <w:tc>
          <w:tcPr>
            <w:tcW w:w="2694" w:type="dxa"/>
          </w:tcPr>
          <w:p w14:paraId="2B25E7C6" w14:textId="77777777" w:rsidR="00D926EC" w:rsidRPr="00624C44" w:rsidRDefault="00D926EC" w:rsidP="00D926EC">
            <w:pPr>
              <w:rPr>
                <w:sz w:val="18"/>
                <w:szCs w:val="18"/>
                <w:lang w:val="en-US"/>
              </w:rPr>
            </w:pPr>
            <w:r w:rsidRPr="00624C44">
              <w:rPr>
                <w:sz w:val="18"/>
                <w:szCs w:val="18"/>
                <w:lang w:val="en-US"/>
              </w:rPr>
              <w:t>ease-of-use:  hardware</w:t>
            </w:r>
          </w:p>
        </w:tc>
        <w:tc>
          <w:tcPr>
            <w:tcW w:w="3260" w:type="dxa"/>
          </w:tcPr>
          <w:p w14:paraId="68396ED2" w14:textId="77777777" w:rsidR="00D926EC" w:rsidRPr="00624C44" w:rsidRDefault="00D926EC" w:rsidP="00D926EC">
            <w:pPr>
              <w:rPr>
                <w:sz w:val="18"/>
                <w:szCs w:val="18"/>
                <w:lang w:val="en-US"/>
              </w:rPr>
            </w:pPr>
            <w:r w:rsidRPr="00624C44">
              <w:rPr>
                <w:sz w:val="18"/>
                <w:szCs w:val="18"/>
                <w:lang w:val="en-US"/>
              </w:rPr>
              <w:t xml:space="preserve">too many components: computer, sense-box, mouse, keyboard, screen, 8 cables to plug in, etc.  This was a major problem to many therapists. </w:t>
            </w:r>
          </w:p>
        </w:tc>
        <w:tc>
          <w:tcPr>
            <w:tcW w:w="3446" w:type="dxa"/>
          </w:tcPr>
          <w:p w14:paraId="7E5D4A99" w14:textId="77777777" w:rsidR="00D926EC" w:rsidRPr="00624C44" w:rsidRDefault="00D926EC" w:rsidP="00D926EC">
            <w:pPr>
              <w:rPr>
                <w:sz w:val="18"/>
                <w:szCs w:val="18"/>
                <w:lang w:val="en-US"/>
              </w:rPr>
            </w:pPr>
            <w:r w:rsidRPr="00624C44">
              <w:rPr>
                <w:sz w:val="18"/>
                <w:szCs w:val="18"/>
                <w:lang w:val="en-US"/>
              </w:rPr>
              <w:t>all-in-one chassis, wireless controller</w:t>
            </w:r>
          </w:p>
          <w:p w14:paraId="5C03C764" w14:textId="77777777" w:rsidR="00D926EC" w:rsidRPr="00624C44" w:rsidRDefault="00D926EC" w:rsidP="00D926EC">
            <w:pPr>
              <w:rPr>
                <w:sz w:val="18"/>
                <w:szCs w:val="18"/>
                <w:lang w:val="en-US"/>
              </w:rPr>
            </w:pPr>
          </w:p>
        </w:tc>
      </w:tr>
      <w:tr w:rsidR="00D926EC" w:rsidRPr="00624C44" w14:paraId="4FC4D47B" w14:textId="77777777" w:rsidTr="003C492C">
        <w:tc>
          <w:tcPr>
            <w:tcW w:w="2694" w:type="dxa"/>
          </w:tcPr>
          <w:p w14:paraId="1A65A2CF" w14:textId="77777777" w:rsidR="00D926EC" w:rsidRPr="00624C44" w:rsidRDefault="00D926EC" w:rsidP="00D926EC">
            <w:pPr>
              <w:rPr>
                <w:sz w:val="18"/>
                <w:szCs w:val="18"/>
                <w:lang w:val="en-US"/>
              </w:rPr>
            </w:pPr>
            <w:r w:rsidRPr="00624C44">
              <w:rPr>
                <w:sz w:val="18"/>
                <w:szCs w:val="18"/>
                <w:lang w:val="en-US"/>
              </w:rPr>
              <w:t>ease-of-use: GUI</w:t>
            </w:r>
          </w:p>
        </w:tc>
        <w:tc>
          <w:tcPr>
            <w:tcW w:w="3260" w:type="dxa"/>
          </w:tcPr>
          <w:p w14:paraId="4823A5B5" w14:textId="77777777" w:rsidR="00D926EC" w:rsidRPr="00624C44" w:rsidRDefault="00D926EC" w:rsidP="00D926EC">
            <w:pPr>
              <w:rPr>
                <w:sz w:val="18"/>
                <w:szCs w:val="18"/>
                <w:lang w:val="en-US"/>
              </w:rPr>
            </w:pPr>
            <w:r w:rsidRPr="00624C44">
              <w:rPr>
                <w:sz w:val="18"/>
                <w:szCs w:val="18"/>
                <w:lang w:val="en-US"/>
              </w:rPr>
              <w:t>instruction or training is helpful (in some cases, necessary)</w:t>
            </w:r>
          </w:p>
          <w:p w14:paraId="1A98E7AC" w14:textId="77777777" w:rsidR="00D926EC" w:rsidRPr="00624C44" w:rsidRDefault="00D926EC" w:rsidP="00D926EC">
            <w:pPr>
              <w:rPr>
                <w:sz w:val="18"/>
                <w:szCs w:val="18"/>
                <w:lang w:val="en-US"/>
              </w:rPr>
            </w:pPr>
            <w:r w:rsidRPr="00624C44">
              <w:rPr>
                <w:sz w:val="18"/>
                <w:szCs w:val="18"/>
                <w:lang w:val="en-US"/>
              </w:rPr>
              <w:t xml:space="preserve">Some parts confusing and redundant. </w:t>
            </w:r>
          </w:p>
        </w:tc>
        <w:tc>
          <w:tcPr>
            <w:tcW w:w="3446" w:type="dxa"/>
          </w:tcPr>
          <w:p w14:paraId="76FC7FEE" w14:textId="77777777" w:rsidR="00D926EC" w:rsidRPr="00624C44" w:rsidRDefault="00D926EC" w:rsidP="00D926EC">
            <w:pPr>
              <w:rPr>
                <w:sz w:val="18"/>
                <w:szCs w:val="18"/>
                <w:lang w:val="en-US"/>
              </w:rPr>
            </w:pPr>
            <w:r w:rsidRPr="00624C44">
              <w:rPr>
                <w:sz w:val="18"/>
                <w:szCs w:val="18"/>
                <w:lang w:val="en-US"/>
              </w:rPr>
              <w:t>one button play, beautiful intuitive graphical user interface</w:t>
            </w:r>
          </w:p>
        </w:tc>
      </w:tr>
      <w:tr w:rsidR="00D926EC" w:rsidRPr="00624C44" w14:paraId="7B9C559A" w14:textId="77777777" w:rsidTr="003C492C">
        <w:tc>
          <w:tcPr>
            <w:tcW w:w="2694" w:type="dxa"/>
          </w:tcPr>
          <w:p w14:paraId="4D1858CF" w14:textId="77777777" w:rsidR="00D926EC" w:rsidRPr="00624C44" w:rsidRDefault="00D926EC" w:rsidP="00D926EC">
            <w:pPr>
              <w:rPr>
                <w:sz w:val="18"/>
                <w:szCs w:val="18"/>
                <w:lang w:val="en-US"/>
              </w:rPr>
            </w:pPr>
            <w:r w:rsidRPr="00624C44">
              <w:rPr>
                <w:sz w:val="18"/>
                <w:szCs w:val="18"/>
                <w:lang w:val="en-US"/>
              </w:rPr>
              <w:t xml:space="preserve">robustness under different lighting and room conditions </w:t>
            </w:r>
          </w:p>
        </w:tc>
        <w:tc>
          <w:tcPr>
            <w:tcW w:w="3260" w:type="dxa"/>
          </w:tcPr>
          <w:p w14:paraId="3A13ED25" w14:textId="77777777" w:rsidR="00D926EC" w:rsidRPr="00624C44" w:rsidRDefault="00D926EC" w:rsidP="00D926EC">
            <w:pPr>
              <w:rPr>
                <w:sz w:val="18"/>
                <w:szCs w:val="18"/>
                <w:lang w:val="en-US"/>
              </w:rPr>
            </w:pPr>
            <w:r w:rsidRPr="00624C44">
              <w:rPr>
                <w:sz w:val="18"/>
                <w:szCs w:val="18"/>
                <w:lang w:val="en-US"/>
              </w:rPr>
              <w:t xml:space="preserve">has problems when sunlight is present or with theater lighting (due to infrared). </w:t>
            </w:r>
          </w:p>
          <w:p w14:paraId="297D6628" w14:textId="77777777" w:rsidR="00D926EC" w:rsidRPr="00624C44" w:rsidRDefault="00D926EC" w:rsidP="00D926EC">
            <w:pPr>
              <w:rPr>
                <w:sz w:val="18"/>
                <w:szCs w:val="18"/>
                <w:lang w:val="en-US"/>
              </w:rPr>
            </w:pPr>
            <w:r w:rsidRPr="00624C44">
              <w:rPr>
                <w:sz w:val="18"/>
                <w:szCs w:val="18"/>
                <w:lang w:val="en-US"/>
              </w:rPr>
              <w:t xml:space="preserve">tends </w:t>
            </w:r>
            <w:proofErr w:type="gramStart"/>
            <w:r w:rsidRPr="00624C44">
              <w:rPr>
                <w:sz w:val="18"/>
                <w:szCs w:val="18"/>
                <w:lang w:val="en-US"/>
              </w:rPr>
              <w:t>to loose</w:t>
            </w:r>
            <w:proofErr w:type="gramEnd"/>
            <w:r w:rsidRPr="00624C44">
              <w:rPr>
                <w:sz w:val="18"/>
                <w:szCs w:val="18"/>
                <w:lang w:val="en-US"/>
              </w:rPr>
              <w:t xml:space="preserve"> person in wheelchair when therapist walks out of the camera.</w:t>
            </w:r>
          </w:p>
          <w:p w14:paraId="4AC4CB78" w14:textId="77777777" w:rsidR="00D926EC" w:rsidRPr="00624C44" w:rsidRDefault="00D926EC" w:rsidP="00D926EC">
            <w:pPr>
              <w:rPr>
                <w:sz w:val="18"/>
                <w:szCs w:val="18"/>
                <w:lang w:val="en-US"/>
              </w:rPr>
            </w:pPr>
            <w:r w:rsidRPr="00624C44">
              <w:rPr>
                <w:sz w:val="18"/>
                <w:szCs w:val="18"/>
                <w:lang w:val="en-US"/>
              </w:rPr>
              <w:t xml:space="preserve">lacks auto aperture. </w:t>
            </w:r>
          </w:p>
        </w:tc>
        <w:tc>
          <w:tcPr>
            <w:tcW w:w="3446" w:type="dxa"/>
          </w:tcPr>
          <w:p w14:paraId="7ABEAA9C" w14:textId="77777777" w:rsidR="00D926EC" w:rsidRPr="00624C44" w:rsidRDefault="00D926EC" w:rsidP="00D926EC">
            <w:pPr>
              <w:rPr>
                <w:sz w:val="18"/>
                <w:szCs w:val="18"/>
                <w:lang w:val="en-US"/>
              </w:rPr>
            </w:pPr>
            <w:r w:rsidRPr="00624C44">
              <w:rPr>
                <w:sz w:val="18"/>
                <w:szCs w:val="18"/>
                <w:lang w:val="en-US"/>
              </w:rPr>
              <w:t>robust under different lighting conditions</w:t>
            </w:r>
          </w:p>
          <w:p w14:paraId="7FA411B6" w14:textId="77777777" w:rsidR="00D926EC" w:rsidRPr="00624C44" w:rsidRDefault="00D926EC" w:rsidP="00D926EC">
            <w:pPr>
              <w:rPr>
                <w:sz w:val="18"/>
                <w:szCs w:val="18"/>
                <w:lang w:val="en-US"/>
              </w:rPr>
            </w:pPr>
            <w:r w:rsidRPr="00624C44">
              <w:rPr>
                <w:sz w:val="18"/>
                <w:szCs w:val="18"/>
                <w:lang w:val="en-US"/>
              </w:rPr>
              <w:t>"active user" identification and marking</w:t>
            </w:r>
          </w:p>
          <w:p w14:paraId="54487AD0" w14:textId="77777777" w:rsidR="00D926EC" w:rsidRPr="00624C44" w:rsidRDefault="00D926EC" w:rsidP="00D926EC">
            <w:pPr>
              <w:rPr>
                <w:sz w:val="18"/>
                <w:szCs w:val="18"/>
                <w:lang w:val="en-US"/>
              </w:rPr>
            </w:pPr>
            <w:r w:rsidRPr="00624C44">
              <w:rPr>
                <w:sz w:val="18"/>
                <w:szCs w:val="18"/>
                <w:lang w:val="en-US"/>
              </w:rPr>
              <w:t>auto-aperture</w:t>
            </w:r>
          </w:p>
        </w:tc>
      </w:tr>
      <w:tr w:rsidR="00D926EC" w:rsidRPr="00624C44" w14:paraId="5E787FFA" w14:textId="77777777" w:rsidTr="003C492C">
        <w:tc>
          <w:tcPr>
            <w:tcW w:w="2694" w:type="dxa"/>
          </w:tcPr>
          <w:p w14:paraId="378CDF32" w14:textId="77777777" w:rsidR="00D926EC" w:rsidRPr="00624C44" w:rsidRDefault="00D926EC" w:rsidP="00D926EC">
            <w:pPr>
              <w:rPr>
                <w:sz w:val="18"/>
                <w:szCs w:val="18"/>
                <w:lang w:val="en-US"/>
              </w:rPr>
            </w:pPr>
            <w:r w:rsidRPr="00624C44">
              <w:rPr>
                <w:sz w:val="18"/>
                <w:szCs w:val="18"/>
                <w:lang w:val="en-US"/>
              </w:rPr>
              <w:t>Intuitiveness</w:t>
            </w:r>
          </w:p>
          <w:p w14:paraId="325B4A85" w14:textId="77777777" w:rsidR="00D926EC" w:rsidRPr="00624C44" w:rsidRDefault="00D926EC" w:rsidP="00D926EC">
            <w:pPr>
              <w:rPr>
                <w:sz w:val="18"/>
                <w:szCs w:val="18"/>
                <w:lang w:val="en-US"/>
              </w:rPr>
            </w:pPr>
            <w:r w:rsidRPr="00624C44">
              <w:rPr>
                <w:sz w:val="18"/>
                <w:szCs w:val="18"/>
                <w:lang w:val="en-US"/>
              </w:rPr>
              <w:t>For both operator and player</w:t>
            </w:r>
          </w:p>
        </w:tc>
        <w:tc>
          <w:tcPr>
            <w:tcW w:w="3260" w:type="dxa"/>
          </w:tcPr>
          <w:p w14:paraId="7346A37C" w14:textId="77777777" w:rsidR="00D926EC" w:rsidRPr="00624C44" w:rsidRDefault="00D926EC" w:rsidP="00D926EC">
            <w:pPr>
              <w:rPr>
                <w:sz w:val="18"/>
                <w:szCs w:val="18"/>
                <w:lang w:val="en-US"/>
              </w:rPr>
            </w:pPr>
            <w:r w:rsidRPr="00624C44">
              <w:rPr>
                <w:sz w:val="18"/>
                <w:szCs w:val="18"/>
                <w:lang w:val="en-US"/>
              </w:rPr>
              <w:t>Many users are slow to recognize the causal relationship</w:t>
            </w:r>
          </w:p>
          <w:p w14:paraId="77FABDB6" w14:textId="77777777" w:rsidR="00D926EC" w:rsidRPr="00624C44" w:rsidRDefault="00D926EC" w:rsidP="00D926EC">
            <w:pPr>
              <w:rPr>
                <w:sz w:val="18"/>
                <w:szCs w:val="18"/>
                <w:lang w:val="en-US"/>
              </w:rPr>
            </w:pPr>
            <w:r w:rsidRPr="00624C44">
              <w:rPr>
                <w:sz w:val="18"/>
                <w:szCs w:val="18"/>
                <w:lang w:val="en-US"/>
              </w:rPr>
              <w:t>mapping is not always intuitive</w:t>
            </w:r>
          </w:p>
          <w:p w14:paraId="694CDE15" w14:textId="77777777" w:rsidR="00D926EC" w:rsidRPr="00624C44" w:rsidRDefault="00D926EC" w:rsidP="00D926EC">
            <w:pPr>
              <w:rPr>
                <w:sz w:val="18"/>
                <w:szCs w:val="18"/>
                <w:lang w:val="en-US"/>
              </w:rPr>
            </w:pPr>
            <w:r w:rsidRPr="00624C44">
              <w:rPr>
                <w:sz w:val="18"/>
                <w:szCs w:val="18"/>
                <w:lang w:val="en-US"/>
              </w:rPr>
              <w:t>GUI use of tabs is confusing.  GUI has bugs</w:t>
            </w:r>
          </w:p>
        </w:tc>
        <w:tc>
          <w:tcPr>
            <w:tcW w:w="3446" w:type="dxa"/>
          </w:tcPr>
          <w:p w14:paraId="44F0CC48" w14:textId="77777777" w:rsidR="00D926EC" w:rsidRPr="00624C44" w:rsidRDefault="00D926EC" w:rsidP="00D926EC">
            <w:pPr>
              <w:rPr>
                <w:sz w:val="18"/>
                <w:szCs w:val="18"/>
                <w:lang w:val="en-US"/>
              </w:rPr>
            </w:pPr>
            <w:r w:rsidRPr="00624C44">
              <w:rPr>
                <w:sz w:val="18"/>
                <w:szCs w:val="18"/>
                <w:lang w:val="en-US"/>
              </w:rPr>
              <w:t xml:space="preserve">A visualization of the sound, such as a light inside the chassis, is triggered along with the sound. This </w:t>
            </w:r>
            <w:proofErr w:type="gramStart"/>
            <w:r w:rsidRPr="00624C44">
              <w:rPr>
                <w:sz w:val="18"/>
                <w:szCs w:val="18"/>
                <w:lang w:val="en-US"/>
              </w:rPr>
              <w:t>strengthens  the</w:t>
            </w:r>
            <w:proofErr w:type="gramEnd"/>
            <w:r w:rsidRPr="00624C44">
              <w:rPr>
                <w:sz w:val="18"/>
                <w:szCs w:val="18"/>
                <w:lang w:val="en-US"/>
              </w:rPr>
              <w:t xml:space="preserve"> causal relationship. </w:t>
            </w:r>
          </w:p>
          <w:p w14:paraId="64D9BB46" w14:textId="77777777" w:rsidR="00D926EC" w:rsidRPr="00624C44" w:rsidRDefault="00D926EC" w:rsidP="00D926EC">
            <w:pPr>
              <w:rPr>
                <w:sz w:val="18"/>
                <w:szCs w:val="18"/>
                <w:lang w:val="en-US"/>
              </w:rPr>
            </w:pPr>
            <w:r w:rsidRPr="00624C44">
              <w:rPr>
                <w:sz w:val="18"/>
                <w:szCs w:val="18"/>
                <w:lang w:val="en-US"/>
              </w:rPr>
              <w:t>Improved mapping</w:t>
            </w:r>
          </w:p>
          <w:p w14:paraId="0FF25376" w14:textId="77777777" w:rsidR="00D926EC" w:rsidRPr="00624C44" w:rsidRDefault="00D926EC" w:rsidP="00D926EC">
            <w:pPr>
              <w:rPr>
                <w:sz w:val="18"/>
                <w:szCs w:val="18"/>
                <w:lang w:val="en-US"/>
              </w:rPr>
            </w:pPr>
            <w:r w:rsidRPr="00624C44">
              <w:rPr>
                <w:sz w:val="18"/>
                <w:szCs w:val="18"/>
                <w:lang w:val="en-US"/>
              </w:rPr>
              <w:t>Tablet controller (touch screen) with completely new GUI</w:t>
            </w:r>
          </w:p>
        </w:tc>
      </w:tr>
      <w:tr w:rsidR="00D926EC" w:rsidRPr="00624C44" w14:paraId="1A75AE6B" w14:textId="77777777" w:rsidTr="003C492C">
        <w:tc>
          <w:tcPr>
            <w:tcW w:w="2694" w:type="dxa"/>
          </w:tcPr>
          <w:p w14:paraId="4FD276CE" w14:textId="77777777" w:rsidR="00D926EC" w:rsidRPr="00624C44" w:rsidRDefault="00D926EC" w:rsidP="00D926EC">
            <w:pPr>
              <w:rPr>
                <w:sz w:val="18"/>
                <w:szCs w:val="18"/>
                <w:lang w:val="en-US"/>
              </w:rPr>
            </w:pPr>
            <w:r w:rsidRPr="00624C44">
              <w:rPr>
                <w:sz w:val="18"/>
                <w:szCs w:val="18"/>
                <w:lang w:val="en-US"/>
              </w:rPr>
              <w:t>Therapeutically useful with groups</w:t>
            </w:r>
          </w:p>
        </w:tc>
        <w:tc>
          <w:tcPr>
            <w:tcW w:w="3260" w:type="dxa"/>
          </w:tcPr>
          <w:p w14:paraId="5824A6A2" w14:textId="77777777" w:rsidR="00D926EC" w:rsidRPr="00624C44" w:rsidRDefault="00D926EC" w:rsidP="00D926EC">
            <w:pPr>
              <w:rPr>
                <w:sz w:val="18"/>
                <w:szCs w:val="18"/>
                <w:lang w:val="en-US"/>
              </w:rPr>
            </w:pPr>
            <w:r w:rsidRPr="00624C44">
              <w:rPr>
                <w:sz w:val="18"/>
                <w:szCs w:val="18"/>
                <w:lang w:val="en-US"/>
              </w:rPr>
              <w:t xml:space="preserve">Social interaction is an important aspect of therapy and with the exception of the Fields environment, the MC2.0 is 1-person at a time </w:t>
            </w:r>
          </w:p>
        </w:tc>
        <w:tc>
          <w:tcPr>
            <w:tcW w:w="3446" w:type="dxa"/>
          </w:tcPr>
          <w:p w14:paraId="111980FA" w14:textId="265DC9E1" w:rsidR="00D926EC" w:rsidRPr="00624C44" w:rsidRDefault="00D926EC" w:rsidP="00FF7D21">
            <w:pPr>
              <w:rPr>
                <w:sz w:val="18"/>
                <w:szCs w:val="18"/>
                <w:lang w:val="en-US"/>
              </w:rPr>
            </w:pPr>
            <w:r w:rsidRPr="00624C44">
              <w:rPr>
                <w:sz w:val="18"/>
                <w:szCs w:val="18"/>
                <w:lang w:val="en-US"/>
              </w:rPr>
              <w:t>2-</w:t>
            </w:r>
            <w:r w:rsidR="00FF7D21" w:rsidRPr="00624C44">
              <w:rPr>
                <w:sz w:val="18"/>
                <w:szCs w:val="18"/>
                <w:lang w:val="en-US"/>
              </w:rPr>
              <w:t>player</w:t>
            </w:r>
            <w:r w:rsidRPr="00624C44">
              <w:rPr>
                <w:sz w:val="18"/>
                <w:szCs w:val="18"/>
                <w:lang w:val="en-US"/>
              </w:rPr>
              <w:t xml:space="preserve"> mode available for all environments</w:t>
            </w:r>
          </w:p>
        </w:tc>
      </w:tr>
      <w:tr w:rsidR="00D926EC" w:rsidRPr="00624C44" w14:paraId="3D853B61" w14:textId="77777777" w:rsidTr="003C492C">
        <w:tc>
          <w:tcPr>
            <w:tcW w:w="2694" w:type="dxa"/>
          </w:tcPr>
          <w:p w14:paraId="2FB1102B" w14:textId="77777777" w:rsidR="00D926EC" w:rsidRPr="00624C44" w:rsidRDefault="00D926EC" w:rsidP="00D926EC">
            <w:pPr>
              <w:rPr>
                <w:sz w:val="18"/>
                <w:szCs w:val="18"/>
                <w:lang w:val="en-US"/>
              </w:rPr>
            </w:pPr>
            <w:r w:rsidRPr="00624C44">
              <w:rPr>
                <w:sz w:val="18"/>
                <w:szCs w:val="18"/>
                <w:lang w:val="en-US"/>
              </w:rPr>
              <w:t>musicality</w:t>
            </w:r>
          </w:p>
        </w:tc>
        <w:tc>
          <w:tcPr>
            <w:tcW w:w="3260" w:type="dxa"/>
          </w:tcPr>
          <w:p w14:paraId="36C61E88" w14:textId="3342652D" w:rsidR="00D926EC" w:rsidRPr="00624C44" w:rsidRDefault="00D926EC" w:rsidP="00D926EC">
            <w:pPr>
              <w:rPr>
                <w:sz w:val="18"/>
                <w:szCs w:val="18"/>
                <w:lang w:val="en-US"/>
              </w:rPr>
            </w:pPr>
            <w:r w:rsidRPr="00624C44">
              <w:rPr>
                <w:sz w:val="18"/>
                <w:szCs w:val="18"/>
                <w:lang w:val="en-US"/>
              </w:rPr>
              <w:t>some environments are rarely used (are not enjoyed</w:t>
            </w:r>
            <w:r w:rsidR="007B6BE6" w:rsidRPr="00624C44">
              <w:rPr>
                <w:sz w:val="18"/>
                <w:szCs w:val="18"/>
                <w:lang w:val="en-US"/>
              </w:rPr>
              <w:t xml:space="preserve"> as much</w:t>
            </w:r>
            <w:r w:rsidRPr="00624C44">
              <w:rPr>
                <w:sz w:val="18"/>
                <w:szCs w:val="18"/>
                <w:lang w:val="en-US"/>
              </w:rPr>
              <w:t>)</w:t>
            </w:r>
          </w:p>
          <w:p w14:paraId="698E2A3C" w14:textId="15303243" w:rsidR="00D926EC" w:rsidRPr="00624C44" w:rsidRDefault="00D926EC" w:rsidP="00D926EC">
            <w:pPr>
              <w:rPr>
                <w:sz w:val="18"/>
                <w:szCs w:val="18"/>
                <w:lang w:val="en-US"/>
              </w:rPr>
            </w:pPr>
            <w:r w:rsidRPr="00624C44">
              <w:rPr>
                <w:sz w:val="18"/>
                <w:szCs w:val="18"/>
                <w:lang w:val="en-US"/>
              </w:rPr>
              <w:t>some patients only respond to certain songs</w:t>
            </w:r>
            <w:r w:rsidR="007B6BE6" w:rsidRPr="00624C44">
              <w:rPr>
                <w:sz w:val="18"/>
                <w:szCs w:val="18"/>
                <w:lang w:val="en-US"/>
              </w:rPr>
              <w:t xml:space="preserve"> (specific to the user)</w:t>
            </w:r>
          </w:p>
          <w:p w14:paraId="0DF7300B" w14:textId="2A5CD8D6" w:rsidR="00D926EC" w:rsidRPr="00624C44" w:rsidRDefault="007B6BE6" w:rsidP="00D926EC">
            <w:pPr>
              <w:rPr>
                <w:sz w:val="18"/>
                <w:szCs w:val="18"/>
                <w:lang w:val="en-US"/>
              </w:rPr>
            </w:pPr>
            <w:r w:rsidRPr="00624C44">
              <w:rPr>
                <w:sz w:val="18"/>
                <w:szCs w:val="18"/>
                <w:lang w:val="en-US"/>
              </w:rPr>
              <w:t xml:space="preserve">the </w:t>
            </w:r>
            <w:r w:rsidR="00D926EC" w:rsidRPr="00624C44">
              <w:rPr>
                <w:sz w:val="18"/>
                <w:szCs w:val="18"/>
                <w:lang w:val="en-US"/>
              </w:rPr>
              <w:t xml:space="preserve">variety of music </w:t>
            </w:r>
            <w:r w:rsidRPr="00624C44">
              <w:rPr>
                <w:sz w:val="18"/>
                <w:szCs w:val="18"/>
                <w:lang w:val="en-US"/>
              </w:rPr>
              <w:t xml:space="preserve">offered is too </w:t>
            </w:r>
            <w:r w:rsidR="00D926EC" w:rsidRPr="00624C44">
              <w:rPr>
                <w:sz w:val="18"/>
                <w:szCs w:val="18"/>
                <w:lang w:val="en-US"/>
              </w:rPr>
              <w:t>limited</w:t>
            </w:r>
          </w:p>
          <w:p w14:paraId="569FB229" w14:textId="14EEDC02" w:rsidR="00D926EC" w:rsidRPr="00624C44" w:rsidRDefault="00D926EC" w:rsidP="00007B6E">
            <w:pPr>
              <w:rPr>
                <w:sz w:val="18"/>
                <w:szCs w:val="18"/>
                <w:lang w:val="en-US"/>
              </w:rPr>
            </w:pPr>
            <w:r w:rsidRPr="00624C44">
              <w:rPr>
                <w:sz w:val="18"/>
                <w:szCs w:val="18"/>
                <w:lang w:val="en-US"/>
              </w:rPr>
              <w:t xml:space="preserve">"bed" modes </w:t>
            </w:r>
            <w:r w:rsidR="00007B6E" w:rsidRPr="00624C44">
              <w:rPr>
                <w:sz w:val="18"/>
                <w:szCs w:val="18"/>
                <w:lang w:val="en-US"/>
              </w:rPr>
              <w:t xml:space="preserve">(now called “Zones” mode) </w:t>
            </w:r>
            <w:r w:rsidRPr="00624C44">
              <w:rPr>
                <w:sz w:val="18"/>
                <w:szCs w:val="18"/>
                <w:lang w:val="en-US"/>
              </w:rPr>
              <w:t xml:space="preserve">are sometimes missing or poorly implemented. </w:t>
            </w:r>
            <w:r w:rsidR="00007B6E" w:rsidRPr="00624C44">
              <w:rPr>
                <w:sz w:val="18"/>
                <w:szCs w:val="18"/>
                <w:lang w:val="en-US"/>
              </w:rPr>
              <w:t xml:space="preserve"> This</w:t>
            </w:r>
            <w:r w:rsidR="00405591" w:rsidRPr="00624C44">
              <w:rPr>
                <w:sz w:val="18"/>
                <w:szCs w:val="18"/>
                <w:lang w:val="en-US"/>
              </w:rPr>
              <w:t xml:space="preserve"> mode </w:t>
            </w:r>
            <w:r w:rsidRPr="00624C44">
              <w:rPr>
                <w:sz w:val="18"/>
                <w:szCs w:val="18"/>
                <w:lang w:val="en-US"/>
              </w:rPr>
              <w:t>is very important.</w:t>
            </w:r>
            <w:r w:rsidR="008969F6" w:rsidRPr="00624C44">
              <w:rPr>
                <w:sz w:val="18"/>
                <w:szCs w:val="18"/>
                <w:lang w:val="en-US"/>
              </w:rPr>
              <w:t xml:space="preserve">  </w:t>
            </w:r>
            <w:r w:rsidRPr="00624C44">
              <w:rPr>
                <w:sz w:val="18"/>
                <w:szCs w:val="18"/>
                <w:lang w:val="en-US"/>
              </w:rPr>
              <w:t>techno is popular, but musically limited.</w:t>
            </w:r>
          </w:p>
        </w:tc>
        <w:tc>
          <w:tcPr>
            <w:tcW w:w="3446" w:type="dxa"/>
          </w:tcPr>
          <w:p w14:paraId="4782C069" w14:textId="77777777" w:rsidR="00D926EC" w:rsidRPr="00624C44" w:rsidRDefault="00D926EC" w:rsidP="00D926EC">
            <w:pPr>
              <w:rPr>
                <w:sz w:val="18"/>
                <w:szCs w:val="18"/>
                <w:lang w:val="en-US"/>
              </w:rPr>
            </w:pPr>
            <w:r w:rsidRPr="00624C44">
              <w:rPr>
                <w:sz w:val="18"/>
                <w:szCs w:val="18"/>
                <w:lang w:val="en-US"/>
              </w:rPr>
              <w:t>one environment is being removed</w:t>
            </w:r>
          </w:p>
          <w:p w14:paraId="7E1C5D19" w14:textId="46F74EAD" w:rsidR="00D926EC" w:rsidRPr="00624C44" w:rsidRDefault="007B6BE6" w:rsidP="00D926EC">
            <w:pPr>
              <w:rPr>
                <w:sz w:val="18"/>
                <w:szCs w:val="18"/>
                <w:lang w:val="en-US"/>
              </w:rPr>
            </w:pPr>
            <w:r w:rsidRPr="00624C44">
              <w:rPr>
                <w:sz w:val="18"/>
                <w:szCs w:val="18"/>
                <w:lang w:val="en-US"/>
              </w:rPr>
              <w:t xml:space="preserve">there is a </w:t>
            </w:r>
            <w:r w:rsidR="00D926EC" w:rsidRPr="00624C44">
              <w:rPr>
                <w:sz w:val="18"/>
                <w:szCs w:val="18"/>
                <w:lang w:val="en-US"/>
              </w:rPr>
              <w:t xml:space="preserve">new ME for importing any song  </w:t>
            </w:r>
          </w:p>
          <w:p w14:paraId="212C89EF" w14:textId="77777777" w:rsidR="00D926EC" w:rsidRPr="00624C44" w:rsidRDefault="00D926EC" w:rsidP="00D926EC">
            <w:pPr>
              <w:rPr>
                <w:sz w:val="18"/>
                <w:szCs w:val="18"/>
                <w:lang w:val="en-US"/>
              </w:rPr>
            </w:pPr>
            <w:r w:rsidRPr="00624C44">
              <w:rPr>
                <w:sz w:val="18"/>
                <w:szCs w:val="18"/>
                <w:lang w:val="en-US"/>
              </w:rPr>
              <w:t>More sound banks and songs</w:t>
            </w:r>
          </w:p>
          <w:p w14:paraId="44B4676C" w14:textId="2D917AAE" w:rsidR="00D926EC" w:rsidRPr="00624C44" w:rsidRDefault="00D926EC" w:rsidP="00D926EC">
            <w:pPr>
              <w:rPr>
                <w:sz w:val="18"/>
                <w:szCs w:val="18"/>
                <w:lang w:val="en-US"/>
              </w:rPr>
            </w:pPr>
            <w:r w:rsidRPr="00624C44">
              <w:rPr>
                <w:sz w:val="18"/>
                <w:szCs w:val="18"/>
                <w:lang w:val="en-US"/>
              </w:rPr>
              <w:t>Improvements t</w:t>
            </w:r>
            <w:r w:rsidR="00405591" w:rsidRPr="00624C44">
              <w:rPr>
                <w:sz w:val="18"/>
                <w:szCs w:val="18"/>
                <w:lang w:val="en-US"/>
              </w:rPr>
              <w:t>o Zones-</w:t>
            </w:r>
            <w:proofErr w:type="gramStart"/>
            <w:r w:rsidR="00405591" w:rsidRPr="00624C44">
              <w:rPr>
                <w:sz w:val="18"/>
                <w:szCs w:val="18"/>
                <w:lang w:val="en-US"/>
              </w:rPr>
              <w:t>only  modes</w:t>
            </w:r>
            <w:proofErr w:type="gramEnd"/>
            <w:r w:rsidR="00405591" w:rsidRPr="00624C44">
              <w:rPr>
                <w:sz w:val="18"/>
                <w:szCs w:val="18"/>
                <w:lang w:val="en-US"/>
              </w:rPr>
              <w:t>.</w:t>
            </w:r>
          </w:p>
          <w:p w14:paraId="57F06CA8" w14:textId="77777777" w:rsidR="00D926EC" w:rsidRPr="00624C44" w:rsidRDefault="00D926EC" w:rsidP="00D926EC">
            <w:pPr>
              <w:rPr>
                <w:sz w:val="18"/>
                <w:szCs w:val="18"/>
                <w:lang w:val="en-US"/>
              </w:rPr>
            </w:pPr>
            <w:r w:rsidRPr="00624C44">
              <w:rPr>
                <w:sz w:val="18"/>
                <w:szCs w:val="18"/>
                <w:lang w:val="en-US"/>
              </w:rPr>
              <w:t>Expansion of “Techno”</w:t>
            </w:r>
          </w:p>
        </w:tc>
      </w:tr>
    </w:tbl>
    <w:p w14:paraId="1A57680E" w14:textId="77777777" w:rsidR="00261AE2" w:rsidRPr="00624C44" w:rsidRDefault="00261AE2" w:rsidP="00261AE2">
      <w:pPr>
        <w:rPr>
          <w:del w:id="87" w:author="motioncomposer" w:date="2017-12-21T19:52:00Z"/>
          <w:lang w:val="en-US"/>
        </w:rPr>
      </w:pPr>
      <w:bookmarkStart w:id="88" w:name="_Toc347839274"/>
      <w:bookmarkStart w:id="89" w:name="_Toc365022670"/>
      <w:bookmarkStart w:id="90" w:name="_Toc347839271"/>
    </w:p>
    <w:p w14:paraId="263F953D" w14:textId="77777777" w:rsidR="00261AE2" w:rsidRPr="00624C44" w:rsidRDefault="00261AE2" w:rsidP="007B6BE6">
      <w:pPr>
        <w:rPr>
          <w:del w:id="91" w:author="motioncomposer" w:date="2017-12-21T19:52:00Z"/>
          <w:sz w:val="18"/>
          <w:szCs w:val="18"/>
          <w:lang w:val="en-US"/>
        </w:rPr>
      </w:pPr>
      <w:del w:id="92" w:author="motioncomposer" w:date="2017-12-21T19:52:00Z">
        <w:r w:rsidRPr="00624C44">
          <w:rPr>
            <w:sz w:val="18"/>
            <w:szCs w:val="18"/>
            <w:lang w:val="en-US"/>
          </w:rPr>
          <w:delText>Issues and Solutions – A Comparison of MC2.0 and MC3.0</w:delText>
        </w:r>
      </w:del>
    </w:p>
    <w:p w14:paraId="14937EDC" w14:textId="77777777" w:rsidR="00D926EC" w:rsidRPr="00624C44" w:rsidRDefault="00D926EC" w:rsidP="0051726E">
      <w:pPr>
        <w:pStyle w:val="Heading5"/>
        <w:rPr>
          <w:lang w:val="en-US"/>
        </w:rPr>
      </w:pPr>
      <w:r w:rsidRPr="00624C44">
        <w:rPr>
          <w:lang w:val="en-US"/>
        </w:rPr>
        <w:t>Target User Groups</w:t>
      </w:r>
      <w:bookmarkEnd w:id="88"/>
      <w:bookmarkEnd w:id="89"/>
    </w:p>
    <w:p w14:paraId="79767EE2" w14:textId="77777777" w:rsidR="00D926EC" w:rsidRPr="00624C44" w:rsidRDefault="00D926EC" w:rsidP="00D926EC">
      <w:pPr>
        <w:rPr>
          <w:sz w:val="22"/>
          <w:szCs w:val="22"/>
          <w:lang w:val="en-US"/>
        </w:rPr>
      </w:pPr>
      <w:r w:rsidRPr="00624C44">
        <w:rPr>
          <w:lang w:val="en-US"/>
        </w:rPr>
        <w:t xml:space="preserve">The target </w:t>
      </w:r>
      <w:r w:rsidRPr="00624C44">
        <w:rPr>
          <w:sz w:val="22"/>
          <w:szCs w:val="22"/>
          <w:lang w:val="en-US"/>
        </w:rPr>
        <w:t>user groups for MC 3.0 are</w:t>
      </w:r>
    </w:p>
    <w:p w14:paraId="51EE9072" w14:textId="7623DF32" w:rsidR="00D926EC" w:rsidRPr="00624C44" w:rsidRDefault="00D926EC" w:rsidP="00502E75">
      <w:pPr>
        <w:pStyle w:val="bullet2"/>
      </w:pPr>
      <w:r w:rsidRPr="00624C44">
        <w:t>Persons with disabilities</w:t>
      </w:r>
      <w:r w:rsidR="008A5065" w:rsidRPr="00624C44">
        <w:t xml:space="preserve"> and their therapists</w:t>
      </w:r>
    </w:p>
    <w:p w14:paraId="3D402B1B" w14:textId="48C293CF" w:rsidR="00405591" w:rsidRPr="00624C44" w:rsidRDefault="00D926EC" w:rsidP="00502E75">
      <w:pPr>
        <w:pStyle w:val="bullet2"/>
      </w:pPr>
      <w:r w:rsidRPr="00624C44">
        <w:t xml:space="preserve">Severely disabled – persons with very limited movement and/or communication ability </w:t>
      </w:r>
    </w:p>
    <w:p w14:paraId="4ED546D5" w14:textId="26B9B421" w:rsidR="00D926EC" w:rsidRPr="00624C44" w:rsidRDefault="00D926EC" w:rsidP="00502E75">
      <w:pPr>
        <w:pStyle w:val="bullet2"/>
      </w:pPr>
      <w:r w:rsidRPr="00624C44">
        <w:t xml:space="preserve">Educative use – </w:t>
      </w:r>
      <w:r w:rsidR="00405591" w:rsidRPr="00624C44">
        <w:t>teachers use it with children</w:t>
      </w:r>
      <w:r w:rsidRPr="00624C44">
        <w:t xml:space="preserve"> to develop their bodily </w:t>
      </w:r>
      <w:r w:rsidR="00405591" w:rsidRPr="00624C44">
        <w:t>control</w:t>
      </w:r>
      <w:r w:rsidRPr="00624C44">
        <w:t xml:space="preserve"> and other skills</w:t>
      </w:r>
    </w:p>
    <w:p w14:paraId="670B2F2B" w14:textId="77777777" w:rsidR="00D926EC" w:rsidRPr="00624C44" w:rsidRDefault="00D926EC" w:rsidP="00502E75">
      <w:pPr>
        <w:pStyle w:val="bullet2"/>
      </w:pPr>
      <w:r w:rsidRPr="00624C44">
        <w:lastRenderedPageBreak/>
        <w:t>Elderly people – life-quality activities. Elderly people use it for entertainment and body practices</w:t>
      </w:r>
    </w:p>
    <w:p w14:paraId="54E0A19B" w14:textId="2B9D3547" w:rsidR="00261AE2" w:rsidRPr="00624C44" w:rsidRDefault="00D926EC" w:rsidP="00502E75">
      <w:pPr>
        <w:pStyle w:val="bullet2"/>
      </w:pPr>
      <w:r w:rsidRPr="00624C44">
        <w:t>Anyone – entertainment. People</w:t>
      </w:r>
      <w:r w:rsidR="00405591" w:rsidRPr="00624C44">
        <w:t xml:space="preserve"> may use for </w:t>
      </w:r>
      <w:r w:rsidR="008A5065" w:rsidRPr="00624C44">
        <w:t xml:space="preserve">pure entertainment purposes, events, parties, etc. </w:t>
      </w:r>
    </w:p>
    <w:p w14:paraId="4911A18F" w14:textId="77777777" w:rsidR="00D74A10" w:rsidRPr="00624C44" w:rsidRDefault="00D74A10" w:rsidP="00D926EC">
      <w:pPr>
        <w:rPr>
          <w:sz w:val="22"/>
          <w:szCs w:val="22"/>
          <w:lang w:val="en-US"/>
        </w:rPr>
      </w:pPr>
    </w:p>
    <w:p w14:paraId="0E5DC5C0" w14:textId="78D6740F" w:rsidR="00D926EC" w:rsidRPr="00624C44" w:rsidRDefault="00D926EC" w:rsidP="00D926EC">
      <w:pPr>
        <w:rPr>
          <w:sz w:val="22"/>
          <w:szCs w:val="22"/>
          <w:lang w:val="en-US"/>
        </w:rPr>
      </w:pPr>
      <w:r w:rsidRPr="00624C44">
        <w:rPr>
          <w:sz w:val="22"/>
          <w:szCs w:val="22"/>
          <w:lang w:val="en-US"/>
        </w:rPr>
        <w:t xml:space="preserve">The target user groups for MC Pro-Version </w:t>
      </w:r>
      <w:r w:rsidR="009D098E" w:rsidRPr="00624C44">
        <w:rPr>
          <w:sz w:val="22"/>
          <w:szCs w:val="22"/>
          <w:lang w:val="en-US"/>
        </w:rPr>
        <w:t xml:space="preserve">(see the chapter on “Additional Product Possibilities”): </w:t>
      </w:r>
    </w:p>
    <w:p w14:paraId="3E7810BF" w14:textId="77777777" w:rsidR="00D926EC" w:rsidRPr="00624C44" w:rsidRDefault="00D926EC" w:rsidP="00502E75">
      <w:pPr>
        <w:pStyle w:val="bullet2"/>
      </w:pPr>
      <w:r w:rsidRPr="00624C44">
        <w:t xml:space="preserve">Artist-Developers – artists can use MC as a motion tracking tool </w:t>
      </w:r>
    </w:p>
    <w:p w14:paraId="1F27397E" w14:textId="77777777" w:rsidR="00D926EC" w:rsidRPr="00624C44" w:rsidRDefault="00D926EC" w:rsidP="00502E75">
      <w:pPr>
        <w:pStyle w:val="bullet2"/>
      </w:pPr>
      <w:r w:rsidRPr="00624C44">
        <w:t>Gaming – people may develop gaming environments</w:t>
      </w:r>
    </w:p>
    <w:p w14:paraId="1B400060" w14:textId="5C1D203D" w:rsidR="00D926EC" w:rsidRPr="00624C44" w:rsidRDefault="00D926EC" w:rsidP="00502E75">
      <w:pPr>
        <w:pStyle w:val="bullet2"/>
      </w:pPr>
      <w:r w:rsidRPr="00624C44">
        <w:t xml:space="preserve">Researchers, universities and research centers – use MC as a research tool </w:t>
      </w:r>
    </w:p>
    <w:p w14:paraId="6933FA32" w14:textId="00F7D67F" w:rsidR="00405591" w:rsidRPr="00624C44" w:rsidRDefault="008A5065" w:rsidP="00502E75">
      <w:pPr>
        <w:pStyle w:val="bullet2"/>
      </w:pPr>
      <w:r w:rsidRPr="00624C44">
        <w:t xml:space="preserve">With special </w:t>
      </w:r>
      <w:proofErr w:type="gramStart"/>
      <w:r w:rsidRPr="00624C44">
        <w:t>software</w:t>
      </w:r>
      <w:proofErr w:type="gramEnd"/>
      <w:r w:rsidRPr="00624C44">
        <w:t xml:space="preserve"> can have </w:t>
      </w:r>
      <w:r w:rsidR="00405591" w:rsidRPr="00624C44">
        <w:t xml:space="preserve">spin-off uses, for example as a testing and therapy tool for CI (cochlear implant) patients, in which </w:t>
      </w:r>
      <w:r w:rsidRPr="00624C44">
        <w:t xml:space="preserve">variable </w:t>
      </w:r>
      <w:r w:rsidR="00405591" w:rsidRPr="00624C44">
        <w:t xml:space="preserve">frequency ranges are </w:t>
      </w:r>
      <w:r w:rsidRPr="00624C44">
        <w:t>needed</w:t>
      </w:r>
      <w:r w:rsidR="00405591" w:rsidRPr="00624C44">
        <w:t xml:space="preserve">. It could aid persons who are learning to hear for the first time, to associate </w:t>
      </w:r>
      <w:r w:rsidRPr="00624C44">
        <w:t xml:space="preserve">their new </w:t>
      </w:r>
      <w:r w:rsidR="00405591" w:rsidRPr="00624C44">
        <w:t>sensor experiences with their bodies.  (In discussion).</w:t>
      </w:r>
    </w:p>
    <w:p w14:paraId="6BBFC7D9" w14:textId="77777777" w:rsidR="00D74A10" w:rsidRPr="00624C44" w:rsidRDefault="00D74A10" w:rsidP="00405591">
      <w:pPr>
        <w:rPr>
          <w:sz w:val="22"/>
          <w:szCs w:val="22"/>
          <w:lang w:val="en-US"/>
        </w:rPr>
      </w:pPr>
    </w:p>
    <w:p w14:paraId="608C5BE8" w14:textId="058BDE6F" w:rsidR="00405591" w:rsidRPr="00624C44" w:rsidRDefault="00405591" w:rsidP="00405591">
      <w:pPr>
        <w:rPr>
          <w:sz w:val="22"/>
          <w:szCs w:val="22"/>
          <w:lang w:val="en-US"/>
        </w:rPr>
      </w:pPr>
      <w:r w:rsidRPr="00624C44">
        <w:rPr>
          <w:sz w:val="22"/>
          <w:szCs w:val="22"/>
          <w:lang w:val="en-US"/>
        </w:rPr>
        <w:t xml:space="preserve">The target user groups for MC Musicians’-Version (see the chapter on “Additional Product Possibilities”): </w:t>
      </w:r>
    </w:p>
    <w:p w14:paraId="48C2E23A" w14:textId="337C9CBE" w:rsidR="00E00C65" w:rsidRPr="00624C44" w:rsidRDefault="00E00C65" w:rsidP="00502E75">
      <w:pPr>
        <w:pStyle w:val="bullet2"/>
      </w:pPr>
      <w:r w:rsidRPr="00624C44">
        <w:t>Music teachers -- with its programmable chords, music teachers have expressed interest in using it to teach music fundamentals to children and young adults.</w:t>
      </w:r>
    </w:p>
    <w:p w14:paraId="014E60CA" w14:textId="3862B9FD" w:rsidR="00E00C65" w:rsidRPr="00624C44" w:rsidRDefault="00E00C65" w:rsidP="00502E75">
      <w:pPr>
        <w:pStyle w:val="bullet2"/>
      </w:pPr>
      <w:r w:rsidRPr="00624C44">
        <w:t>Professional musicians (Stevie Wonder expressed interest in using it).</w:t>
      </w:r>
    </w:p>
    <w:p w14:paraId="3C629E4E" w14:textId="77777777" w:rsidR="00405591" w:rsidRPr="00624C44" w:rsidRDefault="00405591" w:rsidP="00405591">
      <w:pPr>
        <w:rPr>
          <w:sz w:val="22"/>
          <w:szCs w:val="22"/>
          <w:lang w:val="en-US"/>
        </w:rPr>
      </w:pPr>
    </w:p>
    <w:p w14:paraId="015B2F28" w14:textId="77777777" w:rsidR="00D926EC" w:rsidRPr="00624C44" w:rsidRDefault="00D926EC" w:rsidP="0051726E">
      <w:pPr>
        <w:pStyle w:val="Heading5"/>
        <w:rPr>
          <w:b w:val="0"/>
          <w:lang w:val="en-US"/>
        </w:rPr>
      </w:pPr>
      <w:bookmarkStart w:id="93" w:name="_Toc365022671"/>
      <w:r w:rsidRPr="00624C44">
        <w:rPr>
          <w:b w:val="0"/>
          <w:lang w:val="en-US"/>
        </w:rPr>
        <w:t>User Experience</w:t>
      </w:r>
      <w:bookmarkEnd w:id="90"/>
      <w:bookmarkEnd w:id="93"/>
    </w:p>
    <w:p w14:paraId="222CC190" w14:textId="77777777" w:rsidR="00D926EC" w:rsidRPr="00624C44" w:rsidRDefault="00D926EC" w:rsidP="00D926EC">
      <w:pPr>
        <w:rPr>
          <w:lang w:val="en-US"/>
        </w:rPr>
      </w:pPr>
      <w:r w:rsidRPr="00624C44">
        <w:rPr>
          <w:lang w:val="en-US"/>
        </w:rPr>
        <w:t xml:space="preserve">The MC is placed on a table with at least a few meters of free space in front of it.  It is attached to loud speakers.  </w:t>
      </w:r>
    </w:p>
    <w:p w14:paraId="6E44B9F9" w14:textId="77777777" w:rsidR="00D926EC" w:rsidRPr="00624C44" w:rsidRDefault="00D926EC" w:rsidP="00D926EC">
      <w:pPr>
        <w:rPr>
          <w:lang w:val="en-US"/>
        </w:rPr>
      </w:pPr>
      <w:r w:rsidRPr="00624C44">
        <w:rPr>
          <w:lang w:val="en-US"/>
        </w:rPr>
        <w:t>There are two kinds of users:  players and operators.</w:t>
      </w:r>
    </w:p>
    <w:p w14:paraId="5D9F7775" w14:textId="77777777" w:rsidR="00D926EC" w:rsidRPr="00624C44" w:rsidRDefault="00D926EC" w:rsidP="00D926EC">
      <w:pPr>
        <w:rPr>
          <w:lang w:val="en-US"/>
        </w:rPr>
      </w:pPr>
    </w:p>
    <w:p w14:paraId="49B6BE9C" w14:textId="77777777" w:rsidR="00D926EC" w:rsidRPr="00624C44" w:rsidRDefault="00D926EC" w:rsidP="0051726E">
      <w:pPr>
        <w:pStyle w:val="Heading6"/>
        <w:rPr>
          <w:lang w:val="en-US"/>
        </w:rPr>
      </w:pPr>
      <w:bookmarkStart w:id="94" w:name="_Toc347839272"/>
      <w:r w:rsidRPr="00624C44">
        <w:rPr>
          <w:lang w:val="en-US"/>
        </w:rPr>
        <w:t>Player Experience</w:t>
      </w:r>
      <w:bookmarkEnd w:id="94"/>
    </w:p>
    <w:p w14:paraId="02BB5139" w14:textId="77777777" w:rsidR="00D926EC" w:rsidRPr="00624C44" w:rsidRDefault="00D926EC" w:rsidP="00D926EC">
      <w:pPr>
        <w:rPr>
          <w:lang w:val="en-US"/>
        </w:rPr>
      </w:pPr>
      <w:r w:rsidRPr="00624C44">
        <w:rPr>
          <w:lang w:val="en-US"/>
        </w:rPr>
        <w:t xml:space="preserve">The player moves and hears sounds or music corresponding to their movement.  While this can occur in </w:t>
      </w:r>
      <w:proofErr w:type="spellStart"/>
      <w:r w:rsidRPr="00624C44">
        <w:rPr>
          <w:lang w:val="en-US"/>
        </w:rPr>
        <w:t>may</w:t>
      </w:r>
      <w:proofErr w:type="spellEnd"/>
      <w:r w:rsidRPr="00624C44">
        <w:rPr>
          <w:lang w:val="en-US"/>
        </w:rPr>
        <w:t xml:space="preserve"> different ways, all have one thing in common:  The activity should encourage itself – that is, once you start, you feel like continuing, so that one movement, leads to the next, and the next.  This encouragement-feedback-loop is supported in two ways:</w:t>
      </w:r>
    </w:p>
    <w:p w14:paraId="6727B66C" w14:textId="77777777" w:rsidR="00D926EC" w:rsidRPr="00624C44" w:rsidRDefault="00D926EC" w:rsidP="00D926EC">
      <w:pPr>
        <w:rPr>
          <w:lang w:val="en-US"/>
        </w:rPr>
      </w:pPr>
    </w:p>
    <w:p w14:paraId="798E2859" w14:textId="77777777" w:rsidR="00D926EC" w:rsidRPr="00624C44" w:rsidRDefault="00D926EC" w:rsidP="00526AF5">
      <w:pPr>
        <w:pStyle w:val="Heading6"/>
        <w:ind w:left="709"/>
        <w:rPr>
          <w:u w:val="none"/>
          <w:lang w:val="en-US"/>
        </w:rPr>
      </w:pPr>
      <w:r w:rsidRPr="00624C44">
        <w:rPr>
          <w:u w:val="none"/>
          <w:lang w:val="en-US"/>
        </w:rPr>
        <w:t>Cognitive Processes</w:t>
      </w:r>
    </w:p>
    <w:p w14:paraId="5DAECA61" w14:textId="77777777" w:rsidR="00D926EC" w:rsidRPr="00624C44" w:rsidRDefault="00D926EC" w:rsidP="00526AF5">
      <w:pPr>
        <w:ind w:left="709"/>
        <w:rPr>
          <w:lang w:val="en-US"/>
        </w:rPr>
      </w:pPr>
      <w:r w:rsidRPr="00624C44">
        <w:rPr>
          <w:lang w:val="en-US"/>
        </w:rPr>
        <w:t xml:space="preserve">The player in this case understands the causal relationship between their body, and the sounds </w:t>
      </w:r>
      <w:proofErr w:type="gramStart"/>
      <w:r w:rsidRPr="00624C44">
        <w:rPr>
          <w:lang w:val="en-US"/>
        </w:rPr>
        <w:t>their</w:t>
      </w:r>
      <w:proofErr w:type="gramEnd"/>
      <w:r w:rsidRPr="00624C44">
        <w:rPr>
          <w:lang w:val="en-US"/>
        </w:rPr>
        <w:t xml:space="preserve"> hear.  Skill-building, what is known as hard skills, takes place as the user learns to control their body to achieve desired effects.  In this sense, the MC is like a musical instrument. </w:t>
      </w:r>
    </w:p>
    <w:p w14:paraId="1596C262" w14:textId="77777777" w:rsidR="00D926EC" w:rsidRPr="00624C44" w:rsidRDefault="00D926EC" w:rsidP="00526AF5">
      <w:pPr>
        <w:ind w:left="709"/>
        <w:rPr>
          <w:lang w:val="en-US"/>
        </w:rPr>
      </w:pPr>
    </w:p>
    <w:p w14:paraId="53ABE698" w14:textId="77777777" w:rsidR="00D926EC" w:rsidRPr="00624C44" w:rsidRDefault="00D926EC" w:rsidP="00526AF5">
      <w:pPr>
        <w:pStyle w:val="Heading6"/>
        <w:ind w:left="709"/>
        <w:rPr>
          <w:u w:val="none"/>
          <w:lang w:val="en-US"/>
        </w:rPr>
      </w:pPr>
      <w:r w:rsidRPr="00624C44">
        <w:rPr>
          <w:u w:val="none"/>
          <w:lang w:val="en-US"/>
        </w:rPr>
        <w:t>Intuitive Processes</w:t>
      </w:r>
    </w:p>
    <w:p w14:paraId="04BA2984" w14:textId="77777777" w:rsidR="00D926EC" w:rsidRPr="00624C44" w:rsidRDefault="00D926EC" w:rsidP="00526AF5">
      <w:pPr>
        <w:ind w:left="709"/>
        <w:rPr>
          <w:lang w:val="en-US"/>
        </w:rPr>
      </w:pPr>
      <w:r w:rsidRPr="00624C44">
        <w:rPr>
          <w:lang w:val="en-US"/>
        </w:rPr>
        <w:t xml:space="preserve">Another aspect of the MC is intuitive.  Dancing to music involves a blurring of the senses (known as synesthesia).  The pop song says, “I’ve got the music in me”, because this is how it feels: the music seems to come from our body -- or, as Nietzsche said, “We hear music with our muscles”.   This phenomenon is practically universal and has important implications for therapy. I.e. even if the patient does not understand how s/he is effecting the music, they can still be encouraged and enlivened through the interactive technology. </w:t>
      </w:r>
    </w:p>
    <w:p w14:paraId="74D76DB0" w14:textId="77777777" w:rsidR="00D926EC" w:rsidRPr="00624C44" w:rsidRDefault="00D926EC" w:rsidP="00526AF5">
      <w:pPr>
        <w:ind w:left="709"/>
        <w:rPr>
          <w:lang w:val="en-US"/>
        </w:rPr>
      </w:pPr>
    </w:p>
    <w:p w14:paraId="4C286182" w14:textId="08A4273D" w:rsidR="00D926EC" w:rsidRPr="00624C44" w:rsidRDefault="00D926EC" w:rsidP="00D926EC">
      <w:pPr>
        <w:rPr>
          <w:lang w:val="en-US"/>
        </w:rPr>
      </w:pPr>
      <w:r w:rsidRPr="00624C44">
        <w:rPr>
          <w:lang w:val="en-US"/>
        </w:rPr>
        <w:t>While cognitive and intuitive processes are of course very different, our concept of the MC says: they are equally important.  This issue is discussed in THE MOVEMENT ALPHABET section</w:t>
      </w:r>
      <w:r w:rsidR="009D098E" w:rsidRPr="00624C44">
        <w:rPr>
          <w:lang w:val="en-US"/>
        </w:rPr>
        <w:t xml:space="preserve">. </w:t>
      </w:r>
    </w:p>
    <w:p w14:paraId="6B85D75E" w14:textId="77777777" w:rsidR="009D098E" w:rsidRPr="00624C44" w:rsidRDefault="009D098E" w:rsidP="00D926EC">
      <w:pPr>
        <w:rPr>
          <w:lang w:val="en-US"/>
        </w:rPr>
      </w:pPr>
    </w:p>
    <w:p w14:paraId="44319CDB" w14:textId="77777777" w:rsidR="00D926EC" w:rsidRPr="00624C44" w:rsidRDefault="00D926EC" w:rsidP="0051726E">
      <w:pPr>
        <w:pStyle w:val="Heading6"/>
        <w:rPr>
          <w:lang w:val="en-US"/>
        </w:rPr>
      </w:pPr>
      <w:bookmarkStart w:id="95" w:name="_Toc347839273"/>
      <w:r w:rsidRPr="00624C44">
        <w:rPr>
          <w:lang w:val="en-US"/>
        </w:rPr>
        <w:t>Operator experience</w:t>
      </w:r>
      <w:bookmarkEnd w:id="95"/>
    </w:p>
    <w:p w14:paraId="3E5B553A" w14:textId="77777777" w:rsidR="00D926EC" w:rsidRPr="00624C44" w:rsidRDefault="00D926EC" w:rsidP="00D926EC">
      <w:pPr>
        <w:rPr>
          <w:lang w:val="en-US"/>
        </w:rPr>
      </w:pPr>
      <w:r w:rsidRPr="00624C44">
        <w:rPr>
          <w:lang w:val="en-US"/>
        </w:rPr>
        <w:t xml:space="preserve">The tablet is the “control center” for the experience.  Its priorities are: </w:t>
      </w:r>
    </w:p>
    <w:p w14:paraId="50E1597A" w14:textId="77777777" w:rsidR="00D926EC" w:rsidRPr="00624C44" w:rsidRDefault="00D926EC" w:rsidP="00502E75">
      <w:pPr>
        <w:pStyle w:val="bullet2"/>
      </w:pPr>
      <w:r w:rsidRPr="00624C44">
        <w:t>Minimal set-up time</w:t>
      </w:r>
    </w:p>
    <w:p w14:paraId="70327B21" w14:textId="77777777" w:rsidR="00D926EC" w:rsidRPr="00624C44" w:rsidRDefault="00D926EC" w:rsidP="00502E75">
      <w:pPr>
        <w:pStyle w:val="bullet2"/>
      </w:pPr>
      <w:r w:rsidRPr="00624C44">
        <w:t xml:space="preserve">Neither visually, nor aurally distracting </w:t>
      </w:r>
    </w:p>
    <w:p w14:paraId="5BAA8AB6" w14:textId="2D701026" w:rsidR="00D926EC" w:rsidRPr="00624C44" w:rsidRDefault="00D0209A" w:rsidP="00502E75">
      <w:pPr>
        <w:pStyle w:val="bullet2"/>
      </w:pPr>
      <w:r w:rsidRPr="00624C44">
        <w:t>S</w:t>
      </w:r>
      <w:r w:rsidR="00D926EC" w:rsidRPr="00624C44">
        <w:t>imple operation</w:t>
      </w:r>
    </w:p>
    <w:p w14:paraId="38984D59" w14:textId="77777777" w:rsidR="00D926EC" w:rsidRPr="00624C44" w:rsidRDefault="00D926EC" w:rsidP="00D926EC">
      <w:pPr>
        <w:rPr>
          <w:lang w:val="en-US"/>
        </w:rPr>
      </w:pPr>
    </w:p>
    <w:p w14:paraId="45DC1205" w14:textId="77777777" w:rsidR="00D926EC" w:rsidRPr="00624C44" w:rsidRDefault="00D926EC" w:rsidP="00D926EC">
      <w:pPr>
        <w:rPr>
          <w:lang w:val="en-US"/>
        </w:rPr>
      </w:pPr>
      <w:r w:rsidRPr="00624C44">
        <w:rPr>
          <w:lang w:val="en-US"/>
        </w:rPr>
        <w:t>The tablet is used to:</w:t>
      </w:r>
    </w:p>
    <w:p w14:paraId="26AC169F" w14:textId="73E96F2C" w:rsidR="00D926EC" w:rsidRPr="00624C44" w:rsidRDefault="00136922" w:rsidP="00502E75">
      <w:pPr>
        <w:pStyle w:val="bullet2"/>
      </w:pPr>
      <w:r w:rsidRPr="00624C44">
        <w:t>Check the video image, for example to be sure the player is the picture</w:t>
      </w:r>
    </w:p>
    <w:p w14:paraId="32EC8C35" w14:textId="01DE1AB5" w:rsidR="00D926EC" w:rsidRPr="00624C44" w:rsidRDefault="00136922" w:rsidP="00502E75">
      <w:pPr>
        <w:pStyle w:val="bullet2"/>
      </w:pPr>
      <w:r w:rsidRPr="00624C44">
        <w:t>Select the me</w:t>
      </w:r>
    </w:p>
    <w:p w14:paraId="37CB9ACE" w14:textId="3676F100" w:rsidR="00D926EC" w:rsidRPr="00624C44" w:rsidRDefault="00136922" w:rsidP="00502E75">
      <w:pPr>
        <w:pStyle w:val="bullet2"/>
      </w:pPr>
      <w:r w:rsidRPr="00624C44">
        <w:t>Select 1 or 2 players (also, de-select “active” players)</w:t>
      </w:r>
    </w:p>
    <w:p w14:paraId="4396DDD1" w14:textId="3713B229" w:rsidR="00D926EC" w:rsidRPr="00624C44" w:rsidRDefault="00136922" w:rsidP="00502E75">
      <w:pPr>
        <w:pStyle w:val="bullet2"/>
      </w:pPr>
      <w:r w:rsidRPr="00624C44">
        <w:t>Adjust the volume</w:t>
      </w:r>
    </w:p>
    <w:p w14:paraId="0DC868C8" w14:textId="59144C6F" w:rsidR="00D926EC" w:rsidRPr="00624C44" w:rsidRDefault="00136922" w:rsidP="00502E75">
      <w:pPr>
        <w:pStyle w:val="bullet2"/>
      </w:pPr>
      <w:r w:rsidRPr="00624C44">
        <w:t>Adjust the sensitivity – how much movement is required to achieve results</w:t>
      </w:r>
    </w:p>
    <w:p w14:paraId="5C686991" w14:textId="7864E98B" w:rsidR="00D926EC" w:rsidRPr="00624C44" w:rsidRDefault="00136922" w:rsidP="00502E75">
      <w:pPr>
        <w:pStyle w:val="bullet2"/>
      </w:pPr>
      <w:r w:rsidRPr="00624C44">
        <w:t>Change sound bank, add accent choices, etc. When me provides option</w:t>
      </w:r>
    </w:p>
    <w:p w14:paraId="70CA2989" w14:textId="587D4D1E" w:rsidR="009D098E" w:rsidRPr="00624C44" w:rsidRDefault="00136922" w:rsidP="00502E75">
      <w:pPr>
        <w:pStyle w:val="bullet2"/>
      </w:pPr>
      <w:r w:rsidRPr="00624C44">
        <w:t>See errors such as “too close to camera”, “too far from camera”</w:t>
      </w:r>
    </w:p>
    <w:p w14:paraId="142A82FD" w14:textId="77777777" w:rsidR="00D926EC" w:rsidRPr="00624C44" w:rsidRDefault="00D926EC" w:rsidP="00D926EC">
      <w:pPr>
        <w:rPr>
          <w:lang w:val="en-US"/>
        </w:rPr>
      </w:pPr>
    </w:p>
    <w:p w14:paraId="3DEFE3AD" w14:textId="77777777" w:rsidR="00D926EC" w:rsidRPr="00624C44" w:rsidRDefault="00D926EC" w:rsidP="00D926EC">
      <w:pPr>
        <w:rPr>
          <w:lang w:val="en-US"/>
        </w:rPr>
      </w:pPr>
      <w:r w:rsidRPr="00624C44">
        <w:rPr>
          <w:lang w:val="en-US"/>
        </w:rPr>
        <w:t>Additional tablet controls under discussion include:</w:t>
      </w:r>
    </w:p>
    <w:p w14:paraId="36FE2D6E" w14:textId="77777777" w:rsidR="00D926EC" w:rsidRPr="00624C44" w:rsidRDefault="00D926EC" w:rsidP="00502E75">
      <w:pPr>
        <w:pStyle w:val="bullet2"/>
      </w:pPr>
      <w:r w:rsidRPr="00624C44">
        <w:t>possibility to “play along with” the player, by tapping out additional sounds</w:t>
      </w:r>
    </w:p>
    <w:p w14:paraId="2A8F26CB" w14:textId="63265743" w:rsidR="009D098E" w:rsidRPr="00624C44" w:rsidRDefault="009D098E" w:rsidP="00502E75">
      <w:pPr>
        <w:pStyle w:val="bullet2"/>
      </w:pPr>
      <w:r w:rsidRPr="00624C44">
        <w:t>in Zone-Tracking mode, manipulate the zones (perhaps pro-version)</w:t>
      </w:r>
    </w:p>
    <w:p w14:paraId="502196AC" w14:textId="77777777" w:rsidR="00D926EC" w:rsidRPr="00624C44" w:rsidRDefault="00D926EC" w:rsidP="00502E75">
      <w:pPr>
        <w:pStyle w:val="bullet2"/>
      </w:pPr>
      <w:r w:rsidRPr="00624C44">
        <w:lastRenderedPageBreak/>
        <w:t>possibility to monitor the player (for example, to observe the Player from another location via video image)</w:t>
      </w:r>
    </w:p>
    <w:p w14:paraId="5D23A27D" w14:textId="77777777" w:rsidR="00D74A10" w:rsidRPr="00624C44" w:rsidRDefault="00D926EC" w:rsidP="00502E75">
      <w:pPr>
        <w:pStyle w:val="bullet2"/>
      </w:pPr>
      <w:r w:rsidRPr="00624C44">
        <w:t>possibility to collect data on the player’s level of activity, degree of limb extension, etc. (see MUSICAL ENVIRONMENTS – BASICS:   E), I).</w:t>
      </w:r>
    </w:p>
    <w:p w14:paraId="09DFF2BD" w14:textId="77777777" w:rsidR="00BD114E" w:rsidRPr="00624C44" w:rsidRDefault="00BD114E" w:rsidP="00502E75">
      <w:pPr>
        <w:pStyle w:val="bullet1"/>
      </w:pPr>
    </w:p>
    <w:p w14:paraId="3AF99A3F" w14:textId="33A9E684" w:rsidR="00D926EC" w:rsidRPr="00624C44" w:rsidRDefault="00D926EC" w:rsidP="00833C12">
      <w:pPr>
        <w:pStyle w:val="Heading1"/>
      </w:pPr>
      <w:bookmarkStart w:id="96" w:name="_Toc362437869"/>
      <w:bookmarkStart w:id="97" w:name="_Toc365022672"/>
      <w:r w:rsidRPr="00624C44">
        <w:t>MC Tech</w:t>
      </w:r>
      <w:bookmarkEnd w:id="49"/>
      <w:r w:rsidRPr="00624C44">
        <w:t>nical Specifications</w:t>
      </w:r>
      <w:bookmarkEnd w:id="96"/>
      <w:bookmarkEnd w:id="97"/>
    </w:p>
    <w:p w14:paraId="149F2CEB" w14:textId="502134B3" w:rsidR="00D926EC" w:rsidRPr="00624C44" w:rsidRDefault="00590495" w:rsidP="0051726E">
      <w:pPr>
        <w:pStyle w:val="Heading2"/>
        <w:rPr>
          <w:lang w:val="en-US"/>
        </w:rPr>
      </w:pPr>
      <w:bookmarkStart w:id="98" w:name="_Toc362437870"/>
      <w:bookmarkStart w:id="99" w:name="_Toc365022673"/>
      <w:bookmarkStart w:id="100" w:name="_Toc380405734"/>
      <w:r w:rsidRPr="00624C44">
        <w:rPr>
          <w:lang w:val="en-US"/>
        </w:rPr>
        <w:t>Hardware Requirements</w:t>
      </w:r>
      <w:bookmarkEnd w:id="98"/>
      <w:bookmarkEnd w:id="99"/>
      <w:bookmarkEnd w:id="100"/>
      <w:r w:rsidR="00D926EC" w:rsidRPr="00624C44">
        <w:rPr>
          <w:lang w:val="en-US"/>
        </w:rPr>
        <w:t xml:space="preserve"> </w:t>
      </w:r>
    </w:p>
    <w:p w14:paraId="1BE5A8BA" w14:textId="77777777" w:rsidR="00BD114E" w:rsidRPr="00624C44" w:rsidRDefault="00BD114E" w:rsidP="00BD114E">
      <w:pPr>
        <w:rPr>
          <w:lang w:val="en-US"/>
        </w:rPr>
      </w:pPr>
      <w:r w:rsidRPr="00624C44">
        <w:rPr>
          <w:lang w:val="en-US"/>
        </w:rPr>
        <w:t>The MC hardware consists of two physically-independent units:</w:t>
      </w:r>
    </w:p>
    <w:p w14:paraId="5486AB4E" w14:textId="77777777" w:rsidR="00BD114E" w:rsidRPr="00624C44" w:rsidRDefault="00BD114E" w:rsidP="00502E75">
      <w:pPr>
        <w:pStyle w:val="bullet2"/>
      </w:pPr>
      <w:r w:rsidRPr="00624C44">
        <w:t xml:space="preserve">a chassis, containing sensors, and computer </w:t>
      </w:r>
    </w:p>
    <w:p w14:paraId="4D66B0F8" w14:textId="77777777" w:rsidR="00BD114E" w:rsidRPr="00624C44" w:rsidRDefault="00BD114E" w:rsidP="00502E75">
      <w:pPr>
        <w:pStyle w:val="bullet2"/>
      </w:pPr>
      <w:r w:rsidRPr="00624C44">
        <w:t>a tablet controller</w:t>
      </w:r>
    </w:p>
    <w:p w14:paraId="779FE791" w14:textId="77777777" w:rsidR="00BD114E" w:rsidRPr="00624C44" w:rsidRDefault="00BD114E" w:rsidP="00BD114E">
      <w:pPr>
        <w:rPr>
          <w:lang w:val="en-US"/>
        </w:rPr>
      </w:pPr>
    </w:p>
    <w:p w14:paraId="4C839ED6" w14:textId="77777777" w:rsidR="00BD114E" w:rsidRPr="00624C44" w:rsidRDefault="00BD114E" w:rsidP="00BD114E">
      <w:pPr>
        <w:rPr>
          <w:lang w:val="en-US"/>
        </w:rPr>
      </w:pPr>
      <w:r w:rsidRPr="00624C44">
        <w:rPr>
          <w:lang w:val="en-US"/>
        </w:rPr>
        <w:t>The user needs to supply an external speaker system.</w:t>
      </w:r>
    </w:p>
    <w:p w14:paraId="3DCBE7F3" w14:textId="77777777" w:rsidR="00D926EC" w:rsidRPr="00624C44" w:rsidRDefault="00D926EC" w:rsidP="00D926EC">
      <w:pPr>
        <w:rPr>
          <w:lang w:val="en-US"/>
        </w:rPr>
      </w:pPr>
    </w:p>
    <w:p w14:paraId="528E3376" w14:textId="77777777" w:rsidR="00D926EC" w:rsidRPr="00624C44" w:rsidRDefault="00D926EC" w:rsidP="00833C12">
      <w:pPr>
        <w:pStyle w:val="Heading3"/>
        <w:rPr>
          <w:lang w:val="en-US"/>
        </w:rPr>
      </w:pPr>
      <w:bookmarkStart w:id="101" w:name="_Toc347839277"/>
      <w:bookmarkStart w:id="102" w:name="_Toc365022674"/>
      <w:bookmarkStart w:id="103" w:name="_Toc380405735"/>
      <w:r w:rsidRPr="00624C44">
        <w:rPr>
          <w:lang w:val="en-US"/>
        </w:rPr>
        <w:t>Chassis</w:t>
      </w:r>
      <w:bookmarkEnd w:id="101"/>
      <w:bookmarkEnd w:id="102"/>
      <w:bookmarkEnd w:id="103"/>
      <w:r w:rsidRPr="00624C44">
        <w:rPr>
          <w:lang w:val="en-US"/>
        </w:rPr>
        <w:t xml:space="preserve">  </w:t>
      </w:r>
    </w:p>
    <w:p w14:paraId="11DA7464" w14:textId="77777777" w:rsidR="00286A0D" w:rsidRPr="00624C44" w:rsidRDefault="00D926EC" w:rsidP="00BD114E">
      <w:pPr>
        <w:pStyle w:val="bullet1"/>
        <w:rPr>
          <w:del w:id="104" w:author="motioncomposer" w:date="2017-12-21T19:52:00Z"/>
        </w:rPr>
      </w:pPr>
      <w:del w:id="105" w:author="motioncomposer" w:date="2017-12-21T19:52:00Z">
        <w:r w:rsidRPr="00624C44">
          <w:delText xml:space="preserve">contains computer and sensors </w:delText>
        </w:r>
      </w:del>
    </w:p>
    <w:p w14:paraId="3B9B81D6" w14:textId="77777777" w:rsidR="00A321F0" w:rsidRPr="00624C44" w:rsidRDefault="00D926EC" w:rsidP="00F52227">
      <w:pPr>
        <w:rPr>
          <w:ins w:id="106" w:author="motioncomposer" w:date="2017-12-21T19:52:00Z"/>
          <w:lang w:val="en-US"/>
        </w:rPr>
      </w:pPr>
      <w:del w:id="107" w:author="motioncomposer" w:date="2017-12-21T19:52:00Z">
        <w:r w:rsidRPr="00624C44">
          <w:rPr>
            <w:lang w:val="en-US"/>
          </w:rPr>
          <w:delText>have all I/O slots required for</w:delText>
        </w:r>
      </w:del>
      <w:ins w:id="108" w:author="motioncomposer" w:date="2017-12-21T19:52:00Z">
        <w:r w:rsidR="00A737AB" w:rsidRPr="00624C44">
          <w:rPr>
            <w:b/>
            <w:bCs/>
            <w:lang w:val="en-US"/>
          </w:rPr>
          <w:t>The BOX should contain</w:t>
        </w:r>
        <w:r w:rsidR="00A47D84" w:rsidRPr="00624C44">
          <w:rPr>
            <w:lang w:val="en-US"/>
          </w:rPr>
          <w:t>:</w:t>
        </w:r>
      </w:ins>
    </w:p>
    <w:p w14:paraId="7D8C863D" w14:textId="77777777" w:rsidR="00A321F0" w:rsidRPr="00624C44" w:rsidRDefault="00A321F0" w:rsidP="00502E75">
      <w:pPr>
        <w:pStyle w:val="bullet2"/>
        <w:rPr>
          <w:ins w:id="109" w:author="motioncomposer" w:date="2017-12-21T19:52:00Z"/>
        </w:rPr>
      </w:pPr>
      <w:ins w:id="110" w:author="motioncomposer" w:date="2017-12-21T19:52:00Z">
        <w:r w:rsidRPr="00624C44">
          <w:t xml:space="preserve">a mother </w:t>
        </w:r>
        <w:proofErr w:type="gramStart"/>
        <w:r w:rsidRPr="00624C44">
          <w:t xml:space="preserve">board </w:t>
        </w:r>
      </w:ins>
      <w:r w:rsidR="00D926EC" w:rsidRPr="00624C44">
        <w:t xml:space="preserve"> standard</w:t>
      </w:r>
      <w:proofErr w:type="gramEnd"/>
      <w:r w:rsidR="00D926EC" w:rsidRPr="00624C44">
        <w:t xml:space="preserve"> </w:t>
      </w:r>
      <w:ins w:id="111" w:author="motioncomposer" w:date="2017-12-21T19:52:00Z">
        <w:r w:rsidRPr="00624C44">
          <w:t xml:space="preserve">(intel) micro ATX, </w:t>
        </w:r>
        <w:r w:rsidRPr="00624C44">
          <w:rPr>
            <w:color w:val="000000" w:themeColor="text1"/>
          </w:rPr>
          <w:t xml:space="preserve">sizes: 9.6 × 9.6 in (244 × 244 mm)     </w:t>
        </w:r>
      </w:ins>
    </w:p>
    <w:p w14:paraId="096D5831" w14:textId="0BAA1581" w:rsidR="00A321F0" w:rsidRPr="00624C44" w:rsidRDefault="00A321F0" w:rsidP="00502E75">
      <w:pPr>
        <w:pStyle w:val="bullet2"/>
        <w:numPr>
          <w:ilvl w:val="0"/>
          <w:numId w:val="0"/>
        </w:numPr>
        <w:ind w:left="709"/>
        <w:rPr>
          <w:ins w:id="112" w:author="motioncomposer" w:date="2017-12-21T19:52:00Z"/>
        </w:rPr>
      </w:pPr>
      <w:ins w:id="113" w:author="motioncomposer" w:date="2017-12-21T19:52:00Z">
        <w:r w:rsidRPr="00624C44">
          <w:t xml:space="preserve"> (OR may </w:t>
        </w:r>
      </w:ins>
      <w:r w:rsidR="00D926EC" w:rsidRPr="00624C44">
        <w:t xml:space="preserve">be </w:t>
      </w:r>
      <w:ins w:id="114" w:author="motioncomposer" w:date="2017-12-21T19:52:00Z">
        <w:r w:rsidRPr="00624C44">
          <w:t>a mini ITX (150x 150 mm, we will know this soon)</w:t>
        </w:r>
      </w:ins>
    </w:p>
    <w:p w14:paraId="42DD029A" w14:textId="77777777" w:rsidR="00A737AB" w:rsidRPr="00624C44" w:rsidRDefault="00A737AB" w:rsidP="00502E75">
      <w:pPr>
        <w:pStyle w:val="bullet2"/>
        <w:rPr>
          <w:ins w:id="115" w:author="motioncomposer" w:date="2017-12-21T19:52:00Z"/>
        </w:rPr>
      </w:pPr>
      <w:proofErr w:type="spellStart"/>
      <w:ins w:id="116" w:author="motioncomposer" w:date="2017-12-21T19:52:00Z">
        <w:r w:rsidRPr="00624C44">
          <w:t>PCIe</w:t>
        </w:r>
        <w:proofErr w:type="spellEnd"/>
        <w:r w:rsidRPr="00624C44">
          <w:t xml:space="preserve"> 2 (or 4) port Power Ethernet Card</w:t>
        </w:r>
      </w:ins>
    </w:p>
    <w:p w14:paraId="33B9ADA1" w14:textId="77777777" w:rsidR="00A737AB" w:rsidRPr="00624C44" w:rsidRDefault="00A737AB" w:rsidP="00502E75">
      <w:pPr>
        <w:pStyle w:val="bullet2"/>
        <w:rPr>
          <w:ins w:id="117" w:author="motioncomposer" w:date="2017-12-21T19:52:00Z"/>
        </w:rPr>
      </w:pPr>
      <w:ins w:id="118" w:author="motioncomposer" w:date="2017-12-21T19:52:00Z">
        <w:r w:rsidRPr="00624C44">
          <w:t>power supply</w:t>
        </w:r>
      </w:ins>
    </w:p>
    <w:p w14:paraId="7546D19A" w14:textId="77777777" w:rsidR="00A737AB" w:rsidRPr="00624C44" w:rsidRDefault="00A737AB" w:rsidP="00502E75">
      <w:pPr>
        <w:pStyle w:val="bullet2"/>
        <w:rPr>
          <w:ins w:id="119" w:author="motioncomposer" w:date="2017-12-21T19:52:00Z"/>
        </w:rPr>
      </w:pPr>
      <w:ins w:id="120" w:author="motioncomposer" w:date="2017-12-21T19:52:00Z">
        <w:r w:rsidRPr="00624C44">
          <w:t>Hard disk or SSD Disk</w:t>
        </w:r>
      </w:ins>
    </w:p>
    <w:p w14:paraId="1BCDFA6B" w14:textId="77777777" w:rsidR="00A321F0" w:rsidRPr="00624C44" w:rsidRDefault="00A737AB" w:rsidP="00502E75">
      <w:pPr>
        <w:pStyle w:val="bullet2"/>
        <w:rPr>
          <w:ins w:id="121" w:author="motioncomposer" w:date="2017-12-21T19:52:00Z"/>
        </w:rPr>
      </w:pPr>
      <w:ins w:id="122" w:author="motioncomposer" w:date="2017-12-21T19:52:00Z">
        <w:r w:rsidRPr="00624C44">
          <w:t xml:space="preserve">Two cameras ca. 15 cm apart; cameras’ dimensions are 42 mm x 29 mm x 29 mm (this is quite certain:  Basler Aca 1300-60gm) and lenses on cameras are ca.  </w:t>
        </w:r>
        <w:r w:rsidR="00A321F0" w:rsidRPr="00624C44">
          <w:t>23 mm x Ø 24 mm (TAM 12VM412ASIR, or similar. the lens has not yet been chosen)</w:t>
        </w:r>
      </w:ins>
    </w:p>
    <w:p w14:paraId="480CA773" w14:textId="77777777" w:rsidR="00A737AB" w:rsidRPr="00624C44" w:rsidRDefault="00A737AB" w:rsidP="00502E75">
      <w:pPr>
        <w:pStyle w:val="bullet2"/>
        <w:rPr>
          <w:ins w:id="123" w:author="motioncomposer" w:date="2017-12-21T19:52:00Z"/>
        </w:rPr>
      </w:pPr>
      <w:ins w:id="124" w:author="motioncomposer" w:date="2017-12-21T19:52:00Z">
        <w:r w:rsidRPr="00624C44">
          <w:t>Circuit for LED driver</w:t>
        </w:r>
      </w:ins>
    </w:p>
    <w:p w14:paraId="2880B2AE" w14:textId="77777777" w:rsidR="00A737AB" w:rsidRPr="00624C44" w:rsidRDefault="00A737AB" w:rsidP="00502E75">
      <w:pPr>
        <w:pStyle w:val="bullet2"/>
        <w:rPr>
          <w:ins w:id="125" w:author="motioncomposer" w:date="2017-12-21T19:52:00Z"/>
        </w:rPr>
      </w:pPr>
      <w:ins w:id="126" w:author="motioncomposer" w:date="2017-12-21T19:52:00Z">
        <w:r w:rsidRPr="00624C44">
          <w:t>LEDs</w:t>
        </w:r>
      </w:ins>
    </w:p>
    <w:p w14:paraId="6C53971F" w14:textId="77777777" w:rsidR="00A321F0" w:rsidRPr="00624C44" w:rsidRDefault="00A321F0" w:rsidP="00502E75">
      <w:pPr>
        <w:pStyle w:val="bullet2"/>
        <w:rPr>
          <w:ins w:id="127" w:author="motioncomposer" w:date="2017-12-21T19:52:00Z"/>
        </w:rPr>
      </w:pPr>
      <w:proofErr w:type="spellStart"/>
      <w:ins w:id="128" w:author="motioncomposer" w:date="2017-12-21T19:52:00Z">
        <w:r w:rsidRPr="00624C44">
          <w:t>WiFi</w:t>
        </w:r>
        <w:proofErr w:type="spellEnd"/>
        <w:r w:rsidRPr="00624C44">
          <w:t xml:space="preserve"> capability</w:t>
        </w:r>
      </w:ins>
    </w:p>
    <w:p w14:paraId="5DD97F44" w14:textId="77777777" w:rsidR="00A321F0" w:rsidRPr="00624C44" w:rsidRDefault="00A321F0" w:rsidP="00502E75">
      <w:pPr>
        <w:pStyle w:val="bullet2"/>
        <w:rPr>
          <w:ins w:id="129" w:author="motioncomposer" w:date="2017-12-21T19:52:00Z"/>
        </w:rPr>
      </w:pPr>
      <w:ins w:id="130" w:author="motioncomposer" w:date="2017-12-21T19:52:00Z">
        <w:r w:rsidRPr="00624C44">
          <w:t>Cooling</w:t>
        </w:r>
      </w:ins>
    </w:p>
    <w:p w14:paraId="7BF4290B" w14:textId="77777777" w:rsidR="00A321F0" w:rsidRPr="00624C44" w:rsidRDefault="00A321F0" w:rsidP="00502E75">
      <w:pPr>
        <w:pStyle w:val="bullet2"/>
        <w:rPr>
          <w:ins w:id="131" w:author="motioncomposer" w:date="2017-12-21T19:52:00Z"/>
        </w:rPr>
      </w:pPr>
      <w:ins w:id="132" w:author="motioncomposer" w:date="2017-12-21T19:52:00Z">
        <w:r w:rsidRPr="00624C44">
          <w:t>Quiet</w:t>
        </w:r>
      </w:ins>
    </w:p>
    <w:p w14:paraId="60D786ED" w14:textId="77777777" w:rsidR="00D926EC" w:rsidRPr="00624C44" w:rsidRDefault="00D926EC" w:rsidP="00502E75">
      <w:pPr>
        <w:pStyle w:val="bullet2"/>
      </w:pPr>
      <w:moveToRangeStart w:id="133" w:author="motioncomposer" w:date="2017-12-21T19:52:00Z" w:name="move375505280"/>
      <w:moveTo w:id="134" w:author="motioncomposer" w:date="2017-12-21T19:52:00Z">
        <w:r w:rsidRPr="00624C44">
          <w:t>CE certification</w:t>
        </w:r>
      </w:moveTo>
    </w:p>
    <w:moveToRangeEnd w:id="133"/>
    <w:p w14:paraId="5EBAC3D1" w14:textId="77777777" w:rsidR="00A321F0" w:rsidRPr="00624C44" w:rsidRDefault="00A321F0" w:rsidP="00502E75">
      <w:pPr>
        <w:pStyle w:val="bullet2"/>
        <w:rPr>
          <w:ins w:id="135" w:author="motioncomposer" w:date="2017-12-21T19:52:00Z"/>
          <w:color w:val="000000" w:themeColor="text1"/>
        </w:rPr>
      </w:pPr>
      <w:ins w:id="136" w:author="motioncomposer" w:date="2017-12-21T19:52:00Z">
        <w:r w:rsidRPr="00624C44">
          <w:t xml:space="preserve">Possibly a space for inserting a TABLET (not decided, yet but </w:t>
        </w:r>
        <w:proofErr w:type="spellStart"/>
        <w:r w:rsidRPr="00624C44">
          <w:t>u.U</w:t>
        </w:r>
        <w:proofErr w:type="spellEnd"/>
        <w:r w:rsidRPr="00624C44">
          <w:t xml:space="preserve">. something between ca. </w:t>
        </w:r>
        <w:r w:rsidR="00A737AB" w:rsidRPr="00624C44">
          <w:t xml:space="preserve">9’ to 7’). </w:t>
        </w:r>
        <w:r w:rsidRPr="00624C44">
          <w:t>(see drawing)</w:t>
        </w:r>
      </w:ins>
    </w:p>
    <w:p w14:paraId="3DF724B5" w14:textId="77777777" w:rsidR="00A321F0" w:rsidRPr="00624C44" w:rsidRDefault="00A321F0" w:rsidP="00502E75">
      <w:pPr>
        <w:pStyle w:val="bullet1"/>
        <w:rPr>
          <w:ins w:id="137" w:author="motioncomposer" w:date="2017-12-21T19:52:00Z"/>
        </w:rPr>
      </w:pPr>
    </w:p>
    <w:p w14:paraId="60A5CD3C" w14:textId="77777777" w:rsidR="00A321F0" w:rsidRPr="00624C44" w:rsidRDefault="00A737AB" w:rsidP="00502E75">
      <w:pPr>
        <w:pStyle w:val="bullet1"/>
        <w:rPr>
          <w:ins w:id="138" w:author="motioncomposer" w:date="2017-12-21T19:52:00Z"/>
        </w:rPr>
      </w:pPr>
      <w:ins w:id="139" w:author="motioncomposer" w:date="2017-12-21T19:52:00Z">
        <w:r w:rsidRPr="00624C44">
          <w:t xml:space="preserve">The BOX should provide </w:t>
        </w:r>
        <w:r w:rsidRPr="00624C44">
          <w:rPr>
            <w:color w:val="auto"/>
          </w:rPr>
          <w:t>access</w:t>
        </w:r>
        <w:r w:rsidR="00484316" w:rsidRPr="00624C44">
          <w:t>:</w:t>
        </w:r>
      </w:ins>
    </w:p>
    <w:p w14:paraId="53BF5548" w14:textId="77777777" w:rsidR="00A737AB" w:rsidRPr="00624C44" w:rsidRDefault="00A737AB" w:rsidP="00502E75">
      <w:pPr>
        <w:pStyle w:val="bullet2"/>
        <w:rPr>
          <w:ins w:id="140" w:author="motioncomposer" w:date="2017-12-21T19:52:00Z"/>
        </w:rPr>
      </w:pPr>
      <w:ins w:id="141" w:author="motioncomposer" w:date="2017-12-21T19:52:00Z">
        <w:r w:rsidRPr="00624C44">
          <w:t>Openly to</w:t>
        </w:r>
      </w:ins>
    </w:p>
    <w:p w14:paraId="1A8B2E89" w14:textId="77777777" w:rsidR="00BD114E" w:rsidRPr="00624C44" w:rsidRDefault="00BD114E" w:rsidP="00502E75">
      <w:pPr>
        <w:pStyle w:val="bullet1"/>
        <w:numPr>
          <w:ilvl w:val="1"/>
          <w:numId w:val="21"/>
        </w:numPr>
        <w:ind w:left="1134"/>
      </w:pPr>
      <w:r w:rsidRPr="00624C44">
        <w:t>power button</w:t>
      </w:r>
    </w:p>
    <w:p w14:paraId="6884FA76" w14:textId="77777777" w:rsidR="00BD114E" w:rsidRPr="00624C44" w:rsidRDefault="00BD114E" w:rsidP="00502E75">
      <w:pPr>
        <w:pStyle w:val="bullet1"/>
        <w:numPr>
          <w:ilvl w:val="1"/>
          <w:numId w:val="21"/>
        </w:numPr>
        <w:ind w:left="1134"/>
      </w:pPr>
      <w:r w:rsidRPr="00624C44">
        <w:t>standard jack for power cable</w:t>
      </w:r>
    </w:p>
    <w:p w14:paraId="50895FA7" w14:textId="77777777" w:rsidR="00BD114E" w:rsidRPr="00624C44" w:rsidRDefault="00BD114E" w:rsidP="00502E75">
      <w:pPr>
        <w:pStyle w:val="bullet1"/>
        <w:numPr>
          <w:ilvl w:val="1"/>
          <w:numId w:val="21"/>
        </w:numPr>
        <w:ind w:left="1134"/>
      </w:pPr>
      <w:r w:rsidRPr="00624C44">
        <w:t>Audio output - standard mini jack (“mini-</w:t>
      </w:r>
      <w:proofErr w:type="spellStart"/>
      <w:r w:rsidRPr="00624C44">
        <w:t>klinke</w:t>
      </w:r>
      <w:proofErr w:type="spellEnd"/>
      <w:r w:rsidRPr="00624C44">
        <w:t>”)</w:t>
      </w:r>
    </w:p>
    <w:p w14:paraId="41275AE4" w14:textId="77777777" w:rsidR="00BD114E" w:rsidRPr="00624C44" w:rsidRDefault="00BD114E" w:rsidP="00502E75">
      <w:pPr>
        <w:pStyle w:val="bullet1"/>
        <w:numPr>
          <w:ilvl w:val="1"/>
          <w:numId w:val="21"/>
        </w:numPr>
        <w:ind w:left="1134"/>
      </w:pPr>
      <w:r w:rsidRPr="00624C44">
        <w:t>2 USB ports – for Importer ME, and also for Pro-version features</w:t>
      </w:r>
    </w:p>
    <w:p w14:paraId="1DD6B2C6" w14:textId="77777777" w:rsidR="00BD114E" w:rsidRPr="00624C44" w:rsidRDefault="00BD114E" w:rsidP="00502E75">
      <w:pPr>
        <w:pStyle w:val="bullet1"/>
        <w:numPr>
          <w:ilvl w:val="1"/>
          <w:numId w:val="21"/>
        </w:numPr>
        <w:ind w:left="1134"/>
      </w:pPr>
      <w:r w:rsidRPr="00624C44">
        <w:t>HDMI – for pro-version features</w:t>
      </w:r>
    </w:p>
    <w:p w14:paraId="50951684" w14:textId="77777777" w:rsidR="00BD114E" w:rsidRPr="00624C44" w:rsidRDefault="00BD114E" w:rsidP="00502E75">
      <w:pPr>
        <w:pStyle w:val="bullet1"/>
        <w:numPr>
          <w:ilvl w:val="1"/>
          <w:numId w:val="21"/>
        </w:numPr>
        <w:ind w:left="1134"/>
      </w:pPr>
      <w:r w:rsidRPr="00624C44">
        <w:t>LED light visibility – through a semi-transparent chassis material</w:t>
      </w:r>
    </w:p>
    <w:p w14:paraId="71725B3F" w14:textId="77777777" w:rsidR="00A737AB" w:rsidRPr="00624C44" w:rsidRDefault="002E6D1B" w:rsidP="00502E75">
      <w:pPr>
        <w:pStyle w:val="bullet2"/>
        <w:rPr>
          <w:ins w:id="142" w:author="motioncomposer" w:date="2017-12-21T19:52:00Z"/>
        </w:rPr>
      </w:pPr>
      <w:ins w:id="143" w:author="motioncomposer" w:date="2017-12-21T19:52:00Z">
        <w:r w:rsidRPr="00624C44">
          <w:t>hidden to</w:t>
        </w:r>
      </w:ins>
    </w:p>
    <w:p w14:paraId="4B237081" w14:textId="77777777" w:rsidR="00A737AB" w:rsidRPr="00624C44" w:rsidRDefault="00A737AB" w:rsidP="00502E75">
      <w:pPr>
        <w:pStyle w:val="bullet1"/>
        <w:numPr>
          <w:ilvl w:val="1"/>
          <w:numId w:val="21"/>
        </w:numPr>
        <w:ind w:left="1134"/>
        <w:rPr>
          <w:ins w:id="144" w:author="motioncomposer" w:date="2017-12-21T19:52:00Z"/>
        </w:rPr>
      </w:pPr>
      <w:proofErr w:type="gramStart"/>
      <w:ins w:id="145" w:author="motioncomposer" w:date="2017-12-21T19:52:00Z">
        <w:r w:rsidRPr="00624C44">
          <w:t>Standard  PC</w:t>
        </w:r>
        <w:proofErr w:type="gramEnd"/>
        <w:r w:rsidRPr="00624C44">
          <w:t xml:space="preserve"> I/O  </w:t>
        </w:r>
      </w:ins>
    </w:p>
    <w:p w14:paraId="299FDF01" w14:textId="77777777" w:rsidR="00A321F0" w:rsidRPr="00624C44" w:rsidRDefault="00A321F0" w:rsidP="00502E75">
      <w:pPr>
        <w:pStyle w:val="bullet1"/>
        <w:numPr>
          <w:ilvl w:val="1"/>
          <w:numId w:val="21"/>
        </w:numPr>
        <w:ind w:left="1134"/>
        <w:rPr>
          <w:ins w:id="146" w:author="motioncomposer" w:date="2017-12-21T19:52:00Z"/>
        </w:rPr>
      </w:pPr>
      <w:ins w:id="147" w:author="motioncomposer" w:date="2017-12-21T19:52:00Z">
        <w:r w:rsidRPr="00624C44">
          <w:t>Ethernet port</w:t>
        </w:r>
        <w:r w:rsidR="002938FE" w:rsidRPr="00624C44">
          <w:t>s</w:t>
        </w:r>
      </w:ins>
    </w:p>
    <w:p w14:paraId="753AF08B" w14:textId="77777777" w:rsidR="00A321F0" w:rsidRPr="00624C44" w:rsidRDefault="00A321F0" w:rsidP="00A321F0">
      <w:pPr>
        <w:pStyle w:val="Heading2"/>
        <w:rPr>
          <w:ins w:id="148" w:author="motioncomposer" w:date="2017-12-21T19:52:00Z"/>
          <w:rFonts w:ascii="Blender Pro Book" w:eastAsiaTheme="minorEastAsia" w:hAnsi="Blender Pro Book" w:cstheme="minorBidi"/>
          <w:b w:val="0"/>
          <w:bCs w:val="0"/>
          <w:color w:val="auto"/>
          <w:sz w:val="20"/>
          <w:szCs w:val="24"/>
          <w:lang w:val="en-US"/>
        </w:rPr>
      </w:pPr>
    </w:p>
    <w:p w14:paraId="712AF3C3" w14:textId="77777777" w:rsidR="00A321F0" w:rsidRPr="00624C44" w:rsidRDefault="00A321F0" w:rsidP="00502E75">
      <w:pPr>
        <w:pStyle w:val="bullet1"/>
        <w:rPr>
          <w:ins w:id="149" w:author="motioncomposer" w:date="2017-12-21T19:52:00Z"/>
        </w:rPr>
      </w:pPr>
      <w:ins w:id="150" w:author="motioncomposer" w:date="2017-12-21T19:52:00Z">
        <w:r w:rsidRPr="00624C44">
          <w:t>Design Considerations</w:t>
        </w:r>
        <w:r w:rsidR="00484316" w:rsidRPr="00624C44">
          <w:t>:</w:t>
        </w:r>
      </w:ins>
    </w:p>
    <w:p w14:paraId="032964CE" w14:textId="17D67601" w:rsidR="00D926EC" w:rsidRPr="00624C44" w:rsidRDefault="00A321F0" w:rsidP="00502E75">
      <w:pPr>
        <w:pStyle w:val="bullet2"/>
        <w:rPr>
          <w:del w:id="151" w:author="motioncomposer" w:date="2017-12-21T19:52:00Z"/>
        </w:rPr>
      </w:pPr>
      <w:ins w:id="152" w:author="motioncomposer" w:date="2017-12-21T19:52:00Z">
        <w:r w:rsidRPr="00624C44">
          <w:t xml:space="preserve">The box should be </w:t>
        </w:r>
      </w:ins>
      <w:del w:id="153" w:author="motioncomposer" w:date="2017-12-21T19:52:00Z">
        <w:r w:rsidR="00D926EC" w:rsidRPr="00624C44">
          <w:delText>position-able on a table</w:delText>
        </w:r>
      </w:del>
    </w:p>
    <w:p w14:paraId="7023A708" w14:textId="77777777" w:rsidR="00A321F0" w:rsidRPr="00624C44" w:rsidRDefault="00D926EC" w:rsidP="00502E75">
      <w:pPr>
        <w:pStyle w:val="bullet2"/>
        <w:rPr>
          <w:ins w:id="154" w:author="motioncomposer" w:date="2017-12-21T19:52:00Z"/>
        </w:rPr>
      </w:pPr>
      <w:moveToRangeStart w:id="155" w:author="motioncomposer" w:date="2017-12-21T19:52:00Z" w:name="move375505286"/>
      <w:moveTo w:id="156" w:author="motioncomposer" w:date="2017-12-21T19:52:00Z">
        <w:r w:rsidRPr="00624C44">
          <w:t>robust</w:t>
        </w:r>
      </w:moveTo>
      <w:moveToRangeEnd w:id="155"/>
      <w:ins w:id="157" w:author="motioncomposer" w:date="2017-12-21T19:52:00Z">
        <w:r w:rsidR="00A321F0" w:rsidRPr="00624C44">
          <w:t xml:space="preserve"> (</w:t>
        </w:r>
        <w:proofErr w:type="spellStart"/>
        <w:r w:rsidR="00A321F0" w:rsidRPr="00624C44">
          <w:t>Behindertengerecht</w:t>
        </w:r>
        <w:proofErr w:type="spellEnd"/>
        <w:r w:rsidR="00A321F0" w:rsidRPr="00624C44">
          <w:t xml:space="preserve">). </w:t>
        </w:r>
      </w:ins>
    </w:p>
    <w:p w14:paraId="22CBC289" w14:textId="77777777" w:rsidR="00A321F0" w:rsidRPr="00624C44" w:rsidRDefault="00A321F0" w:rsidP="00502E75">
      <w:pPr>
        <w:pStyle w:val="bullet2"/>
        <w:rPr>
          <w:ins w:id="158" w:author="motioncomposer" w:date="2017-12-21T19:52:00Z"/>
        </w:rPr>
      </w:pPr>
      <w:ins w:id="159" w:author="motioncomposer" w:date="2017-12-21T19:52:00Z">
        <w:r w:rsidRPr="00624C44">
          <w:t>It “lights up” when music is played, so the box needs to be semi-transparent. This lighting should be able to be bright, or dim, or turned off (via software).  Not fancy:  simple white light.</w:t>
        </w:r>
      </w:ins>
    </w:p>
    <w:p w14:paraId="7DF2D982" w14:textId="77777777" w:rsidR="00A321F0" w:rsidRPr="00624C44" w:rsidRDefault="00A321F0" w:rsidP="00502E75">
      <w:pPr>
        <w:pStyle w:val="bullet1"/>
        <w:rPr>
          <w:ins w:id="160" w:author="motioncomposer" w:date="2017-12-21T19:52:00Z"/>
        </w:rPr>
      </w:pPr>
    </w:p>
    <w:p w14:paraId="688F44F6" w14:textId="77777777" w:rsidR="00A321F0" w:rsidRPr="00624C44" w:rsidRDefault="00A321F0" w:rsidP="00A321F0">
      <w:pPr>
        <w:rPr>
          <w:ins w:id="161" w:author="motioncomposer" w:date="2017-12-21T19:52:00Z"/>
          <w:lang w:val="en-US"/>
        </w:rPr>
      </w:pPr>
    </w:p>
    <w:p w14:paraId="5B559191" w14:textId="77777777" w:rsidR="00A321F0" w:rsidRPr="00624C44" w:rsidRDefault="00A321F0" w:rsidP="00A321F0">
      <w:pPr>
        <w:rPr>
          <w:ins w:id="162" w:author="motioncomposer" w:date="2017-12-21T19:52:00Z"/>
          <w:lang w:val="en-US"/>
        </w:rPr>
      </w:pPr>
      <w:ins w:id="163" w:author="motioncomposer" w:date="2017-12-21T19:52:00Z">
        <w:r w:rsidRPr="00624C44">
          <w:rPr>
            <w:lang w:val="en-US"/>
          </w:rPr>
          <w:t xml:space="preserve">One Possible Design Sketch (by </w:t>
        </w:r>
        <w:proofErr w:type="spellStart"/>
        <w:r w:rsidRPr="00624C44">
          <w:rPr>
            <w:lang w:val="en-US"/>
          </w:rPr>
          <w:t>Nicolò</w:t>
        </w:r>
        <w:proofErr w:type="spellEnd"/>
        <w:r w:rsidRPr="00624C44">
          <w:rPr>
            <w:lang w:val="en-US"/>
          </w:rPr>
          <w:t>):</w:t>
        </w:r>
      </w:ins>
    </w:p>
    <w:p w14:paraId="7CBE5FB5" w14:textId="77777777" w:rsidR="00A321F0" w:rsidRPr="00624C44" w:rsidRDefault="00A321F0" w:rsidP="00A321F0">
      <w:pPr>
        <w:rPr>
          <w:ins w:id="164" w:author="motioncomposer" w:date="2017-12-21T19:52:00Z"/>
          <w:lang w:val="en-US"/>
        </w:rPr>
      </w:pPr>
    </w:p>
    <w:p w14:paraId="2E6AA282" w14:textId="77777777" w:rsidR="00A321F0" w:rsidRPr="00624C44" w:rsidRDefault="00A321F0" w:rsidP="00A321F0">
      <w:pPr>
        <w:rPr>
          <w:ins w:id="165" w:author="motioncomposer" w:date="2017-12-21T19:52:00Z"/>
          <w:lang w:val="en-US"/>
        </w:rPr>
      </w:pPr>
    </w:p>
    <w:p w14:paraId="4BE92387" w14:textId="77777777" w:rsidR="00A321F0" w:rsidRPr="00624C44" w:rsidRDefault="00A321F0" w:rsidP="00A321F0">
      <w:pPr>
        <w:rPr>
          <w:ins w:id="166" w:author="motioncomposer" w:date="2017-12-21T19:52:00Z"/>
          <w:lang w:val="en-US"/>
        </w:rPr>
      </w:pPr>
    </w:p>
    <w:p w14:paraId="4A04C4C3" w14:textId="77777777" w:rsidR="00A321F0" w:rsidRPr="00624C44" w:rsidRDefault="00A321F0" w:rsidP="00A321F0">
      <w:pPr>
        <w:rPr>
          <w:ins w:id="167" w:author="motioncomposer" w:date="2017-12-21T19:52:00Z"/>
          <w:lang w:val="en-US"/>
        </w:rPr>
      </w:pPr>
    </w:p>
    <w:p w14:paraId="33FD5B0F" w14:textId="77777777" w:rsidR="00A321F0" w:rsidRPr="00624C44" w:rsidRDefault="002938FE" w:rsidP="00A321F0">
      <w:pPr>
        <w:rPr>
          <w:ins w:id="168" w:author="motioncomposer" w:date="2017-12-21T19:52:00Z"/>
          <w:lang w:val="en-US"/>
        </w:rPr>
      </w:pPr>
      <w:ins w:id="169" w:author="motioncomposer" w:date="2017-12-21T19:52:00Z">
        <w:r w:rsidRPr="00624C44">
          <w:rPr>
            <w:noProof/>
            <w:lang w:val="en-GB" w:eastAsia="en-GB"/>
          </w:rPr>
          <w:lastRenderedPageBreak/>
          <w:drawing>
            <wp:inline distT="0" distB="0" distL="0" distR="0" wp14:anchorId="718203C0" wp14:editId="23D6C427">
              <wp:extent cx="5850255" cy="4560258"/>
              <wp:effectExtent l="0" t="0" r="0" b="12065"/>
              <wp:docPr id="5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a:ext>
                        </a:extLst>
                      </a:blip>
                      <a:srcRect/>
                      <a:stretch>
                        <a:fillRect/>
                      </a:stretch>
                    </pic:blipFill>
                    <pic:spPr bwMode="auto">
                      <a:xfrm>
                        <a:off x="0" y="0"/>
                        <a:ext cx="5850255" cy="4560258"/>
                      </a:xfrm>
                      <a:prstGeom prst="rect">
                        <a:avLst/>
                      </a:prstGeom>
                      <a:noFill/>
                      <a:ln>
                        <a:noFill/>
                      </a:ln>
                    </pic:spPr>
                  </pic:pic>
                </a:graphicData>
              </a:graphic>
            </wp:inline>
          </w:drawing>
        </w:r>
      </w:ins>
    </w:p>
    <w:p w14:paraId="199B2FB5" w14:textId="77777777" w:rsidR="00D926EC" w:rsidRPr="00624C44" w:rsidRDefault="00484316" w:rsidP="000C24EF">
      <w:pPr>
        <w:pStyle w:val="Heading5"/>
        <w:rPr>
          <w:ins w:id="170" w:author="motioncomposer" w:date="2017-12-21T19:52:00Z"/>
          <w:lang w:val="en-US"/>
        </w:rPr>
      </w:pPr>
      <w:ins w:id="171" w:author="motioncomposer" w:date="2017-12-21T19:52:00Z">
        <w:r w:rsidRPr="00624C44">
          <w:rPr>
            <w:lang w:val="en-US"/>
          </w:rPr>
          <w:t>Additional</w:t>
        </w:r>
        <w:r w:rsidR="00A321F0" w:rsidRPr="00624C44">
          <w:rPr>
            <w:lang w:val="en-US"/>
          </w:rPr>
          <w:t xml:space="preserve"> </w:t>
        </w:r>
        <w:r w:rsidR="002938FE" w:rsidRPr="00624C44">
          <w:rPr>
            <w:lang w:val="en-US"/>
          </w:rPr>
          <w:t xml:space="preserve">Chassis </w:t>
        </w:r>
        <w:r w:rsidR="00A321F0" w:rsidRPr="00624C44">
          <w:rPr>
            <w:lang w:val="en-US"/>
          </w:rPr>
          <w:t xml:space="preserve">Issues </w:t>
        </w:r>
        <w:r w:rsidR="002938FE" w:rsidRPr="00624C44">
          <w:rPr>
            <w:lang w:val="en-US"/>
          </w:rPr>
          <w:t>(under d</w:t>
        </w:r>
        <w:r w:rsidR="00A321F0" w:rsidRPr="00624C44">
          <w:rPr>
            <w:lang w:val="en-US"/>
          </w:rPr>
          <w:t>iscussion</w:t>
        </w:r>
        <w:r w:rsidR="002938FE" w:rsidRPr="00624C44">
          <w:rPr>
            <w:lang w:val="en-US"/>
          </w:rPr>
          <w:t>)</w:t>
        </w:r>
        <w:r w:rsidR="00D926EC" w:rsidRPr="00624C44">
          <w:rPr>
            <w:lang w:val="en-US"/>
          </w:rPr>
          <w:t xml:space="preserve">  </w:t>
        </w:r>
      </w:ins>
    </w:p>
    <w:p w14:paraId="4126C45A" w14:textId="1979C913" w:rsidR="00D926EC" w:rsidRPr="00624C44" w:rsidRDefault="00D926EC" w:rsidP="00CA7668">
      <w:pPr>
        <w:pStyle w:val="bullet2"/>
      </w:pPr>
      <w:r w:rsidRPr="00624C44">
        <w:t>mountable on a tripod (to be discussed)</w:t>
      </w:r>
    </w:p>
    <w:p w14:paraId="5FC7A4A0" w14:textId="2CF875E8" w:rsidR="00D926EC" w:rsidRPr="00624C44" w:rsidRDefault="00D926EC" w:rsidP="00CA7668">
      <w:pPr>
        <w:pStyle w:val="bullet2"/>
        <w:rPr>
          <w:del w:id="172" w:author="motioncomposer" w:date="2017-12-21T19:52:00Z"/>
        </w:rPr>
      </w:pPr>
      <w:moveFromRangeStart w:id="173" w:author="motioncomposer" w:date="2017-12-21T19:52:00Z" w:name="move375505286"/>
      <w:moveFrom w:id="174" w:author="motioncomposer" w:date="2017-12-21T19:52:00Z">
        <w:r w:rsidRPr="00624C44">
          <w:t>robust</w:t>
        </w:r>
        <w:moveFromRangeStart w:id="175" w:author="motioncomposer" w:date="2017-12-21T19:52:00Z" w:name="move375505280"/>
        <w:moveFromRangeEnd w:id="173"/>
        <w:r w:rsidRPr="00624C44">
          <w:t>CE certificati</w:t>
        </w:r>
      </w:moveFrom>
      <w:moveFromRangeEnd w:id="175"/>
      <w:del w:id="176" w:author="motioncomposer" w:date="2017-12-21T19:52:00Z">
        <w:r w:rsidRPr="00624C44">
          <w:delText>quiet operation (particularly cooling fans should be quiet)</w:delText>
        </w:r>
      </w:del>
    </w:p>
    <w:p w14:paraId="141B79E7" w14:textId="09036C2A" w:rsidR="00D926EC" w:rsidRPr="00624C44" w:rsidRDefault="00D926EC" w:rsidP="00CA7668">
      <w:pPr>
        <w:pStyle w:val="bullet2"/>
      </w:pPr>
      <w:r w:rsidRPr="00624C44">
        <w:t xml:space="preserve">indicator lights, visible to the user.  </w:t>
      </w:r>
      <w:del w:id="177" w:author="motioncomposer" w:date="2017-12-21T19:52:00Z">
        <w:r w:rsidRPr="00624C44">
          <w:delText>While the normal way to I/O with the MC is using the tablet controller, however, some lights are desirable:</w:delText>
        </w:r>
      </w:del>
    </w:p>
    <w:p w14:paraId="7D20427E" w14:textId="77777777" w:rsidR="00D926EC" w:rsidRPr="00624C44" w:rsidRDefault="00D926EC" w:rsidP="00CA7668">
      <w:pPr>
        <w:pStyle w:val="bullet2"/>
        <w:numPr>
          <w:ilvl w:val="1"/>
          <w:numId w:val="3"/>
        </w:numPr>
        <w:ind w:left="1134"/>
      </w:pPr>
      <w:r w:rsidRPr="00624C44">
        <w:t xml:space="preserve">to show that it is “on” </w:t>
      </w:r>
    </w:p>
    <w:p w14:paraId="59A3E916" w14:textId="012FD920" w:rsidR="00D926EC" w:rsidRPr="00624C44" w:rsidRDefault="00D926EC" w:rsidP="00CA7668">
      <w:pPr>
        <w:pStyle w:val="bullet2"/>
        <w:numPr>
          <w:ilvl w:val="1"/>
          <w:numId w:val="3"/>
        </w:numPr>
        <w:ind w:left="1134"/>
      </w:pPr>
      <w:r w:rsidRPr="00624C44">
        <w:t xml:space="preserve">to show when a Player is present, in the correct position, </w:t>
      </w:r>
      <w:ins w:id="178" w:author="motioncomposer" w:date="2017-12-21T19:52:00Z">
        <w:r w:rsidR="00484316" w:rsidRPr="00624C44">
          <w:t>and/</w:t>
        </w:r>
      </w:ins>
      <w:r w:rsidRPr="00624C44">
        <w:t>or active</w:t>
      </w:r>
    </w:p>
    <w:p w14:paraId="63593929" w14:textId="23A942A5" w:rsidR="00D926EC" w:rsidRPr="00624C44" w:rsidRDefault="00D926EC" w:rsidP="00CA7668">
      <w:pPr>
        <w:pStyle w:val="bullet2"/>
        <w:numPr>
          <w:ilvl w:val="1"/>
          <w:numId w:val="3"/>
        </w:numPr>
        <w:ind w:left="1134"/>
        <w:rPr>
          <w:del w:id="179" w:author="motioncomposer" w:date="2017-12-21T19:52:00Z"/>
        </w:rPr>
      </w:pPr>
      <w:r w:rsidRPr="00624C44">
        <w:t>show when movement is causing sounds. This “visual cue” is often helpful for</w:t>
      </w:r>
      <w:ins w:id="180" w:author="motioncomposer" w:date="2017-12-21T19:52:00Z">
        <w:r w:rsidR="00484316" w:rsidRPr="00624C44">
          <w:t xml:space="preserve"> a </w:t>
        </w:r>
      </w:ins>
      <w:del w:id="181" w:author="motioncomposer" w:date="2017-12-21T19:52:00Z">
        <w:r w:rsidRPr="00624C44">
          <w:delText>:</w:delText>
        </w:r>
      </w:del>
    </w:p>
    <w:p w14:paraId="1491F8C6" w14:textId="27276C58" w:rsidR="00D926EC" w:rsidRPr="00624C44" w:rsidRDefault="00D926EC" w:rsidP="00CA7668">
      <w:pPr>
        <w:pStyle w:val="bullet2"/>
        <w:numPr>
          <w:ilvl w:val="1"/>
          <w:numId w:val="3"/>
        </w:numPr>
        <w:ind w:left="1134"/>
      </w:pPr>
      <w:r w:rsidRPr="00624C44">
        <w:t>deaf person</w:t>
      </w:r>
    </w:p>
    <w:p w14:paraId="2F6E7941" w14:textId="77777777" w:rsidR="00484316" w:rsidRPr="00624C44" w:rsidRDefault="00484316" w:rsidP="00CA7668">
      <w:pPr>
        <w:pStyle w:val="bullet2"/>
        <w:numPr>
          <w:ilvl w:val="1"/>
          <w:numId w:val="3"/>
        </w:numPr>
        <w:ind w:left="1134"/>
        <w:rPr>
          <w:ins w:id="182" w:author="motioncomposer" w:date="2017-12-21T19:52:00Z"/>
        </w:rPr>
      </w:pPr>
      <w:ins w:id="183" w:author="motioncomposer" w:date="2017-12-21T19:52:00Z">
        <w:r w:rsidRPr="00624C44">
          <w:t xml:space="preserve">warn when the player is too close to the camera (the warning should not be too strong, since “being too close” is a matter of how it is being used.  Normally, the idea would be to warn when “the whole body, with arms stretched overhead cannot be seen”), but, for someone in a small room, who is only using one body part to play music, they may want to be closer than that).  Thus, an indicator light (on the chassis, or GUI) sounds useful, but not a large blinking red light, etc. </w:t>
        </w:r>
      </w:ins>
    </w:p>
    <w:p w14:paraId="70F2B2AF" w14:textId="3C2E7244" w:rsidR="00D926EC" w:rsidRPr="00624C44" w:rsidRDefault="00484316" w:rsidP="00502E75">
      <w:pPr>
        <w:pStyle w:val="bullet1"/>
        <w:rPr>
          <w:del w:id="184" w:author="motioncomposer" w:date="2017-12-21T19:52:00Z"/>
        </w:rPr>
      </w:pPr>
      <w:ins w:id="185" w:author="motioncomposer" w:date="2017-12-21T19:52:00Z">
        <w:r w:rsidRPr="00624C44">
          <w:t xml:space="preserve">While the normal way to I/O with the MC is using the tablet controller, some </w:t>
        </w:r>
      </w:ins>
      <w:del w:id="186" w:author="motioncomposer" w:date="2017-12-21T19:52:00Z">
        <w:r w:rsidR="00D926EC" w:rsidRPr="00624C44">
          <w:delText>can be very important to help the user to understand the causal relationship.  The visual cue reinforces the audio.  It is particularly helpful in working with certain pathologies, such as ASD (Autism Spectral Disorder) patients. The operator can choose to deactivate this feature, since it can also be distracting.</w:delText>
        </w:r>
      </w:del>
    </w:p>
    <w:p w14:paraId="29BDC6C8" w14:textId="77777777" w:rsidR="00D926EC" w:rsidRPr="00624C44" w:rsidRDefault="00D926EC" w:rsidP="00502E75">
      <w:pPr>
        <w:pStyle w:val="bullet1"/>
        <w:rPr>
          <w:del w:id="187" w:author="motioncomposer" w:date="2017-12-21T19:52:00Z"/>
        </w:rPr>
      </w:pPr>
      <w:del w:id="188" w:author="motioncomposer" w:date="2017-12-21T19:52:00Z">
        <w:r w:rsidRPr="00624C44">
          <w:delText xml:space="preserve">show errors </w:delText>
        </w:r>
      </w:del>
    </w:p>
    <w:p w14:paraId="707FAD03" w14:textId="77777777" w:rsidR="00D926EC" w:rsidRPr="00624C44" w:rsidRDefault="00D926EC" w:rsidP="00502E75">
      <w:pPr>
        <w:pStyle w:val="bullet1"/>
        <w:rPr>
          <w:del w:id="189" w:author="motioncomposer" w:date="2017-12-21T19:52:00Z"/>
        </w:rPr>
      </w:pPr>
      <w:del w:id="190" w:author="motioncomposer" w:date="2017-12-21T19:52:00Z">
        <w:r w:rsidRPr="00624C44">
          <w:delText>warn when the player is too close to the camera</w:delText>
        </w:r>
      </w:del>
    </w:p>
    <w:p w14:paraId="5CE26D03" w14:textId="77777777" w:rsidR="00755067" w:rsidRPr="00624C44" w:rsidRDefault="00D926EC" w:rsidP="00502E75">
      <w:pPr>
        <w:pStyle w:val="bullet1"/>
        <w:rPr>
          <w:ins w:id="191" w:author="motioncomposer" w:date="2017-12-21T19:52:00Z"/>
        </w:rPr>
      </w:pPr>
      <w:r w:rsidRPr="00624C44">
        <w:t xml:space="preserve">indicator lights </w:t>
      </w:r>
      <w:ins w:id="192" w:author="motioncomposer" w:date="2017-12-21T19:52:00Z">
        <w:r w:rsidR="00484316" w:rsidRPr="00624C44">
          <w:t xml:space="preserve">may be desirable.  </w:t>
        </w:r>
      </w:ins>
    </w:p>
    <w:p w14:paraId="5DAB0D01" w14:textId="53BE8AEF" w:rsidR="00D926EC" w:rsidRPr="00624C44" w:rsidRDefault="00484316" w:rsidP="00CA7668">
      <w:pPr>
        <w:pStyle w:val="bullet1"/>
      </w:pPr>
      <w:ins w:id="193" w:author="motioncomposer" w:date="2017-12-21T19:52:00Z">
        <w:r w:rsidRPr="00624C44">
          <w:t xml:space="preserve">A power light is normal, but the others </w:t>
        </w:r>
      </w:ins>
      <w:r w:rsidR="00D926EC" w:rsidRPr="00624C44">
        <w:t xml:space="preserve">could </w:t>
      </w:r>
      <w:ins w:id="194" w:author="motioncomposer" w:date="2017-12-21T19:52:00Z">
        <w:r w:rsidRPr="00624C44">
          <w:t xml:space="preserve">just be confusing and redundant to the tablet. </w:t>
        </w:r>
      </w:ins>
      <w:del w:id="195" w:author="motioncomposer" w:date="2017-12-21T19:52:00Z">
        <w:r w:rsidR="00D926EC" w:rsidRPr="00624C44">
          <w:delText>be inside the chassis, e.g. “lighting-up” a semi-transparent PVC</w:delText>
        </w:r>
      </w:del>
    </w:p>
    <w:p w14:paraId="3307EAA2" w14:textId="77777777" w:rsidR="00A47D84" w:rsidRPr="00624C44" w:rsidRDefault="00A47D84" w:rsidP="00502E75">
      <w:pPr>
        <w:pStyle w:val="bullet1"/>
        <w:rPr>
          <w:ins w:id="196" w:author="motioncomposer" w:date="2017-12-21T19:52:00Z"/>
        </w:rPr>
      </w:pPr>
    </w:p>
    <w:p w14:paraId="51C12623" w14:textId="77777777" w:rsidR="000B47A2" w:rsidRPr="00624C44" w:rsidRDefault="00755067" w:rsidP="00502E75">
      <w:pPr>
        <w:pStyle w:val="bullet1"/>
        <w:rPr>
          <w:ins w:id="197" w:author="motioncomposer" w:date="2017-12-21T19:52:00Z"/>
        </w:rPr>
      </w:pPr>
      <w:ins w:id="198" w:author="motioncomposer" w:date="2017-12-21T19:52:00Z">
        <w:r w:rsidRPr="00624C44">
          <w:rPr>
            <w:noProof/>
            <w:lang w:val="en-GB" w:eastAsia="en-GB"/>
            <w:rPrChange w:id="199" w:author="Unknown">
              <w:rPr>
                <w:noProof/>
                <w:color w:val="auto"/>
                <w:lang w:val="en-GB" w:eastAsia="en-GB"/>
              </w:rPr>
            </w:rPrChange>
          </w:rPr>
          <mc:AlternateContent>
            <mc:Choice Requires="wps">
              <w:drawing>
                <wp:inline distT="0" distB="0" distL="0" distR="0" wp14:anchorId="4DA69A75" wp14:editId="0B806B0D">
                  <wp:extent cx="5101167" cy="2739178"/>
                  <wp:effectExtent l="0" t="0" r="4445" b="4445"/>
                  <wp:docPr id="524" name="Text Box 524"/>
                  <wp:cNvGraphicFramePr/>
                  <a:graphic xmlns:a="http://schemas.openxmlformats.org/drawingml/2006/main">
                    <a:graphicData uri="http://schemas.microsoft.com/office/word/2010/wordprocessingShape">
                      <wps:wsp>
                        <wps:cNvSpPr txBox="1"/>
                        <wps:spPr>
                          <a:xfrm>
                            <a:off x="0" y="0"/>
                            <a:ext cx="5101167" cy="2739178"/>
                          </a:xfrm>
                          <a:prstGeom prst="rect">
                            <a:avLst/>
                          </a:prstGeom>
                          <a:solidFill>
                            <a:schemeClr val="bg2">
                              <a:lumMod val="90000"/>
                            </a:schemeClr>
                          </a:solidFill>
                          <a:ln w="12700" cap="flat" cmpd="sng" algn="ctr">
                            <a:no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FE4D2F5" w14:textId="77777777" w:rsidR="00D124BC" w:rsidRDefault="00D124BC" w:rsidP="00502E75">
                              <w:pPr>
                                <w:pStyle w:val="bullet1"/>
                                <w:rPr>
                                  <w:ins w:id="200" w:author="motioncomposer" w:date="2017-12-21T19:52:00Z"/>
                                </w:rPr>
                              </w:pPr>
                              <w:ins w:id="201" w:author="motioncomposer" w:date="2017-12-21T19:52:00Z">
                                <w:r>
                                  <w:t>NOTES by AXEL PATZOLD</w:t>
                                </w:r>
                              </w:ins>
                            </w:p>
                            <w:p w14:paraId="187DDC92" w14:textId="77777777" w:rsidR="00D124BC" w:rsidRDefault="00D124BC" w:rsidP="00502E75">
                              <w:pPr>
                                <w:pStyle w:val="bullet1"/>
                                <w:rPr>
                                  <w:ins w:id="202" w:author="motioncomposer" w:date="2017-12-21T19:52:00Z"/>
                                </w:rPr>
                              </w:pPr>
                            </w:p>
                            <w:p w14:paraId="2F837F2B" w14:textId="77777777" w:rsidR="00D124BC" w:rsidRPr="00755067" w:rsidRDefault="00D124BC" w:rsidP="00502E75">
                              <w:pPr>
                                <w:pStyle w:val="bullet1"/>
                                <w:rPr>
                                  <w:ins w:id="203" w:author="motioncomposer" w:date="2017-12-21T19:52:00Z"/>
                                </w:rPr>
                              </w:pPr>
                              <w:ins w:id="204" w:author="motioncomposer" w:date="2017-12-21T19:52:00Z">
                                <w:r w:rsidRPr="00755067">
                                  <w:t>* We don't think a dedicated hardwa</w:t>
                                </w:r>
                                <w:r>
                                  <w:t xml:space="preserve">re platform (like </w:t>
                                </w:r>
                                <w:proofErr w:type="spellStart"/>
                                <w:r>
                                  <w:t>Nvidia</w:t>
                                </w:r>
                                <w:proofErr w:type="spellEnd"/>
                                <w:r>
                                  <w:t xml:space="preserve"> Jetson </w:t>
                                </w:r>
                                <w:r w:rsidRPr="00755067">
                                  <w:t>board) is a good choice. We are not s</w:t>
                                </w:r>
                                <w:r>
                                  <w:t xml:space="preserve">ure about the </w:t>
                                </w:r>
                                <w:proofErr w:type="spellStart"/>
                                <w:r>
                                  <w:t>Nvidia</w:t>
                                </w:r>
                                <w:proofErr w:type="spellEnd"/>
                                <w:r>
                                  <w:t xml:space="preserve"> roadmap to </w:t>
                                </w:r>
                                <w:r w:rsidRPr="00755067">
                                  <w:t>this product, the availability and so on ...</w:t>
                                </w:r>
                                <w:r w:rsidRPr="00755067">
                                  <w:br/>
                                </w:r>
                                <w:r w:rsidRPr="00755067">
                                  <w:br/>
                                  <w:t>* We suggest a high available standard pl</w:t>
                                </w:r>
                                <w:r>
                                  <w:t xml:space="preserve">atform for the mainboard (e. g. </w:t>
                                </w:r>
                                <w:r w:rsidRPr="00755067">
                                  <w:t xml:space="preserve">µATX). It should be possible to add a </w:t>
                                </w:r>
                                <w:proofErr w:type="spellStart"/>
                                <w:r w:rsidRPr="00755067">
                                  <w:t>N</w:t>
                                </w:r>
                                <w:r>
                                  <w:t>vidia</w:t>
                                </w:r>
                                <w:proofErr w:type="spellEnd"/>
                                <w:r>
                                  <w:t xml:space="preserve"> graphic card, but if this </w:t>
                                </w:r>
                                <w:r w:rsidRPr="00755067">
                                  <w:t>option will be necessary is not clear at the moment.</w:t>
                                </w:r>
                                <w:r w:rsidRPr="00755067">
                                  <w:br/>
                                </w:r>
                                <w:r w:rsidRPr="00755067">
                                  <w:br/>
                                  <w:t>* Every interface (e. g. USB, HDMI ...)</w:t>
                                </w:r>
                                <w:r>
                                  <w:t xml:space="preserve"> that is passed out for service </w:t>
                                </w:r>
                                <w:r w:rsidRPr="00755067">
                                  <w:t>reasons or something else should be con</w:t>
                                </w:r>
                                <w:r>
                                  <w:t xml:space="preserve">nected to the MC housing with a </w:t>
                                </w:r>
                                <w:r w:rsidRPr="00755067">
                                  <w:t>short cable and not directly from the u</w:t>
                                </w:r>
                                <w:r>
                                  <w:t xml:space="preserve">sed board. </w:t>
                                </w:r>
                                <w:proofErr w:type="gramStart"/>
                                <w:r>
                                  <w:t>So</w:t>
                                </w:r>
                                <w:proofErr w:type="gramEnd"/>
                                <w:r>
                                  <w:t xml:space="preserve"> the type of board </w:t>
                                </w:r>
                                <w:r w:rsidRPr="00755067">
                                  <w:t>can be changed without changing the layout of the MC box.</w:t>
                                </w:r>
                              </w:ins>
                            </w:p>
                            <w:p w14:paraId="62B25BF3" w14:textId="77777777" w:rsidR="00D124BC" w:rsidRPr="00755067" w:rsidRDefault="00D124BC" w:rsidP="00502E75">
                              <w:pPr>
                                <w:pStyle w:val="bullet1"/>
                                <w:rPr>
                                  <w:ins w:id="205" w:author="motioncomposer" w:date="2017-12-21T19:52:00Z"/>
                                </w:rPr>
                              </w:pPr>
                            </w:p>
                            <w:p w14:paraId="6F7E767B" w14:textId="77777777" w:rsidR="00D124BC" w:rsidRPr="00755067" w:rsidRDefault="00D124BC" w:rsidP="00755067">
                              <w:pPr>
                                <w:rPr>
                                  <w:ins w:id="206" w:author="motioncomposer" w:date="2017-12-21T19:52:00Z"/>
                                  <w:rFonts w:ascii="Blender Pro Thin" w:hAnsi="Blender Pro Thin"/>
                                  <w:color w:val="3366FF"/>
                                  <w:szCs w:val="20"/>
                                  <w:lang w:val="en-US"/>
                                </w:rPr>
                              </w:pPr>
                              <w:ins w:id="207" w:author="motioncomposer" w:date="2017-12-21T19:52:00Z">
                                <w:r w:rsidRPr="00755067">
                                  <w:rPr>
                                    <w:rFonts w:ascii="Blender Pro Thin" w:hAnsi="Blender Pro Thin"/>
                                    <w:color w:val="3366FF"/>
                                    <w:szCs w:val="20"/>
                                    <w:lang w:val="en-US"/>
                                  </w:rPr>
                                  <w:t xml:space="preserve">* For the current idea - Basler Ethernet </w:t>
                                </w:r>
                                <w:r>
                                  <w:rPr>
                                    <w:rFonts w:ascii="Blender Pro Thin" w:hAnsi="Blender Pro Thin"/>
                                    <w:color w:val="3366FF"/>
                                    <w:szCs w:val="20"/>
                                    <w:lang w:val="en-US"/>
                                  </w:rPr>
                                  <w:t xml:space="preserve">cameras - the board should also </w:t>
                                </w:r>
                                <w:r w:rsidRPr="00755067">
                                  <w:rPr>
                                    <w:rFonts w:ascii="Blender Pro Thin" w:hAnsi="Blender Pro Thin"/>
                                    <w:color w:val="3366FF"/>
                                    <w:szCs w:val="20"/>
                                    <w:lang w:val="en-US"/>
                                  </w:rPr>
                                  <w:t xml:space="preserve">have another </w:t>
                                </w:r>
                                <w:proofErr w:type="spellStart"/>
                                <w:r w:rsidRPr="00755067">
                                  <w:rPr>
                                    <w:rFonts w:ascii="Blender Pro Thin" w:hAnsi="Blender Pro Thin"/>
                                    <w:color w:val="3366FF"/>
                                    <w:szCs w:val="20"/>
                                    <w:lang w:val="en-US"/>
                                  </w:rPr>
                                  <w:t>PCIe</w:t>
                                </w:r>
                                <w:proofErr w:type="spellEnd"/>
                                <w:r w:rsidRPr="00755067">
                                  <w:rPr>
                                    <w:rFonts w:ascii="Blender Pro Thin" w:hAnsi="Blender Pro Thin"/>
                                    <w:color w:val="3366FF"/>
                                    <w:szCs w:val="20"/>
                                    <w:lang w:val="en-US"/>
                                  </w:rPr>
                                  <w:t xml:space="preserve"> slot for a network card. A good technical soluti</w:t>
                                </w:r>
                                <w:r>
                                  <w:rPr>
                                    <w:rFonts w:ascii="Blender Pro Thin" w:hAnsi="Blender Pro Thin"/>
                                    <w:color w:val="3366FF"/>
                                    <w:szCs w:val="20"/>
                                    <w:lang w:val="en-US"/>
                                  </w:rPr>
                                  <w:t xml:space="preserve">on is </w:t>
                                </w:r>
                                <w:r w:rsidRPr="00755067">
                                  <w:rPr>
                                    <w:rFonts w:ascii="Blender Pro Thin" w:hAnsi="Blender Pro Thin"/>
                                    <w:color w:val="3366FF"/>
                                    <w:szCs w:val="20"/>
                                    <w:lang w:val="en-US"/>
                                  </w:rPr>
                                  <w:t>a 2-port Power over Ethernet card (or a 4-port version is available for the same price, even sometimes cheaper). So only one cable for each camera is needed to get it working. There must be a power connector for the network card (https://de.wikipedia.org/wiki/Molex).</w:t>
                                </w:r>
                              </w:ins>
                            </w:p>
                            <w:p w14:paraId="61943A87" w14:textId="77777777" w:rsidR="00D124BC" w:rsidRPr="00755067" w:rsidRDefault="00D124BC" w:rsidP="00755067">
                              <w:pPr>
                                <w:pStyle w:val="Heading5"/>
                                <w:rPr>
                                  <w:ins w:id="208" w:author="motioncomposer" w:date="2017-12-21T19:52:00Z"/>
                                  <w:szCs w:val="20"/>
                                  <w:lang w:val="en-US"/>
                                </w:rPr>
                              </w:pPr>
                            </w:p>
                            <w:p w14:paraId="0E9631FA" w14:textId="77777777" w:rsidR="00D124BC" w:rsidRPr="00755067" w:rsidRDefault="00D124BC" w:rsidP="00755067">
                              <w:pPr>
                                <w:rPr>
                                  <w:ins w:id="209" w:author="motioncomposer" w:date="2017-12-21T19:52:00Z"/>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DA69A75" id="_x0000_t202" coordsize="21600,21600" o:spt="202" path="m0,0l0,21600,21600,21600,21600,0xe">
                  <v:stroke joinstyle="miter"/>
                  <v:path gradientshapeok="t" o:connecttype="rect"/>
                </v:shapetype>
                <v:shape id="Text Box 524" o:spid="_x0000_s1026" type="#_x0000_t202" style="width:401.65pt;height:215.7pt;visibility:visible;mso-wrap-style:square;mso-left-percent:-10001;mso-top-percent:-10001;mso-position-horizontal:absolute;mso-position-horizontal-relative:char;mso-position-vertical:absolute;mso-position-vertical-relative:line;mso-left-percent:-10001;mso-top-percent:-10001;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" fillcolor="#ddd8c2 [2894]" stroked="f" strokeweight="1pt">
                  <v:textbox>
                    <w:txbxContent>
                      <w:p w14:paraId="4FE4D2F5" w14:textId="77777777" w:rsidR="00D124BC" w:rsidRDefault="00D124BC" w:rsidP="00502E75">
                        <w:pPr>
                          <w:pStyle w:val="bullet1"/>
                          <w:rPr>
                            <w:ins w:id="210" w:author="motioncomposer" w:date="2017-12-21T19:52:00Z"/>
                          </w:rPr>
                        </w:pPr>
                        <w:ins w:id="211" w:author="motioncomposer" w:date="2017-12-21T19:52:00Z">
                          <w:r>
                            <w:t>NOTES by AXEL PATZOLD</w:t>
                          </w:r>
                        </w:ins>
                      </w:p>
                      <w:p w14:paraId="187DDC92" w14:textId="77777777" w:rsidR="00D124BC" w:rsidRDefault="00D124BC" w:rsidP="00502E75">
                        <w:pPr>
                          <w:pStyle w:val="bullet1"/>
                          <w:rPr>
                            <w:ins w:id="212" w:author="motioncomposer" w:date="2017-12-21T19:52:00Z"/>
                          </w:rPr>
                        </w:pPr>
                      </w:p>
                      <w:p w14:paraId="2F837F2B" w14:textId="77777777" w:rsidR="00D124BC" w:rsidRPr="00755067" w:rsidRDefault="00D124BC" w:rsidP="00502E75">
                        <w:pPr>
                          <w:pStyle w:val="bullet1"/>
                          <w:rPr>
                            <w:ins w:id="213" w:author="motioncomposer" w:date="2017-12-21T19:52:00Z"/>
                          </w:rPr>
                        </w:pPr>
                        <w:ins w:id="214" w:author="motioncomposer" w:date="2017-12-21T19:52:00Z">
                          <w:r w:rsidRPr="00755067">
                            <w:t>* We don't think a dedicated hardwa</w:t>
                          </w:r>
                          <w:r>
                            <w:t xml:space="preserve">re platform (like </w:t>
                          </w:r>
                          <w:proofErr w:type="spellStart"/>
                          <w:r>
                            <w:t>Nvidia</w:t>
                          </w:r>
                          <w:proofErr w:type="spellEnd"/>
                          <w:r>
                            <w:t xml:space="preserve"> Jetson </w:t>
                          </w:r>
                          <w:r w:rsidRPr="00755067">
                            <w:t>board) is a good choice. We are not s</w:t>
                          </w:r>
                          <w:r>
                            <w:t xml:space="preserve">ure about the </w:t>
                          </w:r>
                          <w:proofErr w:type="spellStart"/>
                          <w:r>
                            <w:t>Nvidia</w:t>
                          </w:r>
                          <w:proofErr w:type="spellEnd"/>
                          <w:r>
                            <w:t xml:space="preserve"> roadmap to </w:t>
                          </w:r>
                          <w:r w:rsidRPr="00755067">
                            <w:t>this product, the availability and so on ...</w:t>
                          </w:r>
                          <w:r w:rsidRPr="00755067">
                            <w:br/>
                          </w:r>
                          <w:r w:rsidRPr="00755067">
                            <w:br/>
                            <w:t>* We suggest a high available standard pl</w:t>
                          </w:r>
                          <w:r>
                            <w:t xml:space="preserve">atform for the mainboard (e. g. </w:t>
                          </w:r>
                          <w:r w:rsidRPr="00755067">
                            <w:t xml:space="preserve">µATX). It should be possible to add a </w:t>
                          </w:r>
                          <w:proofErr w:type="spellStart"/>
                          <w:r w:rsidRPr="00755067">
                            <w:t>N</w:t>
                          </w:r>
                          <w:r>
                            <w:t>vidia</w:t>
                          </w:r>
                          <w:proofErr w:type="spellEnd"/>
                          <w:r>
                            <w:t xml:space="preserve"> graphic card, but if this </w:t>
                          </w:r>
                          <w:r w:rsidRPr="00755067">
                            <w:t>option will be necessary is not clear at the moment.</w:t>
                          </w:r>
                          <w:r w:rsidRPr="00755067">
                            <w:br/>
                          </w:r>
                          <w:r w:rsidRPr="00755067">
                            <w:br/>
                            <w:t>* Every interface (e. g. USB, HDMI ...)</w:t>
                          </w:r>
                          <w:r>
                            <w:t xml:space="preserve"> that is passed out for service </w:t>
                          </w:r>
                          <w:r w:rsidRPr="00755067">
                            <w:t>reasons or something else should be con</w:t>
                          </w:r>
                          <w:r>
                            <w:t xml:space="preserve">nected to the MC housing with a </w:t>
                          </w:r>
                          <w:r w:rsidRPr="00755067">
                            <w:t>short cable and not directly from the u</w:t>
                          </w:r>
                          <w:r>
                            <w:t xml:space="preserve">sed board. </w:t>
                          </w:r>
                          <w:proofErr w:type="gramStart"/>
                          <w:r>
                            <w:t>So</w:t>
                          </w:r>
                          <w:proofErr w:type="gramEnd"/>
                          <w:r>
                            <w:t xml:space="preserve"> the type of board </w:t>
                          </w:r>
                          <w:r w:rsidRPr="00755067">
                            <w:t>can be changed without changing the layout of the MC box.</w:t>
                          </w:r>
                        </w:ins>
                      </w:p>
                      <w:p w14:paraId="62B25BF3" w14:textId="77777777" w:rsidR="00D124BC" w:rsidRPr="00755067" w:rsidRDefault="00D124BC" w:rsidP="00502E75">
                        <w:pPr>
                          <w:pStyle w:val="bullet1"/>
                          <w:rPr>
                            <w:ins w:id="215" w:author="motioncomposer" w:date="2017-12-21T19:52:00Z"/>
                          </w:rPr>
                        </w:pPr>
                      </w:p>
                      <w:p w14:paraId="6F7E767B" w14:textId="77777777" w:rsidR="00D124BC" w:rsidRPr="00755067" w:rsidRDefault="00D124BC" w:rsidP="00755067">
                        <w:pPr>
                          <w:rPr>
                            <w:ins w:id="216" w:author="motioncomposer" w:date="2017-12-21T19:52:00Z"/>
                            <w:rFonts w:ascii="Blender Pro Thin" w:hAnsi="Blender Pro Thin"/>
                            <w:color w:val="3366FF"/>
                            <w:szCs w:val="20"/>
                            <w:lang w:val="en-US"/>
                          </w:rPr>
                        </w:pPr>
                        <w:ins w:id="217" w:author="motioncomposer" w:date="2017-12-21T19:52:00Z">
                          <w:r w:rsidRPr="00755067">
                            <w:rPr>
                              <w:rFonts w:ascii="Blender Pro Thin" w:hAnsi="Blender Pro Thin"/>
                              <w:color w:val="3366FF"/>
                              <w:szCs w:val="20"/>
                              <w:lang w:val="en-US"/>
                            </w:rPr>
                            <w:t xml:space="preserve">* For the current idea - Basler Ethernet </w:t>
                          </w:r>
                          <w:r>
                            <w:rPr>
                              <w:rFonts w:ascii="Blender Pro Thin" w:hAnsi="Blender Pro Thin"/>
                              <w:color w:val="3366FF"/>
                              <w:szCs w:val="20"/>
                              <w:lang w:val="en-US"/>
                            </w:rPr>
                            <w:t xml:space="preserve">cameras - the board should also </w:t>
                          </w:r>
                          <w:r w:rsidRPr="00755067">
                            <w:rPr>
                              <w:rFonts w:ascii="Blender Pro Thin" w:hAnsi="Blender Pro Thin"/>
                              <w:color w:val="3366FF"/>
                              <w:szCs w:val="20"/>
                              <w:lang w:val="en-US"/>
                            </w:rPr>
                            <w:t xml:space="preserve">have another </w:t>
                          </w:r>
                          <w:proofErr w:type="spellStart"/>
                          <w:r w:rsidRPr="00755067">
                            <w:rPr>
                              <w:rFonts w:ascii="Blender Pro Thin" w:hAnsi="Blender Pro Thin"/>
                              <w:color w:val="3366FF"/>
                              <w:szCs w:val="20"/>
                              <w:lang w:val="en-US"/>
                            </w:rPr>
                            <w:t>PCIe</w:t>
                          </w:r>
                          <w:proofErr w:type="spellEnd"/>
                          <w:r w:rsidRPr="00755067">
                            <w:rPr>
                              <w:rFonts w:ascii="Blender Pro Thin" w:hAnsi="Blender Pro Thin"/>
                              <w:color w:val="3366FF"/>
                              <w:szCs w:val="20"/>
                              <w:lang w:val="en-US"/>
                            </w:rPr>
                            <w:t xml:space="preserve"> slot for a network card. A good technical soluti</w:t>
                          </w:r>
                          <w:r>
                            <w:rPr>
                              <w:rFonts w:ascii="Blender Pro Thin" w:hAnsi="Blender Pro Thin"/>
                              <w:color w:val="3366FF"/>
                              <w:szCs w:val="20"/>
                              <w:lang w:val="en-US"/>
                            </w:rPr>
                            <w:t xml:space="preserve">on is </w:t>
                          </w:r>
                          <w:r w:rsidRPr="00755067">
                            <w:rPr>
                              <w:rFonts w:ascii="Blender Pro Thin" w:hAnsi="Blender Pro Thin"/>
                              <w:color w:val="3366FF"/>
                              <w:szCs w:val="20"/>
                              <w:lang w:val="en-US"/>
                            </w:rPr>
                            <w:t>a 2-port Power over Ethernet card (or a 4-port version is available for the same price, even sometimes cheaper). So only one cable for each camera is needed to get it working. There must be a power connector for the network card (https://de.wikipedia.org/wiki/Molex).</w:t>
                          </w:r>
                        </w:ins>
                      </w:p>
                      <w:p w14:paraId="61943A87" w14:textId="77777777" w:rsidR="00D124BC" w:rsidRPr="00755067" w:rsidRDefault="00D124BC" w:rsidP="00755067">
                        <w:pPr>
                          <w:pStyle w:val="Heading5"/>
                          <w:rPr>
                            <w:ins w:id="218" w:author="motioncomposer" w:date="2017-12-21T19:52:00Z"/>
                            <w:szCs w:val="20"/>
                            <w:lang w:val="en-US"/>
                          </w:rPr>
                        </w:pPr>
                      </w:p>
                      <w:p w14:paraId="0E9631FA" w14:textId="77777777" w:rsidR="00D124BC" w:rsidRPr="00755067" w:rsidRDefault="00D124BC" w:rsidP="00755067">
                        <w:pPr>
                          <w:rPr>
                            <w:ins w:id="219" w:author="motioncomposer" w:date="2017-12-21T19:52:00Z"/>
                            <w:szCs w:val="20"/>
                          </w:rPr>
                        </w:pPr>
                      </w:p>
                    </w:txbxContent>
                  </v:textbox>
                  <w10:anchorlock/>
                </v:shape>
              </w:pict>
            </mc:Fallback>
          </mc:AlternateContent>
        </w:r>
      </w:ins>
    </w:p>
    <w:p w14:paraId="3687D8C4" w14:textId="77777777" w:rsidR="00916C3F" w:rsidRPr="00624C44" w:rsidRDefault="00916C3F" w:rsidP="00833C12">
      <w:pPr>
        <w:pStyle w:val="Heading3"/>
        <w:rPr>
          <w:lang w:val="en-US"/>
        </w:rPr>
      </w:pPr>
      <w:bookmarkStart w:id="220" w:name="_Toc380405736"/>
      <w:r w:rsidRPr="00624C44">
        <w:rPr>
          <w:lang w:val="en-US"/>
        </w:rPr>
        <w:lastRenderedPageBreak/>
        <w:t>Computer</w:t>
      </w:r>
      <w:bookmarkEnd w:id="220"/>
      <w:r w:rsidRPr="00624C44">
        <w:rPr>
          <w:lang w:val="en-US"/>
        </w:rPr>
        <w:t xml:space="preserve"> </w:t>
      </w:r>
    </w:p>
    <w:p w14:paraId="1493BB3C" w14:textId="77777777" w:rsidR="00916C3F" w:rsidRPr="00624C44" w:rsidRDefault="00916C3F" w:rsidP="00916C3F">
      <w:pPr>
        <w:pStyle w:val="bullet2"/>
      </w:pPr>
      <w:r w:rsidRPr="00624C44">
        <w:t>motherboard must have the necessary computational power</w:t>
      </w:r>
    </w:p>
    <w:p w14:paraId="0282B315" w14:textId="77777777" w:rsidR="00916C3F" w:rsidRPr="00624C44" w:rsidRDefault="00916C3F" w:rsidP="00916C3F">
      <w:pPr>
        <w:pStyle w:val="bullet2"/>
      </w:pPr>
      <w:r w:rsidRPr="00624C44">
        <w:t xml:space="preserve">have the option for external video processor if needed (NVidia, </w:t>
      </w:r>
      <w:proofErr w:type="spellStart"/>
      <w:r w:rsidRPr="00624C44">
        <w:t>etc</w:t>
      </w:r>
      <w:proofErr w:type="spellEnd"/>
      <w:r w:rsidRPr="00624C44">
        <w:t>) – (this is under discussion)</w:t>
      </w:r>
    </w:p>
    <w:p w14:paraId="6B1CEEA3" w14:textId="77777777" w:rsidR="00916C3F" w:rsidRPr="00624C44" w:rsidRDefault="00916C3F" w:rsidP="00916C3F">
      <w:pPr>
        <w:pStyle w:val="bullet2"/>
      </w:pPr>
      <w:r w:rsidRPr="00624C44">
        <w:t>has a compact size</w:t>
      </w:r>
    </w:p>
    <w:p w14:paraId="4FFBE465" w14:textId="77777777" w:rsidR="00916C3F" w:rsidRPr="00624C44" w:rsidRDefault="00916C3F" w:rsidP="00916C3F">
      <w:pPr>
        <w:pStyle w:val="bullet2"/>
      </w:pPr>
      <w:r w:rsidRPr="00624C44">
        <w:t xml:space="preserve">has a quiet cooling </w:t>
      </w:r>
      <w:proofErr w:type="gramStart"/>
      <w:r w:rsidRPr="00624C44">
        <w:t>system</w:t>
      </w:r>
      <w:proofErr w:type="gramEnd"/>
    </w:p>
    <w:p w14:paraId="0D75C6F1" w14:textId="77777777" w:rsidR="00916C3F" w:rsidRPr="00624C44" w:rsidRDefault="00916C3F" w:rsidP="00916C3F">
      <w:pPr>
        <w:pStyle w:val="bullet2"/>
      </w:pPr>
      <w:r w:rsidRPr="00624C44">
        <w:t xml:space="preserve">be single board </w:t>
      </w:r>
    </w:p>
    <w:p w14:paraId="7A5DD3A1" w14:textId="77777777" w:rsidR="00916C3F" w:rsidRPr="00624C44" w:rsidRDefault="00916C3F" w:rsidP="00916C3F">
      <w:pPr>
        <w:pStyle w:val="bullet2"/>
      </w:pPr>
      <w:r w:rsidRPr="00624C44">
        <w:t xml:space="preserve">be running </w:t>
      </w:r>
      <w:proofErr w:type="spellStart"/>
      <w:r w:rsidRPr="00624C44">
        <w:t>linux</w:t>
      </w:r>
      <w:proofErr w:type="spellEnd"/>
      <w:r w:rsidRPr="00624C44">
        <w:t xml:space="preserve">; </w:t>
      </w:r>
      <w:proofErr w:type="gramStart"/>
      <w:r w:rsidRPr="00624C44">
        <w:t>accordingly</w:t>
      </w:r>
      <w:proofErr w:type="gramEnd"/>
      <w:r w:rsidRPr="00624C44">
        <w:t xml:space="preserve"> all software to be ported to </w:t>
      </w:r>
      <w:proofErr w:type="spellStart"/>
      <w:r w:rsidRPr="00624C44">
        <w:t>linux</w:t>
      </w:r>
      <w:proofErr w:type="spellEnd"/>
    </w:p>
    <w:p w14:paraId="7C8CBDA6" w14:textId="77777777" w:rsidR="00916C3F" w:rsidRPr="00624C44" w:rsidRDefault="00916C3F" w:rsidP="00916C3F">
      <w:pPr>
        <w:pStyle w:val="bullet2"/>
      </w:pPr>
      <w:r w:rsidRPr="00624C44">
        <w:t>have high-quality sound processing capacities</w:t>
      </w:r>
    </w:p>
    <w:p w14:paraId="3E547461" w14:textId="77777777" w:rsidR="00916C3F" w:rsidRPr="00624C44" w:rsidRDefault="00916C3F" w:rsidP="00916C3F">
      <w:pPr>
        <w:pStyle w:val="bullet2"/>
      </w:pPr>
      <w:r w:rsidRPr="00624C44">
        <w:t xml:space="preserve">have </w:t>
      </w:r>
      <w:proofErr w:type="spellStart"/>
      <w:r w:rsidRPr="00624C44">
        <w:t>wifi</w:t>
      </w:r>
      <w:proofErr w:type="spellEnd"/>
      <w:r w:rsidRPr="00624C44">
        <w:t xml:space="preserve"> capability</w:t>
      </w:r>
    </w:p>
    <w:p w14:paraId="49017671" w14:textId="77777777" w:rsidR="00916C3F" w:rsidRPr="00624C44" w:rsidRDefault="00916C3F" w:rsidP="00916C3F">
      <w:pPr>
        <w:pStyle w:val="bullet2"/>
      </w:pPr>
      <w:r w:rsidRPr="00624C44">
        <w:t>have appropriate i/o including Ethernet, USB and video</w:t>
      </w:r>
    </w:p>
    <w:p w14:paraId="5829B8A6" w14:textId="77777777" w:rsidR="00916C3F" w:rsidRPr="00624C44" w:rsidRDefault="00916C3F" w:rsidP="00916C3F">
      <w:pPr>
        <w:pStyle w:val="bullet2"/>
      </w:pPr>
      <w:r w:rsidRPr="00624C44">
        <w:t>power supply included in box</w:t>
      </w:r>
    </w:p>
    <w:p w14:paraId="539D8BD9" w14:textId="77777777" w:rsidR="00916C3F" w:rsidRPr="00624C44" w:rsidRDefault="00916C3F" w:rsidP="00916C3F">
      <w:pPr>
        <w:ind w:left="432"/>
        <w:rPr>
          <w:lang w:val="en-US"/>
        </w:rPr>
      </w:pPr>
      <w:bookmarkStart w:id="221" w:name="_Toc347839286"/>
    </w:p>
    <w:p w14:paraId="5E0AF1FA" w14:textId="635E5108" w:rsidR="00916C3F" w:rsidRDefault="00916C3F" w:rsidP="00916C3F">
      <w:pPr>
        <w:rPr>
          <w:b/>
          <w:bCs/>
          <w:iCs/>
          <w:szCs w:val="26"/>
          <w:u w:val="single"/>
          <w:lang w:val="en-US"/>
        </w:rPr>
      </w:pPr>
      <w:bookmarkStart w:id="222" w:name="_Toc365022680"/>
    </w:p>
    <w:p w14:paraId="64F1DE1B" w14:textId="77777777" w:rsidR="00916C3F" w:rsidRPr="00624C44" w:rsidRDefault="00916C3F" w:rsidP="00833C12">
      <w:pPr>
        <w:pStyle w:val="Heading3"/>
        <w:rPr>
          <w:lang w:val="en-US"/>
        </w:rPr>
      </w:pPr>
      <w:bookmarkStart w:id="223" w:name="_Toc380405737"/>
      <w:r w:rsidRPr="00624C44">
        <w:rPr>
          <w:lang w:val="en-US"/>
        </w:rPr>
        <w:t>Tablet Controller</w:t>
      </w:r>
      <w:bookmarkEnd w:id="222"/>
      <w:bookmarkEnd w:id="223"/>
      <w:r w:rsidRPr="00624C44">
        <w:rPr>
          <w:lang w:val="en-US"/>
        </w:rPr>
        <w:t xml:space="preserve"> </w:t>
      </w:r>
      <w:bookmarkEnd w:id="221"/>
    </w:p>
    <w:p w14:paraId="2DE2AD4B" w14:textId="77777777" w:rsidR="00916C3F" w:rsidRPr="00624C44" w:rsidRDefault="00916C3F" w:rsidP="00916C3F">
      <w:pPr>
        <w:rPr>
          <w:lang w:val="en-US"/>
        </w:rPr>
      </w:pPr>
      <w:r w:rsidRPr="00624C44">
        <w:rPr>
          <w:lang w:val="en-US"/>
        </w:rPr>
        <w:t xml:space="preserve">The graphical user interface (GUI) of the system will be available through a tablet that communicates with the computer (MC3.0) over Wi-Fi.  When turned on, the Tablet will automatically run a default application, namely, the MC3.0 GUI APP.  The Tablet will be shipped with the MC3.0 and will be an Android device. </w:t>
      </w:r>
    </w:p>
    <w:p w14:paraId="6C1ED6E8" w14:textId="77777777" w:rsidR="00916C3F" w:rsidRPr="00624C44" w:rsidRDefault="00916C3F" w:rsidP="00916C3F">
      <w:pPr>
        <w:rPr>
          <w:lang w:val="en-US"/>
        </w:rPr>
      </w:pPr>
    </w:p>
    <w:p w14:paraId="7627791D" w14:textId="77777777" w:rsidR="00916C3F" w:rsidRPr="00624C44" w:rsidRDefault="00916C3F" w:rsidP="00916C3F">
      <w:pPr>
        <w:rPr>
          <w:lang w:val="en-US"/>
        </w:rPr>
      </w:pPr>
      <w:r w:rsidRPr="00624C44">
        <w:rPr>
          <w:lang w:val="en-US"/>
        </w:rPr>
        <w:t xml:space="preserve">Client may use other compatible iOS or Android devices as well once the application downloaded and installed. </w:t>
      </w:r>
      <w:proofErr w:type="gramStart"/>
      <w:r w:rsidRPr="00624C44">
        <w:rPr>
          <w:lang w:val="en-US"/>
        </w:rPr>
        <w:t>Therefore</w:t>
      </w:r>
      <w:proofErr w:type="gramEnd"/>
      <w:r w:rsidRPr="00624C44">
        <w:rPr>
          <w:lang w:val="en-US"/>
        </w:rPr>
        <w:t xml:space="preserve"> both version of the MC3.0 GUI APP application that run on Android and iOS devices could be available. The MC3.0 GUI will be optimized for the chosen (ca.) </w:t>
      </w:r>
      <w:ins w:id="224" w:author="motioncomposer" w:date="2017-12-21T19:52:00Z">
        <w:r w:rsidRPr="00624C44">
          <w:rPr>
            <w:lang w:val="en-US"/>
          </w:rPr>
          <w:t>9</w:t>
        </w:r>
      </w:ins>
      <w:del w:id="225" w:author="motioncomposer" w:date="2017-12-21T19:52:00Z">
        <w:r w:rsidRPr="00624C44">
          <w:rPr>
            <w:lang w:val="en-US"/>
          </w:rPr>
          <w:delText>7</w:delText>
        </w:r>
      </w:del>
      <w:r w:rsidRPr="00624C44">
        <w:rPr>
          <w:lang w:val="en-US"/>
        </w:rPr>
        <w:t xml:space="preserve">” device (like Mini iPad and similar size android tablets), but could also work on smaller, mobile devices.  </w:t>
      </w:r>
    </w:p>
    <w:p w14:paraId="79E0EC05" w14:textId="77777777" w:rsidR="00790435" w:rsidRPr="00624C44" w:rsidRDefault="00790435" w:rsidP="00502E75">
      <w:pPr>
        <w:pStyle w:val="bullet1"/>
        <w:rPr>
          <w:ins w:id="226" w:author="motioncomposer" w:date="2017-12-21T19:52:00Z"/>
        </w:rPr>
      </w:pPr>
    </w:p>
    <w:p w14:paraId="44CB7DD1" w14:textId="4742CA16" w:rsidR="00D926EC" w:rsidRPr="00624C44" w:rsidRDefault="00D926EC" w:rsidP="00833C12">
      <w:pPr>
        <w:pStyle w:val="Heading3"/>
        <w:rPr>
          <w:ins w:id="227" w:author="motioncomposer" w:date="2017-12-21T19:52:00Z"/>
          <w:lang w:val="en-US"/>
        </w:rPr>
      </w:pPr>
      <w:bookmarkStart w:id="228" w:name="_Toc380405738"/>
      <w:ins w:id="229" w:author="motioncomposer" w:date="2017-12-21T19:52:00Z">
        <w:r w:rsidRPr="00624C44">
          <w:rPr>
            <w:lang w:val="en-US"/>
          </w:rPr>
          <w:t>Sensor</w:t>
        </w:r>
        <w:r w:rsidR="002938FE" w:rsidRPr="00624C44">
          <w:rPr>
            <w:lang w:val="en-US"/>
          </w:rPr>
          <w:t>s</w:t>
        </w:r>
      </w:ins>
      <w:r w:rsidR="00916C3F">
        <w:rPr>
          <w:lang w:val="en-US"/>
        </w:rPr>
        <w:t xml:space="preserve"> </w:t>
      </w:r>
      <w:bookmarkEnd w:id="228"/>
    </w:p>
    <w:p w14:paraId="426790BB" w14:textId="58977E74" w:rsidR="00A737AB" w:rsidRPr="00624C44" w:rsidRDefault="00A737AB" w:rsidP="00916C3F">
      <w:pPr>
        <w:pStyle w:val="Heading4"/>
        <w:rPr>
          <w:lang w:val="en-US"/>
        </w:rPr>
      </w:pPr>
      <w:bookmarkStart w:id="230" w:name="_Toc347839281"/>
      <w:bookmarkStart w:id="231" w:name="_Toc365022675"/>
      <w:bookmarkStart w:id="232" w:name="_Toc380405739"/>
      <w:r w:rsidRPr="00624C44">
        <w:rPr>
          <w:lang w:val="en-US"/>
        </w:rPr>
        <w:t xml:space="preserve">Sensor </w:t>
      </w:r>
      <w:bookmarkEnd w:id="230"/>
      <w:bookmarkEnd w:id="231"/>
      <w:ins w:id="233" w:author="motioncomposer" w:date="2017-12-21T19:52:00Z">
        <w:r w:rsidR="002938FE" w:rsidRPr="00624C44">
          <w:rPr>
            <w:lang w:val="en-US"/>
          </w:rPr>
          <w:t>Type</w:t>
        </w:r>
      </w:ins>
      <w:bookmarkEnd w:id="232"/>
    </w:p>
    <w:p w14:paraId="1A28279C" w14:textId="77777777" w:rsidR="00A737AB" w:rsidRPr="00624C44" w:rsidRDefault="00A737AB" w:rsidP="00CA7668">
      <w:pPr>
        <w:rPr>
          <w:lang w:val="en-US"/>
        </w:rPr>
      </w:pPr>
      <w:r w:rsidRPr="00624C44">
        <w:rPr>
          <w:lang w:val="en-US"/>
        </w:rPr>
        <w:t xml:space="preserve">Even though the MC2.0 uses a Kinect-type sensor, we decided not to use one in the 3.0, due to: </w:t>
      </w:r>
    </w:p>
    <w:p w14:paraId="11843EB4" w14:textId="77777777" w:rsidR="00A737AB" w:rsidRPr="00624C44" w:rsidRDefault="00A737AB" w:rsidP="00CA7668">
      <w:pPr>
        <w:pStyle w:val="bullet2"/>
      </w:pPr>
      <w:r w:rsidRPr="00624C44">
        <w:t>problems with IR-based sensors (particularly in sunny rooms, or with theater stage lighting)</w:t>
      </w:r>
    </w:p>
    <w:p w14:paraId="19662741" w14:textId="77777777" w:rsidR="00A737AB" w:rsidRPr="00624C44" w:rsidRDefault="00A737AB" w:rsidP="00CA7668">
      <w:pPr>
        <w:pStyle w:val="bullet2"/>
      </w:pPr>
      <w:r w:rsidRPr="00624C44">
        <w:t>The bus (</w:t>
      </w:r>
      <w:proofErr w:type="spellStart"/>
      <w:r w:rsidRPr="00624C44">
        <w:t>usb</w:t>
      </w:r>
      <w:proofErr w:type="spellEnd"/>
      <w:r w:rsidRPr="00624C44">
        <w:t xml:space="preserve"> and similar) causes unavoidable latency.</w:t>
      </w:r>
    </w:p>
    <w:p w14:paraId="7EFCB45D" w14:textId="77777777" w:rsidR="00A737AB" w:rsidRPr="00624C44" w:rsidRDefault="00A737AB" w:rsidP="00CA7668">
      <w:pPr>
        <w:pStyle w:val="bullet2"/>
      </w:pPr>
      <w:r w:rsidRPr="00624C44">
        <w:t>The camera resolution is too low to see small finger, face and eye movements.  (the MC2.0 uses an additional CCD)</w:t>
      </w:r>
    </w:p>
    <w:p w14:paraId="3FA04620" w14:textId="77777777" w:rsidR="00A737AB" w:rsidRPr="00624C44" w:rsidRDefault="00A737AB" w:rsidP="00CA7668">
      <w:pPr>
        <w:pStyle w:val="bullet2"/>
      </w:pPr>
      <w:r w:rsidRPr="00624C44">
        <w:t>Acquiring rights to use the device is difficult.  Extracting the sensor from its chassis leaves us open to reverse engineering lawsuits.</w:t>
      </w:r>
    </w:p>
    <w:p w14:paraId="02AF1AA9" w14:textId="77777777" w:rsidR="00A737AB" w:rsidRPr="00624C44" w:rsidRDefault="00A737AB" w:rsidP="00CA7668">
      <w:pPr>
        <w:pStyle w:val="bullet2"/>
      </w:pPr>
      <w:r w:rsidRPr="00624C44">
        <w:t>The field-of-view is somewhat smaller than ideal for the typical therapy room.</w:t>
      </w:r>
    </w:p>
    <w:p w14:paraId="129E817D" w14:textId="77777777" w:rsidR="00A737AB" w:rsidRPr="00624C44" w:rsidRDefault="00A737AB" w:rsidP="008C2DA9">
      <w:pPr>
        <w:ind w:left="720"/>
        <w:rPr>
          <w:lang w:val="en-US"/>
        </w:rPr>
      </w:pPr>
    </w:p>
    <w:p w14:paraId="65DA65D0" w14:textId="77777777" w:rsidR="00A737AB" w:rsidRPr="00624C44" w:rsidRDefault="00A737AB" w:rsidP="00CA7668">
      <w:pPr>
        <w:rPr>
          <w:lang w:val="en-US"/>
        </w:rPr>
      </w:pPr>
      <w:r w:rsidRPr="00624C44">
        <w:rPr>
          <w:lang w:val="en-US"/>
        </w:rPr>
        <w:t xml:space="preserve">Instead, the MC3.0 will use true stereo-vision technology, based on two symmetrical CMOS sensors: </w:t>
      </w:r>
    </w:p>
    <w:p w14:paraId="0680BF66" w14:textId="46DB12D7" w:rsidR="00A737AB" w:rsidRPr="00624C44" w:rsidRDefault="00A737AB" w:rsidP="00CA7668">
      <w:pPr>
        <w:rPr>
          <w:lang w:val="en-US"/>
        </w:rPr>
      </w:pPr>
      <w:proofErr w:type="gramStart"/>
      <w:r w:rsidRPr="00624C44">
        <w:rPr>
          <w:lang w:val="en-US"/>
        </w:rPr>
        <w:t>Basler  acA</w:t>
      </w:r>
      <w:proofErr w:type="gramEnd"/>
      <w:r w:rsidRPr="00624C44">
        <w:rPr>
          <w:lang w:val="en-US"/>
        </w:rPr>
        <w:t>1300-60gm:    monochrome, 1280 x 1024, 60 fps, 5.3 x 5.3 pixel size in micrometers, 1/1.8’’ chip size, e2v CMOS EV76C560 global shutter</w:t>
      </w:r>
      <w:ins w:id="234" w:author="motioncomposer" w:date="2017-12-21T19:52:00Z">
        <w:r w:rsidR="002938FE" w:rsidRPr="00624C44">
          <w:rPr>
            <w:lang w:val="en-US"/>
          </w:rPr>
          <w:t>.</w:t>
        </w:r>
      </w:ins>
    </w:p>
    <w:p w14:paraId="143B4F93" w14:textId="77777777" w:rsidR="00A737AB" w:rsidRPr="00624C44" w:rsidRDefault="00A737AB" w:rsidP="00916C3F">
      <w:pPr>
        <w:pStyle w:val="Heading4"/>
        <w:rPr>
          <w:lang w:val="en-US"/>
        </w:rPr>
      </w:pPr>
      <w:bookmarkStart w:id="235" w:name="_Toc347839282"/>
      <w:bookmarkStart w:id="236" w:name="_Toc365022676"/>
      <w:bookmarkStart w:id="237" w:name="_Toc380405740"/>
      <w:r w:rsidRPr="00624C44">
        <w:rPr>
          <w:lang w:val="en-US"/>
        </w:rPr>
        <w:t>Image Resolution</w:t>
      </w:r>
      <w:bookmarkEnd w:id="235"/>
      <w:bookmarkEnd w:id="236"/>
      <w:bookmarkEnd w:id="237"/>
    </w:p>
    <w:p w14:paraId="426871A0" w14:textId="77777777" w:rsidR="00A737AB" w:rsidRPr="00624C44" w:rsidRDefault="00A737AB" w:rsidP="00CA7668">
      <w:pPr>
        <w:rPr>
          <w:lang w:val="en-US"/>
        </w:rPr>
      </w:pPr>
      <w:r w:rsidRPr="00624C44">
        <w:rPr>
          <w:lang w:val="en-US"/>
        </w:rPr>
        <w:t xml:space="preserve">We need to be able to register small finger movements (for example, a quick 1 cm movement of one finger) from anywhere in the active area, and eye movements and blinks from 2 meters away from the camera.  In our tests, this translated to ca. 1280 x </w:t>
      </w:r>
      <w:proofErr w:type="gramStart"/>
      <w:r w:rsidRPr="00624C44">
        <w:rPr>
          <w:lang w:val="en-US"/>
        </w:rPr>
        <w:t>1024 pixel</w:t>
      </w:r>
      <w:proofErr w:type="gramEnd"/>
      <w:r w:rsidRPr="00624C44">
        <w:rPr>
          <w:lang w:val="en-US"/>
        </w:rPr>
        <w:t xml:space="preserve"> resolution with a 1/1.8” chip size.</w:t>
      </w:r>
    </w:p>
    <w:p w14:paraId="3BDBDBF2" w14:textId="77777777" w:rsidR="00A737AB" w:rsidRPr="00624C44" w:rsidRDefault="00A737AB" w:rsidP="00916C3F">
      <w:pPr>
        <w:pStyle w:val="Heading4"/>
        <w:rPr>
          <w:lang w:val="en-US"/>
        </w:rPr>
      </w:pPr>
      <w:bookmarkStart w:id="238" w:name="_Toc347839283"/>
      <w:bookmarkStart w:id="239" w:name="_Toc365022677"/>
      <w:bookmarkStart w:id="240" w:name="_Toc380405741"/>
      <w:r w:rsidRPr="00624C44">
        <w:rPr>
          <w:lang w:val="en-US"/>
        </w:rPr>
        <w:t>Lens</w:t>
      </w:r>
      <w:bookmarkEnd w:id="238"/>
      <w:bookmarkEnd w:id="239"/>
      <w:bookmarkEnd w:id="240"/>
    </w:p>
    <w:p w14:paraId="7C919E10" w14:textId="77777777" w:rsidR="00A737AB" w:rsidRPr="00624C44" w:rsidRDefault="00A737AB" w:rsidP="00CA7668">
      <w:pPr>
        <w:rPr>
          <w:lang w:val="en-US"/>
        </w:rPr>
      </w:pPr>
      <w:r w:rsidRPr="00624C44">
        <w:rPr>
          <w:lang w:val="en-US"/>
        </w:rPr>
        <w:t xml:space="preserve">Since the user will have no access to the cameras, the lenses can be fixed.  The aperture needs to be sufficiently open to allow the MC to work in low room-lighting conditions, such as might be found in a typical therapy room.  An auto-aperture feature will be used to adjust exposure.  Focus should be sharp at a 5-meter distance (and not sharp when the player is close up). </w:t>
      </w:r>
    </w:p>
    <w:p w14:paraId="7969D321" w14:textId="77777777" w:rsidR="00A737AB" w:rsidRPr="00624C44" w:rsidRDefault="00A737AB" w:rsidP="008C2DA9">
      <w:pPr>
        <w:ind w:left="432"/>
        <w:rPr>
          <w:lang w:val="en-US"/>
        </w:rPr>
      </w:pPr>
    </w:p>
    <w:p w14:paraId="17792656" w14:textId="77777777" w:rsidR="009A51C4" w:rsidRDefault="009A51C4">
      <w:pPr>
        <w:rPr>
          <w:rFonts w:ascii="Blender Pro Bold" w:eastAsiaTheme="majorEastAsia" w:hAnsi="Blender Pro Bold" w:cs="Arial"/>
          <w:b/>
          <w:bCs/>
          <w:color w:val="4F81BD" w:themeColor="accent1"/>
          <w:sz w:val="24"/>
          <w:szCs w:val="28"/>
          <w:lang w:val="en-US"/>
        </w:rPr>
      </w:pPr>
      <w:bookmarkStart w:id="241" w:name="_Toc347839284"/>
      <w:bookmarkStart w:id="242" w:name="_Toc365022678"/>
      <w:r>
        <w:rPr>
          <w:lang w:val="en-US"/>
        </w:rPr>
        <w:br w:type="page"/>
      </w:r>
    </w:p>
    <w:p w14:paraId="6BD59AFD" w14:textId="76257EAA" w:rsidR="00A737AB" w:rsidRPr="00624C44" w:rsidRDefault="00A737AB" w:rsidP="00916C3F">
      <w:pPr>
        <w:pStyle w:val="Heading4"/>
        <w:rPr>
          <w:lang w:val="en-US"/>
        </w:rPr>
      </w:pPr>
      <w:bookmarkStart w:id="243" w:name="_Toc380405742"/>
      <w:r w:rsidRPr="00624C44">
        <w:rPr>
          <w:lang w:val="en-US"/>
        </w:rPr>
        <w:lastRenderedPageBreak/>
        <w:t>Field-of-View</w:t>
      </w:r>
      <w:bookmarkEnd w:id="241"/>
      <w:bookmarkEnd w:id="242"/>
      <w:bookmarkEnd w:id="243"/>
    </w:p>
    <w:p w14:paraId="7CA7BB71" w14:textId="77777777" w:rsidR="00A737AB" w:rsidRDefault="00A737AB" w:rsidP="00CA7668">
      <w:pPr>
        <w:rPr>
          <w:lang w:val="en-US"/>
        </w:rPr>
      </w:pPr>
      <w:r w:rsidRPr="00624C44">
        <w:rPr>
          <w:lang w:val="en-US"/>
        </w:rPr>
        <w:t xml:space="preserve">The field of view, should be ca. 5 </w:t>
      </w:r>
      <w:proofErr w:type="gramStart"/>
      <w:r w:rsidRPr="00624C44">
        <w:rPr>
          <w:lang w:val="en-US"/>
        </w:rPr>
        <w:t>meters</w:t>
      </w:r>
      <w:proofErr w:type="gramEnd"/>
      <w:r w:rsidRPr="00624C44">
        <w:rPr>
          <w:lang w:val="en-US"/>
        </w:rPr>
        <w:t xml:space="preserve"> width at ca. 5 meters distance from camera. </w:t>
      </w:r>
    </w:p>
    <w:p w14:paraId="7A2628E5" w14:textId="6D1EDC18" w:rsidR="00722F5B" w:rsidRPr="00624C44" w:rsidRDefault="00722F5B">
      <w:pPr>
        <w:rPr>
          <w:ins w:id="244" w:author="motioncomposer" w:date="2017-12-21T19:52:00Z"/>
          <w:lang w:val="en-US"/>
        </w:rPr>
      </w:pPr>
    </w:p>
    <w:p w14:paraId="24FBCCCF" w14:textId="77777777" w:rsidR="00D926EC" w:rsidRPr="00624C44" w:rsidRDefault="00D926EC" w:rsidP="00D926EC">
      <w:pPr>
        <w:rPr>
          <w:ins w:id="245" w:author="motioncomposer" w:date="2017-12-21T19:52:00Z"/>
          <w:lang w:val="en-US"/>
        </w:rPr>
      </w:pPr>
    </w:p>
    <w:p w14:paraId="6AECDF2A" w14:textId="77777777" w:rsidR="00D926EC" w:rsidRPr="00624C44" w:rsidRDefault="00722F5B" w:rsidP="00D926EC">
      <w:pPr>
        <w:rPr>
          <w:ins w:id="246" w:author="motioncomposer" w:date="2017-12-21T19:52:00Z"/>
          <w:lang w:val="en-US"/>
        </w:rPr>
      </w:pPr>
      <w:ins w:id="247" w:author="motioncomposer" w:date="2017-12-21T19:52:00Z">
        <w:r w:rsidRPr="00624C44">
          <w:rPr>
            <w:noProof/>
            <w:lang w:val="en-GB" w:eastAsia="en-GB"/>
          </w:rPr>
          <mc:AlternateContent>
            <mc:Choice Requires="wpg">
              <w:drawing>
                <wp:anchor distT="0" distB="0" distL="114300" distR="114300" simplePos="0" relativeHeight="251924480" behindDoc="1" locked="0" layoutInCell="1" allowOverlap="1" wp14:anchorId="6144C790" wp14:editId="7480E5B6">
                  <wp:simplePos x="0" y="0"/>
                  <wp:positionH relativeFrom="column">
                    <wp:posOffset>154940</wp:posOffset>
                  </wp:positionH>
                  <wp:positionV relativeFrom="paragraph">
                    <wp:posOffset>76201</wp:posOffset>
                  </wp:positionV>
                  <wp:extent cx="4645660" cy="274320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45660" cy="2743200"/>
                            <a:chOff x="0" y="0"/>
                            <a:chExt cx="4874260" cy="2983865"/>
                          </a:xfrm>
                          <a:extLst>
                            <a:ext uri="{0CCBE362-F206-4b92-989A-16890622DB6E}">
                              <ma14:wrappingTextBoxFlag xmlns:ma14="http://schemas.microsoft.com/office/mac/drawingml/2011/main"/>
                            </a:ext>
                          </a:extLst>
                        </wpg:grpSpPr>
                        <wps:wsp>
                          <wps:cNvPr id="92" name="Trapezoid 92"/>
                          <wps:cNvSpPr/>
                          <wps:spPr>
                            <a:xfrm flipV="1">
                              <a:off x="372745" y="286385"/>
                              <a:ext cx="2514600" cy="1492885"/>
                            </a:xfrm>
                            <a:prstGeom prst="trapezoid">
                              <a:avLst>
                                <a:gd name="adj" fmla="val 50233"/>
                              </a:avLst>
                            </a:prstGeom>
                            <a:solidFill>
                              <a:srgbClr val="9CBEBD"/>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Connector 9"/>
                          <wps:cNvCnPr/>
                          <wps:spPr>
                            <a:xfrm flipV="1">
                              <a:off x="1630045" y="287020"/>
                              <a:ext cx="1257300" cy="2514600"/>
                            </a:xfrm>
                            <a:prstGeom prst="line">
                              <a:avLst/>
                            </a:prstGeom>
                            <a:noFill/>
                            <a:ln w="6350" cap="flat" cmpd="sng" algn="ctr">
                              <a:solidFill>
                                <a:srgbClr val="2F2B20"/>
                              </a:solidFill>
                              <a:prstDash val="sysDash"/>
                            </a:ln>
                            <a:effectLst/>
                          </wps:spPr>
                          <wps:bodyPr/>
                        </wps:wsp>
                        <wps:wsp>
                          <wps:cNvPr id="68" name="Straight Connector 20"/>
                          <wps:cNvCnPr/>
                          <wps:spPr>
                            <a:xfrm>
                              <a:off x="372745" y="287020"/>
                              <a:ext cx="1257300" cy="2514600"/>
                            </a:xfrm>
                            <a:prstGeom prst="line">
                              <a:avLst/>
                            </a:prstGeom>
                            <a:noFill/>
                            <a:ln w="6350" cap="flat" cmpd="sng" algn="ctr">
                              <a:solidFill>
                                <a:srgbClr val="2F2B20"/>
                              </a:solidFill>
                              <a:prstDash val="sysDash"/>
                            </a:ln>
                            <a:effectLst/>
                          </wps:spPr>
                          <wps:bodyPr/>
                        </wps:wsp>
                        <wps:wsp>
                          <wps:cNvPr id="72" name="Straight Connector 21"/>
                          <wps:cNvCnPr/>
                          <wps:spPr>
                            <a:xfrm flipV="1">
                              <a:off x="615950" y="1772920"/>
                              <a:ext cx="4156710" cy="13970"/>
                            </a:xfrm>
                            <a:prstGeom prst="line">
                              <a:avLst/>
                            </a:prstGeom>
                            <a:noFill/>
                            <a:ln w="12700" cap="flat" cmpd="sng" algn="ctr">
                              <a:solidFill>
                                <a:srgbClr val="2F2B20"/>
                              </a:solidFill>
                              <a:prstDash val="dash"/>
                            </a:ln>
                            <a:effectLst/>
                          </wps:spPr>
                          <wps:bodyPr/>
                        </wps:wsp>
                        <wps:wsp>
                          <wps:cNvPr id="73" name="Straight Connector 24"/>
                          <wps:cNvCnPr/>
                          <wps:spPr>
                            <a:xfrm>
                              <a:off x="4258945" y="1772920"/>
                              <a:ext cx="0" cy="1028700"/>
                            </a:xfrm>
                            <a:prstGeom prst="line">
                              <a:avLst/>
                            </a:prstGeom>
                            <a:noFill/>
                            <a:ln w="3175" cap="flat" cmpd="sng" algn="ctr">
                              <a:solidFill>
                                <a:srgbClr val="3366FF"/>
                              </a:solidFill>
                              <a:prstDash val="sysDot"/>
                              <a:headEnd type="arrow" w="lg" len="med"/>
                              <a:tailEnd type="arrow" w="lg" len="med"/>
                            </a:ln>
                            <a:effectLst/>
                          </wps:spPr>
                          <wps:bodyPr/>
                        </wps:wsp>
                        <wps:wsp>
                          <wps:cNvPr id="74" name="Straight Connector 26"/>
                          <wps:cNvCnPr/>
                          <wps:spPr>
                            <a:xfrm>
                              <a:off x="4487545" y="287020"/>
                              <a:ext cx="0" cy="1485900"/>
                            </a:xfrm>
                            <a:prstGeom prst="line">
                              <a:avLst/>
                            </a:prstGeom>
                            <a:noFill/>
                            <a:ln w="3175" cap="flat" cmpd="sng" algn="ctr">
                              <a:solidFill>
                                <a:srgbClr val="3366FF"/>
                              </a:solidFill>
                              <a:prstDash val="sysDot"/>
                              <a:headEnd type="arrow" w="lg" len="med"/>
                              <a:tailEnd type="arrow" w="lg" len="med"/>
                            </a:ln>
                            <a:effectLst/>
                          </wps:spPr>
                          <wps:bodyPr/>
                        </wps:wsp>
                        <wps:wsp>
                          <wps:cNvPr id="79" name="Straight Connector 27"/>
                          <wps:cNvCnPr/>
                          <wps:spPr>
                            <a:xfrm>
                              <a:off x="372745" y="287020"/>
                              <a:ext cx="0" cy="2514600"/>
                            </a:xfrm>
                            <a:prstGeom prst="line">
                              <a:avLst/>
                            </a:prstGeom>
                            <a:noFill/>
                            <a:ln w="3175" cap="flat" cmpd="sng" algn="ctr">
                              <a:solidFill>
                                <a:srgbClr val="3366FF"/>
                              </a:solidFill>
                              <a:prstDash val="sysDot"/>
                              <a:headEnd type="arrow" w="lg" len="med"/>
                              <a:tailEnd type="arrow" w="lg" len="med"/>
                            </a:ln>
                            <a:effectLst/>
                          </wps:spPr>
                          <wps:bodyPr/>
                        </wps:wsp>
                        <wps:wsp>
                          <wps:cNvPr id="80" name="Straight Connector 28"/>
                          <wps:cNvCnPr/>
                          <wps:spPr>
                            <a:xfrm rot="16200000">
                              <a:off x="1630045" y="-968375"/>
                              <a:ext cx="0" cy="2514600"/>
                            </a:xfrm>
                            <a:prstGeom prst="line">
                              <a:avLst/>
                            </a:prstGeom>
                            <a:noFill/>
                            <a:ln w="3175" cap="flat" cmpd="sng" algn="ctr">
                              <a:solidFill>
                                <a:srgbClr val="3366FF"/>
                              </a:solidFill>
                              <a:prstDash val="sysDot"/>
                              <a:headEnd type="arrow" w="lg" len="med"/>
                              <a:tailEnd type="arrow" w="lg" len="med"/>
                            </a:ln>
                            <a:effectLst/>
                          </wps:spPr>
                          <wps:bodyPr/>
                        </wps:wsp>
                        <wps:wsp>
                          <wps:cNvPr id="81" name="Isosceles Triangle 65"/>
                          <wps:cNvSpPr/>
                          <wps:spPr>
                            <a:xfrm rot="10800000">
                              <a:off x="1122680" y="1786890"/>
                              <a:ext cx="1014095" cy="1012825"/>
                            </a:xfrm>
                            <a:prstGeom prst="triangle">
                              <a:avLst>
                                <a:gd name="adj" fmla="val 50015"/>
                              </a:avLst>
                            </a:prstGeom>
                            <a:pattFill prst="zigZag">
                              <a:fgClr>
                                <a:srgbClr val="2F2B20"/>
                              </a:fgClr>
                              <a:bgClr>
                                <a:prstClr val="white"/>
                              </a:bgClr>
                            </a:patt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Oval 68"/>
                          <wps:cNvSpPr/>
                          <wps:spPr>
                            <a:xfrm>
                              <a:off x="1601470" y="2769870"/>
                              <a:ext cx="62865" cy="62865"/>
                            </a:xfrm>
                            <a:prstGeom prst="ellipse">
                              <a:avLst/>
                            </a:prstGeom>
                            <a:solidFill>
                              <a:srgbClr val="FF0000"/>
                            </a:solidFill>
                            <a:ln w="12700" cap="flat" cmpd="sng" algn="ctr">
                              <a:solidFill>
                                <a:srgbClr val="FF0000"/>
                              </a:solidFill>
                              <a:prstDash val="solid"/>
                            </a:ln>
                            <a:effectLst>
                              <a:outerShdw blurRad="50800" dist="25400" algn="bl" rotWithShape="0">
                                <a:srgbClr val="000000">
                                  <a:alpha val="60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Text Box 80"/>
                          <wps:cNvSpPr txBox="1"/>
                          <wps:spPr>
                            <a:xfrm>
                              <a:off x="1795780" y="2697480"/>
                              <a:ext cx="372745" cy="286385"/>
                            </a:xfrm>
                            <a:prstGeom prst="rect">
                              <a:avLst/>
                            </a:prstGeom>
                            <a:noFill/>
                            <a:ln>
                              <a:noFill/>
                            </a:ln>
                            <a:effectLst/>
                            <a:extLst>
                              <a:ext uri="{C572A759-6A51-4108-AA02-DFA0A04FC94B}">
                                <ma14:wrappingTextBoxFlag xmlns:ma14="http://schemas.microsoft.com/office/mac/drawingml/2011/main"/>
                              </a:ext>
                            </a:extLst>
                          </wps:spPr>
                          <wps:txbx>
                            <w:txbxContent>
                              <w:p w14:paraId="5D6E8EC1" w14:textId="77777777" w:rsidR="00D124BC" w:rsidRDefault="00D124BC" w:rsidP="00722F5B">
                                <w:pPr>
                                  <w:rPr>
                                    <w:ins w:id="248" w:author="motioncomposer" w:date="2017-12-21T19:52:00Z"/>
                                  </w:rPr>
                                </w:pPr>
                                <w:ins w:id="249" w:author="motioncomposer" w:date="2017-12-21T19:52:00Z">
                                  <w:r>
                                    <w:rPr>
                                      <w:rFonts w:cs="Arial"/>
                                    </w:rPr>
                                    <w:t>MC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7" name="Text Box 81"/>
                          <wps:cNvSpPr txBox="1"/>
                          <wps:spPr>
                            <a:xfrm>
                              <a:off x="1293495" y="0"/>
                              <a:ext cx="372745" cy="286385"/>
                            </a:xfrm>
                            <a:prstGeom prst="rect">
                              <a:avLst/>
                            </a:prstGeom>
                            <a:noFill/>
                            <a:ln>
                              <a:noFill/>
                            </a:ln>
                            <a:effectLst/>
                            <a:extLst>
                              <a:ext uri="{C572A759-6A51-4108-AA02-DFA0A04FC94B}">
                                <ma14:wrappingTextBoxFlag xmlns:ma14="http://schemas.microsoft.com/office/mac/drawingml/2011/main"/>
                              </a:ext>
                            </a:extLst>
                          </wps:spPr>
                          <wps:txbx>
                            <w:txbxContent>
                              <w:p w14:paraId="75677B58" w14:textId="77777777" w:rsidR="00D124BC" w:rsidRDefault="00D124BC" w:rsidP="00722F5B">
                                <w:pPr>
                                  <w:rPr>
                                    <w:ins w:id="250" w:author="motioncomposer" w:date="2017-12-21T19:52:00Z"/>
                                  </w:rPr>
                                </w:pPr>
                                <w:ins w:id="251" w:author="motioncomposer" w:date="2017-12-21T19:52:00Z">
                                  <w:r>
                                    <w:rPr>
                                      <w:rFonts w:cs="Arial"/>
                                    </w:rPr>
                                    <w:t>5m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Text Box 88"/>
                          <wps:cNvSpPr txBox="1"/>
                          <wps:spPr>
                            <a:xfrm>
                              <a:off x="0" y="1151890"/>
                              <a:ext cx="372745" cy="286385"/>
                            </a:xfrm>
                            <a:prstGeom prst="rect">
                              <a:avLst/>
                            </a:prstGeom>
                            <a:noFill/>
                            <a:ln>
                              <a:noFill/>
                            </a:ln>
                            <a:effectLst/>
                            <a:extLst>
                              <a:ext uri="{C572A759-6A51-4108-AA02-DFA0A04FC94B}">
                                <ma14:wrappingTextBoxFlag xmlns:ma14="http://schemas.microsoft.com/office/mac/drawingml/2011/main"/>
                              </a:ext>
                            </a:extLst>
                          </wps:spPr>
                          <wps:txbx>
                            <w:txbxContent>
                              <w:p w14:paraId="1DF3DB21" w14:textId="77777777" w:rsidR="00D124BC" w:rsidRDefault="00D124BC" w:rsidP="00722F5B">
                                <w:pPr>
                                  <w:rPr>
                                    <w:ins w:id="252" w:author="motioncomposer" w:date="2017-12-21T19:52:00Z"/>
                                  </w:rPr>
                                </w:pPr>
                                <w:ins w:id="253" w:author="motioncomposer" w:date="2017-12-21T19:52:00Z">
                                  <w:r>
                                    <w:rPr>
                                      <w:rFonts w:cs="Arial"/>
                                    </w:rPr>
                                    <w:t>5m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Text Box 89"/>
                          <wps:cNvSpPr txBox="1"/>
                          <wps:spPr>
                            <a:xfrm>
                              <a:off x="4501515" y="870585"/>
                              <a:ext cx="372745" cy="286385"/>
                            </a:xfrm>
                            <a:prstGeom prst="rect">
                              <a:avLst/>
                            </a:prstGeom>
                            <a:noFill/>
                            <a:ln>
                              <a:noFill/>
                            </a:ln>
                            <a:effectLst/>
                            <a:extLst>
                              <a:ext uri="{C572A759-6A51-4108-AA02-DFA0A04FC94B}">
                                <ma14:wrappingTextBoxFlag xmlns:ma14="http://schemas.microsoft.com/office/mac/drawingml/2011/main"/>
                              </a:ext>
                            </a:extLst>
                          </wps:spPr>
                          <wps:txbx>
                            <w:txbxContent>
                              <w:p w14:paraId="2F2A33B7" w14:textId="77777777" w:rsidR="00D124BC" w:rsidRDefault="00D124BC" w:rsidP="00722F5B">
                                <w:pPr>
                                  <w:rPr>
                                    <w:ins w:id="254" w:author="motioncomposer" w:date="2017-12-21T19:52:00Z"/>
                                  </w:rPr>
                                </w:pPr>
                                <w:ins w:id="255" w:author="motioncomposer" w:date="2017-12-21T19:52:00Z">
                                  <w:r>
                                    <w:rPr>
                                      <w:rFonts w:cs="Arial"/>
                                    </w:rPr>
                                    <w:t>3m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 name="Text Box 90"/>
                          <wps:cNvSpPr txBox="1"/>
                          <wps:spPr>
                            <a:xfrm>
                              <a:off x="4258310" y="2098040"/>
                              <a:ext cx="372745" cy="286385"/>
                            </a:xfrm>
                            <a:prstGeom prst="rect">
                              <a:avLst/>
                            </a:prstGeom>
                            <a:noFill/>
                            <a:ln>
                              <a:noFill/>
                            </a:ln>
                            <a:effectLst/>
                            <a:extLst>
                              <a:ext uri="{C572A759-6A51-4108-AA02-DFA0A04FC94B}">
                                <ma14:wrappingTextBoxFlag xmlns:ma14="http://schemas.microsoft.com/office/mac/drawingml/2011/main"/>
                              </a:ext>
                            </a:extLst>
                          </wps:spPr>
                          <wps:txbx>
                            <w:txbxContent>
                              <w:p w14:paraId="010ECC33" w14:textId="77777777" w:rsidR="00D124BC" w:rsidRDefault="00D124BC" w:rsidP="00722F5B">
                                <w:pPr>
                                  <w:rPr>
                                    <w:ins w:id="256" w:author="motioncomposer" w:date="2017-12-21T19:52:00Z"/>
                                  </w:rPr>
                                </w:pPr>
                                <w:ins w:id="257" w:author="motioncomposer" w:date="2017-12-21T19:52:00Z">
                                  <w:r>
                                    <w:rPr>
                                      <w:rFonts w:cs="Arial"/>
                                    </w:rPr>
                                    <w:t>2m</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5" name="Text Box 95"/>
                          <wps:cNvSpPr txBox="1"/>
                          <wps:spPr>
                            <a:xfrm>
                              <a:off x="1111250" y="664210"/>
                              <a:ext cx="1025525" cy="7023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FBC7667" w14:textId="77777777" w:rsidR="00D124BC" w:rsidRPr="009F0C36" w:rsidRDefault="00D124BC" w:rsidP="00722F5B">
                                <w:pPr>
                                  <w:jc w:val="center"/>
                                  <w:rPr>
                                    <w:ins w:id="258" w:author="motioncomposer" w:date="2017-12-21T19:52:00Z"/>
                                    <w:rFonts w:cs="Arial"/>
                                    <w:lang w:val="en-US"/>
                                  </w:rPr>
                                </w:pPr>
                                <w:ins w:id="259" w:author="motioncomposer" w:date="2017-12-21T19:52:00Z">
                                  <w:r w:rsidRPr="009F0C36">
                                    <w:rPr>
                                      <w:rFonts w:cs="Arial"/>
                                      <w:lang w:val="en-US"/>
                                    </w:rPr>
                                    <w:t>Best Activity Area</w:t>
                                  </w:r>
                                </w:ins>
                              </w:p>
                              <w:p w14:paraId="6C1717E5" w14:textId="77777777" w:rsidR="00D124BC" w:rsidRPr="009F0C36" w:rsidRDefault="00D124BC" w:rsidP="00722F5B">
                                <w:pPr>
                                  <w:jc w:val="center"/>
                                  <w:rPr>
                                    <w:ins w:id="260" w:author="motioncomposer" w:date="2017-12-21T19:52:00Z"/>
                                    <w:lang w:val="en-US"/>
                                  </w:rPr>
                                </w:pPr>
                                <w:ins w:id="261" w:author="motioncomposer" w:date="2017-12-21T19:52:00Z">
                                  <w:r w:rsidRPr="009F0C36">
                                    <w:rPr>
                                      <w:rFonts w:cs="Arial"/>
                                      <w:lang w:val="en-US"/>
                                    </w:rPr>
                                    <w:t>for Players</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144C790" id="Group 104" o:spid="_x0000_s1027" style="position:absolute;margin-left:12.2pt;margin-top:6pt;width:365.8pt;height:3in;z-index:-251392000;mso-position-horizontal-relative:text;mso-position-vertical-relative:text" coordsize="4874260,29838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">
                  <v:shape id="Trapezoid 92" o:spid="_x0000_s1028" style="position:absolute;left:372745;top:286385;width:2514600;height:1492885;flip:y;visibility:visible;mso-wrap-style:square;v-text-anchor:middle" coordsize="2514600,149288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xTURvwAA&#10;ANsAAAAPAAAAZHJzL2Rvd25yZXYueG1sRI9LC8IwEITvgv8hrOBNUz2IVqOI4OOk+ECvS7O2xWZT&#10;mljrvzeC4HGYmW+Y2aIxhaipcrllBYN+BII4sTrnVMHlvO6NQTiPrLGwTAre5GAxb7dmGGv74iPV&#10;J5+KAGEXo4LM+zKW0iUZGXR9WxIH724rgz7IKpW6wleAm0IOo2gkDeYcFjIsaZVR8jg9jYL9dbu7&#10;YX2zXu8nEfFjs3WHq1LdTrOcgvDU+H/4195pBZMhfL+EHyDnH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TFNRG/AAAA2wAAAA8AAAAAAAAAAAAAAAAAlwIAAGRycy9kb3ducmV2&#10;LnhtbFBLBQYAAAAABAAEAPUAAACDAwAAAAA=&#10;" path="m0,1492885l749921,,1764679,,2514600,1492885,,1492885xe" fillcolor="#9cbebd" stroked="f" strokeweight="1pt">
                    <v:path arrowok="t" o:connecttype="custom" o:connectlocs="0,1492885;749921,0;1764679,0;2514600,1492885;0,1492885" o:connectangles="0,0,0,0,0"/>
                  </v:shape>
                  <v:line id="Straight Connector 9" o:spid="_x0000_s1029" style="position:absolute;flip:y;visibility:visible;mso-wrap-style:square" from="1630045,287020" to="2887345,28016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L7GTMQAAADbAAAADwAAAGRycy9kb3ducmV2LnhtbESPT2vCQBTE7wW/w/IKvTWbekhD6ipS&#10;FKSgUhV6fWRfk7TZtzG7+fftu0LB4zAzv2EWq9HUoqfWVZYVvEQxCOLc6ooLBZfz9jkF4Tyyxtoy&#10;KZjIwWo5e1hgpu3An9SffCEChF2GCkrvm0xKl5dk0EW2IQ7et20N+iDbQuoWhwA3tZzHcSINVhwW&#10;SmzovaT899QZBbv+4xrvv/y4OXRTOvxYOef1Uamnx3H9BsLT6O/h//ZOK0he4fYl/AC5/A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vsZMxAAAANsAAAAPAAAAAAAAAAAA&#10;AAAAAKECAABkcnMvZG93bnJldi54bWxQSwUGAAAAAAQABAD5AAAAkgMAAAAA&#10;" strokecolor="#2f2b20" strokeweight=".5pt">
                    <v:stroke dashstyle="3 1"/>
                  </v:line>
                  <v:line id="Straight Connector 20" o:spid="_x0000_s1030" style="position:absolute;visibility:visible;mso-wrap-style:square" from="372745,287020" to="1630045,28016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G5Jp8UAAADbAAAADwAAAGRycy9kb3ducmV2LnhtbESPwW7CMAyG75N4h8iTdoN0IMHUERAC&#10;Nk10l3V7AK8xbbXGqZpAC0+PD0g7Wr//z5+X68E16kxdqD0beJ4koIgLb2suDfx8v41fQIWIbLHx&#10;TAYuFGC9Gj0sMbW+5y8657FUAuGQooEqxjbVOhQVOQwT3xJLdvSdwyhjV2rbYS9w1+hpksy1w5rl&#10;QoUtbSsq/vKTE43P4v1yyK7Z9HfWbze74yxb7NmYp8dh8woq0hD/l+/tD2tgLrLyiwBAr2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G5Jp8UAAADbAAAADwAAAAAAAAAA&#10;AAAAAAChAgAAZHJzL2Rvd25yZXYueG1sUEsFBgAAAAAEAAQA+QAAAJMDAAAAAA==&#10;" strokecolor="#2f2b20" strokeweight=".5pt">
                    <v:stroke dashstyle="3 1"/>
                  </v:line>
                  <v:line id="Straight Connector 21" o:spid="_x0000_s1031" style="position:absolute;flip:y;visibility:visible;mso-wrap-style:square" from="615950,1772920" to="4772660,17868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kky28QAAADbAAAADwAAAGRycy9kb3ducmV2LnhtbESPS2vDMBCE74H8B7GF3hKpOdSJGzmU&#10;kEKL6SEPcl6s9aO1VsZSY/vfV4VCjsPsfLOz3Y22FTfqfeNYw9NSgSAunGm40nA5vy3WIHxANtg6&#10;Jg0Tedhl89kWU+MGPtLtFCoRIexT1FCH0KVS+qImi37pOuLola63GKLsK2l6HCLctnKl1LO02HBs&#10;qLGjfU3F9+nHxjcOh0/VqXzKsdwcL+7jOn4lVuvHh/H1BUSgMdyP/9PvRkOygr8tEQAy+w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STLbxAAAANsAAAAPAAAAAAAAAAAA&#10;AAAAAKECAABkcnMvZG93bnJldi54bWxQSwUGAAAAAAQABAD5AAAAkgMAAAAA&#10;" strokecolor="#2f2b20" strokeweight="1pt">
                    <v:stroke dashstyle="dash"/>
                  </v:line>
                  <v:line id="Straight Connector 24" o:spid="_x0000_s1032" style="position:absolute;visibility:visible;mso-wrap-style:square" from="4258945,1772920" to="4258945,28016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Aw1J8UAAADbAAAADwAAAGRycy9kb3ducmV2LnhtbESPQWsCMRSE7wX/Q3hCbzVbi1W2RtGC&#10;UATBri29vm5eN1s3L0sS3fXfG6HQ4zAz3zDzZW8bcSYfascKHkcZCOLS6ZorBR+HzcMMRIjIGhvH&#10;pOBCAZaLwd0cc+06fqdzESuRIBxyVGBibHMpQ2nIYhi5ljh5P85bjEn6SmqPXYLbRo6z7FlarDkt&#10;GGzp1VB5LE5WQZh+nra+m2y+vi87ffidrdt9YZS6H/arFxCR+vgf/mu/aQXTJ7h9ST9AL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Aw1J8UAAADbAAAADwAAAAAAAAAA&#10;AAAAAAChAgAAZHJzL2Rvd25yZXYueG1sUEsFBgAAAAAEAAQA+QAAAJMDAAAAAA==&#10;" strokecolor="#36f" strokeweight=".25pt">
                    <v:stroke dashstyle="1 1" startarrow="open" startarrowwidth="wide" endarrow="open" endarrowwidth="wide"/>
                  </v:line>
                  <v:line id="Straight Connector 26" o:spid="_x0000_s1033" style="position:absolute;visibility:visible;mso-wrap-style:square" from="4487545,287020" to="4487545,17729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WtU8UAAADbAAAADwAAAGRycy9kb3ducmV2LnhtbESPQWsCMRSE7wX/Q3hCbzVbqVW2RtGC&#10;UATBri29vm5eN1s3L0sS3fXfG6HQ4zAz3zDzZW8bcSYfascKHkcZCOLS6ZorBR+HzcMMRIjIGhvH&#10;pOBCAZaLwd0cc+06fqdzESuRIBxyVGBibHMpQ2nIYhi5ljh5P85bjEn6SmqPXYLbRo6z7FlarDkt&#10;GGzp1VB5LE5WQZh+nra+m2y+vi87ffidrdt9YZS6H/arFxCR+vgf/mu/aQXTJ7h9ST9AL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WtU8UAAADbAAAADwAAAAAAAAAA&#10;AAAAAAChAgAAZHJzL2Rvd25yZXYueG1sUEsFBgAAAAAEAAQA+QAAAJMDAAAAAA==&#10;" strokecolor="#36f" strokeweight=".25pt">
                    <v:stroke dashstyle="1 1" startarrow="open" startarrowwidth="wide" endarrow="open" endarrowwidth="wide"/>
                  </v:line>
                  <v:line id="Straight Connector 27" o:spid="_x0000_s1034" style="position:absolute;visibility:visible;mso-wrap-style:square" from="372745,287020" to="372745,28016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eQCzcUAAADbAAAADwAAAGRycy9kb3ducmV2LnhtbESPQWsCMRSE7wX/Q3iCt5q1YNWtUdqC&#10;UAqFdrX0+rp5blY3L0sS3fXfG6HQ4zAz3zDLdW8bcSYfascKJuMMBHHpdM2Vgt12cz8HESKyxsYx&#10;KbhQgPVqcLfEXLuOv+hcxEokCIccFZgY21zKUBqyGMauJU7e3nmLMUlfSe2xS3DbyIcse5QWa04L&#10;Blt6NVQei5NVEGbfp3ffTTc/v5cPvT3MX9rPwig1GvbPTyAi9fE//Nd+0wpmC7h9ST9Arq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9eQCzcUAAADbAAAADwAAAAAAAAAA&#10;AAAAAAChAgAAZHJzL2Rvd25yZXYueG1sUEsFBgAAAAAEAAQA+QAAAJMDAAAAAA==&#10;" strokecolor="#36f" strokeweight=".25pt">
                    <v:stroke dashstyle="1 1" startarrow="open" startarrowwidth="wide" endarrow="open" endarrowwidth="wide"/>
                  </v:line>
                  <v:line id="Straight Connector 28" o:spid="_x0000_s1035" style="position:absolute;rotation:-90;visibility:visible;mso-wrap-style:square" from="1630045,-968375" to="1630045,154622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2KaybwAAADbAAAADwAAAGRycy9kb3ducmV2LnhtbERPuwrCMBTdBf8hXMFNUx1Eq1FUENzE&#10;x2C3a3P70OamNFHr35tBcDyc92LVmkq8qHGlZQWjYQSCOLW65FzB5bwbTEE4j6yxskwKPuRgtex2&#10;Fhhr++YjvU4+FyGEXYwKCu/rWEqXFmTQDW1NHLjMNgZ9gE0udYPvEG4qOY6iiTRYcmgosKZtQenj&#10;9DQKsjXXSbk75JtrNvscb8mhortUqt9r13MQnlr/F//ce61gGtaHL+EHyOUX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L2KaybwAAADbAAAADwAAAAAAAAAAAAAAAAChAgAA&#10;ZHJzL2Rvd25yZXYueG1sUEsFBgAAAAAEAAQA+QAAAIoDAAAAAA==&#10;" strokecolor="#36f" strokeweight=".25pt">
                    <v:stroke dashstyle="1 1" startarrow="open" startarrowwidth="wide" endarrow="open" endarrowwidth="wide"/>
                  </v:line>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5" o:spid="_x0000_s1036" type="#_x0000_t5" style="position:absolute;left:1122680;top:1786890;width:1014095;height:1012825;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RHOUwQAA&#10;ANsAAAAPAAAAZHJzL2Rvd25yZXYueG1sRI9Bi8IwFITvC/6H8ARva6qHUqpRRFQEQdhW74/m2Rab&#10;l9rEWv+9WVjY4zAz3zDL9WAa0VPnassKZtMIBHFhdc2lgku+/05AOI+ssbFMCt7kYL0afS0x1fbF&#10;P9RnvhQBwi5FBZX3bSqlKyoy6Ka2JQ7ezXYGfZBdKXWHrwA3jZxHUSwN1hwWKmxpW1Fxz54mUPJT&#10;fIpd9jwfkvxx3T12tO3vSk3Gw2YBwtPg/8N/7aNWkMzg90v4AXL1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M0RzlMEAAADbAAAADwAAAAAAAAAAAAAAAACXAgAAZHJzL2Rvd25y&#10;ZXYueG1sUEsFBgAAAAAEAAQA9QAAAIUDAAAAAA==&#10;" adj="10803" fillcolor="#2f2b20" stroked="f" strokeweight="1pt">
                    <v:fill r:id="rId13" o:title="" type="pattern"/>
                  </v:shape>
                  <v:oval id="Oval 68" o:spid="_x0000_s1037" style="position:absolute;left:1601470;top:2769870;width:62865;height:628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4jP8xgAA&#10;ANsAAAAPAAAAZHJzL2Rvd25yZXYueG1sRI9Ba8JAFITvBf/D8oReim5qQdPUVUqh4MFDTUrB2zP7&#10;TILZt2F3G2N/fVcQPA4z8w2zXA+mFT0531hW8DxNQBCXVjdcKfguPicpCB+QNbaWScGFPKxXo4cl&#10;ZtqeeUd9HioRIewzVFCH0GVS+rImg35qO+LoHa0zGKJ0ldQOzxFuWjlLkrk02HBcqLGjj5rKU/5r&#10;FOBf+dUXr4vmJ9d62Jjt4Wk/Oyj1OB7e30AEGsI9fGtvtIL0Ba5f4g+Qq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n4jP8xgAAANsAAAAPAAAAAAAAAAAAAAAAAJcCAABkcnMv&#10;ZG93bnJldi54bWxQSwUGAAAAAAQABAD1AAAAigMAAAAA&#10;" fillcolor="red" strokecolor="red" strokeweight="1pt">
                    <v:shadow on="t" opacity="39321f" mv:blur="50800f" origin="-.5,.5" offset="2pt,0"/>
                  </v:oval>
                  <v:shape id="Text Box 80" o:spid="_x0000_s1038" type="#_x0000_t202" style="position:absolute;left:1795780;top:2697480;width:37274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sUZ9wwAA&#10;ANsAAAAPAAAAZHJzL2Rvd25yZXYueG1sRI/NasMwEITvhbyD2EButZSSFseJbEJLoKeW5g9yW6yN&#10;bWKtjKXG7ttXhUKOw8x8w6yL0bbiRr1vHGuYJwoEcelMw5WGw377mILwAdlg65g0/JCHIp88rDEz&#10;buAvuu1CJSKEfYYa6hC6TEpf1mTRJ64jjt7F9RZDlH0lTY9DhNtWPin1Ii02HBdq7Oi1pvK6+7Ya&#10;jh+X82mhPqs3+9wNblSS7VJqPZu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sUZ9wwAAANsAAAAPAAAAAAAAAAAAAAAAAJcCAABkcnMvZG93&#10;bnJldi54bWxQSwUGAAAAAAQABAD1AAAAhwMAAAAA&#10;" filled="f" stroked="f">
                    <v:textbox>
                      <w:txbxContent>
                        <w:p w14:paraId="5D6E8EC1" w14:textId="77777777" w:rsidR="00D124BC" w:rsidRDefault="00D124BC" w:rsidP="00722F5B">
                          <w:pPr>
                            <w:rPr>
                              <w:ins w:id="262" w:author="motioncomposer" w:date="2017-12-21T19:52:00Z"/>
                            </w:rPr>
                          </w:pPr>
                          <w:ins w:id="263" w:author="motioncomposer" w:date="2017-12-21T19:52:00Z">
                            <w:r>
                              <w:rPr>
                                <w:rFonts w:cs="Arial"/>
                              </w:rPr>
                              <w:t>MC</w:t>
                            </w:r>
                          </w:ins>
                        </w:p>
                      </w:txbxContent>
                    </v:textbox>
                  </v:shape>
                  <v:shape id="Text Box 81" o:spid="_x0000_s1039" type="#_x0000_t202" style="position:absolute;left:1293495;width:37274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Y9gKwwAA&#10;ANsAAAAPAAAAZHJzL2Rvd25yZXYueG1sRI9Pi8IwFMTvgt8hPGFva7Ky/qtGkV0ET4q6K3h7NM+2&#10;bPNSmmjrtzfCgsdhZn7DzJetLcWNal841vDRVyCIU2cKzjT8HNfvExA+IBssHZOGO3lYLrqdOSbG&#10;Nbyn2yFkIkLYJ6ghD6FKpPRpThZ931XE0bu42mKIss6kqbGJcFvKgVIjabHguJBjRV85pX+Hq9Xw&#10;u72cT59ql33bYdW4Vkm2U6n1W69dzUAEasMr/N/eGA2TMTy/xB8gF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7Y9gKwwAAANsAAAAPAAAAAAAAAAAAAAAAAJcCAABkcnMvZG93&#10;bnJldi54bWxQSwUGAAAAAAQABAD1AAAAhwMAAAAA&#10;" filled="f" stroked="f">
                    <v:textbox>
                      <w:txbxContent>
                        <w:p w14:paraId="75677B58" w14:textId="77777777" w:rsidR="00D124BC" w:rsidRDefault="00D124BC" w:rsidP="00722F5B">
                          <w:pPr>
                            <w:rPr>
                              <w:ins w:id="264" w:author="motioncomposer" w:date="2017-12-21T19:52:00Z"/>
                            </w:rPr>
                          </w:pPr>
                          <w:ins w:id="265" w:author="motioncomposer" w:date="2017-12-21T19:52:00Z">
                            <w:r>
                              <w:rPr>
                                <w:rFonts w:cs="Arial"/>
                              </w:rPr>
                              <w:t>5m</w:t>
                            </w:r>
                          </w:ins>
                        </w:p>
                      </w:txbxContent>
                    </v:textbox>
                  </v:shape>
                  <v:shape id="Text Box 88" o:spid="_x0000_s1040" type="#_x0000_t202" style="position:absolute;top:1151890;width:37274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Ex4vwAA&#10;ANsAAAAPAAAAZHJzL2Rvd25yZXYueG1sRE/LisIwFN0L/kO4wuw0cRhFq1HEQXDlYH2Au0tzbYvN&#10;TWmirX8/WQzM8nDey3VnK/GixpeONYxHCgRx5kzJuYbzaTecgfAB2WDlmDS8ycN61e8tMTGu5SO9&#10;0pCLGMI+QQ1FCHUipc8KsuhHriaO3N01FkOETS5Ng20Mt5X8VGoqLZYcGwqsaVtQ9kifVsPlcL9d&#10;v9RP/m0ndes6JdnOpdYfg26zABGoC//iP/feaJjFs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r8THi/AAAA2wAAAA8AAAAAAAAAAAAAAAAAlwIAAGRycy9kb3ducmV2&#10;LnhtbFBLBQYAAAAABAAEAPUAAACDAwAAAAA=&#10;" filled="f" stroked="f">
                    <v:textbox>
                      <w:txbxContent>
                        <w:p w14:paraId="1DF3DB21" w14:textId="77777777" w:rsidR="00D124BC" w:rsidRDefault="00D124BC" w:rsidP="00722F5B">
                          <w:pPr>
                            <w:rPr>
                              <w:ins w:id="266" w:author="motioncomposer" w:date="2017-12-21T19:52:00Z"/>
                            </w:rPr>
                          </w:pPr>
                          <w:ins w:id="267" w:author="motioncomposer" w:date="2017-12-21T19:52:00Z">
                            <w:r>
                              <w:rPr>
                                <w:rFonts w:cs="Arial"/>
                              </w:rPr>
                              <w:t>5m</w:t>
                            </w:r>
                          </w:ins>
                        </w:p>
                      </w:txbxContent>
                    </v:textbox>
                  </v:shape>
                  <v:shape id="Text Box 89" o:spid="_x0000_s1041" type="#_x0000_t202" style="position:absolute;left:4501515;top:870585;width:37274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OnjwgAA&#10;ANsAAAAPAAAAZHJzL2Rvd25yZXYueG1sRI9Pi8IwFMTvC36H8IS9rYmyK1qNIoqwpxX/grdH82yL&#10;zUtpou1+eyMIHoeZ+Q0znbe2FHeqfeFYQ7+nQBCnzhScaTjs118jED4gGywdk4Z/8jCfdT6mmBjX&#10;8Jbuu5CJCGGfoIY8hCqR0qc5WfQ9VxFH7+JqiyHKOpOmxibCbSkHSg2lxYLjQo4VLXNKr7ub1XD8&#10;u5xP32qTrexP1bhWSbZjqfVnt11MQARqwzv8av8aDaMxPL/EHyB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Ww6ePCAAAA2wAAAA8AAAAAAAAAAAAAAAAAlwIAAGRycy9kb3du&#10;cmV2LnhtbFBLBQYAAAAABAAEAPUAAACGAwAAAAA=&#10;" filled="f" stroked="f">
                    <v:textbox>
                      <w:txbxContent>
                        <w:p w14:paraId="2F2A33B7" w14:textId="77777777" w:rsidR="00D124BC" w:rsidRDefault="00D124BC" w:rsidP="00722F5B">
                          <w:pPr>
                            <w:rPr>
                              <w:ins w:id="268" w:author="motioncomposer" w:date="2017-12-21T19:52:00Z"/>
                            </w:rPr>
                          </w:pPr>
                          <w:ins w:id="269" w:author="motioncomposer" w:date="2017-12-21T19:52:00Z">
                            <w:r>
                              <w:rPr>
                                <w:rFonts w:cs="Arial"/>
                              </w:rPr>
                              <w:t>3m</w:t>
                            </w:r>
                          </w:ins>
                        </w:p>
                      </w:txbxContent>
                    </v:textbox>
                  </v:shape>
                  <v:shape id="Text Box 90" o:spid="_x0000_s1042" type="#_x0000_t202" style="position:absolute;left:4258310;top:2098040;width:372745;height:286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9ajvwAA&#10;ANsAAAAPAAAAZHJzL2Rvd25yZXYueG1sRE/LisIwFN0L/kO4wuw0cRhFq1HEQXDlYH2Au0tzbYvN&#10;TWmirX8/WQzM8nDey3VnK/GixpeONYxHCgRx5kzJuYbzaTecgfAB2WDlmDS8ycN61e8tMTGu5SO9&#10;0pCLGMI+QQ1FCHUipc8KsuhHriaO3N01FkOETS5Ng20Mt5X8VGoqLZYcGwqsaVtQ9kifVsPlcL9d&#10;v9RP/m0ndes6JdnOpdYfg26zABGoC//iP/feaJjH9fFL/AFy9Qs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FT1qO/AAAA2wAAAA8AAAAAAAAAAAAAAAAAlwIAAGRycy9kb3ducmV2&#10;LnhtbFBLBQYAAAAABAAEAPUAAACDAwAAAAA=&#10;" filled="f" stroked="f">
                    <v:textbox>
                      <w:txbxContent>
                        <w:p w14:paraId="010ECC33" w14:textId="77777777" w:rsidR="00D124BC" w:rsidRDefault="00D124BC" w:rsidP="00722F5B">
                          <w:pPr>
                            <w:rPr>
                              <w:ins w:id="270" w:author="motioncomposer" w:date="2017-12-21T19:52:00Z"/>
                            </w:rPr>
                          </w:pPr>
                          <w:ins w:id="271" w:author="motioncomposer" w:date="2017-12-21T19:52:00Z">
                            <w:r>
                              <w:rPr>
                                <w:rFonts w:cs="Arial"/>
                              </w:rPr>
                              <w:t>2m</w:t>
                            </w:r>
                          </w:ins>
                        </w:p>
                      </w:txbxContent>
                    </v:textbox>
                  </v:shape>
                  <v:shape id="Text Box 95" o:spid="_x0000_s1043" type="#_x0000_t202" style="position:absolute;left:1111250;top:664210;width:1025525;height:7023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JHU7wwAA&#10;ANsAAAAPAAAAZHJzL2Rvd25yZXYueG1sRI/NasMwEITvhbyD2EBvtZSSlNiJbEJLoKeW5g9yW6yN&#10;bWKtjKXG7ttXhUKOw8x8w6yL0bbiRr1vHGuYJQoEcelMw5WGw377tAThA7LB1jFp+CEPRT55WGNm&#10;3MBfdNuFSkQI+ww11CF0mZS+rMmiT1xHHL2L6y2GKPtKmh6HCLetfFbqRVpsOC7U2NFrTeV19201&#10;HD8u59NcfVZvdtENblSSbSq1fpyOmxWIQGO4h//b70ZDuoC/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JHU7wwAAANsAAAAPAAAAAAAAAAAAAAAAAJcCAABkcnMvZG93&#10;bnJldi54bWxQSwUGAAAAAAQABAD1AAAAhwMAAAAA&#10;" filled="f" stroked="f">
                    <v:textbox>
                      <w:txbxContent>
                        <w:p w14:paraId="2FBC7667" w14:textId="77777777" w:rsidR="00D124BC" w:rsidRPr="009F0C36" w:rsidRDefault="00D124BC" w:rsidP="00722F5B">
                          <w:pPr>
                            <w:jc w:val="center"/>
                            <w:rPr>
                              <w:ins w:id="272" w:author="motioncomposer" w:date="2017-12-21T19:52:00Z"/>
                              <w:rFonts w:cs="Arial"/>
                              <w:lang w:val="en-US"/>
                            </w:rPr>
                          </w:pPr>
                          <w:ins w:id="273" w:author="motioncomposer" w:date="2017-12-21T19:52:00Z">
                            <w:r w:rsidRPr="009F0C36">
                              <w:rPr>
                                <w:rFonts w:cs="Arial"/>
                                <w:lang w:val="en-US"/>
                              </w:rPr>
                              <w:t>Best Activity Area</w:t>
                            </w:r>
                          </w:ins>
                        </w:p>
                        <w:p w14:paraId="6C1717E5" w14:textId="77777777" w:rsidR="00D124BC" w:rsidRPr="009F0C36" w:rsidRDefault="00D124BC" w:rsidP="00722F5B">
                          <w:pPr>
                            <w:jc w:val="center"/>
                            <w:rPr>
                              <w:ins w:id="274" w:author="motioncomposer" w:date="2017-12-21T19:52:00Z"/>
                              <w:lang w:val="en-US"/>
                            </w:rPr>
                          </w:pPr>
                          <w:ins w:id="275" w:author="motioncomposer" w:date="2017-12-21T19:52:00Z">
                            <w:r w:rsidRPr="009F0C36">
                              <w:rPr>
                                <w:rFonts w:cs="Arial"/>
                                <w:lang w:val="en-US"/>
                              </w:rPr>
                              <w:t>for Players</w:t>
                            </w:r>
                          </w:ins>
                        </w:p>
                      </w:txbxContent>
                    </v:textbox>
                  </v:shape>
                </v:group>
              </w:pict>
            </mc:Fallback>
          </mc:AlternateContent>
        </w:r>
      </w:ins>
    </w:p>
    <w:p w14:paraId="1C3A306B" w14:textId="77777777" w:rsidR="00D926EC" w:rsidRPr="00624C44" w:rsidRDefault="00D926EC" w:rsidP="00D926EC">
      <w:pPr>
        <w:rPr>
          <w:ins w:id="276" w:author="motioncomposer" w:date="2017-12-21T19:52:00Z"/>
          <w:lang w:val="en-US"/>
        </w:rPr>
      </w:pPr>
    </w:p>
    <w:p w14:paraId="7F602A8C" w14:textId="77777777" w:rsidR="00D926EC" w:rsidRPr="00624C44" w:rsidRDefault="00D926EC" w:rsidP="00D926EC">
      <w:pPr>
        <w:rPr>
          <w:ins w:id="277" w:author="motioncomposer" w:date="2017-12-21T19:52:00Z"/>
          <w:lang w:val="en-US"/>
        </w:rPr>
      </w:pPr>
    </w:p>
    <w:p w14:paraId="274D271C" w14:textId="77777777" w:rsidR="00D926EC" w:rsidRPr="00624C44" w:rsidRDefault="00D926EC" w:rsidP="00D926EC">
      <w:pPr>
        <w:rPr>
          <w:ins w:id="278" w:author="motioncomposer" w:date="2017-12-21T19:52:00Z"/>
          <w:lang w:val="en-US"/>
        </w:rPr>
      </w:pPr>
    </w:p>
    <w:p w14:paraId="55E22687" w14:textId="77777777" w:rsidR="00D926EC" w:rsidRPr="00624C44" w:rsidRDefault="00D926EC" w:rsidP="00D926EC">
      <w:pPr>
        <w:rPr>
          <w:ins w:id="279" w:author="motioncomposer" w:date="2017-12-21T19:52:00Z"/>
          <w:lang w:val="en-US"/>
        </w:rPr>
      </w:pPr>
    </w:p>
    <w:p w14:paraId="5FECDC36" w14:textId="77777777" w:rsidR="00D926EC" w:rsidRPr="00624C44" w:rsidRDefault="00D926EC" w:rsidP="00D926EC">
      <w:pPr>
        <w:rPr>
          <w:ins w:id="280" w:author="motioncomposer" w:date="2017-12-21T19:52:00Z"/>
          <w:lang w:val="en-US"/>
        </w:rPr>
      </w:pPr>
    </w:p>
    <w:p w14:paraId="1CC8F549" w14:textId="77777777" w:rsidR="00BD41EB" w:rsidRPr="00624C44" w:rsidRDefault="00BD41EB">
      <w:pPr>
        <w:rPr>
          <w:ins w:id="281" w:author="motioncomposer" w:date="2017-12-21T19:52:00Z"/>
          <w:lang w:val="en-US"/>
        </w:rPr>
      </w:pPr>
    </w:p>
    <w:p w14:paraId="6476BA0C" w14:textId="77777777" w:rsidR="00BD41EB" w:rsidRPr="00624C44" w:rsidRDefault="00BD41EB">
      <w:pPr>
        <w:rPr>
          <w:ins w:id="282" w:author="motioncomposer" w:date="2017-12-21T19:52:00Z"/>
          <w:lang w:val="en-US"/>
        </w:rPr>
      </w:pPr>
    </w:p>
    <w:p w14:paraId="39CC57F8" w14:textId="77777777" w:rsidR="00BD41EB" w:rsidRPr="00624C44" w:rsidRDefault="00BD41EB">
      <w:pPr>
        <w:rPr>
          <w:ins w:id="283" w:author="motioncomposer" w:date="2017-12-21T19:52:00Z"/>
          <w:lang w:val="en-US"/>
        </w:rPr>
      </w:pPr>
    </w:p>
    <w:p w14:paraId="6F57975D" w14:textId="77777777" w:rsidR="00BD41EB" w:rsidRPr="00624C44" w:rsidRDefault="00BD41EB">
      <w:pPr>
        <w:rPr>
          <w:ins w:id="284" w:author="motioncomposer" w:date="2017-12-21T19:52:00Z"/>
          <w:lang w:val="en-US"/>
        </w:rPr>
      </w:pPr>
    </w:p>
    <w:p w14:paraId="0E56B590" w14:textId="77777777" w:rsidR="00BD41EB" w:rsidRPr="00624C44" w:rsidRDefault="00BD41EB">
      <w:pPr>
        <w:rPr>
          <w:ins w:id="285" w:author="motioncomposer" w:date="2017-12-21T19:52:00Z"/>
          <w:lang w:val="en-US"/>
        </w:rPr>
      </w:pPr>
    </w:p>
    <w:p w14:paraId="2F8002A5" w14:textId="77777777" w:rsidR="00BD41EB" w:rsidRPr="00624C44" w:rsidRDefault="00BD41EB">
      <w:pPr>
        <w:rPr>
          <w:ins w:id="286" w:author="motioncomposer" w:date="2017-12-21T19:52:00Z"/>
          <w:lang w:val="en-US"/>
        </w:rPr>
      </w:pPr>
    </w:p>
    <w:p w14:paraId="5CF249A8" w14:textId="77777777" w:rsidR="00BD41EB" w:rsidRPr="00624C44" w:rsidRDefault="00BD41EB">
      <w:pPr>
        <w:rPr>
          <w:ins w:id="287" w:author="motioncomposer" w:date="2017-12-21T19:52:00Z"/>
          <w:lang w:val="en-US"/>
        </w:rPr>
      </w:pPr>
    </w:p>
    <w:p w14:paraId="5600AA71" w14:textId="77777777" w:rsidR="00BD41EB" w:rsidRPr="00624C44" w:rsidRDefault="00BD41EB">
      <w:pPr>
        <w:rPr>
          <w:ins w:id="288" w:author="motioncomposer" w:date="2017-12-21T19:52:00Z"/>
          <w:lang w:val="en-US"/>
        </w:rPr>
      </w:pPr>
      <w:ins w:id="289" w:author="motioncomposer" w:date="2017-12-21T19:52:00Z">
        <w:r w:rsidRPr="00624C44">
          <w:rPr>
            <w:noProof/>
            <w:lang w:val="en-GB" w:eastAsia="en-GB"/>
          </w:rPr>
          <mc:AlternateContent>
            <mc:Choice Requires="wps">
              <w:drawing>
                <wp:anchor distT="0" distB="0" distL="114300" distR="114300" simplePos="0" relativeHeight="251923456" behindDoc="0" locked="0" layoutInCell="1" allowOverlap="1" wp14:anchorId="34F2FAE3" wp14:editId="688FB519">
                  <wp:simplePos x="0" y="0"/>
                  <wp:positionH relativeFrom="column">
                    <wp:posOffset>2743200</wp:posOffset>
                  </wp:positionH>
                  <wp:positionV relativeFrom="paragraph">
                    <wp:posOffset>38100</wp:posOffset>
                  </wp:positionV>
                  <wp:extent cx="1371600" cy="702310"/>
                  <wp:effectExtent l="0" t="0" r="0" b="8890"/>
                  <wp:wrapNone/>
                  <wp:docPr id="6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70231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CFCA6A9" w14:textId="77777777" w:rsidR="00D124BC" w:rsidRPr="00BD41EB" w:rsidRDefault="00D124BC" w:rsidP="00D926EC">
                              <w:pPr>
                                <w:rPr>
                                  <w:ins w:id="290" w:author="motioncomposer" w:date="2017-12-21T19:52:00Z"/>
                                  <w:szCs w:val="20"/>
                                  <w:lang w:val="en-US"/>
                                </w:rPr>
                              </w:pPr>
                              <w:ins w:id="291" w:author="motioncomposer" w:date="2017-12-21T19:52:00Z">
                                <w:r w:rsidRPr="00BD41EB">
                                  <w:rPr>
                                    <w:rFonts w:cs="Arial"/>
                                    <w:szCs w:val="20"/>
                                    <w:lang w:val="en-US"/>
                                  </w:rPr>
                                  <w:t xml:space="preserve">Area where parts of body may be out of the picture with arms raised high. </w:t>
                                </w:r>
                                <w:r>
                                  <w:rPr>
                                    <w:rFonts w:cs="Arial"/>
                                    <w:szCs w:val="20"/>
                                    <w:lang w:val="en-US"/>
                                  </w:rP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4F2FAE3" id="Text Box 4" o:spid="_x0000_s1044" type="#_x0000_t202" style="position:absolute;margin-left:3in;margin-top:3pt;width:108pt;height:55.3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" filled="f" stroked="f">
                  <v:path arrowok="t"/>
                  <v:textbox>
                    <w:txbxContent>
                      <w:p w14:paraId="4CFCA6A9" w14:textId="77777777" w:rsidR="00D124BC" w:rsidRPr="00BD41EB" w:rsidRDefault="00D124BC" w:rsidP="00D926EC">
                        <w:pPr>
                          <w:rPr>
                            <w:ins w:id="292" w:author="motioncomposer" w:date="2017-12-21T19:52:00Z"/>
                            <w:szCs w:val="20"/>
                            <w:lang w:val="en-US"/>
                          </w:rPr>
                        </w:pPr>
                        <w:ins w:id="293" w:author="motioncomposer" w:date="2017-12-21T19:52:00Z">
                          <w:r w:rsidRPr="00BD41EB">
                            <w:rPr>
                              <w:rFonts w:cs="Arial"/>
                              <w:szCs w:val="20"/>
                              <w:lang w:val="en-US"/>
                            </w:rPr>
                            <w:t xml:space="preserve">Area where parts of body may be out of the picture with arms raised high. </w:t>
                          </w:r>
                          <w:r>
                            <w:rPr>
                              <w:rFonts w:cs="Arial"/>
                              <w:szCs w:val="20"/>
                              <w:lang w:val="en-US"/>
                            </w:rPr>
                            <w:t>*</w:t>
                          </w:r>
                        </w:ins>
                      </w:p>
                    </w:txbxContent>
                  </v:textbox>
                </v:shape>
              </w:pict>
            </mc:Fallback>
          </mc:AlternateContent>
        </w:r>
      </w:ins>
    </w:p>
    <w:p w14:paraId="729786EA" w14:textId="77777777" w:rsidR="00BD41EB" w:rsidRPr="00624C44" w:rsidRDefault="00BD41EB">
      <w:pPr>
        <w:rPr>
          <w:ins w:id="294" w:author="motioncomposer" w:date="2017-12-21T19:52:00Z"/>
          <w:lang w:val="en-US"/>
        </w:rPr>
      </w:pPr>
    </w:p>
    <w:p w14:paraId="3A1FC55B" w14:textId="77777777" w:rsidR="00BD41EB" w:rsidRPr="00624C44" w:rsidRDefault="00BD41EB">
      <w:pPr>
        <w:rPr>
          <w:ins w:id="295" w:author="motioncomposer" w:date="2017-12-21T19:52:00Z"/>
          <w:lang w:val="en-US"/>
        </w:rPr>
      </w:pPr>
    </w:p>
    <w:p w14:paraId="6FE301C2" w14:textId="77777777" w:rsidR="00BD41EB" w:rsidRPr="00624C44" w:rsidRDefault="00BD41EB">
      <w:pPr>
        <w:rPr>
          <w:ins w:id="296" w:author="motioncomposer" w:date="2017-12-21T19:52:00Z"/>
          <w:lang w:val="en-US"/>
        </w:rPr>
      </w:pPr>
    </w:p>
    <w:p w14:paraId="72C7572D" w14:textId="77777777" w:rsidR="00BD41EB" w:rsidRPr="00624C44" w:rsidRDefault="00BD41EB">
      <w:pPr>
        <w:rPr>
          <w:ins w:id="297" w:author="motioncomposer" w:date="2017-12-21T19:52:00Z"/>
          <w:lang w:val="en-US"/>
        </w:rPr>
      </w:pPr>
    </w:p>
    <w:p w14:paraId="6468422C" w14:textId="77777777" w:rsidR="00BD41EB" w:rsidRPr="00624C44" w:rsidRDefault="00BD41EB">
      <w:pPr>
        <w:rPr>
          <w:ins w:id="298" w:author="motioncomposer" w:date="2017-12-21T19:52:00Z"/>
          <w:lang w:val="en-US"/>
        </w:rPr>
      </w:pPr>
    </w:p>
    <w:p w14:paraId="0EBF7053" w14:textId="77777777" w:rsidR="00BD41EB" w:rsidRPr="00624C44" w:rsidRDefault="00BD41EB">
      <w:pPr>
        <w:rPr>
          <w:ins w:id="299" w:author="motioncomposer" w:date="2017-12-21T19:52:00Z"/>
          <w:lang w:val="en-US"/>
        </w:rPr>
      </w:pPr>
    </w:p>
    <w:p w14:paraId="7E5AC8C8" w14:textId="3A527E1E" w:rsidR="00A737AB" w:rsidRPr="00624C44" w:rsidRDefault="00A737AB" w:rsidP="008C2DA9">
      <w:pPr>
        <w:ind w:left="432"/>
        <w:rPr>
          <w:del w:id="300" w:author="motioncomposer" w:date="2017-12-21T19:52:00Z"/>
          <w:lang w:val="en-US"/>
        </w:rPr>
      </w:pPr>
    </w:p>
    <w:p w14:paraId="7DFD39F8" w14:textId="77777777" w:rsidR="00A737AB" w:rsidRPr="00624C44" w:rsidRDefault="00A737AB" w:rsidP="008C2DA9">
      <w:pPr>
        <w:pStyle w:val="Caption1"/>
        <w:ind w:left="432"/>
      </w:pPr>
      <w:r w:rsidRPr="00624C44">
        <w:t>Figure 3:  field-of-view</w:t>
      </w:r>
    </w:p>
    <w:p w14:paraId="76A5D122" w14:textId="77777777" w:rsidR="00A737AB" w:rsidRPr="00624C44" w:rsidRDefault="00A737AB" w:rsidP="008C2DA9">
      <w:pPr>
        <w:ind w:left="432"/>
        <w:rPr>
          <w:lang w:val="en-US"/>
        </w:rPr>
      </w:pPr>
    </w:p>
    <w:p w14:paraId="56FA6A13" w14:textId="7CBBCC48" w:rsidR="00FA297C" w:rsidRDefault="00A737AB" w:rsidP="009A51C4">
      <w:pPr>
        <w:ind w:left="432"/>
        <w:rPr>
          <w:lang w:val="en-US"/>
        </w:rPr>
      </w:pPr>
      <w:r w:rsidRPr="00624C44">
        <w:rPr>
          <w:lang w:val="en-US"/>
        </w:rPr>
        <w:t xml:space="preserve">* The “too-close” point depends on how tall the player is, but at a circa 2-meters range, and with arms extended overhead, a typical person might be completely in view.  When the player is too close, the MC should still operate, but the user receives a warning light, either in the GUI, and/or via the box’s indicator lights. </w:t>
      </w:r>
      <w:r w:rsidR="009F0C36">
        <w:rPr>
          <w:lang w:val="en-US"/>
        </w:rPr>
        <w:t>The warning light essentially means, “All features may not work properly, starting with Arms Overhead…”</w:t>
      </w:r>
    </w:p>
    <w:p w14:paraId="7A2855FC" w14:textId="1EC4C4D9" w:rsidR="00916C3F" w:rsidRDefault="00916C3F" w:rsidP="00916C3F">
      <w:pPr>
        <w:pStyle w:val="Heading4"/>
        <w:rPr>
          <w:lang w:val="en-US"/>
        </w:rPr>
      </w:pPr>
      <w:bookmarkStart w:id="301" w:name="_Toc380405743"/>
      <w:r>
        <w:rPr>
          <w:lang w:val="en-US"/>
        </w:rPr>
        <w:t>Small and Large Room Use</w:t>
      </w:r>
      <w:bookmarkEnd w:id="301"/>
    </w:p>
    <w:p w14:paraId="7877960F" w14:textId="77777777" w:rsidR="00916C3F" w:rsidRDefault="00916C3F" w:rsidP="008C2DA9">
      <w:pPr>
        <w:ind w:left="432"/>
        <w:rPr>
          <w:lang w:val="en-US"/>
        </w:rPr>
      </w:pPr>
    </w:p>
    <w:p w14:paraId="33061073" w14:textId="1DC07E59" w:rsidR="00E93A5D" w:rsidRDefault="00FA297C" w:rsidP="009A51C4">
      <w:pPr>
        <w:ind w:left="432"/>
        <w:rPr>
          <w:lang w:val="en-US"/>
        </w:rPr>
      </w:pPr>
      <w:r>
        <w:rPr>
          <w:lang w:val="en-US"/>
        </w:rPr>
        <w:t xml:space="preserve">Note:  We are examining </w:t>
      </w:r>
      <w:r w:rsidR="00E93A5D">
        <w:rPr>
          <w:lang w:val="en-US"/>
        </w:rPr>
        <w:t xml:space="preserve">having 2 Field-of-View options for the user, right from the beginning:  I.e. </w:t>
      </w:r>
    </w:p>
    <w:p w14:paraId="65F66DBE" w14:textId="77777777" w:rsidR="00E93A5D" w:rsidRDefault="00E93A5D" w:rsidP="008C2DA9">
      <w:pPr>
        <w:ind w:left="432"/>
        <w:rPr>
          <w:lang w:val="en-US"/>
        </w:rPr>
      </w:pPr>
    </w:p>
    <w:p w14:paraId="6E60D6D7" w14:textId="471EFA3D" w:rsidR="00755254" w:rsidRDefault="0047624D" w:rsidP="008C2DA9">
      <w:pPr>
        <w:ind w:left="432"/>
        <w:rPr>
          <w:lang w:val="en-US"/>
        </w:rPr>
      </w:pPr>
      <w:r>
        <w:rPr>
          <w:noProof/>
          <w:lang w:val="en-GB" w:eastAsia="en-GB"/>
        </w:rPr>
        <mc:AlternateContent>
          <mc:Choice Requires="wpg">
            <w:drawing>
              <wp:anchor distT="0" distB="0" distL="114300" distR="114300" simplePos="0" relativeHeight="251999232" behindDoc="0" locked="0" layoutInCell="1" allowOverlap="1" wp14:anchorId="0A72C9EF" wp14:editId="40DBF9CF">
                <wp:simplePos x="0" y="0"/>
                <wp:positionH relativeFrom="column">
                  <wp:posOffset>-342900</wp:posOffset>
                </wp:positionH>
                <wp:positionV relativeFrom="paragraph">
                  <wp:posOffset>70485</wp:posOffset>
                </wp:positionV>
                <wp:extent cx="5753100" cy="4344035"/>
                <wp:effectExtent l="0" t="0" r="12700" b="24765"/>
                <wp:wrapNone/>
                <wp:docPr id="91" name="Group 91"/>
                <wp:cNvGraphicFramePr/>
                <a:graphic xmlns:a="http://schemas.openxmlformats.org/drawingml/2006/main">
                  <a:graphicData uri="http://schemas.microsoft.com/office/word/2010/wordprocessingGroup">
                    <wpg:wgp>
                      <wpg:cNvGrpSpPr/>
                      <wpg:grpSpPr>
                        <a:xfrm>
                          <a:off x="0" y="0"/>
                          <a:ext cx="5753100" cy="4344035"/>
                          <a:chOff x="0" y="0"/>
                          <a:chExt cx="5753100" cy="4344035"/>
                        </a:xfrm>
                      </wpg:grpSpPr>
                      <wps:wsp>
                        <wps:cNvPr id="507" name="Rectangle 41"/>
                        <wps:cNvSpPr>
                          <a:spLocks noChangeArrowheads="1"/>
                        </wps:cNvSpPr>
                        <wps:spPr bwMode="auto">
                          <a:xfrm>
                            <a:off x="3749040" y="4001135"/>
                            <a:ext cx="1028700" cy="342900"/>
                          </a:xfrm>
                          <a:prstGeom prst="rect">
                            <a:avLst/>
                          </a:prstGeom>
                          <a:solidFill>
                            <a:srgbClr val="FFFFFF"/>
                          </a:solidFill>
                          <a:ln w="28575">
                            <a:solidFill>
                              <a:srgbClr val="FF99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000000">
                                      <a:alpha val="74998"/>
                                    </a:srgbClr>
                                  </a:outerShdw>
                                </a:effectLst>
                              </a14:hiddenEffects>
                            </a:ext>
                          </a:extLst>
                        </wps:spPr>
                        <wps:bodyPr rot="0" vert="horz" wrap="square" lIns="91440" tIns="45720" rIns="91440" bIns="45720" anchor="t" anchorCtr="0" upright="1">
                          <a:noAutofit/>
                        </wps:bodyPr>
                      </wps:wsp>
                      <wps:wsp>
                        <wps:cNvPr id="508" name="AutoShape 42"/>
                        <wps:cNvSpPr>
                          <a:spLocks noChangeArrowheads="1"/>
                        </wps:cNvSpPr>
                        <wps:spPr bwMode="auto">
                          <a:xfrm>
                            <a:off x="381000" y="914400"/>
                            <a:ext cx="1257300" cy="800100"/>
                          </a:xfrm>
                          <a:custGeom>
                            <a:avLst/>
                            <a:gdLst>
                              <a:gd name="G0" fmla="+- 5095 0 0"/>
                              <a:gd name="G1" fmla="+- 21600 0 5095"/>
                              <a:gd name="G2" fmla="*/ 5095 1 2"/>
                              <a:gd name="G3" fmla="+- 21600 0 G2"/>
                              <a:gd name="G4" fmla="+/ 5095 21600 2"/>
                              <a:gd name="G5" fmla="+/ G1 0 2"/>
                              <a:gd name="G6" fmla="*/ 21600 21600 5095"/>
                              <a:gd name="G7" fmla="*/ G6 1 2"/>
                              <a:gd name="G8" fmla="+- 21600 0 G7"/>
                              <a:gd name="G9" fmla="*/ 21600 1 2"/>
                              <a:gd name="G10" fmla="+- 5095 0 G9"/>
                              <a:gd name="G11" fmla="?: G10 G8 0"/>
                              <a:gd name="G12" fmla="?: G10 G7 21600"/>
                              <a:gd name="T0" fmla="*/ 19052 w 21600"/>
                              <a:gd name="T1" fmla="*/ 10800 h 21600"/>
                              <a:gd name="T2" fmla="*/ 10800 w 21600"/>
                              <a:gd name="T3" fmla="*/ 21600 h 21600"/>
                              <a:gd name="T4" fmla="*/ 2548 w 21600"/>
                              <a:gd name="T5" fmla="*/ 10800 h 21600"/>
                              <a:gd name="T6" fmla="*/ 10800 w 21600"/>
                              <a:gd name="T7" fmla="*/ 0 h 21600"/>
                              <a:gd name="T8" fmla="*/ 4348 w 21600"/>
                              <a:gd name="T9" fmla="*/ 4348 h 21600"/>
                              <a:gd name="T10" fmla="*/ 17252 w 21600"/>
                              <a:gd name="T11" fmla="*/ 17252 h 21600"/>
                            </a:gdLst>
                            <a:ahLst/>
                            <a:cxnLst>
                              <a:cxn ang="0">
                                <a:pos x="T0" y="T1"/>
                              </a:cxn>
                              <a:cxn ang="0">
                                <a:pos x="T2" y="T3"/>
                              </a:cxn>
                              <a:cxn ang="0">
                                <a:pos x="T4" y="T5"/>
                              </a:cxn>
                              <a:cxn ang="0">
                                <a:pos x="T6" y="T7"/>
                              </a:cxn>
                            </a:cxnLst>
                            <a:rect l="T8" t="T9" r="T10" b="T11"/>
                            <a:pathLst>
                              <a:path w="21600" h="21600">
                                <a:moveTo>
                                  <a:pt x="0" y="0"/>
                                </a:moveTo>
                                <a:lnTo>
                                  <a:pt x="5095" y="21600"/>
                                </a:lnTo>
                                <a:lnTo>
                                  <a:pt x="16505" y="21600"/>
                                </a:lnTo>
                                <a:lnTo>
                                  <a:pt x="21600" y="0"/>
                                </a:lnTo>
                                <a:close/>
                              </a:path>
                            </a:pathLst>
                          </a:custGeom>
                          <a:solidFill>
                            <a:srgbClr val="CCFFCC"/>
                          </a:solidFill>
                          <a:ln w="9525">
                            <a:solidFill>
                              <a:srgbClr val="000000"/>
                            </a:solidFill>
                            <a:miter lim="800000"/>
                            <a:headEnd/>
                            <a:tailEnd/>
                          </a:ln>
                        </wps:spPr>
                        <wps:bodyPr rot="0" vert="horz" wrap="square" lIns="91440" tIns="45720" rIns="91440" bIns="45720" anchor="t" anchorCtr="0" upright="1">
                          <a:noAutofit/>
                        </wps:bodyPr>
                      </wps:wsp>
                      <wps:wsp>
                        <wps:cNvPr id="509" name="AutoShape 43"/>
                        <wps:cNvSpPr>
                          <a:spLocks noChangeArrowheads="1"/>
                        </wps:cNvSpPr>
                        <wps:spPr bwMode="auto">
                          <a:xfrm>
                            <a:off x="2781300" y="914400"/>
                            <a:ext cx="2628900" cy="1943100"/>
                          </a:xfrm>
                          <a:custGeom>
                            <a:avLst/>
                            <a:gdLst>
                              <a:gd name="G0" fmla="+- 7403 0 0"/>
                              <a:gd name="G1" fmla="+- 21600 0 7403"/>
                              <a:gd name="G2" fmla="*/ 7403 1 2"/>
                              <a:gd name="G3" fmla="+- 21600 0 G2"/>
                              <a:gd name="G4" fmla="+/ 7403 21600 2"/>
                              <a:gd name="G5" fmla="+/ G1 0 2"/>
                              <a:gd name="G6" fmla="*/ 21600 21600 7403"/>
                              <a:gd name="G7" fmla="*/ G6 1 2"/>
                              <a:gd name="G8" fmla="+- 21600 0 G7"/>
                              <a:gd name="G9" fmla="*/ 21600 1 2"/>
                              <a:gd name="G10" fmla="+- 7403 0 G9"/>
                              <a:gd name="G11" fmla="?: G10 G8 0"/>
                              <a:gd name="G12" fmla="?: G10 G7 21600"/>
                              <a:gd name="T0" fmla="*/ 17898 w 21600"/>
                              <a:gd name="T1" fmla="*/ 10800 h 21600"/>
                              <a:gd name="T2" fmla="*/ 10800 w 21600"/>
                              <a:gd name="T3" fmla="*/ 21600 h 21600"/>
                              <a:gd name="T4" fmla="*/ 3702 w 21600"/>
                              <a:gd name="T5" fmla="*/ 10800 h 21600"/>
                              <a:gd name="T6" fmla="*/ 10800 w 21600"/>
                              <a:gd name="T7" fmla="*/ 0 h 21600"/>
                              <a:gd name="T8" fmla="*/ 5502 w 21600"/>
                              <a:gd name="T9" fmla="*/ 5502 h 21600"/>
                              <a:gd name="T10" fmla="*/ 16098 w 21600"/>
                              <a:gd name="T11" fmla="*/ 16098 h 21600"/>
                            </a:gdLst>
                            <a:ahLst/>
                            <a:cxnLst>
                              <a:cxn ang="0">
                                <a:pos x="T0" y="T1"/>
                              </a:cxn>
                              <a:cxn ang="0">
                                <a:pos x="T2" y="T3"/>
                              </a:cxn>
                              <a:cxn ang="0">
                                <a:pos x="T4" y="T5"/>
                              </a:cxn>
                              <a:cxn ang="0">
                                <a:pos x="T6" y="T7"/>
                              </a:cxn>
                            </a:cxnLst>
                            <a:rect l="T8" t="T9" r="T10" b="T11"/>
                            <a:pathLst>
                              <a:path w="21600" h="21600">
                                <a:moveTo>
                                  <a:pt x="0" y="0"/>
                                </a:moveTo>
                                <a:lnTo>
                                  <a:pt x="7403" y="21600"/>
                                </a:lnTo>
                                <a:lnTo>
                                  <a:pt x="14197" y="21600"/>
                                </a:lnTo>
                                <a:lnTo>
                                  <a:pt x="21600" y="0"/>
                                </a:lnTo>
                                <a:close/>
                              </a:path>
                            </a:pathLst>
                          </a:custGeom>
                          <a:solidFill>
                            <a:srgbClr val="CCFFCC"/>
                          </a:solidFill>
                          <a:ln w="9525">
                            <a:solidFill>
                              <a:srgbClr val="000000"/>
                            </a:solidFill>
                            <a:miter lim="800000"/>
                            <a:headEnd/>
                            <a:tailEnd/>
                          </a:ln>
                        </wps:spPr>
                        <wps:bodyPr rot="0" vert="horz" wrap="square" lIns="91440" tIns="45720" rIns="91440" bIns="45720" anchor="t" anchorCtr="0" upright="1">
                          <a:noAutofit/>
                        </wps:bodyPr>
                      </wps:wsp>
                      <wps:wsp>
                        <wps:cNvPr id="510" name="Rectangle 44"/>
                        <wps:cNvSpPr>
                          <a:spLocks noChangeArrowheads="1"/>
                        </wps:cNvSpPr>
                        <wps:spPr bwMode="auto">
                          <a:xfrm>
                            <a:off x="662940" y="2629535"/>
                            <a:ext cx="1028700" cy="342900"/>
                          </a:xfrm>
                          <a:prstGeom prst="rect">
                            <a:avLst/>
                          </a:prstGeom>
                          <a:solidFill>
                            <a:srgbClr val="FFFFFF"/>
                          </a:solidFill>
                          <a:ln w="28575">
                            <a:solidFill>
                              <a:srgbClr val="FF9900"/>
                            </a:solidFill>
                            <a:miter lim="800000"/>
                            <a:headEnd/>
                            <a:tailEnd/>
                          </a:ln>
                        </wps:spPr>
                        <wps:bodyPr rot="0" vert="horz" wrap="square" lIns="91440" tIns="45720" rIns="91440" bIns="45720" anchor="t" anchorCtr="0" upright="1">
                          <a:noAutofit/>
                        </wps:bodyPr>
                      </wps:wsp>
                      <wps:wsp>
                        <wps:cNvPr id="511" name="AutoShape 45"/>
                        <wps:cNvSpPr>
                          <a:spLocks noChangeArrowheads="1"/>
                        </wps:cNvSpPr>
                        <wps:spPr bwMode="auto">
                          <a:xfrm>
                            <a:off x="891540" y="2629535"/>
                            <a:ext cx="228600" cy="228600"/>
                          </a:xfrm>
                          <a:prstGeom prst="roundRect">
                            <a:avLst>
                              <a:gd name="adj" fmla="val 16667"/>
                            </a:avLst>
                          </a:prstGeom>
                          <a:solidFill>
                            <a:srgbClr val="00FFFF"/>
                          </a:solidFill>
                          <a:ln w="9525">
                            <a:solidFill>
                              <a:srgbClr val="000000"/>
                            </a:solidFill>
                            <a:round/>
                            <a:headEnd/>
                            <a:tailEnd/>
                          </a:ln>
                        </wps:spPr>
                        <wps:bodyPr rot="0" vert="horz" wrap="square" lIns="91440" tIns="45720" rIns="91440" bIns="45720" anchor="t" anchorCtr="0" upright="1">
                          <a:noAutofit/>
                        </wps:bodyPr>
                      </wps:wsp>
                      <wps:wsp>
                        <wps:cNvPr id="49" name="AutoShape 46"/>
                        <wps:cNvSpPr>
                          <a:spLocks noChangeArrowheads="1"/>
                        </wps:cNvSpPr>
                        <wps:spPr bwMode="auto">
                          <a:xfrm>
                            <a:off x="3977640" y="4001135"/>
                            <a:ext cx="228600" cy="228600"/>
                          </a:xfrm>
                          <a:prstGeom prst="roundRect">
                            <a:avLst>
                              <a:gd name="adj" fmla="val 16667"/>
                            </a:avLst>
                          </a:prstGeom>
                          <a:solidFill>
                            <a:srgbClr val="00FFFF"/>
                          </a:solidFill>
                          <a:ln w="9525">
                            <a:solidFill>
                              <a:srgbClr val="000000"/>
                            </a:solidFill>
                            <a:round/>
                            <a:headEnd/>
                            <a:tailEnd/>
                          </a:ln>
                        </wps:spPr>
                        <wps:bodyPr rot="0" vert="horz" wrap="square" lIns="91440" tIns="45720" rIns="91440" bIns="45720" anchor="t" anchorCtr="0" upright="1">
                          <a:noAutofit/>
                        </wps:bodyPr>
                      </wps:wsp>
                      <wps:wsp>
                        <wps:cNvPr id="50" name="Line 47"/>
                        <wps:cNvCnPr>
                          <a:cxnSpLocks noChangeShapeType="1"/>
                        </wps:cNvCnPr>
                        <wps:spPr bwMode="auto">
                          <a:xfrm>
                            <a:off x="1752600" y="2972435"/>
                            <a:ext cx="457200" cy="342900"/>
                          </a:xfrm>
                          <a:prstGeom prst="line">
                            <a:avLst/>
                          </a:prstGeom>
                          <a:noFill/>
                          <a:ln w="9525">
                            <a:solidFill>
                              <a:srgbClr val="000000"/>
                            </a:solidFill>
                            <a:round/>
                            <a:headEnd type="triangle" w="med" len="me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1" name="Text Box 48"/>
                        <wps:cNvSpPr txBox="1">
                          <a:spLocks noChangeArrowheads="1"/>
                        </wps:cNvSpPr>
                        <wps:spPr bwMode="auto">
                          <a:xfrm>
                            <a:off x="2175510" y="3315335"/>
                            <a:ext cx="10287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E235F7F" w14:textId="77777777" w:rsidR="00D124BC" w:rsidRDefault="00D124BC" w:rsidP="00755254">
                              <w:pPr>
                                <w:rPr>
                                  <w:rFonts w:ascii="Arial" w:hAnsi="Arial" w:cs="Arial"/>
                                </w:rPr>
                              </w:pPr>
                              <w:proofErr w:type="spellStart"/>
                              <w:r>
                                <w:rPr>
                                  <w:rFonts w:ascii="Arial" w:hAnsi="Arial" w:cs="Arial"/>
                                </w:rPr>
                                <w:t>Table</w:t>
                              </w:r>
                              <w:proofErr w:type="spellEnd"/>
                            </w:p>
                          </w:txbxContent>
                        </wps:txbx>
                        <wps:bodyPr rot="0" vert="horz" wrap="square" lIns="91440" tIns="45720" rIns="91440" bIns="45720" anchor="t" anchorCtr="0" upright="1">
                          <a:noAutofit/>
                        </wps:bodyPr>
                      </wps:wsp>
                      <wps:wsp>
                        <wps:cNvPr id="52" name="Line 49"/>
                        <wps:cNvCnPr>
                          <a:cxnSpLocks noChangeShapeType="1"/>
                        </wps:cNvCnPr>
                        <wps:spPr bwMode="auto">
                          <a:xfrm>
                            <a:off x="2667000" y="3543935"/>
                            <a:ext cx="1028700" cy="4572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3" name="Text Box 50"/>
                        <wps:cNvSpPr txBox="1">
                          <a:spLocks noChangeArrowheads="1"/>
                        </wps:cNvSpPr>
                        <wps:spPr bwMode="auto">
                          <a:xfrm>
                            <a:off x="1295400" y="3658235"/>
                            <a:ext cx="10287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E136413" w14:textId="77777777" w:rsidR="00D124BC" w:rsidRDefault="00D124BC" w:rsidP="00755254">
                              <w:pPr>
                                <w:rPr>
                                  <w:rFonts w:ascii="Arial" w:hAnsi="Arial" w:cs="Arial"/>
                                </w:rPr>
                              </w:pPr>
                              <w:r>
                                <w:rPr>
                                  <w:rFonts w:ascii="Arial" w:hAnsi="Arial" w:cs="Arial"/>
                                </w:rPr>
                                <w:t>MC</w:t>
                              </w:r>
                            </w:p>
                          </w:txbxContent>
                        </wps:txbx>
                        <wps:bodyPr rot="0" vert="horz" wrap="square" lIns="91440" tIns="45720" rIns="91440" bIns="45720" anchor="t" anchorCtr="0" upright="1">
                          <a:noAutofit/>
                        </wps:bodyPr>
                      </wps:wsp>
                      <wps:wsp>
                        <wps:cNvPr id="54" name="Line 51"/>
                        <wps:cNvCnPr>
                          <a:cxnSpLocks noChangeShapeType="1"/>
                        </wps:cNvCnPr>
                        <wps:spPr bwMode="auto">
                          <a:xfrm>
                            <a:off x="1066800" y="2858135"/>
                            <a:ext cx="342900" cy="800100"/>
                          </a:xfrm>
                          <a:prstGeom prst="line">
                            <a:avLst/>
                          </a:prstGeom>
                          <a:noFill/>
                          <a:ln w="9525">
                            <a:solidFill>
                              <a:srgbClr val="000000"/>
                            </a:solidFill>
                            <a:round/>
                            <a:headEnd type="triangle" w="med" len="me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5" name="Line 52"/>
                        <wps:cNvCnPr>
                          <a:cxnSpLocks noChangeShapeType="1"/>
                        </wps:cNvCnPr>
                        <wps:spPr bwMode="auto">
                          <a:xfrm>
                            <a:off x="1805940" y="3886835"/>
                            <a:ext cx="2171700" cy="228600"/>
                          </a:xfrm>
                          <a:prstGeom prst="line">
                            <a:avLst/>
                          </a:prstGeom>
                          <a:noFill/>
                          <a:ln w="9525">
                            <a:solidFill>
                              <a:srgbClr val="00000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6" name="Text Box 53"/>
                        <wps:cNvSpPr txBox="1">
                          <a:spLocks noChangeArrowheads="1"/>
                        </wps:cNvSpPr>
                        <wps:spPr bwMode="auto">
                          <a:xfrm>
                            <a:off x="609600" y="1028700"/>
                            <a:ext cx="800100" cy="685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8F31E0A" w14:textId="77777777" w:rsidR="00D124BC" w:rsidRDefault="00D124BC" w:rsidP="00755254">
                              <w:pPr>
                                <w:jc w:val="center"/>
                                <w:rPr>
                                  <w:rFonts w:ascii="Arial" w:hAnsi="Arial" w:cs="Arial"/>
                                  <w:b/>
                                </w:rPr>
                              </w:pPr>
                              <w:proofErr w:type="spellStart"/>
                              <w:proofErr w:type="gramStart"/>
                              <w:r>
                                <w:rPr>
                                  <w:rFonts w:ascii="Arial" w:hAnsi="Arial" w:cs="Arial"/>
                                  <w:b/>
                                </w:rPr>
                                <w:t>best</w:t>
                              </w:r>
                              <w:proofErr w:type="spellEnd"/>
                              <w:proofErr w:type="gramEnd"/>
                              <w:r>
                                <w:rPr>
                                  <w:rFonts w:ascii="Arial" w:hAnsi="Arial" w:cs="Arial"/>
                                  <w:b/>
                                </w:rPr>
                                <w:br/>
                              </w:r>
                              <w:proofErr w:type="spellStart"/>
                              <w:r>
                                <w:rPr>
                                  <w:rFonts w:ascii="Arial" w:hAnsi="Arial" w:cs="Arial"/>
                                  <w:b/>
                                </w:rPr>
                                <w:t>active</w:t>
                              </w:r>
                              <w:proofErr w:type="spellEnd"/>
                              <w:r>
                                <w:rPr>
                                  <w:rFonts w:ascii="Arial" w:hAnsi="Arial" w:cs="Arial"/>
                                  <w:b/>
                                </w:rPr>
                                <w:br/>
                              </w:r>
                              <w:proofErr w:type="spellStart"/>
                              <w:r>
                                <w:rPr>
                                  <w:rFonts w:ascii="Arial" w:hAnsi="Arial" w:cs="Arial"/>
                                  <w:b/>
                                </w:rPr>
                                <w:t>area</w:t>
                              </w:r>
                              <w:proofErr w:type="spellEnd"/>
                            </w:p>
                          </w:txbxContent>
                        </wps:txbx>
                        <wps:bodyPr rot="0" vert="horz" wrap="square" lIns="91440" tIns="45720" rIns="91440" bIns="45720" anchor="t" anchorCtr="0" upright="1">
                          <a:noAutofit/>
                        </wps:bodyPr>
                      </wps:wsp>
                      <wps:wsp>
                        <wps:cNvPr id="57" name="Text Box 54"/>
                        <wps:cNvSpPr txBox="1">
                          <a:spLocks noChangeArrowheads="1"/>
                        </wps:cNvSpPr>
                        <wps:spPr bwMode="auto">
                          <a:xfrm>
                            <a:off x="1866900" y="1829435"/>
                            <a:ext cx="1143000" cy="975360"/>
                          </a:xfrm>
                          <a:prstGeom prst="rect">
                            <a:avLst/>
                          </a:prstGeom>
                          <a:noFill/>
                          <a:ln w="19050">
                            <a:solidFill>
                              <a:srgbClr val="C0C0C0"/>
                            </a:solidFill>
                            <a:miter lim="800000"/>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000000">
                                      <a:alpha val="74998"/>
                                    </a:srgbClr>
                                  </a:outerShdw>
                                </a:effectLst>
                              </a14:hiddenEffects>
                            </a:ext>
                          </a:extLst>
                        </wps:spPr>
                        <wps:txbx>
                          <w:txbxContent>
                            <w:p w14:paraId="21D470A1" w14:textId="0F31C051" w:rsidR="00D124BC" w:rsidRPr="0047624D" w:rsidRDefault="00D124BC" w:rsidP="00755254">
                              <w:pPr>
                                <w:jc w:val="center"/>
                                <w:rPr>
                                  <w:rFonts w:ascii="Arial" w:hAnsi="Arial" w:cs="Arial"/>
                                  <w:lang w:val="en-US"/>
                                </w:rPr>
                              </w:pPr>
                              <w:r w:rsidRPr="0047624D">
                                <w:rPr>
                                  <w:rFonts w:ascii="Arial" w:hAnsi="Arial" w:cs="Arial"/>
                                  <w:sz w:val="16"/>
                                  <w:lang w:val="en-US"/>
                                </w:rPr>
                                <w:t xml:space="preserve">this area is also active, but for adults who are </w:t>
                              </w:r>
                              <w:r w:rsidRPr="0047624D">
                                <w:rPr>
                                  <w:rFonts w:ascii="Arial" w:hAnsi="Arial" w:cs="Arial"/>
                                  <w:sz w:val="16"/>
                                  <w:u w:val="single"/>
                                  <w:lang w:val="en-US"/>
                                </w:rPr>
                                <w:t>not</w:t>
                              </w:r>
                              <w:r w:rsidRPr="0047624D">
                                <w:rPr>
                                  <w:rFonts w:ascii="Arial" w:hAnsi="Arial" w:cs="Arial"/>
                                  <w:sz w:val="16"/>
                                  <w:lang w:val="en-US"/>
                                </w:rPr>
                                <w:t xml:space="preserve"> in a wheelchair, </w:t>
                              </w:r>
                              <w:proofErr w:type="gramStart"/>
                              <w:r w:rsidRPr="0047624D">
                                <w:rPr>
                                  <w:rFonts w:ascii="Arial" w:hAnsi="Arial" w:cs="Arial"/>
                                  <w:sz w:val="16"/>
                                  <w:lang w:val="en-US"/>
                                </w:rPr>
                                <w:t>certain  features</w:t>
                              </w:r>
                              <w:proofErr w:type="gramEnd"/>
                              <w:r w:rsidRPr="0047624D">
                                <w:rPr>
                                  <w:rFonts w:ascii="Arial" w:hAnsi="Arial" w:cs="Arial"/>
                                  <w:sz w:val="16"/>
                                  <w:lang w:val="en-US"/>
                                </w:rPr>
                                <w:t xml:space="preserve"> begin to be lost, beginning with ‘HL3’ </w:t>
                              </w:r>
                              <w:r>
                                <w:rPr>
                                  <w:rFonts w:ascii="Arial" w:hAnsi="Arial" w:cs="Arial"/>
                                  <w:sz w:val="16"/>
                                  <w:lang w:val="en-US"/>
                                </w:rPr>
                                <w:t>features.</w:t>
                              </w:r>
                            </w:p>
                            <w:p w14:paraId="6DF181DD" w14:textId="77777777" w:rsidR="00D124BC" w:rsidRDefault="00D124BC" w:rsidP="00755254">
                              <w:pPr>
                                <w:jc w:val="center"/>
                                <w:rPr>
                                  <w:rFonts w:ascii="Arial" w:hAnsi="Arial" w:cs="Arial"/>
                                </w:rPr>
                              </w:pPr>
                            </w:p>
                          </w:txbxContent>
                        </wps:txbx>
                        <wps:bodyPr rot="0" vert="horz" wrap="square" lIns="91440" tIns="45720" rIns="91440" bIns="45720" anchor="t" anchorCtr="0" upright="1">
                          <a:noAutofit/>
                        </wps:bodyPr>
                      </wps:wsp>
                      <wps:wsp>
                        <wps:cNvPr id="58" name="AutoShape 55" descr="Diagonal weit nach unten"/>
                        <wps:cNvSpPr>
                          <a:spLocks noChangeArrowheads="1"/>
                        </wps:cNvSpPr>
                        <wps:spPr bwMode="auto">
                          <a:xfrm flipV="1">
                            <a:off x="679450" y="1715135"/>
                            <a:ext cx="668020" cy="914400"/>
                          </a:xfrm>
                          <a:prstGeom prst="triangle">
                            <a:avLst>
                              <a:gd name="adj" fmla="val 50000"/>
                            </a:avLst>
                          </a:prstGeom>
                          <a:pattFill prst="wdDnDiag">
                            <a:fgClr>
                              <a:srgbClr val="CCFFCC"/>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59" name="AutoShape 56" descr="Diagonal weit nach unten"/>
                        <wps:cNvSpPr>
                          <a:spLocks noChangeArrowheads="1"/>
                        </wps:cNvSpPr>
                        <wps:spPr bwMode="auto">
                          <a:xfrm flipV="1">
                            <a:off x="3695700" y="2858135"/>
                            <a:ext cx="800100" cy="1143000"/>
                          </a:xfrm>
                          <a:prstGeom prst="triangle">
                            <a:avLst>
                              <a:gd name="adj" fmla="val 50000"/>
                            </a:avLst>
                          </a:prstGeom>
                          <a:pattFill prst="wdDnDiag">
                            <a:fgClr>
                              <a:srgbClr val="CCFFCC"/>
                            </a:fgClr>
                            <a:bgClr>
                              <a:srgbClr val="FFFFFF"/>
                            </a:bgClr>
                          </a:pattFill>
                          <a:ln w="9525">
                            <a:solidFill>
                              <a:srgbClr val="000000"/>
                            </a:solidFill>
                            <a:miter lim="800000"/>
                            <a:headEnd/>
                            <a:tailEnd/>
                          </a:ln>
                        </wps:spPr>
                        <wps:bodyPr rot="0" vert="horz" wrap="square" lIns="91440" tIns="45720" rIns="91440" bIns="45720" anchor="t" anchorCtr="0" upright="1">
                          <a:noAutofit/>
                        </wps:bodyPr>
                      </wps:wsp>
                      <wps:wsp>
                        <wps:cNvPr id="60" name="Line 57"/>
                        <wps:cNvCnPr>
                          <a:cxnSpLocks noChangeShapeType="1"/>
                        </wps:cNvCnPr>
                        <wps:spPr bwMode="auto">
                          <a:xfrm>
                            <a:off x="3009900" y="2743835"/>
                            <a:ext cx="1028700" cy="571500"/>
                          </a:xfrm>
                          <a:prstGeom prst="line">
                            <a:avLst/>
                          </a:prstGeom>
                          <a:noFill/>
                          <a:ln w="19050">
                            <a:solidFill>
                              <a:srgbClr val="C0C0C0"/>
                            </a:solidFill>
                            <a:round/>
                            <a:headEnd/>
                            <a:tailEnd type="triangl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2" name="Line 58"/>
                        <wps:cNvCnPr>
                          <a:cxnSpLocks noChangeShapeType="1"/>
                        </wps:cNvCnPr>
                        <wps:spPr bwMode="auto">
                          <a:xfrm flipH="1" flipV="1">
                            <a:off x="952500" y="2172335"/>
                            <a:ext cx="914400" cy="228600"/>
                          </a:xfrm>
                          <a:prstGeom prst="line">
                            <a:avLst/>
                          </a:prstGeom>
                          <a:noFill/>
                          <a:ln w="19050">
                            <a:solidFill>
                              <a:srgbClr val="C0C0C0"/>
                            </a:solidFill>
                            <a:round/>
                            <a:headEnd/>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
                                <a:effectLst>
                                  <a:outerShdw blurRad="63500" dist="38099" dir="2700000" algn="ctr" rotWithShape="0">
                                    <a:srgbClr val="000000">
                                      <a:alpha val="74998"/>
                                    </a:srgbClr>
                                  </a:outerShdw>
                                </a:effectLst>
                              </a14:hiddenEffects>
                            </a:ext>
                          </a:extLst>
                        </wps:spPr>
                        <wps:bodyPr/>
                      </wps:wsp>
                      <wps:wsp>
                        <wps:cNvPr id="33" name="Text Box 59"/>
                        <wps:cNvSpPr txBox="1">
                          <a:spLocks noChangeArrowheads="1"/>
                        </wps:cNvSpPr>
                        <wps:spPr bwMode="auto">
                          <a:xfrm>
                            <a:off x="3695700" y="1371600"/>
                            <a:ext cx="800100" cy="685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50FF006" w14:textId="77777777" w:rsidR="00D124BC" w:rsidRDefault="00D124BC" w:rsidP="00755254">
                              <w:pPr>
                                <w:jc w:val="center"/>
                                <w:rPr>
                                  <w:rFonts w:ascii="Arial" w:hAnsi="Arial" w:cs="Arial"/>
                                  <w:b/>
                                </w:rPr>
                              </w:pPr>
                              <w:proofErr w:type="spellStart"/>
                              <w:proofErr w:type="gramStart"/>
                              <w:r>
                                <w:rPr>
                                  <w:rFonts w:ascii="Arial" w:hAnsi="Arial" w:cs="Arial"/>
                                  <w:b/>
                                </w:rPr>
                                <w:t>best</w:t>
                              </w:r>
                              <w:proofErr w:type="spellEnd"/>
                              <w:proofErr w:type="gramEnd"/>
                              <w:r>
                                <w:rPr>
                                  <w:rFonts w:ascii="Arial" w:hAnsi="Arial" w:cs="Arial"/>
                                  <w:b/>
                                </w:rPr>
                                <w:br/>
                              </w:r>
                              <w:proofErr w:type="spellStart"/>
                              <w:r>
                                <w:rPr>
                                  <w:rFonts w:ascii="Arial" w:hAnsi="Arial" w:cs="Arial"/>
                                  <w:b/>
                                </w:rPr>
                                <w:t>active</w:t>
                              </w:r>
                              <w:proofErr w:type="spellEnd"/>
                              <w:r>
                                <w:rPr>
                                  <w:rFonts w:ascii="Arial" w:hAnsi="Arial" w:cs="Arial"/>
                                  <w:b/>
                                </w:rPr>
                                <w:br/>
                              </w:r>
                              <w:proofErr w:type="spellStart"/>
                              <w:r>
                                <w:rPr>
                                  <w:rFonts w:ascii="Arial" w:hAnsi="Arial" w:cs="Arial"/>
                                  <w:b/>
                                </w:rPr>
                                <w:t>area</w:t>
                              </w:r>
                              <w:proofErr w:type="spellEnd"/>
                            </w:p>
                          </w:txbxContent>
                        </wps:txbx>
                        <wps:bodyPr rot="0" vert="horz" wrap="square" lIns="91440" tIns="45720" rIns="91440" bIns="45720" anchor="t" anchorCtr="0" upright="1">
                          <a:noAutofit/>
                        </wps:bodyPr>
                      </wps:wsp>
                      <wps:wsp>
                        <wps:cNvPr id="61" name="Text Box 60"/>
                        <wps:cNvSpPr txBox="1">
                          <a:spLocks noChangeArrowheads="1"/>
                        </wps:cNvSpPr>
                        <wps:spPr bwMode="auto">
                          <a:xfrm>
                            <a:off x="609600" y="114300"/>
                            <a:ext cx="8001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F77F005" w14:textId="77777777" w:rsidR="00D124BC" w:rsidRDefault="00D124BC" w:rsidP="00755254">
                              <w:pPr>
                                <w:jc w:val="center"/>
                                <w:rPr>
                                  <w:rFonts w:ascii="Arial" w:hAnsi="Arial" w:cs="Arial"/>
                                  <w:b/>
                                </w:rPr>
                              </w:pPr>
                              <w:r>
                                <w:rPr>
                                  <w:rFonts w:ascii="Arial" w:hAnsi="Arial" w:cs="Arial"/>
                                  <w:b/>
                                </w:rPr>
                                <w:t xml:space="preserve">Small </w:t>
                              </w:r>
                              <w:proofErr w:type="spellStart"/>
                              <w:r>
                                <w:rPr>
                                  <w:rFonts w:ascii="Arial" w:hAnsi="Arial" w:cs="Arial"/>
                                  <w:b/>
                                </w:rPr>
                                <w:t>Room</w:t>
                              </w:r>
                              <w:proofErr w:type="spellEnd"/>
                            </w:p>
                          </w:txbxContent>
                        </wps:txbx>
                        <wps:bodyPr rot="0" vert="horz" wrap="square" lIns="91440" tIns="45720" rIns="91440" bIns="45720" anchor="t" anchorCtr="0" upright="1">
                          <a:noAutofit/>
                        </wps:bodyPr>
                      </wps:wsp>
                      <wps:wsp>
                        <wps:cNvPr id="62" name="Text Box 61"/>
                        <wps:cNvSpPr txBox="1">
                          <a:spLocks noChangeArrowheads="1"/>
                        </wps:cNvSpPr>
                        <wps:spPr bwMode="auto">
                          <a:xfrm>
                            <a:off x="3695700" y="0"/>
                            <a:ext cx="8001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73FC17D" w14:textId="77777777" w:rsidR="00D124BC" w:rsidRPr="0047624D" w:rsidRDefault="00D124BC" w:rsidP="00755254">
                              <w:pPr>
                                <w:jc w:val="center"/>
                                <w:rPr>
                                  <w:rFonts w:ascii="Arial" w:hAnsi="Arial" w:cs="Arial"/>
                                  <w:b/>
                                  <w:lang w:val="en-US"/>
                                </w:rPr>
                              </w:pPr>
                              <w:r w:rsidRPr="0047624D">
                                <w:rPr>
                                  <w:rFonts w:ascii="Arial" w:hAnsi="Arial" w:cs="Arial"/>
                                  <w:b/>
                                  <w:lang w:val="en-US"/>
                                </w:rPr>
                                <w:t>Large Room</w:t>
                              </w:r>
                            </w:p>
                          </w:txbxContent>
                        </wps:txbx>
                        <wps:bodyPr rot="0" vert="horz" wrap="square" lIns="91440" tIns="45720" rIns="91440" bIns="45720" anchor="t" anchorCtr="0" upright="1">
                          <a:noAutofit/>
                        </wps:bodyPr>
                      </wps:wsp>
                      <wps:wsp>
                        <wps:cNvPr id="34" name="Line 62"/>
                        <wps:cNvCnPr>
                          <a:cxnSpLocks noChangeShapeType="1"/>
                        </wps:cNvCnPr>
                        <wps:spPr bwMode="auto">
                          <a:xfrm>
                            <a:off x="2781300" y="685800"/>
                            <a:ext cx="2628900" cy="0"/>
                          </a:xfrm>
                          <a:prstGeom prst="line">
                            <a:avLst/>
                          </a:prstGeom>
                          <a:noFill/>
                          <a:ln w="12700">
                            <a:solidFill>
                              <a:srgbClr val="3366FF"/>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5" name="Line 63"/>
                        <wps:cNvCnPr>
                          <a:cxnSpLocks noChangeShapeType="1"/>
                        </wps:cNvCnPr>
                        <wps:spPr bwMode="auto">
                          <a:xfrm>
                            <a:off x="381000" y="800100"/>
                            <a:ext cx="1257300" cy="0"/>
                          </a:xfrm>
                          <a:prstGeom prst="line">
                            <a:avLst/>
                          </a:prstGeom>
                          <a:noFill/>
                          <a:ln w="12700">
                            <a:solidFill>
                              <a:srgbClr val="3366FF"/>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6" name="Text Box 64"/>
                        <wps:cNvSpPr txBox="1">
                          <a:spLocks noChangeArrowheads="1"/>
                        </wps:cNvSpPr>
                        <wps:spPr bwMode="auto">
                          <a:xfrm>
                            <a:off x="3695700" y="457200"/>
                            <a:ext cx="8001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3366FF"/>
                                </a:solidFill>
                                <a:miter lim="800000"/>
                                <a:headEnd/>
                                <a:tailEnd/>
                              </a14:hiddenLine>
                            </a:ext>
                          </a:extLst>
                        </wps:spPr>
                        <wps:txbx>
                          <w:txbxContent>
                            <w:p w14:paraId="53EEB1CC" w14:textId="77777777" w:rsidR="00D124BC" w:rsidRDefault="00D124BC" w:rsidP="00755254">
                              <w:pPr>
                                <w:jc w:val="center"/>
                                <w:rPr>
                                  <w:rFonts w:ascii="Arial" w:hAnsi="Arial" w:cs="Arial"/>
                                  <w:b/>
                                  <w:color w:val="0000FF"/>
                                </w:rPr>
                              </w:pPr>
                              <w:proofErr w:type="gramStart"/>
                              <w:r>
                                <w:rPr>
                                  <w:rFonts w:ascii="Arial" w:hAnsi="Arial" w:cs="Arial"/>
                                  <w:b/>
                                  <w:color w:val="0000FF"/>
                                </w:rPr>
                                <w:t>7.6</w:t>
                              </w:r>
                              <w:proofErr w:type="gramEnd"/>
                              <w:r>
                                <w:rPr>
                                  <w:rFonts w:ascii="Arial" w:hAnsi="Arial" w:cs="Arial"/>
                                  <w:b/>
                                  <w:color w:val="0000FF"/>
                                </w:rPr>
                                <w:t xml:space="preserve"> m</w:t>
                              </w:r>
                            </w:p>
                          </w:txbxContent>
                        </wps:txbx>
                        <wps:bodyPr rot="0" vert="horz" wrap="square" lIns="91440" tIns="45720" rIns="91440" bIns="45720" anchor="t" anchorCtr="0" upright="1">
                          <a:noAutofit/>
                        </wps:bodyPr>
                      </wps:wsp>
                      <wps:wsp>
                        <wps:cNvPr id="37" name="Text Box 65"/>
                        <wps:cNvSpPr txBox="1">
                          <a:spLocks noChangeArrowheads="1"/>
                        </wps:cNvSpPr>
                        <wps:spPr bwMode="auto">
                          <a:xfrm>
                            <a:off x="609600" y="571500"/>
                            <a:ext cx="8001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3366FF"/>
                                </a:solidFill>
                                <a:miter lim="800000"/>
                                <a:headEnd/>
                                <a:tailEnd/>
                              </a14:hiddenLine>
                            </a:ext>
                          </a:extLst>
                        </wps:spPr>
                        <wps:txbx>
                          <w:txbxContent>
                            <w:p w14:paraId="0727D3B4" w14:textId="77777777" w:rsidR="00D124BC" w:rsidRDefault="00D124BC" w:rsidP="00755254">
                              <w:pPr>
                                <w:jc w:val="center"/>
                                <w:rPr>
                                  <w:rFonts w:ascii="Arial" w:hAnsi="Arial" w:cs="Arial"/>
                                  <w:b/>
                                  <w:color w:val="0000FF"/>
                                </w:rPr>
                              </w:pPr>
                              <w:r>
                                <w:rPr>
                                  <w:rFonts w:ascii="Arial" w:hAnsi="Arial" w:cs="Arial"/>
                                  <w:b/>
                                  <w:color w:val="0000FF"/>
                                </w:rPr>
                                <w:t>4,6 m</w:t>
                              </w:r>
                            </w:p>
                          </w:txbxContent>
                        </wps:txbx>
                        <wps:bodyPr rot="0" vert="horz" wrap="square" lIns="91440" tIns="45720" rIns="91440" bIns="45720" anchor="t" anchorCtr="0" upright="1">
                          <a:noAutofit/>
                        </wps:bodyPr>
                      </wps:wsp>
                      <wps:wsp>
                        <wps:cNvPr id="38" name="Line 66"/>
                        <wps:cNvCnPr>
                          <a:cxnSpLocks noChangeShapeType="1"/>
                        </wps:cNvCnPr>
                        <wps:spPr bwMode="auto">
                          <a:xfrm>
                            <a:off x="266700" y="914400"/>
                            <a:ext cx="0" cy="1714500"/>
                          </a:xfrm>
                          <a:prstGeom prst="line">
                            <a:avLst/>
                          </a:prstGeom>
                          <a:noFill/>
                          <a:ln w="9525">
                            <a:solidFill>
                              <a:srgbClr val="0000FF"/>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9" name="Line 67"/>
                        <wps:cNvCnPr>
                          <a:cxnSpLocks noChangeShapeType="1"/>
                        </wps:cNvCnPr>
                        <wps:spPr bwMode="auto">
                          <a:xfrm>
                            <a:off x="5524500" y="914400"/>
                            <a:ext cx="0" cy="3086100"/>
                          </a:xfrm>
                          <a:prstGeom prst="line">
                            <a:avLst/>
                          </a:prstGeom>
                          <a:noFill/>
                          <a:ln w="9525">
                            <a:solidFill>
                              <a:srgbClr val="0000FF"/>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40" name="Line 68"/>
                        <wps:cNvCnPr>
                          <a:cxnSpLocks noChangeShapeType="1"/>
                        </wps:cNvCnPr>
                        <wps:spPr bwMode="auto">
                          <a:xfrm>
                            <a:off x="3695700" y="2858135"/>
                            <a:ext cx="1485900" cy="0"/>
                          </a:xfrm>
                          <a:prstGeom prst="line">
                            <a:avLst/>
                          </a:prstGeom>
                          <a:noFill/>
                          <a:ln w="12700">
                            <a:solidFill>
                              <a:srgbClr val="3366FF"/>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41" name="Line 69"/>
                        <wps:cNvCnPr>
                          <a:cxnSpLocks noChangeShapeType="1"/>
                        </wps:cNvCnPr>
                        <wps:spPr bwMode="auto">
                          <a:xfrm>
                            <a:off x="381000" y="1715135"/>
                            <a:ext cx="914400" cy="0"/>
                          </a:xfrm>
                          <a:prstGeom prst="line">
                            <a:avLst/>
                          </a:prstGeom>
                          <a:noFill/>
                          <a:ln w="12700">
                            <a:solidFill>
                              <a:srgbClr val="3366FF"/>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42" name="Line 70"/>
                        <wps:cNvCnPr>
                          <a:cxnSpLocks noChangeShapeType="1"/>
                        </wps:cNvCnPr>
                        <wps:spPr bwMode="auto">
                          <a:xfrm>
                            <a:off x="3810000" y="4001135"/>
                            <a:ext cx="1943100" cy="0"/>
                          </a:xfrm>
                          <a:prstGeom prst="line">
                            <a:avLst/>
                          </a:prstGeom>
                          <a:noFill/>
                          <a:ln w="12700">
                            <a:solidFill>
                              <a:srgbClr val="3366FF"/>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43" name="Line 71"/>
                        <wps:cNvCnPr>
                          <a:cxnSpLocks noChangeShapeType="1"/>
                        </wps:cNvCnPr>
                        <wps:spPr bwMode="auto">
                          <a:xfrm>
                            <a:off x="5067300" y="2858135"/>
                            <a:ext cx="0" cy="1143000"/>
                          </a:xfrm>
                          <a:prstGeom prst="line">
                            <a:avLst/>
                          </a:prstGeom>
                          <a:noFill/>
                          <a:ln w="9525">
                            <a:solidFill>
                              <a:srgbClr val="0000FF"/>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44" name="Line 72"/>
                        <wps:cNvCnPr>
                          <a:cxnSpLocks noChangeShapeType="1"/>
                        </wps:cNvCnPr>
                        <wps:spPr bwMode="auto">
                          <a:xfrm>
                            <a:off x="495300" y="1715135"/>
                            <a:ext cx="0" cy="914400"/>
                          </a:xfrm>
                          <a:prstGeom prst="line">
                            <a:avLst/>
                          </a:prstGeom>
                          <a:noFill/>
                          <a:ln w="9525">
                            <a:solidFill>
                              <a:srgbClr val="0000FF"/>
                            </a:solidFill>
                            <a:round/>
                            <a:headEnd type="arrow" w="med" len="med"/>
                            <a:tailEnd type="arrow"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45" name="Line 73"/>
                        <wps:cNvCnPr>
                          <a:cxnSpLocks noChangeShapeType="1"/>
                        </wps:cNvCnPr>
                        <wps:spPr bwMode="auto">
                          <a:xfrm>
                            <a:off x="38100" y="2629535"/>
                            <a:ext cx="1600200" cy="0"/>
                          </a:xfrm>
                          <a:prstGeom prst="line">
                            <a:avLst/>
                          </a:prstGeom>
                          <a:noFill/>
                          <a:ln w="12700">
                            <a:solidFill>
                              <a:srgbClr val="3366FF"/>
                            </a:solidFill>
                            <a:prstDash val="sysDot"/>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46" name="Text Box 74"/>
                        <wps:cNvSpPr txBox="1">
                          <a:spLocks noChangeArrowheads="1"/>
                        </wps:cNvSpPr>
                        <wps:spPr bwMode="auto">
                          <a:xfrm>
                            <a:off x="240030" y="1943735"/>
                            <a:ext cx="4572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3366FF"/>
                                </a:solidFill>
                                <a:miter lim="800000"/>
                                <a:headEnd/>
                                <a:tailEnd/>
                              </a14:hiddenLine>
                            </a:ext>
                          </a:extLst>
                        </wps:spPr>
                        <wps:txbx>
                          <w:txbxContent>
                            <w:p w14:paraId="1DF145C8" w14:textId="77777777" w:rsidR="00D124BC" w:rsidRDefault="00D124BC" w:rsidP="00755254">
                              <w:pPr>
                                <w:jc w:val="center"/>
                                <w:rPr>
                                  <w:rFonts w:ascii="Arial" w:hAnsi="Arial" w:cs="Arial"/>
                                  <w:b/>
                                  <w:color w:val="0000FF"/>
                                </w:rPr>
                              </w:pPr>
                              <w:r>
                                <w:rPr>
                                  <w:rFonts w:ascii="Arial" w:hAnsi="Arial" w:cs="Arial"/>
                                  <w:b/>
                                  <w:color w:val="0000FF"/>
                                </w:rPr>
                                <w:t>2 m</w:t>
                              </w:r>
                            </w:p>
                          </w:txbxContent>
                        </wps:txbx>
                        <wps:bodyPr rot="0" vert="vert270" wrap="square" lIns="91440" tIns="45720" rIns="91440" bIns="45720" anchor="t" anchorCtr="0" upright="1">
                          <a:noAutofit/>
                        </wps:bodyPr>
                      </wps:wsp>
                      <wps:wsp>
                        <wps:cNvPr id="47" name="Text Box 75"/>
                        <wps:cNvSpPr txBox="1">
                          <a:spLocks noChangeArrowheads="1"/>
                        </wps:cNvSpPr>
                        <wps:spPr bwMode="auto">
                          <a:xfrm>
                            <a:off x="4804410" y="3201035"/>
                            <a:ext cx="4572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3366FF"/>
                                </a:solidFill>
                                <a:miter lim="800000"/>
                                <a:headEnd/>
                                <a:tailEnd/>
                              </a14:hiddenLine>
                            </a:ext>
                          </a:extLst>
                        </wps:spPr>
                        <wps:txbx>
                          <w:txbxContent>
                            <w:p w14:paraId="4C0ED5A2" w14:textId="77777777" w:rsidR="00D124BC" w:rsidRDefault="00D124BC" w:rsidP="00755254">
                              <w:pPr>
                                <w:jc w:val="center"/>
                                <w:rPr>
                                  <w:rFonts w:ascii="Arial" w:hAnsi="Arial" w:cs="Arial"/>
                                  <w:b/>
                                  <w:color w:val="0000FF"/>
                                </w:rPr>
                              </w:pPr>
                              <w:r>
                                <w:rPr>
                                  <w:rFonts w:ascii="Arial" w:hAnsi="Arial" w:cs="Arial"/>
                                  <w:b/>
                                  <w:color w:val="0000FF"/>
                                </w:rPr>
                                <w:t>2 m</w:t>
                              </w:r>
                            </w:p>
                          </w:txbxContent>
                        </wps:txbx>
                        <wps:bodyPr rot="0" vert="vert270" wrap="square" lIns="91440" tIns="45720" rIns="91440" bIns="45720" anchor="t" anchorCtr="0" upright="1">
                          <a:noAutofit/>
                        </wps:bodyPr>
                      </wps:wsp>
                      <wps:wsp>
                        <wps:cNvPr id="48" name="Text Box 76"/>
                        <wps:cNvSpPr txBox="1">
                          <a:spLocks noChangeArrowheads="1"/>
                        </wps:cNvSpPr>
                        <wps:spPr bwMode="auto">
                          <a:xfrm>
                            <a:off x="5251450" y="2058035"/>
                            <a:ext cx="4572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3366FF"/>
                                </a:solidFill>
                                <a:miter lim="800000"/>
                                <a:headEnd/>
                                <a:tailEnd/>
                              </a14:hiddenLine>
                            </a:ext>
                          </a:extLst>
                        </wps:spPr>
                        <wps:txbx>
                          <w:txbxContent>
                            <w:p w14:paraId="702688BB" w14:textId="77777777" w:rsidR="00D124BC" w:rsidRDefault="00D124BC" w:rsidP="00755254">
                              <w:pPr>
                                <w:jc w:val="center"/>
                                <w:rPr>
                                  <w:rFonts w:ascii="Arial" w:hAnsi="Arial" w:cs="Arial"/>
                                  <w:b/>
                                  <w:color w:val="0000FF"/>
                                </w:rPr>
                              </w:pPr>
                              <w:r>
                                <w:rPr>
                                  <w:rFonts w:ascii="Arial" w:hAnsi="Arial" w:cs="Arial"/>
                                  <w:b/>
                                  <w:color w:val="0000FF"/>
                                </w:rPr>
                                <w:t>5 m</w:t>
                              </w:r>
                            </w:p>
                          </w:txbxContent>
                        </wps:txbx>
                        <wps:bodyPr rot="0" vert="vert270" wrap="square" lIns="91440" tIns="45720" rIns="91440" bIns="45720" anchor="t" anchorCtr="0" upright="1">
                          <a:noAutofit/>
                        </wps:bodyPr>
                      </wps:wsp>
                      <wps:wsp>
                        <wps:cNvPr id="63" name="Text Box 77"/>
                        <wps:cNvSpPr txBox="1">
                          <a:spLocks noChangeArrowheads="1"/>
                        </wps:cNvSpPr>
                        <wps:spPr bwMode="auto">
                          <a:xfrm>
                            <a:off x="0" y="1485900"/>
                            <a:ext cx="457200" cy="4572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3366FF"/>
                                </a:solidFill>
                                <a:miter lim="800000"/>
                                <a:headEnd/>
                                <a:tailEnd/>
                              </a14:hiddenLine>
                            </a:ext>
                          </a:extLst>
                        </wps:spPr>
                        <wps:txbx>
                          <w:txbxContent>
                            <w:p w14:paraId="115868D2" w14:textId="77777777" w:rsidR="00D124BC" w:rsidRDefault="00D124BC" w:rsidP="00755254">
                              <w:pPr>
                                <w:jc w:val="center"/>
                                <w:rPr>
                                  <w:rFonts w:ascii="Arial" w:hAnsi="Arial" w:cs="Arial"/>
                                  <w:b/>
                                  <w:color w:val="0000FF"/>
                                </w:rPr>
                              </w:pPr>
                              <w:r>
                                <w:rPr>
                                  <w:rFonts w:ascii="Arial" w:hAnsi="Arial" w:cs="Arial"/>
                                  <w:b/>
                                  <w:color w:val="0000FF"/>
                                </w:rPr>
                                <w:t>3 m</w:t>
                              </w:r>
                            </w:p>
                          </w:txbxContent>
                        </wps:txbx>
                        <wps:bodyPr rot="0" vert="vert270" wrap="square" lIns="91440" tIns="45720" rIns="91440" bIns="45720" anchor="t" anchorCtr="0" upright="1">
                          <a:noAutofit/>
                        </wps:bodyPr>
                      </wps:wsp>
                    </wpg:wgp>
                  </a:graphicData>
                </a:graphic>
              </wp:anchor>
            </w:drawing>
          </mc:Choice>
          <mc:Fallback>
            <w:pict>
              <v:group w14:anchorId="0A72C9EF" id="Group 91" o:spid="_x0000_s1045" style="position:absolute;left:0;text-align:left;margin-left:-27pt;margin-top:5.55pt;width:453pt;height:342.05pt;z-index:251999232;mso-position-horizontal-relative:text;mso-position-vertical-relative:text" coordsize="5753100,43440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">
                <v:rect id="Rectangle 41" o:spid="_x0000_s1046" style="position:absolute;left:3749040;top:4001135;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bliwwAA&#10;ANwAAAAPAAAAZHJzL2Rvd25yZXYueG1sRI9Ba8JAFITvhf6H5RW81U0EbUmzShUEb9K0eH5kn0lI&#10;9m3cXU3ir3cLhR6HmfmGyTej6cSNnG8sK0jnCQji0uqGKwU/3/vXdxA+IGvsLJOCiTxs1s9POWba&#10;DvxFtyJUIkLYZ6igDqHPpPRlTQb93PbE0TtbZzBE6SqpHQ4Rbjq5SJKVNNhwXKixp11NZVtcjYL7&#10;onXHyzkdiu10Sqf+hAfDK6VmL+PnB4hAY/gP/7UPWsEyeYPfM/EIyP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bliwwAAANwAAAAPAAAAAAAAAAAAAAAAAJcCAABkcnMvZG93&#10;bnJldi54bWxQSwUGAAAAAAQABAD1AAAAhwMAAAAA&#10;" strokecolor="#f90" strokeweight="2.25pt"/>
                <v:shape id="AutoShape 42" o:spid="_x0000_s1047" style="position:absolute;left:381000;top:914400;width:1257300;height:800100;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bWMpvwAA&#10;ANwAAAAPAAAAZHJzL2Rvd25yZXYueG1sRE9Ni8IwEL0v+B/CCN7WRN0VqUYRQdCjdvc+NGNbbSY1&#10;SbX+e3NY2OPjfa82vW3Eg3yoHWuYjBUI4sKZmksNP/n+cwEiRGSDjWPS8KIAm/XgY4WZcU8+0eMc&#10;S5FCOGSooYqxzaQMRUUWw9i1xIm7OG8xJuhLaTw+U7ht5FSpubRYc2qosKVdRcXt3FkNX4e5ur/y&#10;a3fFWX789d0kP7m91qNhv12CiNTHf/Gf+2A0fKu0Np1JR0Cu3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HttYym/AAAA3AAAAA8AAAAAAAAAAAAAAAAAlwIAAGRycy9kb3ducmV2&#10;LnhtbFBLBQYAAAAABAAEAPUAAACDAwAAAAA=&#10;" path="m0,0l5095,21600,16505,21600,21600,,,0xe" fillcolor="#cfc">
                  <v:stroke joinstyle="miter"/>
                  <v:path o:connecttype="custom" o:connectlocs="1108985,400050;628650,800100;148315,400050;628650,0" o:connectangles="0,0,0,0" textboxrect="4348,4348,17252,17252"/>
                </v:shape>
                <v:shape id="AutoShape 43" o:spid="_x0000_s1048" style="position:absolute;left:2781300;top:914400;width:2628900;height:1943100;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IcaywwAA&#10;ANwAAAAPAAAAZHJzL2Rvd25yZXYueG1sRI9PawIxFMTvQr9DeIXeNPEv7dYoIgh61G3vj83r7trN&#10;yzbJ6vrtG0HwOMzMb5jlureNuJAPtWMN45ECQVw4U3Op4SvfDd9BhIhssHFMGm4UYL16GSwxM+7K&#10;R7qcYikShEOGGqoY20zKUFRkMYxcS5y8H+ctxiR9KY3Ha4LbRk6UWkiLNaeFClvaVlT8njqrYbZf&#10;qL9bfu7OOM0P374b50e30/rttd98gojUx2f40d4bDXP1Afcz6QjI1T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UIcaywwAAANwAAAAPAAAAAAAAAAAAAAAAAJcCAABkcnMvZG93&#10;bnJldi54bWxQSwUGAAAAAAQABAD1AAAAhwMAAAAA&#10;" path="m0,0l7403,21600,14197,21600,21600,,,0xe" fillcolor="#cfc">
                  <v:stroke joinstyle="miter"/>
                  <v:path o:connecttype="custom" o:connectlocs="2178336,971550;1314450,1943100;450564,971550;1314450,0" o:connectangles="0,0,0,0" textboxrect="5502,5502,16098,16098"/>
                </v:shape>
                <v:rect id="Rectangle 44" o:spid="_x0000_s1049" style="position:absolute;left:662940;top:2629535;width:10287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hbfLwAAA&#10;ANwAAAAPAAAAZHJzL2Rvd25yZXYueG1sRE/JasMwEL0X8g9iArnVsg0JxY0S2kAgt1C35DxY44VY&#10;I1dSvPTrq0Ohx8fb98fZ9GIk5zvLCrIkBUFcWd1xo+Dr8/z8AsIHZI29ZVKwkIfjYfW0x0LbiT9o&#10;LEMjYgj7AhW0IQyFlL5qyaBP7EAcudo6gyFC10jtcIrhppd5mu6kwY5jQ4sDnVqq7uXDKPjJ7+76&#10;XWdT+b7csmW44cXwTqnNen57BRFoDv/iP/dFK9hmcX48E4+APPw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0hbfLwAAAANwAAAAPAAAAAAAAAAAAAAAAAJcCAABkcnMvZG93bnJl&#10;di54bWxQSwUGAAAAAAQABAD1AAAAhAMAAAAA&#10;" strokecolor="#f90" strokeweight="2.25pt"/>
                <v:roundrect id="AutoShape 45" o:spid="_x0000_s1050" style="position:absolute;left:891540;top:2629535;width:228600;height:22860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luDHwgAA&#10;ANwAAAAPAAAAZHJzL2Rvd25yZXYueG1sRI9Ba8JAEIXvBf/DMoK3uomg1egqYin0WKOIxyE7JiHZ&#10;2bC7xvTfdwWhx8eb9715m91gWtGT87VlBek0AUFcWF1zqeB8+npfgvABWWNrmRT8kofddvS2wUzb&#10;Bx+pz0MpIoR9hgqqELpMSl9UZNBPbUccvZt1BkOUrpTa4SPCTStnSbKQBmuODRV2dKioaPK7iW9c&#10;+sa7/MebQ39vPlft9SNoq9RkPOzXIAIN4f/4lf7WCuZpCs8xkQBy+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2W4MfCAAAA3AAAAA8AAAAAAAAAAAAAAAAAlwIAAGRycy9kb3du&#10;cmV2LnhtbFBLBQYAAAAABAAEAPUAAACGAwAAAAA=&#10;" fillcolor="aqua"/>
                <v:roundrect id="AutoShape 46" o:spid="_x0000_s1051" style="position:absolute;left:3977640;top:4001135;width:228600;height:228600;visibility:visible;mso-wrap-style:square;v-text-anchor:top" arcsize="10923f"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W0YewgAA&#10;ANsAAAAPAAAAZHJzL2Rvd25yZXYueG1sRI/BasMwEETvgf6D2EJuiZwQ2saxbIJLocfGLSXHxdrY&#10;xtbKSIrj/n1VCPQ4zM6bnayYzSAmcr6zrGCzTkAQ11Z33Cj4+nxbvYDwAVnjYJkU/JCHIn9YZJhq&#10;e+MTTVVoRISwT1FBG8KYSunrlgz6tR2Jo3exzmCI0jVSO7xFuBnkNkmepMGOY0OLI5Ut1X11NfGN&#10;76n3rvrwppyu/et+OD8HbZVaPs7HA4hAc/g/vqfftYLdHv62RADI/B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ZbRh7CAAAA2wAAAA8AAAAAAAAAAAAAAAAAlwIAAGRycy9kb3du&#10;cmV2LnhtbFBLBQYAAAAABAAEAPUAAACGAwAAAAA=&#10;" fillcolor="aqua"/>
                <v:line id="Line 47" o:spid="_x0000_s1052" style="position:absolute;visibility:visible;mso-wrap-style:square" from="1752600,2972435" to="2209800,3315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I3pFcEAAADbAAAADwAAAGRycy9kb3ducmV2LnhtbERPy4rCMBTdC/MP4Q6403QGR2ptKiII&#10;oiD4ApfX5k5bprkpTdTq108WgsvDeaezztTiRq2rLCv4GkYgiHOrKy4UHA/LQQzCeWSNtWVS8CAH&#10;s+yjl2Ki7Z13dNv7QoQQdgkqKL1vEildXpJBN7QNceB+bWvQB9gWUrd4D+Gmlt9RNJYGKw4NJTa0&#10;KCn/21+NApSLp4933WY0ORl53s7Hp8tzrVT/s5tPQXjq/Fv8cq+0gp+wPnwJP0Bm/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IjekVwQAAANsAAAAPAAAAAAAAAAAAAAAA&#10;AKECAABkcnMvZG93bnJldi54bWxQSwUGAAAAAAQABAD5AAAAjwMAAAAA&#10;">
                  <v:stroke startarrow="block"/>
                </v:line>
                <v:shape id="Text Box 48" o:spid="_x0000_s1053" type="#_x0000_t202" style="position:absolute;left:2175510;top:3315335;width:10287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psmiwwAA&#10;ANsAAAAPAAAAZHJzL2Rvd25yZXYueG1sRI/NasMwEITvhbyD2EBvteSSlMSxYkJLoKeW5g9yW6yN&#10;bWKtjKXG7ttXhUKOw8x8w+TFaFtxo943jjWkiQJBXDrTcKXhsN8+LUD4gGywdUwafshDsZ485JgZ&#10;N/AX3XahEhHCPkMNdQhdJqUva7LoE9cRR+/ieoshyr6Spschwm0rn5V6kRYbjgs1dvRaU3ndfVsN&#10;x4/L+TRTn9WbnXeDG5Vku5RaP07Hz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psmiwwAAANsAAAAPAAAAAAAAAAAAAAAAAJcCAABkcnMvZG93&#10;bnJldi54bWxQSwUGAAAAAAQABAD1AAAAhwMAAAAA&#10;" filled="f" stroked="f">
                  <v:textbox>
                    <w:txbxContent>
                      <w:p w14:paraId="3E235F7F" w14:textId="77777777" w:rsidR="00D124BC" w:rsidRDefault="00D124BC" w:rsidP="00755254">
                        <w:pPr>
                          <w:rPr>
                            <w:rFonts w:ascii="Arial" w:hAnsi="Arial" w:cs="Arial"/>
                          </w:rPr>
                        </w:pPr>
                        <w:proofErr w:type="spellStart"/>
                        <w:r>
                          <w:rPr>
                            <w:rFonts w:ascii="Arial" w:hAnsi="Arial" w:cs="Arial"/>
                          </w:rPr>
                          <w:t>Table</w:t>
                        </w:r>
                        <w:proofErr w:type="spellEnd"/>
                      </w:p>
                    </w:txbxContent>
                  </v:textbox>
                </v:shape>
                <v:line id="Line 49" o:spid="_x0000_s1054" style="position:absolute;visibility:visible;mso-wrap-style:square" from="2667000,3543935" to="3695700,40011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02KEMQAAADbAAAADwAAAGRycy9kb3ducmV2LnhtbESPT2sCMRTE74V+h/AK3mpWwaqrUUoX&#10;wYMt+AfPz81zs3TzsmzSNX77plDwOMzMb5jlOtpG9NT52rGC0TADQVw6XXOl4HTcvM5A+ICssXFM&#10;Cu7kYb16flpirt2N99QfQiUShH2OCkwIbS6lLw1Z9EPXEifv6jqLIcmukrrDW4LbRo6z7E1arDkt&#10;GGzpw1D5ffixCqam2MupLHbHr6KvR/P4Gc+XuVKDl/i+ABEohkf4v73VCiZj+PuSfoBc/Q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7TYoQxAAAANsAAAAPAAAAAAAAAAAA&#10;AAAAAKECAABkcnMvZG93bnJldi54bWxQSwUGAAAAAAQABAD5AAAAkgMAAAAA&#10;">
                  <v:stroke endarrow="block"/>
                </v:line>
                <v:shape id="Text Box 50" o:spid="_x0000_s1055" type="#_x0000_t202" style="position:absolute;left:1295400;top:3658235;width:10287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PJOwwAA&#10;ANsAAAAPAAAAZHJzL2Rvd25yZXYueG1sRI9Ba8JAFITvgv9heUJvumutRVNXkUqhJ8VUBW+P7DMJ&#10;zb4N2a1J/70rCB6HmfmGWaw6W4krNb50rGE8UiCIM2dKzjUcfr6GMxA+IBusHJOGf/KwWvZ7C0yM&#10;a3lP1zTkIkLYJ6ihCKFOpPRZQRb9yNXE0bu4xmKIssmlabCNcFvJV6XepcWS40KBNX0WlP2mf1bD&#10;cXs5n97ULt/Yad26Tkm2c6n1y6Bbf4AI1IVn+NH+NhqmE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6OPJOwwAAANsAAAAPAAAAAAAAAAAAAAAAAJcCAABkcnMvZG93&#10;bnJldi54bWxQSwUGAAAAAAQABAD1AAAAhwMAAAAA&#10;" filled="f" stroked="f">
                  <v:textbox>
                    <w:txbxContent>
                      <w:p w14:paraId="6E136413" w14:textId="77777777" w:rsidR="00D124BC" w:rsidRDefault="00D124BC" w:rsidP="00755254">
                        <w:pPr>
                          <w:rPr>
                            <w:rFonts w:ascii="Arial" w:hAnsi="Arial" w:cs="Arial"/>
                          </w:rPr>
                        </w:pPr>
                        <w:r>
                          <w:rPr>
                            <w:rFonts w:ascii="Arial" w:hAnsi="Arial" w:cs="Arial"/>
                          </w:rPr>
                          <w:t>MC</w:t>
                        </w:r>
                      </w:p>
                    </w:txbxContent>
                  </v:textbox>
                </v:shape>
                <v:line id="Line 51" o:spid="_x0000_s1056" style="position:absolute;visibility:visible;mso-wrap-style:square" from="1066800,2858135" to="1409700,36582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7bvFsIAAADbAAAADwAAAGRycy9kb3ducmV2LnhtbESP3YrCMBSE7wXfIRzBO00VV7QaRYQF&#10;cUHwD7w8Nse22JyUJqvVpzeC4OUwM98w03ltCnGjyuWWFfS6EQjixOqcUwWH/W9nBMJ5ZI2FZVLw&#10;IAfzWbMxxVjbO2/ptvOpCBB2MSrIvC9jKV2SkUHXtSVx8C62MuiDrFKpK7wHuClkP4qG0mDOYSHD&#10;kpYZJdfdv1GAcvn0o239NxgfjTxtFsPj+blWqt2qFxMQnmr/DX/aK63gZwDvL+EHyNk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7bvFsIAAADbAAAADwAAAAAAAAAAAAAA&#10;AAChAgAAZHJzL2Rvd25yZXYueG1sUEsFBgAAAAAEAAQA+QAAAJADAAAAAA==&#10;">
                  <v:stroke startarrow="block"/>
                </v:line>
                <v:line id="Line 52" o:spid="_x0000_s1057" style="position:absolute;visibility:visible;mso-wrap-style:square" from="1805940,3886835" to="3977640,41154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KQSZMQAAADbAAAADwAAAGRycy9kb3ducmV2LnhtbESPS2vDMBCE74X8B7GB3Bo5hbzcKCHU&#10;FHJoCnnQ89baWibWyliqo/77KFDIcZiZb5jVJtpG9NT52rGCyTgDQVw6XXOl4Hx6f16A8AFZY+OY&#10;FPyRh8168LTCXLsrH6g/hkokCPscFZgQ2lxKXxqy6MeuJU7ej+sshiS7SuoOrwluG/mSZTNpsea0&#10;YLClN0Pl5fhrFcxNcZBzWXycPou+nizjPn59L5UaDeP2FUSgGB7h//ZOK5hO4f4l/QC5v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0pBJkxAAAANsAAAAPAAAAAAAAAAAA&#10;AAAAAKECAABkcnMvZG93bnJldi54bWxQSwUGAAAAAAQABAD5AAAAkgMAAAAA&#10;">
                  <v:stroke endarrow="block"/>
                </v:line>
                <v:shape id="Text Box 53" o:spid="_x0000_s1058" type="#_x0000_t202" style="position:absolute;left:609600;top:1028700;width:8001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T1HWwgAA&#10;ANsAAAAPAAAAZHJzL2Rvd25yZXYueG1sRI9Pi8IwFMTvgt8hPGFvmiiraDWKKMKeXNZ/4O3RPNti&#10;81KaaLvf3iwseBxm5jfMYtXaUjyp9oVjDcOBAkGcOlNwpuF03PWnIHxANlg6Jg2/5GG17HYWmBjX&#10;8A89DyETEcI+QQ15CFUipU9zsugHriKO3s3VFkOUdSZNjU2E21KOlJpIiwXHhRwr2uSU3g8Pq+G8&#10;v10vn+o729px1bhWSbYzqfVHr13PQQRqwzv83/4yGsYT+PsSf4Bcv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pPUdbCAAAA2wAAAA8AAAAAAAAAAAAAAAAAlwIAAGRycy9kb3du&#10;cmV2LnhtbFBLBQYAAAAABAAEAPUAAACGAwAAAAA=&#10;" filled="f" stroked="f">
                  <v:textbox>
                    <w:txbxContent>
                      <w:p w14:paraId="78F31E0A" w14:textId="77777777" w:rsidR="00D124BC" w:rsidRDefault="00D124BC" w:rsidP="00755254">
                        <w:pPr>
                          <w:jc w:val="center"/>
                          <w:rPr>
                            <w:rFonts w:ascii="Arial" w:hAnsi="Arial" w:cs="Arial"/>
                            <w:b/>
                          </w:rPr>
                        </w:pPr>
                        <w:proofErr w:type="spellStart"/>
                        <w:proofErr w:type="gramStart"/>
                        <w:r>
                          <w:rPr>
                            <w:rFonts w:ascii="Arial" w:hAnsi="Arial" w:cs="Arial"/>
                            <w:b/>
                          </w:rPr>
                          <w:t>best</w:t>
                        </w:r>
                        <w:proofErr w:type="spellEnd"/>
                        <w:proofErr w:type="gramEnd"/>
                        <w:r>
                          <w:rPr>
                            <w:rFonts w:ascii="Arial" w:hAnsi="Arial" w:cs="Arial"/>
                            <w:b/>
                          </w:rPr>
                          <w:br/>
                        </w:r>
                        <w:proofErr w:type="spellStart"/>
                        <w:r>
                          <w:rPr>
                            <w:rFonts w:ascii="Arial" w:hAnsi="Arial" w:cs="Arial"/>
                            <w:b/>
                          </w:rPr>
                          <w:t>active</w:t>
                        </w:r>
                        <w:proofErr w:type="spellEnd"/>
                        <w:r>
                          <w:rPr>
                            <w:rFonts w:ascii="Arial" w:hAnsi="Arial" w:cs="Arial"/>
                            <w:b/>
                          </w:rPr>
                          <w:br/>
                        </w:r>
                        <w:proofErr w:type="spellStart"/>
                        <w:r>
                          <w:rPr>
                            <w:rFonts w:ascii="Arial" w:hAnsi="Arial" w:cs="Arial"/>
                            <w:b/>
                          </w:rPr>
                          <w:t>area</w:t>
                        </w:r>
                        <w:proofErr w:type="spellEnd"/>
                      </w:p>
                    </w:txbxContent>
                  </v:textbox>
                </v:shape>
                <v:shape id="Text Box 54" o:spid="_x0000_s1059" type="#_x0000_t202" style="position:absolute;left:1866900;top:1829435;width:1143000;height:9753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9Xa5wgAA&#10;ANsAAAAPAAAAZHJzL2Rvd25yZXYueG1sRI/fasIwFMbvBd8hHGF3mips1c4oogy2G8HqAxySs7Zb&#10;c1KTqPXtzWDg5cf358e3XPe2FVfyoXGsYDrJQBBrZxquFJyOH+M5iBCRDbaOScGdAqxXw8ESC+Nu&#10;fKBrGSuRRjgUqKCOsSukDLomi2HiOuLkfTtvMSbpK2k83tK4beUsy96kxYYTocaOtjXp3/JiE0Tu&#10;40Zuv/Ren7Mft8vzxXznlXoZ9Zt3EJH6+Az/tz+Ngtcc/r6kHyB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n1drnCAAAA2wAAAA8AAAAAAAAAAAAAAAAAlwIAAGRycy9kb3du&#10;cmV2LnhtbFBLBQYAAAAABAAEAPUAAACGAwAAAAA=&#10;" filled="f" strokecolor="silver" strokeweight="1.5pt">
                  <v:textbox>
                    <w:txbxContent>
                      <w:p w14:paraId="21D470A1" w14:textId="0F31C051" w:rsidR="00D124BC" w:rsidRPr="0047624D" w:rsidRDefault="00D124BC" w:rsidP="00755254">
                        <w:pPr>
                          <w:jc w:val="center"/>
                          <w:rPr>
                            <w:rFonts w:ascii="Arial" w:hAnsi="Arial" w:cs="Arial"/>
                            <w:lang w:val="en-US"/>
                          </w:rPr>
                        </w:pPr>
                        <w:r w:rsidRPr="0047624D">
                          <w:rPr>
                            <w:rFonts w:ascii="Arial" w:hAnsi="Arial" w:cs="Arial"/>
                            <w:sz w:val="16"/>
                            <w:lang w:val="en-US"/>
                          </w:rPr>
                          <w:t xml:space="preserve">this area is also active, but for adults who are </w:t>
                        </w:r>
                        <w:r w:rsidRPr="0047624D">
                          <w:rPr>
                            <w:rFonts w:ascii="Arial" w:hAnsi="Arial" w:cs="Arial"/>
                            <w:sz w:val="16"/>
                            <w:u w:val="single"/>
                            <w:lang w:val="en-US"/>
                          </w:rPr>
                          <w:t>not</w:t>
                        </w:r>
                        <w:r w:rsidRPr="0047624D">
                          <w:rPr>
                            <w:rFonts w:ascii="Arial" w:hAnsi="Arial" w:cs="Arial"/>
                            <w:sz w:val="16"/>
                            <w:lang w:val="en-US"/>
                          </w:rPr>
                          <w:t xml:space="preserve"> in a wheelchair, </w:t>
                        </w:r>
                        <w:proofErr w:type="gramStart"/>
                        <w:r w:rsidRPr="0047624D">
                          <w:rPr>
                            <w:rFonts w:ascii="Arial" w:hAnsi="Arial" w:cs="Arial"/>
                            <w:sz w:val="16"/>
                            <w:lang w:val="en-US"/>
                          </w:rPr>
                          <w:t>certain  features</w:t>
                        </w:r>
                        <w:proofErr w:type="gramEnd"/>
                        <w:r w:rsidRPr="0047624D">
                          <w:rPr>
                            <w:rFonts w:ascii="Arial" w:hAnsi="Arial" w:cs="Arial"/>
                            <w:sz w:val="16"/>
                            <w:lang w:val="en-US"/>
                          </w:rPr>
                          <w:t xml:space="preserve"> begin to be lost, beginning with ‘HL3’ </w:t>
                        </w:r>
                        <w:r>
                          <w:rPr>
                            <w:rFonts w:ascii="Arial" w:hAnsi="Arial" w:cs="Arial"/>
                            <w:sz w:val="16"/>
                            <w:lang w:val="en-US"/>
                          </w:rPr>
                          <w:t>features.</w:t>
                        </w:r>
                      </w:p>
                      <w:p w14:paraId="6DF181DD" w14:textId="77777777" w:rsidR="00D124BC" w:rsidRDefault="00D124BC" w:rsidP="00755254">
                        <w:pPr>
                          <w:jc w:val="center"/>
                          <w:rPr>
                            <w:rFonts w:ascii="Arial" w:hAnsi="Arial" w:cs="Arial"/>
                          </w:rPr>
                        </w:pPr>
                      </w:p>
                    </w:txbxContent>
                  </v:textbox>
                </v:shape>
                <v:shape id="AutoShape 55" o:spid="_x0000_s1060" type="#_x0000_t5" alt="Diagonal weit nach unten" style="position:absolute;left:679450;top:1715135;width:668020;height:914400;flip:y;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5KI1wAAA&#10;ANsAAAAPAAAAZHJzL2Rvd25yZXYueG1sRE/dasIwFL4f+A7hCLsZmmwyKdUoIojbzWDVBzg0x7aY&#10;nJQka+vbLxeDXX58/9v95KwYKMTOs4bXpQJBXHvTcaPhejktChAxIRu0nknDgyLsd7OnLZbGj/xN&#10;Q5UakUM4lqihTakvpYx1Sw7j0vfEmbv54DBlGBppAo453Fn5ptRaOuw4N7TY07Gl+l79OA3nMFYr&#10;VVi7/upfHrfPIapVEbV+nk+HDYhEU/oX/7k/jIb3PDZ/yT9A7n4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U5KI1wAAAANsAAAAPAAAAAAAAAAAAAAAAAJcCAABkcnMvZG93bnJl&#10;di54bWxQSwUGAAAAAAQABAD1AAAAhAMAAAAA&#10;" fillcolor="#cfc">
                  <v:fill r:id="rId14" o:title="" type="pattern"/>
                </v:shape>
                <v:shape id="AutoShape 56" o:spid="_x0000_s1061" type="#_x0000_t5" alt="Diagonal weit nach unten" style="position:absolute;left:3695700;top:2858135;width:800100;height:1143000;flip:y;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qAeuxAAA&#10;ANsAAAAPAAAAZHJzL2Rvd25yZXYueG1sRI/BasMwEETvhf6D2EIvJZHa0OA4UUIplCaXQtx+wGJt&#10;bBNpZSTVdv4+KhRyHGbmDbPZTc6KgULsPGt4nisQxLU3HTcafr4/ZgWImJANWs+k4UIRdtv7uw2W&#10;xo98pKFKjcgQjiVqaFPqSylj3ZLDOPc9cfZOPjhMWYZGmoBjhjsrX5RaSocd54UWe3pvqT5Xv07D&#10;ZxirhSqsXX71T5fTYYhqUUStHx+mtzWIRFO6hf/be6PhdQV/X/IPkNsr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gHrsQAAADbAAAADwAAAAAAAAAAAAAAAACXAgAAZHJzL2Rv&#10;d25yZXYueG1sUEsFBgAAAAAEAAQA9QAAAIgDAAAAAA==&#10;" fillcolor="#cfc">
                  <v:fill r:id="rId14" o:title="" type="pattern"/>
                </v:shape>
                <v:line id="Line 57" o:spid="_x0000_s1062" style="position:absolute;visibility:visible;mso-wrap-style:square" from="3009900,2743835" to="4038600,33153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paD+MAAAADbAAAADwAAAGRycy9kb3ducmV2LnhtbERPTYvCMBC9C/6HMIIX0VSFslSjiCJ4&#10;8KJ1d6/TZrYp20xKE7X+e3NY2OPjfa+3vW3EgzpfO1YwnyUgiEuna64U3PLj9AOED8gaG8ek4EUe&#10;tpvhYI2Zdk++0OMaKhFD2GeowITQZlL60pBFP3MtceR+XGcxRNhVUnf4jOG2kYskSaXFmmODwZb2&#10;hsrf690q+LqfL3woTJoUE1zmn9/NIeRHpcajfrcCEagP/+I/90krSOP6+CX+ALl5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6Wg/jAAAAA2wAAAA8AAAAAAAAAAAAAAAAA&#10;oQIAAGRycy9kb3ducmV2LnhtbFBLBQYAAAAABAAEAPkAAACOAwAAAAA=&#10;" strokecolor="silver" strokeweight="1.5pt">
                  <v:stroke endarrow="block"/>
                </v:line>
                <v:line id="Line 58" o:spid="_x0000_s1063" style="position:absolute;flip:x y;visibility:visible;mso-wrap-style:square" from="952500,2172335" to="1866900,24009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csLcEAAADbAAAADwAAAGRycy9kb3ducmV2LnhtbESPzYrCMBSF9wO+Q7iCuzFVYRiqUaRF&#10;7GI24yhuL821KTY3pYltfXszMDDLw/n5OJvdaBvRU+drxwoW8wQEcel0zZWC88/h/ROED8gaG8ek&#10;4EkedtvJ2wZT7Qb+pv4UKhFH2KeowITQplL60pBFP3ctcfRurrMYouwqqTsc4rht5DJJPqTFmiPB&#10;YEuZofJ+etgIsbdwKXpnRtSH/Noey/wr80rNpuN+DSLQGP7Df+1CK1gt4fdL/AFy+w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aVywtwQAAANsAAAAPAAAAAAAAAAAAAAAA&#10;AKECAABkcnMvZG93bnJldi54bWxQSwUGAAAAAAQABAD5AAAAjwMAAAAA&#10;" strokecolor="silver" strokeweight="1.5pt">
                  <v:stroke endarrow="block"/>
                </v:line>
                <v:shape id="Text Box 59" o:spid="_x0000_s1064" type="#_x0000_t202" style="position:absolute;left:3695700;top:1371600;width:800100;height:685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5xfuxAAA&#10;ANsAAAAPAAAAZHJzL2Rvd25yZXYueG1sRI9Ba8JAFITvBf/D8gRvuqu2RdNsRJRCTy2mKnh7ZJ9J&#10;aPZtyG5N+u+7BaHHYWa+YdLNYBtxo87XjjXMZwoEceFMzaWG4+frdAXCB2SDjWPS8EMeNtnoIcXE&#10;uJ4PdMtDKSKEfYIaqhDaREpfVGTRz1xLHL2r6yyGKLtSmg77CLeNXCj1LC3WHBcqbGlXUfGVf1sN&#10;p/fr5fyoPsq9fWp7NyjJdi21noyH7QuIQEP4D9/bb0bDc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X7sQAAADbAAAADwAAAAAAAAAAAAAAAACXAgAAZHJzL2Rv&#10;d25yZXYueG1sUEsFBgAAAAAEAAQA9QAAAIgDAAAAAA==&#10;" filled="f" stroked="f">
                  <v:textbox>
                    <w:txbxContent>
                      <w:p w14:paraId="650FF006" w14:textId="77777777" w:rsidR="00D124BC" w:rsidRDefault="00D124BC" w:rsidP="00755254">
                        <w:pPr>
                          <w:jc w:val="center"/>
                          <w:rPr>
                            <w:rFonts w:ascii="Arial" w:hAnsi="Arial" w:cs="Arial"/>
                            <w:b/>
                          </w:rPr>
                        </w:pPr>
                        <w:proofErr w:type="spellStart"/>
                        <w:proofErr w:type="gramStart"/>
                        <w:r>
                          <w:rPr>
                            <w:rFonts w:ascii="Arial" w:hAnsi="Arial" w:cs="Arial"/>
                            <w:b/>
                          </w:rPr>
                          <w:t>best</w:t>
                        </w:r>
                        <w:proofErr w:type="spellEnd"/>
                        <w:proofErr w:type="gramEnd"/>
                        <w:r>
                          <w:rPr>
                            <w:rFonts w:ascii="Arial" w:hAnsi="Arial" w:cs="Arial"/>
                            <w:b/>
                          </w:rPr>
                          <w:br/>
                        </w:r>
                        <w:proofErr w:type="spellStart"/>
                        <w:r>
                          <w:rPr>
                            <w:rFonts w:ascii="Arial" w:hAnsi="Arial" w:cs="Arial"/>
                            <w:b/>
                          </w:rPr>
                          <w:t>active</w:t>
                        </w:r>
                        <w:proofErr w:type="spellEnd"/>
                        <w:r>
                          <w:rPr>
                            <w:rFonts w:ascii="Arial" w:hAnsi="Arial" w:cs="Arial"/>
                            <w:b/>
                          </w:rPr>
                          <w:br/>
                        </w:r>
                        <w:proofErr w:type="spellStart"/>
                        <w:r>
                          <w:rPr>
                            <w:rFonts w:ascii="Arial" w:hAnsi="Arial" w:cs="Arial"/>
                            <w:b/>
                          </w:rPr>
                          <w:t>area</w:t>
                        </w:r>
                        <w:proofErr w:type="spellEnd"/>
                      </w:p>
                    </w:txbxContent>
                  </v:textbox>
                </v:shape>
                <v:shape id="Text Box 60" o:spid="_x0000_s1065" type="#_x0000_t202" style="position:absolute;left:609600;top:1143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2F77F005" w14:textId="77777777" w:rsidR="00D124BC" w:rsidRDefault="00D124BC" w:rsidP="00755254">
                        <w:pPr>
                          <w:jc w:val="center"/>
                          <w:rPr>
                            <w:rFonts w:ascii="Arial" w:hAnsi="Arial" w:cs="Arial"/>
                            <w:b/>
                          </w:rPr>
                        </w:pPr>
                        <w:r>
                          <w:rPr>
                            <w:rFonts w:ascii="Arial" w:hAnsi="Arial" w:cs="Arial"/>
                            <w:b/>
                          </w:rPr>
                          <w:t xml:space="preserve">Small </w:t>
                        </w:r>
                        <w:proofErr w:type="spellStart"/>
                        <w:r>
                          <w:rPr>
                            <w:rFonts w:ascii="Arial" w:hAnsi="Arial" w:cs="Arial"/>
                            <w:b/>
                          </w:rPr>
                          <w:t>Room</w:t>
                        </w:r>
                        <w:proofErr w:type="spellEnd"/>
                      </w:p>
                    </w:txbxContent>
                  </v:textbox>
                </v:shape>
                <v:shape id="Text Box 61" o:spid="_x0000_s1066" type="#_x0000_t202" style="position:absolute;left:36957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273FC17D" w14:textId="77777777" w:rsidR="00D124BC" w:rsidRPr="0047624D" w:rsidRDefault="00D124BC" w:rsidP="00755254">
                        <w:pPr>
                          <w:jc w:val="center"/>
                          <w:rPr>
                            <w:rFonts w:ascii="Arial" w:hAnsi="Arial" w:cs="Arial"/>
                            <w:b/>
                            <w:lang w:val="en-US"/>
                          </w:rPr>
                        </w:pPr>
                        <w:r w:rsidRPr="0047624D">
                          <w:rPr>
                            <w:rFonts w:ascii="Arial" w:hAnsi="Arial" w:cs="Arial"/>
                            <w:b/>
                            <w:lang w:val="en-US"/>
                          </w:rPr>
                          <w:t>Large Room</w:t>
                        </w:r>
                      </w:p>
                    </w:txbxContent>
                  </v:textbox>
                </v:shape>
                <v:line id="Line 62" o:spid="_x0000_s1067" style="position:absolute;visibility:visible;mso-wrap-style:square" from="2781300,685800" to="5410200,685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7VzrsQAAADbAAAADwAAAGRycy9kb3ducmV2LnhtbESPS2vDMBCE74X8B7GF3hq5SfrAjWxM&#10;INASQmj6OG+trWRirYylOs6/jwKFHoeZ+YZZlqNrxUB9aDwruJtmIIhrrxs2Cj7e17dPIEJE1th6&#10;JgUnClAWk6sl5tof+Y2GfTQiQTjkqMDG2OVShtqSwzD1HXHyfnzvMCbZG6l7PCa4a+Usyx6kw4bT&#10;gsWOVpbqw/7XKdDhcfi+r3ab19BUflvtjP36NErdXI/VM4hIY/wP/7VftIL5Ai5f0g+QxRk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TtXOuxAAAANsAAAAPAAAAAAAAAAAA&#10;AAAAAKECAABkcnMvZG93bnJldi54bWxQSwUGAAAAAAQABAD5AAAAkgMAAAAA&#10;" strokecolor="#36f" strokeweight="1pt">
                  <v:stroke startarrow="open" endarrow="open"/>
                </v:line>
                <v:line id="Line 63" o:spid="_x0000_s1068" style="position:absolute;visibility:visible;mso-wrap-style:square" from="381000,800100" to="1638300,800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PnWNcMAAADbAAAADwAAAGRycy9kb3ducmV2LnhtbESPQWsCMRSE74L/ITzBW82qWMtqlEUo&#10;tJQi2tbzc/NMFjcvyyZdt/++KRQ8DjPzDbPe9q4WHbWh8qxgOslAEJdeV2wUfH48PzyBCBFZY+2Z&#10;FPxQgO1mOFhjrv2ND9QdoxEJwiFHBTbGJpcylJYcholviJN38a3DmGRrpG7xluCulrMse5QOK04L&#10;FhvaWSqvx2+nQIdld14U+7fXUBX+vdgbe/oySo1HfbECEamP9/B/+0UrmC/g70v6AXLz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z51jXDAAAA2wAAAA8AAAAAAAAAAAAA&#10;AAAAoQIAAGRycy9kb3ducmV2LnhtbFBLBQYAAAAABAAEAPkAAACRAwAAAAA=&#10;" strokecolor="#36f" strokeweight="1pt">
                  <v:stroke startarrow="open" endarrow="open"/>
                </v:line>
                <v:shape id="Text Box 64" o:spid="_x0000_s1069" type="#_x0000_t202" style="position:absolute;left:3695700;top:4572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53EEB1CC" w14:textId="77777777" w:rsidR="00D124BC" w:rsidRDefault="00D124BC" w:rsidP="00755254">
                        <w:pPr>
                          <w:jc w:val="center"/>
                          <w:rPr>
                            <w:rFonts w:ascii="Arial" w:hAnsi="Arial" w:cs="Arial"/>
                            <w:b/>
                            <w:color w:val="0000FF"/>
                          </w:rPr>
                        </w:pPr>
                        <w:proofErr w:type="gramStart"/>
                        <w:r>
                          <w:rPr>
                            <w:rFonts w:ascii="Arial" w:hAnsi="Arial" w:cs="Arial"/>
                            <w:b/>
                            <w:color w:val="0000FF"/>
                          </w:rPr>
                          <w:t>7.6</w:t>
                        </w:r>
                        <w:proofErr w:type="gramEnd"/>
                        <w:r>
                          <w:rPr>
                            <w:rFonts w:ascii="Arial" w:hAnsi="Arial" w:cs="Arial"/>
                            <w:b/>
                            <w:color w:val="0000FF"/>
                          </w:rPr>
                          <w:t xml:space="preserve"> m</w:t>
                        </w:r>
                      </w:p>
                    </w:txbxContent>
                  </v:textbox>
                </v:shape>
                <v:shape id="Text Box 65" o:spid="_x0000_s1070" type="#_x0000_t202" style="position:absolute;left:609600;top:571500;width:8001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0727D3B4" w14:textId="77777777" w:rsidR="00D124BC" w:rsidRDefault="00D124BC" w:rsidP="00755254">
                        <w:pPr>
                          <w:jc w:val="center"/>
                          <w:rPr>
                            <w:rFonts w:ascii="Arial" w:hAnsi="Arial" w:cs="Arial"/>
                            <w:b/>
                            <w:color w:val="0000FF"/>
                          </w:rPr>
                        </w:pPr>
                        <w:r>
                          <w:rPr>
                            <w:rFonts w:ascii="Arial" w:hAnsi="Arial" w:cs="Arial"/>
                            <w:b/>
                            <w:color w:val="0000FF"/>
                          </w:rPr>
                          <w:t>4,6 m</w:t>
                        </w:r>
                      </w:p>
                    </w:txbxContent>
                  </v:textbox>
                </v:shape>
                <v:line id="Line 66" o:spid="_x0000_s1071" style="position:absolute;visibility:visible;mso-wrap-style:square" from="266700,914400" to="266700,26289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f5zyMEAAADbAAAADwAAAGRycy9kb3ducmV2LnhtbERPTWvCQBC9F/oflin0Vjcq2Jq6iqgF&#10;jza2hd6G7DTZmp0N2VHjv3cPgsfH+54tet+oE3XRBTYwHGSgiMtgHVcGvvYfL2+goiBbbAKTgQtF&#10;WMwfH2aY23DmTzoVUqkUwjFHA7VIm2sdy5o8xkFoiRP3FzqPkmBXadvhOYX7Ro+ybKI9Ok4NNba0&#10;qqk8FEdv4Lv4vRynm0z+x1PZbSZr96p/nDHPT/3yHZRQL3fxzb21BsZpbPqSfoCeX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p/nPIwQAAANsAAAAPAAAAAAAAAAAAAAAA&#10;AKECAABkcnMvZG93bnJldi54bWxQSwUGAAAAAAQABAD5AAAAjwMAAAAA&#10;" strokecolor="blue">
                  <v:stroke startarrow="open" endarrow="open"/>
                </v:line>
                <v:line id="Line 67" o:spid="_x0000_s1072" style="position:absolute;visibility:visible;mso-wrap-style:square" from="5524500,914400" to="5524500,40005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rLWU8QAAADbAAAADwAAAGRycy9kb3ducmV2LnhtbESPX2vCQBDE3wt+h2MLfauXVtAm9RRp&#10;FXys6R/o25LbJtfm9kJu1fjte4Lg4zAzv2Hmy8G36kB9dIENPIwzUMRVsI5rAx/vm/snUFGQLbaB&#10;ycCJIiwXo5s5FjYceUeHUmqVIBwLNNCIdIXWsWrIYxyHjjh5P6H3KEn2tbY9HhPct/oxy6bao+O0&#10;0GBHLw1Vf+XeG/gsv0/7fJ3J7ySXt/X01c30lzPm7nZYPYMSGuQavrS31sAkh/OX9AP04h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GstZTxAAAANsAAAAPAAAAAAAAAAAA&#10;AAAAAKECAABkcnMvZG93bnJldi54bWxQSwUGAAAAAAQABAD5AAAAkgMAAAAA&#10;" strokecolor="blue">
                  <v:stroke startarrow="open" endarrow="open"/>
                </v:line>
                <v:line id="Line 68" o:spid="_x0000_s1073" style="position:absolute;visibility:visible;mso-wrap-style:square" from="3695700,2858135" to="5181600,28581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7ZTMEAAADbAAAADwAAAGRycy9kb3ducmV2LnhtbERP3WrCMBS+F/YO4Qx2p6kypqtGKQOH&#10;skLR+QCH5qwpa066JKv17ZeLgZcf3/9mN9pODORD61jBfJaBIK6dbrlRcPncT1cgQkTW2DkmBTcK&#10;sNs+TDaYa3flEw3n2IgUwiFHBSbGPpcy1IYshpnriRP35bzFmKBvpPZ4TeG2k4sse5EWW04NBnt6&#10;M1R/n3+tgtK+N4ey8nZZlK8/o5z7Y2U+lHp6HIs1iEhjvIv/3Qet4DmtT1/SD5Db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ODtlMwQAAANsAAAAPAAAAAAAAAAAAAAAA&#10;AKECAABkcnMvZG93bnJldi54bWxQSwUGAAAAAAQABAD5AAAAjwMAAAAA&#10;" strokecolor="#36f" strokeweight="1pt">
                  <v:stroke dashstyle="1 1"/>
                </v:line>
                <v:line id="Line 69" o:spid="_x0000_s1074" style="position:absolute;visibility:visible;mso-wrap-style:square" from="381000,1715135" to="1295400,17151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UJ818MAAADbAAAADwAAAGRycy9kb3ducmV2LnhtbESP3WoCMRSE7wu+QzhC72p2S2l1NYoI&#10;FUsXxJ8HOGyOm8XNyZpE3b59Uyh4OczMN8xs0dtW3MiHxrGCfJSBIK6cbrhWcDx8voxBhIissXVM&#10;Cn4owGI+eJphod2dd3Tbx1okCIcCFZgYu0LKUBmyGEauI07eyXmLMUlfS+3xnuC2la9Z9i4tNpwW&#10;DHa0MlSd91eroLTrelNuvf1YlpNLL3P/tTXfSj0P++UURKQ+PsL/7Y1W8JbD35f0A+T8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FCfNfDAAAA2wAAAA8AAAAAAAAAAAAA&#10;AAAAoQIAAGRycy9kb3ducmV2LnhtbFBLBQYAAAAABAAEAPkAAACRAwAAAAA=&#10;" strokecolor="#36f" strokeweight="1pt">
                  <v:stroke dashstyle="1 1"/>
                </v:line>
                <v:line id="Line 70" o:spid="_x0000_s1075" style="position:absolute;visibility:visible;mso-wrap-style:square" from="3810000,4001135" to="5753100,40011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ZDioMMAAADbAAAADwAAAGRycy9kb3ducmV2LnhtbESP0WoCMRRE3wX/IVyhb5pVSmu3RhFB&#10;UVyQaj/gsrndLG5u1iTq+veNUOjjMDNnmNmis424kQ+1YwXjUQaCuHS65krB92k9nIIIEVlj45gU&#10;PCjAYt7vzTDX7s5fdDvGSiQIhxwVmBjbXMpQGrIYRq4lTt6P8xZjkr6S2uM9wW0jJ1n2Ji3WnBYM&#10;trQyVJ6PV6ugsJtqWxy8fV8WH5dOjv3uYPZKvQy65SeISF38D/+1t1rB6wSeX9IPkPN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GQ4qDDAAAA2wAAAA8AAAAAAAAAAAAA&#10;AAAAoQIAAGRycy9kb3ducmV2LnhtbFBLBQYAAAAABAAEAPkAAACRAwAAAAA=&#10;" strokecolor="#36f" strokeweight="1pt">
                  <v:stroke dashstyle="1 1"/>
                </v:line>
                <v:line id="Line 71" o:spid="_x0000_s1076" style="position:absolute;visibility:visible;mso-wrap-style:square" from="5067300,2858135" to="5067300,40011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1ySxMUAAADbAAAADwAAAGRycy9kb3ducmV2LnhtbESPX0vDQBDE3wW/w7FC3+xFK7VNey3S&#10;P+CjxrbQtyW3Jqe5vZDbtum39wTBx2FmfsPMl71v1Jm66AIbeBhmoIjLYB1XBnYf2/sJqCjIFpvA&#10;ZOBKEZaL25s55jZc+J3OhVQqQTjmaKAWaXOtY1mTxzgMLXHyPkPnUZLsKm07vCS4b/Rjlo21R8dp&#10;ocaWVjWV38XJG9gXx+tpusnkazSVt8147Z71wRkzuOtfZqCEevkP/7VfrYGnEfx+ST9AL3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v1ySxMUAAADbAAAADwAAAAAAAAAA&#10;AAAAAAChAgAAZHJzL2Rvd25yZXYueG1sUEsFBgAAAAAEAAQA+QAAAJMDAAAAAA==&#10;" strokecolor="blue">
                  <v:stroke startarrow="open" endarrow="open"/>
                </v:line>
                <v:line id="Line 72" o:spid="_x0000_s1077" style="position:absolute;visibility:visible;mso-wrap-style:square" from="495300,1715135" to="495300,26295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LUKsMQAAADbAAAADwAAAGRycy9kb3ducmV2LnhtbESPQUvDQBSE74L/YXkFb3ZTLdXGboNo&#10;BI812oK3R/aZrGbfhuxrm/57Vyh4HGbmG2ZVjL5TBxqiC2xgNs1AEdfBOm4MfLy/XN+DioJssQtM&#10;Bk4UoVhfXqwwt+HIb3SopFEJwjFHA61In2sd65Y8xmnoiZP3FQaPkuTQaDvgMcF9p2+ybKE9Ok4L&#10;Lfb01FL9U+29gW31edovy0y+b5eyKRfP7k7vnDFXk/HxAZTQKP/hc/vVGpjP4e9L+gF6/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tQqwxAAAANsAAAAPAAAAAAAAAAAA&#10;AAAAAKECAABkcnMvZG93bnJldi54bWxQSwUGAAAAAAQABAD5AAAAkgMAAAAA&#10;" strokecolor="blue">
                  <v:stroke startarrow="open" endarrow="open"/>
                </v:line>
                <v:line id="Line 73" o:spid="_x0000_s1078" style="position:absolute;visibility:visible;mso-wrap-style:square" from="38100,2629535" to="1638300,26295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nl61MQAAADbAAAADwAAAGRycy9kb3ducmV2LnhtbESP0WoCMRRE34X+Q7gF3zRrsdpujSKC&#10;YnFhqe0HXDa3m6Wbm20Sdfv3jSD4OMzMGWax6m0rzuRD41jBZJyBIK6cbrhW8PW5Hb2ACBFZY+uY&#10;FPxRgNXyYbDAXLsLf9D5GGuRIBxyVGBi7HIpQ2XIYhi7jjh5385bjEn6WmqPlwS3rXzKspm02HBa&#10;MNjRxlD1czxZBYXd1fui9Ha+Ll5/eznx76U5KDV87NdvICL18R6+tfdawfQZrl/SD5DL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eeXrUxAAAANsAAAAPAAAAAAAAAAAA&#10;AAAAAKECAABkcnMvZG93bnJldi54bWxQSwUGAAAAAAQABAD5AAAAkgMAAAAA&#10;" strokecolor="#36f" strokeweight="1pt">
                  <v:stroke dashstyle="1 1"/>
                </v:line>
                <v:shape id="Text Box 74" o:spid="_x0000_s1079" type="#_x0000_t202" style="position:absolute;left:240030;top:1943735;width:457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sdH8xQAA&#10;ANsAAAAPAAAAZHJzL2Rvd25yZXYueG1sRI9Ba8JAFITvQv/D8gq96ca2iETXIC0N7UU06sHbM/tM&#10;gtm3aXZr4r93C4LHYWa+YeZJb2pxodZVlhWMRxEI4tzqigsFu+3XcArCeWSNtWVScCUHyeJpMMdY&#10;2443dMl8IQKEXYwKSu+bWEqXl2TQjWxDHLyTbQ36INtC6ha7ADe1fI2iiTRYcVgosaGPkvJz9mcU&#10;7I+ra71p3g5R1f2s+/R3nX2mhVIvz/1yBsJT7x/he/tbK3ifwP+X8AP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Ox0fzFAAAA2wAAAA8AAAAAAAAAAAAAAAAAlwIAAGRycy9k&#10;b3ducmV2LnhtbFBLBQYAAAAABAAEAPUAAACJAwAAAAA=&#10;" filled="f" stroked="f">
                  <v:textbox style="layout-flow:vertical;mso-layout-flow-alt:bottom-to-top">
                    <w:txbxContent>
                      <w:p w14:paraId="1DF145C8" w14:textId="77777777" w:rsidR="00D124BC" w:rsidRDefault="00D124BC" w:rsidP="00755254">
                        <w:pPr>
                          <w:jc w:val="center"/>
                          <w:rPr>
                            <w:rFonts w:ascii="Arial" w:hAnsi="Arial" w:cs="Arial"/>
                            <w:b/>
                            <w:color w:val="0000FF"/>
                          </w:rPr>
                        </w:pPr>
                        <w:r>
                          <w:rPr>
                            <w:rFonts w:ascii="Arial" w:hAnsi="Arial" w:cs="Arial"/>
                            <w:b/>
                            <w:color w:val="0000FF"/>
                          </w:rPr>
                          <w:t>2 m</w:t>
                        </w:r>
                      </w:p>
                    </w:txbxContent>
                  </v:textbox>
                </v:shape>
                <v:shape id="Text Box 75" o:spid="_x0000_s1080" type="#_x0000_t202" style="position:absolute;left:4804410;top:3201035;width:457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XRnxgAA&#10;ANsAAAAPAAAAZHJzL2Rvd25yZXYueG1sRI9Ba8JAFITvgv9heUJvutGKLamriNJQLxLT9tDba/Y1&#10;CWbfptmtif/eFYQeh5n5hlmue1OLM7WusqxgOolAEOdWV1wo+Hh/HT+DcB5ZY22ZFFzIwXo1HCwx&#10;1rbjI50zX4gAYRejgtL7JpbS5SUZdBPbEAfvx7YGfZBtIXWLXYCbWs6iaCENVhwWSmxoW1J+yv6M&#10;gs/vw6U+No9fUdXt0z75TbNdUij1MOo3LyA89f4/fG+/aQXzJ7h9CT9Arq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M/XRnxgAAANsAAAAPAAAAAAAAAAAAAAAAAJcCAABkcnMv&#10;ZG93bnJldi54bWxQSwUGAAAAAAQABAD1AAAAigMAAAAA&#10;" filled="f" stroked="f">
                  <v:textbox style="layout-flow:vertical;mso-layout-flow-alt:bottom-to-top">
                    <w:txbxContent>
                      <w:p w14:paraId="4C0ED5A2" w14:textId="77777777" w:rsidR="00D124BC" w:rsidRDefault="00D124BC" w:rsidP="00755254">
                        <w:pPr>
                          <w:jc w:val="center"/>
                          <w:rPr>
                            <w:rFonts w:ascii="Arial" w:hAnsi="Arial" w:cs="Arial"/>
                            <w:b/>
                            <w:color w:val="0000FF"/>
                          </w:rPr>
                        </w:pPr>
                        <w:r>
                          <w:rPr>
                            <w:rFonts w:ascii="Arial" w:hAnsi="Arial" w:cs="Arial"/>
                            <w:b/>
                            <w:color w:val="0000FF"/>
                          </w:rPr>
                          <w:t>2 m</w:t>
                        </w:r>
                      </w:p>
                    </w:txbxContent>
                  </v:textbox>
                </v:shape>
                <v:shape id="Text Box 76" o:spid="_x0000_s1081" type="#_x0000_t202" style="position:absolute;left:5251450;top:2058035;width:457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YuAVwQAA&#10;ANsAAAAPAAAAZHJzL2Rvd25yZXYueG1sRE9Ni8IwEL0v+B/CCN7W1HURqUYRF2X3Ilr14G1sxrbY&#10;TGqTtfXfm4Pg8fG+p/PWlOJOtSssKxj0IxDEqdUFZwoO+9XnGITzyBpLy6TgQQ7ms87HFGNtG97R&#10;PfGZCCHsYlSQe1/FUro0J4OubyviwF1sbdAHWGdS19iEcFPKrygaSYMFh4YcK1rmlF6Tf6PgeN48&#10;yl01PEVF87dt17dt8rPOlOp128UEhKfWv8Uv969W8B3Ghi/hB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LgFcEAAADbAAAADwAAAAAAAAAAAAAAAACXAgAAZHJzL2Rvd25y&#10;ZXYueG1sUEsFBgAAAAAEAAQA9QAAAIUDAAAAAA==&#10;" filled="f" stroked="f">
                  <v:textbox style="layout-flow:vertical;mso-layout-flow-alt:bottom-to-top">
                    <w:txbxContent>
                      <w:p w14:paraId="702688BB" w14:textId="77777777" w:rsidR="00D124BC" w:rsidRDefault="00D124BC" w:rsidP="00755254">
                        <w:pPr>
                          <w:jc w:val="center"/>
                          <w:rPr>
                            <w:rFonts w:ascii="Arial" w:hAnsi="Arial" w:cs="Arial"/>
                            <w:b/>
                            <w:color w:val="0000FF"/>
                          </w:rPr>
                        </w:pPr>
                        <w:r>
                          <w:rPr>
                            <w:rFonts w:ascii="Arial" w:hAnsi="Arial" w:cs="Arial"/>
                            <w:b/>
                            <w:color w:val="0000FF"/>
                          </w:rPr>
                          <w:t>5 m</w:t>
                        </w:r>
                      </w:p>
                    </w:txbxContent>
                  </v:textbox>
                </v:shape>
                <v:shape id="Text Box 77" o:spid="_x0000_s1082" type="#_x0000_t202" style="position:absolute;top:1485900;width:4572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cy4ExAAA&#10;ANsAAAAPAAAAZHJzL2Rvd25yZXYueG1sRI9Bi8IwFITvgv8hPMGbpiqIVKMsiuJeFq162Nvb5m1b&#10;bF5qE23995sFweMwM98wi1VrSvGg2hWWFYyGEQji1OqCMwXn03YwA+E8ssbSMil4koPVsttZYKxt&#10;w0d6JD4TAcIuRgW591UspUtzMuiGtiIO3q+tDfog60zqGpsAN6UcR9FUGiw4LORY0Tqn9JrcjYLL&#10;z9ezPFaT76hoPg/t7nZINrtMqX6v/ZiD8NT6d/jV3msF0wn8fwk/QC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HMuBMQAAADbAAAADwAAAAAAAAAAAAAAAACXAgAAZHJzL2Rv&#10;d25yZXYueG1sUEsFBgAAAAAEAAQA9QAAAIgDAAAAAA==&#10;" filled="f" stroked="f">
                  <v:textbox style="layout-flow:vertical;mso-layout-flow-alt:bottom-to-top">
                    <w:txbxContent>
                      <w:p w14:paraId="115868D2" w14:textId="77777777" w:rsidR="00D124BC" w:rsidRDefault="00D124BC" w:rsidP="00755254">
                        <w:pPr>
                          <w:jc w:val="center"/>
                          <w:rPr>
                            <w:rFonts w:ascii="Arial" w:hAnsi="Arial" w:cs="Arial"/>
                            <w:b/>
                            <w:color w:val="0000FF"/>
                          </w:rPr>
                        </w:pPr>
                        <w:r>
                          <w:rPr>
                            <w:rFonts w:ascii="Arial" w:hAnsi="Arial" w:cs="Arial"/>
                            <w:b/>
                            <w:color w:val="0000FF"/>
                          </w:rPr>
                          <w:t>3 m</w:t>
                        </w:r>
                      </w:p>
                    </w:txbxContent>
                  </v:textbox>
                </v:shape>
              </v:group>
            </w:pict>
          </mc:Fallback>
        </mc:AlternateContent>
      </w:r>
    </w:p>
    <w:p w14:paraId="141EEFF1" w14:textId="77777777" w:rsidR="00755254" w:rsidRDefault="00755254" w:rsidP="008C2DA9">
      <w:pPr>
        <w:ind w:left="432"/>
        <w:rPr>
          <w:lang w:val="en-US"/>
        </w:rPr>
      </w:pPr>
    </w:p>
    <w:p w14:paraId="01E7B185" w14:textId="77777777" w:rsidR="00755254" w:rsidRDefault="00755254" w:rsidP="008C2DA9">
      <w:pPr>
        <w:ind w:left="432"/>
        <w:rPr>
          <w:lang w:val="en-US"/>
        </w:rPr>
      </w:pPr>
    </w:p>
    <w:p w14:paraId="3091DAF0" w14:textId="77777777" w:rsidR="00755254" w:rsidRDefault="00755254" w:rsidP="008C2DA9">
      <w:pPr>
        <w:ind w:left="432"/>
        <w:rPr>
          <w:lang w:val="en-US"/>
        </w:rPr>
      </w:pPr>
    </w:p>
    <w:p w14:paraId="6688F5B1" w14:textId="77777777" w:rsidR="00755254" w:rsidRDefault="00755254" w:rsidP="008C2DA9">
      <w:pPr>
        <w:ind w:left="432"/>
        <w:rPr>
          <w:lang w:val="en-US"/>
        </w:rPr>
      </w:pPr>
    </w:p>
    <w:p w14:paraId="2F46633D" w14:textId="77777777" w:rsidR="00755254" w:rsidRDefault="00755254" w:rsidP="008C2DA9">
      <w:pPr>
        <w:ind w:left="432"/>
        <w:rPr>
          <w:lang w:val="en-US"/>
        </w:rPr>
      </w:pPr>
    </w:p>
    <w:p w14:paraId="3A59F021" w14:textId="77777777" w:rsidR="00755254" w:rsidRDefault="00755254" w:rsidP="008C2DA9">
      <w:pPr>
        <w:ind w:left="432"/>
        <w:rPr>
          <w:lang w:val="en-US"/>
        </w:rPr>
      </w:pPr>
    </w:p>
    <w:p w14:paraId="275DFB14" w14:textId="77777777" w:rsidR="00755254" w:rsidRDefault="00755254" w:rsidP="008C2DA9">
      <w:pPr>
        <w:ind w:left="432"/>
        <w:rPr>
          <w:lang w:val="en-US"/>
        </w:rPr>
      </w:pPr>
    </w:p>
    <w:p w14:paraId="5B7606FB" w14:textId="77777777" w:rsidR="00755254" w:rsidRDefault="00755254" w:rsidP="008C2DA9">
      <w:pPr>
        <w:ind w:left="432"/>
        <w:rPr>
          <w:lang w:val="en-US"/>
        </w:rPr>
      </w:pPr>
    </w:p>
    <w:p w14:paraId="59F6A76B" w14:textId="77777777" w:rsidR="00755254" w:rsidRDefault="00755254" w:rsidP="008C2DA9">
      <w:pPr>
        <w:ind w:left="432"/>
        <w:rPr>
          <w:lang w:val="en-US"/>
        </w:rPr>
      </w:pPr>
    </w:p>
    <w:p w14:paraId="6681A4B6" w14:textId="77777777" w:rsidR="00755254" w:rsidRDefault="00755254" w:rsidP="008C2DA9">
      <w:pPr>
        <w:ind w:left="432"/>
        <w:rPr>
          <w:lang w:val="en-US"/>
        </w:rPr>
      </w:pPr>
    </w:p>
    <w:p w14:paraId="1698C917" w14:textId="77777777" w:rsidR="00755254" w:rsidRDefault="00755254" w:rsidP="008C2DA9">
      <w:pPr>
        <w:ind w:left="432"/>
        <w:rPr>
          <w:lang w:val="en-US"/>
        </w:rPr>
      </w:pPr>
    </w:p>
    <w:p w14:paraId="7E672B34" w14:textId="77777777" w:rsidR="00755254" w:rsidRDefault="00755254" w:rsidP="008C2DA9">
      <w:pPr>
        <w:ind w:left="432"/>
        <w:rPr>
          <w:lang w:val="en-US"/>
        </w:rPr>
      </w:pPr>
    </w:p>
    <w:p w14:paraId="56F15E67" w14:textId="77777777" w:rsidR="00755254" w:rsidRDefault="00755254" w:rsidP="008C2DA9">
      <w:pPr>
        <w:ind w:left="432"/>
        <w:rPr>
          <w:lang w:val="en-US"/>
        </w:rPr>
      </w:pPr>
    </w:p>
    <w:p w14:paraId="04BF80A5" w14:textId="77777777" w:rsidR="00755254" w:rsidRDefault="00755254" w:rsidP="008C2DA9">
      <w:pPr>
        <w:ind w:left="432"/>
        <w:rPr>
          <w:lang w:val="en-US"/>
        </w:rPr>
      </w:pPr>
    </w:p>
    <w:p w14:paraId="41B6EAA5" w14:textId="77777777" w:rsidR="00755254" w:rsidRDefault="00755254" w:rsidP="008C2DA9">
      <w:pPr>
        <w:ind w:left="432"/>
        <w:rPr>
          <w:lang w:val="en-US"/>
        </w:rPr>
      </w:pPr>
    </w:p>
    <w:p w14:paraId="21549855" w14:textId="77777777" w:rsidR="00755254" w:rsidRDefault="00755254" w:rsidP="008C2DA9">
      <w:pPr>
        <w:ind w:left="432"/>
        <w:rPr>
          <w:lang w:val="en-US"/>
        </w:rPr>
      </w:pPr>
    </w:p>
    <w:p w14:paraId="4564A6EE" w14:textId="77777777" w:rsidR="00755254" w:rsidRDefault="00755254" w:rsidP="008C2DA9">
      <w:pPr>
        <w:ind w:left="432"/>
        <w:rPr>
          <w:lang w:val="en-US"/>
        </w:rPr>
      </w:pPr>
    </w:p>
    <w:p w14:paraId="4164DF30" w14:textId="77777777" w:rsidR="00755254" w:rsidRDefault="00755254" w:rsidP="008C2DA9">
      <w:pPr>
        <w:ind w:left="432"/>
        <w:rPr>
          <w:lang w:val="en-US"/>
        </w:rPr>
      </w:pPr>
    </w:p>
    <w:p w14:paraId="55D30F66" w14:textId="77777777" w:rsidR="00755254" w:rsidRDefault="00755254" w:rsidP="008C2DA9">
      <w:pPr>
        <w:ind w:left="432"/>
        <w:rPr>
          <w:lang w:val="en-US"/>
        </w:rPr>
      </w:pPr>
    </w:p>
    <w:p w14:paraId="1D02A987" w14:textId="77777777" w:rsidR="00755254" w:rsidRDefault="00755254" w:rsidP="008C2DA9">
      <w:pPr>
        <w:ind w:left="432"/>
        <w:rPr>
          <w:lang w:val="en-US"/>
        </w:rPr>
      </w:pPr>
    </w:p>
    <w:p w14:paraId="0A2E61FC" w14:textId="77777777" w:rsidR="00755254" w:rsidRDefault="00755254" w:rsidP="008C2DA9">
      <w:pPr>
        <w:ind w:left="432"/>
        <w:rPr>
          <w:lang w:val="en-US"/>
        </w:rPr>
      </w:pPr>
    </w:p>
    <w:p w14:paraId="3071AE08" w14:textId="77777777" w:rsidR="00755254" w:rsidRDefault="00755254" w:rsidP="008C2DA9">
      <w:pPr>
        <w:ind w:left="432"/>
        <w:rPr>
          <w:lang w:val="en-US"/>
        </w:rPr>
      </w:pPr>
    </w:p>
    <w:p w14:paraId="142E2633" w14:textId="77777777" w:rsidR="00755254" w:rsidRDefault="00755254" w:rsidP="008C2DA9">
      <w:pPr>
        <w:ind w:left="432"/>
        <w:rPr>
          <w:lang w:val="en-US"/>
        </w:rPr>
      </w:pPr>
    </w:p>
    <w:p w14:paraId="497C3C55" w14:textId="77777777" w:rsidR="00755254" w:rsidRPr="00624C44" w:rsidRDefault="00755254" w:rsidP="008C2DA9">
      <w:pPr>
        <w:ind w:left="432"/>
        <w:rPr>
          <w:lang w:val="en-US"/>
        </w:rPr>
      </w:pPr>
    </w:p>
    <w:p w14:paraId="1FA98E07" w14:textId="77777777" w:rsidR="00A737AB" w:rsidRDefault="00A737AB" w:rsidP="008C2DA9">
      <w:pPr>
        <w:ind w:left="432"/>
        <w:rPr>
          <w:lang w:val="en-US"/>
        </w:rPr>
      </w:pPr>
    </w:p>
    <w:p w14:paraId="414EB97E" w14:textId="77777777" w:rsidR="00FA297C" w:rsidRDefault="00FA297C" w:rsidP="008C2DA9">
      <w:pPr>
        <w:ind w:left="432"/>
        <w:rPr>
          <w:lang w:val="en-US"/>
        </w:rPr>
      </w:pPr>
    </w:p>
    <w:p w14:paraId="042EE5FA" w14:textId="77777777" w:rsidR="00FA297C" w:rsidRDefault="00FA297C" w:rsidP="008C2DA9">
      <w:pPr>
        <w:ind w:left="432"/>
        <w:rPr>
          <w:lang w:val="en-US"/>
        </w:rPr>
      </w:pPr>
    </w:p>
    <w:p w14:paraId="16395B13" w14:textId="77777777" w:rsidR="00FA297C" w:rsidRPr="00624C44" w:rsidRDefault="00FA297C" w:rsidP="008C2DA9">
      <w:pPr>
        <w:ind w:left="432"/>
        <w:rPr>
          <w:lang w:val="en-US"/>
        </w:rPr>
      </w:pPr>
    </w:p>
    <w:p w14:paraId="5FFF9616" w14:textId="77777777" w:rsidR="0047624D" w:rsidRDefault="0047624D" w:rsidP="0047624D">
      <w:pPr>
        <w:rPr>
          <w:lang w:val="en-US"/>
        </w:rPr>
      </w:pPr>
      <w:bookmarkStart w:id="302" w:name="_Toc365022679"/>
      <w:bookmarkStart w:id="303" w:name="_Toc347839285"/>
    </w:p>
    <w:p w14:paraId="36A50F61" w14:textId="77777777" w:rsidR="00916C3F" w:rsidRDefault="00916C3F" w:rsidP="0047624D">
      <w:pPr>
        <w:rPr>
          <w:lang w:val="en-US"/>
        </w:rPr>
      </w:pPr>
    </w:p>
    <w:p w14:paraId="02AB9A6D" w14:textId="754BDB48" w:rsidR="0047624D" w:rsidRDefault="0047624D" w:rsidP="0047624D">
      <w:pPr>
        <w:rPr>
          <w:lang w:val="en-US"/>
        </w:rPr>
      </w:pPr>
      <w:r>
        <w:rPr>
          <w:lang w:val="en-US"/>
        </w:rPr>
        <w:t xml:space="preserve">Advantages:  users know how much space they will need for which features.  Small room is great for many things, in fact, probably most users will prefer it.  </w:t>
      </w:r>
      <w:proofErr w:type="spellStart"/>
      <w:r>
        <w:rPr>
          <w:lang w:val="en-US"/>
        </w:rPr>
        <w:t>CenterX</w:t>
      </w:r>
      <w:proofErr w:type="spellEnd"/>
      <w:r>
        <w:rPr>
          <w:lang w:val="en-US"/>
        </w:rPr>
        <w:t xml:space="preserve"> features are lost, and maybe 2 person modes (though this is not clear).  </w:t>
      </w:r>
      <w:r w:rsidR="00916C3F">
        <w:rPr>
          <w:lang w:val="en-US"/>
        </w:rPr>
        <w:t xml:space="preserve">For workshops, performances, or sports class, </w:t>
      </w:r>
      <w:proofErr w:type="gramStart"/>
      <w:r w:rsidR="00916C3F">
        <w:rPr>
          <w:lang w:val="en-US"/>
        </w:rPr>
        <w:t>obviously</w:t>
      </w:r>
      <w:proofErr w:type="gramEnd"/>
      <w:r w:rsidR="00916C3F">
        <w:rPr>
          <w:lang w:val="en-US"/>
        </w:rPr>
        <w:t xml:space="preserve"> the Large Room mode is used, but this is probably rarer.</w:t>
      </w:r>
    </w:p>
    <w:p w14:paraId="73B8E55D" w14:textId="77777777" w:rsidR="00916C3F" w:rsidRDefault="00916C3F" w:rsidP="0047624D">
      <w:pPr>
        <w:rPr>
          <w:lang w:val="en-US"/>
        </w:rPr>
      </w:pPr>
    </w:p>
    <w:p w14:paraId="17442868" w14:textId="58422D9A" w:rsidR="00916C3F" w:rsidRDefault="00916C3F" w:rsidP="0047624D">
      <w:pPr>
        <w:rPr>
          <w:lang w:val="en-US"/>
        </w:rPr>
      </w:pPr>
      <w:r>
        <w:rPr>
          <w:lang w:val="en-US"/>
        </w:rPr>
        <w:t xml:space="preserve">Disadvantages:  it’s a new button!  and </w:t>
      </w:r>
      <w:r w:rsidR="007618BE">
        <w:rPr>
          <w:lang w:val="en-US"/>
        </w:rPr>
        <w:t xml:space="preserve">a </w:t>
      </w:r>
      <w:r>
        <w:rPr>
          <w:lang w:val="en-US"/>
        </w:rPr>
        <w:t xml:space="preserve">choice that must be made. Automating it is another option of course.  I.e. you turn on the machine and it says “You are in Small Room </w:t>
      </w:r>
      <w:proofErr w:type="gramStart"/>
      <w:r>
        <w:rPr>
          <w:lang w:val="en-US"/>
        </w:rPr>
        <w:t>Mode”…</w:t>
      </w:r>
      <w:proofErr w:type="gramEnd"/>
      <w:r>
        <w:rPr>
          <w:lang w:val="en-US"/>
        </w:rPr>
        <w:t xml:space="preserve">   “Clear out more space, or move into a larger room for Large Room features”.</w:t>
      </w:r>
    </w:p>
    <w:p w14:paraId="7DDC4EA6" w14:textId="77777777" w:rsidR="007618BE" w:rsidRDefault="007618BE" w:rsidP="0047624D">
      <w:pPr>
        <w:rPr>
          <w:lang w:val="en-US"/>
        </w:rPr>
      </w:pPr>
    </w:p>
    <w:p w14:paraId="07C2311E" w14:textId="1F5B38CE" w:rsidR="007618BE" w:rsidRDefault="007618BE" w:rsidP="0047624D">
      <w:pPr>
        <w:rPr>
          <w:lang w:val="en-US"/>
        </w:rPr>
      </w:pPr>
      <w:r>
        <w:rPr>
          <w:lang w:val="en-US"/>
        </w:rPr>
        <w:t>See also the white paper</w:t>
      </w:r>
      <w:proofErr w:type="gramStart"/>
      <w:r>
        <w:rPr>
          <w:lang w:val="en-US"/>
        </w:rPr>
        <w:t>:  “</w:t>
      </w:r>
      <w:proofErr w:type="gramEnd"/>
      <w:r>
        <w:rPr>
          <w:lang w:val="en-US"/>
        </w:rPr>
        <w:t xml:space="preserve">MC – Size of Active Area”,  where tests with various lens were done. </w:t>
      </w:r>
    </w:p>
    <w:p w14:paraId="0810078C" w14:textId="77777777" w:rsidR="00637497" w:rsidRDefault="00637497" w:rsidP="000C24EF">
      <w:pPr>
        <w:pStyle w:val="Heading2"/>
        <w:rPr>
          <w:lang w:val="en-US"/>
        </w:rPr>
      </w:pPr>
      <w:bookmarkStart w:id="304" w:name="_Toc362437871"/>
      <w:bookmarkStart w:id="305" w:name="_Toc365022681"/>
      <w:bookmarkStart w:id="306" w:name="_Toc369191169"/>
      <w:bookmarkStart w:id="307" w:name="_Toc380405744"/>
      <w:bookmarkEnd w:id="302"/>
      <w:bookmarkEnd w:id="303"/>
    </w:p>
    <w:p w14:paraId="338AE1D9" w14:textId="68F68820" w:rsidR="00D926EC" w:rsidRPr="00624C44" w:rsidRDefault="00590495" w:rsidP="000C24EF">
      <w:pPr>
        <w:pStyle w:val="Heading2"/>
        <w:rPr>
          <w:lang w:val="en-US"/>
        </w:rPr>
      </w:pPr>
      <w:r w:rsidRPr="00624C44">
        <w:rPr>
          <w:lang w:val="en-US"/>
        </w:rPr>
        <w:t>Software Requirements</w:t>
      </w:r>
      <w:bookmarkEnd w:id="304"/>
      <w:bookmarkEnd w:id="305"/>
      <w:bookmarkEnd w:id="306"/>
      <w:bookmarkEnd w:id="307"/>
    </w:p>
    <w:p w14:paraId="7207008B" w14:textId="77777777" w:rsidR="00D926EC" w:rsidRPr="00624C44" w:rsidRDefault="00D926EC" w:rsidP="00D926EC">
      <w:pPr>
        <w:rPr>
          <w:lang w:val="en-US"/>
        </w:rPr>
      </w:pPr>
    </w:p>
    <w:p w14:paraId="11ACD5FA" w14:textId="1C606F8E" w:rsidR="00D926EC" w:rsidRPr="00624C44" w:rsidRDefault="00414A6B" w:rsidP="00833C12">
      <w:pPr>
        <w:pStyle w:val="Heading3"/>
        <w:rPr>
          <w:lang w:val="en-US"/>
        </w:rPr>
      </w:pPr>
      <w:bookmarkStart w:id="308" w:name="_Toc362437872"/>
      <w:bookmarkStart w:id="309" w:name="_Toc365022682"/>
      <w:bookmarkStart w:id="310" w:name="_Toc369191170"/>
      <w:bookmarkStart w:id="311" w:name="_Toc380405745"/>
      <w:r w:rsidRPr="00624C44">
        <w:rPr>
          <w:lang w:val="en-US"/>
        </w:rPr>
        <w:t>Software S</w:t>
      </w:r>
      <w:r w:rsidR="00D926EC" w:rsidRPr="00624C44">
        <w:rPr>
          <w:lang w:val="en-US"/>
        </w:rPr>
        <w:t>tructure</w:t>
      </w:r>
      <w:bookmarkEnd w:id="308"/>
      <w:bookmarkEnd w:id="309"/>
      <w:bookmarkEnd w:id="310"/>
      <w:bookmarkEnd w:id="311"/>
    </w:p>
    <w:p w14:paraId="2E998681" w14:textId="77777777" w:rsidR="00D926EC" w:rsidRPr="00624C44" w:rsidRDefault="00D926EC" w:rsidP="00D926EC">
      <w:pPr>
        <w:rPr>
          <w:lang w:val="en-US"/>
        </w:rPr>
      </w:pPr>
    </w:p>
    <w:p w14:paraId="259C091F" w14:textId="77777777" w:rsidR="00D926EC" w:rsidRPr="00624C44" w:rsidRDefault="00D926EC" w:rsidP="00D926EC">
      <w:pPr>
        <w:rPr>
          <w:ins w:id="312" w:author="motioncomposer" w:date="2017-12-21T19:52:00Z"/>
          <w:lang w:val="en-US"/>
        </w:rPr>
      </w:pPr>
      <w:ins w:id="313" w:author="motioncomposer" w:date="2017-12-21T19:52:00Z">
        <w:r w:rsidRPr="00624C44">
          <w:rPr>
            <w:noProof/>
            <w:lang w:val="en-GB" w:eastAsia="en-GB"/>
          </w:rPr>
          <w:drawing>
            <wp:inline distT="0" distB="0" distL="0" distR="0" wp14:anchorId="6E16AA2C" wp14:editId="60CE9C2D">
              <wp:extent cx="5029027" cy="3700145"/>
              <wp:effectExtent l="0" t="0" r="635" b="8255"/>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extLst>
                          <a:ext uri="{28A0092B-C50C-407E-A947-70E740481C1C}">
                            <a14:useLocalDpi xmlns:a14="http://schemas.microsoft.com/office/drawing/2010/main"/>
                          </a:ext>
                        </a:extLst>
                      </a:blip>
                      <a:stretch>
                        <a:fillRect/>
                      </a:stretch>
                    </pic:blipFill>
                    <pic:spPr bwMode="auto">
                      <a:xfrm>
                        <a:off x="0" y="0"/>
                        <a:ext cx="5029027" cy="3700145"/>
                      </a:xfrm>
                      <a:prstGeom prst="rect">
                        <a:avLst/>
                      </a:prstGeom>
                      <a:noFill/>
                      <a:ln>
                        <a:noFill/>
                      </a:ln>
                    </pic:spPr>
                  </pic:pic>
                </a:graphicData>
              </a:graphic>
            </wp:inline>
          </w:drawing>
        </w:r>
      </w:ins>
    </w:p>
    <w:p w14:paraId="7663CCBE" w14:textId="77777777" w:rsidR="00D926EC" w:rsidRPr="00624C44" w:rsidRDefault="00D926EC" w:rsidP="00D926EC">
      <w:pPr>
        <w:rPr>
          <w:del w:id="314" w:author="motioncomposer" w:date="2017-12-21T19:52:00Z"/>
          <w:lang w:val="en-US"/>
        </w:rPr>
      </w:pPr>
      <w:del w:id="315" w:author="motioncomposer" w:date="2017-12-21T19:52:00Z">
        <w:r w:rsidRPr="00624C44">
          <w:rPr>
            <w:noProof/>
            <w:lang w:val="en-GB" w:eastAsia="en-GB"/>
          </w:rPr>
          <w:drawing>
            <wp:inline distT="0" distB="0" distL="0" distR="0" wp14:anchorId="6DB27F0C" wp14:editId="73C0D87B">
              <wp:extent cx="5029200" cy="3700145"/>
              <wp:effectExtent l="0" t="0" r="0" b="8255"/>
              <wp:docPr id="4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5029200" cy="3700145"/>
                      </a:xfrm>
                      <a:prstGeom prst="rect">
                        <a:avLst/>
                      </a:prstGeom>
                      <a:noFill/>
                      <a:ln>
                        <a:noFill/>
                      </a:ln>
                    </pic:spPr>
                  </pic:pic>
                </a:graphicData>
              </a:graphic>
            </wp:inline>
          </w:drawing>
        </w:r>
      </w:del>
    </w:p>
    <w:p w14:paraId="20538E8C" w14:textId="77777777" w:rsidR="00D926EC" w:rsidRPr="00624C44" w:rsidRDefault="00D926EC" w:rsidP="000C24EF">
      <w:pPr>
        <w:pStyle w:val="Caption1"/>
      </w:pPr>
      <w:r w:rsidRPr="00624C44">
        <w:t>Figure 4:  Software structure</w:t>
      </w:r>
    </w:p>
    <w:p w14:paraId="5842D091" w14:textId="77777777" w:rsidR="00D926EC" w:rsidRPr="00624C44" w:rsidRDefault="00D926EC" w:rsidP="00833C12">
      <w:pPr>
        <w:pStyle w:val="Heading3"/>
        <w:rPr>
          <w:lang w:val="en-US"/>
        </w:rPr>
      </w:pPr>
      <w:bookmarkStart w:id="316" w:name="_Toc347839289"/>
      <w:bookmarkStart w:id="317" w:name="_Toc362437874"/>
      <w:bookmarkStart w:id="318" w:name="_Toc365022683"/>
      <w:bookmarkStart w:id="319" w:name="_Toc369191171"/>
      <w:bookmarkStart w:id="320" w:name="_Toc380405746"/>
      <w:r w:rsidRPr="00624C44">
        <w:rPr>
          <w:lang w:val="en-US"/>
        </w:rPr>
        <w:t>Motion Tracking Module</w:t>
      </w:r>
      <w:bookmarkEnd w:id="316"/>
      <w:bookmarkEnd w:id="317"/>
      <w:bookmarkEnd w:id="318"/>
      <w:bookmarkEnd w:id="319"/>
      <w:bookmarkEnd w:id="320"/>
    </w:p>
    <w:p w14:paraId="6D1F9E66" w14:textId="5A3D987E" w:rsidR="00D926EC" w:rsidRPr="00624C44" w:rsidRDefault="00C16585" w:rsidP="00D926EC">
      <w:pPr>
        <w:rPr>
          <w:lang w:val="en-US"/>
        </w:rPr>
      </w:pPr>
      <w:r w:rsidRPr="00624C44">
        <w:rPr>
          <w:lang w:val="en-US"/>
        </w:rPr>
        <w:t xml:space="preserve">TM </w:t>
      </w:r>
      <w:r w:rsidR="00D926EC" w:rsidRPr="00624C44">
        <w:rPr>
          <w:lang w:val="en-US"/>
        </w:rPr>
        <w:t xml:space="preserve">is responsible for analyzing the video signals, recognizing the elements of motion alphabet and sending movement data as OSC to other modules.  </w:t>
      </w:r>
    </w:p>
    <w:p w14:paraId="6DA90FF4" w14:textId="16A8BE3D" w:rsidR="00D926EC" w:rsidRPr="00624C44" w:rsidRDefault="00D926EC" w:rsidP="00833C12">
      <w:pPr>
        <w:pStyle w:val="Heading5"/>
        <w:rPr>
          <w:lang w:val="en-US"/>
        </w:rPr>
      </w:pPr>
      <w:bookmarkStart w:id="321" w:name="_Toc345453730"/>
      <w:bookmarkStart w:id="322" w:name="_Toc347839291"/>
      <w:r w:rsidRPr="00624C44">
        <w:rPr>
          <w:lang w:val="en-US"/>
        </w:rPr>
        <w:t xml:space="preserve">General </w:t>
      </w:r>
      <w:bookmarkEnd w:id="321"/>
      <w:r w:rsidRPr="00624C44">
        <w:rPr>
          <w:lang w:val="en-US"/>
        </w:rPr>
        <w:t>requirements</w:t>
      </w:r>
      <w:bookmarkEnd w:id="322"/>
    </w:p>
    <w:p w14:paraId="181C6505" w14:textId="7F671D4C" w:rsidR="003500FF" w:rsidRDefault="003500FF" w:rsidP="00CA7668">
      <w:pPr>
        <w:pStyle w:val="bullet2"/>
      </w:pPr>
      <w:r>
        <w:t>Streams the video image to multiple GUIs through TCP Server</w:t>
      </w:r>
    </w:p>
    <w:p w14:paraId="09D5F29D" w14:textId="4F0EB255" w:rsidR="00D926EC" w:rsidRPr="00624C44" w:rsidRDefault="00D926EC" w:rsidP="00CA7668">
      <w:pPr>
        <w:pStyle w:val="bullet2"/>
      </w:pPr>
      <w:r w:rsidRPr="00624C44">
        <w:t xml:space="preserve">Communicate with </w:t>
      </w:r>
      <w:r w:rsidR="003500FF">
        <w:t>CM and MEs</w:t>
      </w:r>
      <w:r w:rsidRPr="00624C44">
        <w:t xml:space="preserve"> through OSC messaging</w:t>
      </w:r>
    </w:p>
    <w:p w14:paraId="129BC67D" w14:textId="1C9E1C6B" w:rsidR="00D926EC" w:rsidRPr="00624C44" w:rsidRDefault="00D926EC" w:rsidP="00CA7668">
      <w:pPr>
        <w:pStyle w:val="bullet2"/>
      </w:pPr>
      <w:r w:rsidRPr="00624C44">
        <w:t xml:space="preserve">The </w:t>
      </w:r>
      <w:r w:rsidR="00C16585" w:rsidRPr="00624C44">
        <w:t xml:space="preserve">TM </w:t>
      </w:r>
      <w:r w:rsidR="00C96CAD">
        <w:t>must be able to find the</w:t>
      </w:r>
      <w:r w:rsidRPr="00624C44">
        <w:t xml:space="preserve"> </w:t>
      </w:r>
      <w:r w:rsidR="00C96CAD">
        <w:t>blobs -</w:t>
      </w:r>
      <w:r w:rsidRPr="00624C44">
        <w:t>human forms</w:t>
      </w:r>
      <w:r w:rsidR="00C96CAD">
        <w:t>-</w:t>
      </w:r>
      <w:r w:rsidRPr="00624C44">
        <w:t xml:space="preserve"> </w:t>
      </w:r>
      <w:r w:rsidR="00C96CAD">
        <w:t xml:space="preserve">and send blob </w:t>
      </w:r>
      <w:r w:rsidR="003500FF">
        <w:t>data to CM</w:t>
      </w:r>
    </w:p>
    <w:p w14:paraId="79642B5F" w14:textId="2A8A5645" w:rsidR="00D926EC" w:rsidRPr="00624C44" w:rsidRDefault="003500FF" w:rsidP="003500FF">
      <w:pPr>
        <w:pStyle w:val="bullet2"/>
        <w:numPr>
          <w:ilvl w:val="0"/>
          <w:numId w:val="0"/>
        </w:numPr>
        <w:ind w:left="1080"/>
      </w:pPr>
      <w:r>
        <w:t>(</w:t>
      </w:r>
      <w:r w:rsidR="00D926EC" w:rsidRPr="00624C44">
        <w:t>Either standing, sitting in a wheelchair, or crawling</w:t>
      </w:r>
      <w:r>
        <w:t xml:space="preserve"> or </w:t>
      </w:r>
      <w:r w:rsidR="00D926EC" w:rsidRPr="00624C44">
        <w:t>even if the player(s) are not moving</w:t>
      </w:r>
      <w:r>
        <w:t>)</w:t>
      </w:r>
    </w:p>
    <w:p w14:paraId="12E0DF04" w14:textId="77777777" w:rsidR="00D926EC" w:rsidRPr="00624C44" w:rsidRDefault="00D926EC" w:rsidP="00CA7668">
      <w:pPr>
        <w:pStyle w:val="bullet2"/>
      </w:pPr>
      <w:r w:rsidRPr="00624C44">
        <w:t xml:space="preserve">identify active players </w:t>
      </w:r>
    </w:p>
    <w:p w14:paraId="092643B1" w14:textId="77777777" w:rsidR="00C96CAD" w:rsidRPr="00624C44" w:rsidRDefault="00C96CAD" w:rsidP="00C96CAD">
      <w:pPr>
        <w:pStyle w:val="bullet2"/>
      </w:pPr>
      <w:r w:rsidRPr="00624C44">
        <w:t>provide all of the OSC data streams referred to in the Movement Alphabet</w:t>
      </w:r>
    </w:p>
    <w:p w14:paraId="57D84789" w14:textId="77777777" w:rsidR="00D926EC" w:rsidRPr="00624C44" w:rsidRDefault="00D926EC" w:rsidP="00CA7668">
      <w:pPr>
        <w:pStyle w:val="bullet2"/>
      </w:pPr>
      <w:r w:rsidRPr="00624C44">
        <w:t>continuously track active players and send movement data to ME</w:t>
      </w:r>
    </w:p>
    <w:p w14:paraId="3E7818AD" w14:textId="21DD56EC" w:rsidR="00D926EC" w:rsidRPr="00624C44" w:rsidRDefault="00D926EC" w:rsidP="00124285">
      <w:pPr>
        <w:pStyle w:val="Heading5"/>
        <w:rPr>
          <w:lang w:val="en-US"/>
        </w:rPr>
      </w:pPr>
      <w:bookmarkStart w:id="323" w:name="_Toc347839292"/>
      <w:bookmarkStart w:id="324" w:name="_Toc365022684"/>
      <w:r w:rsidRPr="00624C44">
        <w:rPr>
          <w:lang w:val="en-US"/>
        </w:rPr>
        <w:lastRenderedPageBreak/>
        <w:t xml:space="preserve">Motion Tracking </w:t>
      </w:r>
      <w:r w:rsidR="00C96CAD">
        <w:rPr>
          <w:lang w:val="en-US"/>
        </w:rPr>
        <w:t>Schemes</w:t>
      </w:r>
      <w:r w:rsidRPr="00624C44">
        <w:rPr>
          <w:lang w:val="en-US"/>
        </w:rPr>
        <w:t xml:space="preserve"> </w:t>
      </w:r>
      <w:bookmarkEnd w:id="323"/>
      <w:bookmarkEnd w:id="324"/>
    </w:p>
    <w:p w14:paraId="205776D2" w14:textId="77777777" w:rsidR="00D926EC" w:rsidRPr="00624C44" w:rsidRDefault="00D926EC" w:rsidP="00D926EC">
      <w:pPr>
        <w:rPr>
          <w:lang w:val="en-US"/>
        </w:rPr>
      </w:pPr>
      <w:r w:rsidRPr="00624C44">
        <w:rPr>
          <w:lang w:val="en-US"/>
        </w:rPr>
        <w:t>The MC uses two schemes for tracking the player(s):</w:t>
      </w:r>
    </w:p>
    <w:p w14:paraId="160EE5DC" w14:textId="77777777" w:rsidR="00C96CAD" w:rsidRDefault="001230D1" w:rsidP="00C96CAD">
      <w:pPr>
        <w:pStyle w:val="Heading6"/>
        <w:rPr>
          <w:lang w:val="en-US"/>
        </w:rPr>
      </w:pPr>
      <w:r w:rsidRPr="00624C44">
        <w:rPr>
          <w:rStyle w:val="Strong"/>
          <w:lang w:val="en-US"/>
        </w:rPr>
        <w:t>Player</w:t>
      </w:r>
      <w:r w:rsidR="00D926EC" w:rsidRPr="00624C44">
        <w:rPr>
          <w:rStyle w:val="Strong"/>
          <w:lang w:val="en-US"/>
        </w:rPr>
        <w:t>-Based</w:t>
      </w:r>
      <w:r w:rsidR="00D926EC" w:rsidRPr="00624C44">
        <w:rPr>
          <w:lang w:val="en-US"/>
        </w:rPr>
        <w:t xml:space="preserve">  </w:t>
      </w:r>
    </w:p>
    <w:p w14:paraId="56762530" w14:textId="6EE63A91" w:rsidR="00D926EC" w:rsidRPr="00624C44" w:rsidRDefault="00C16585" w:rsidP="00D926EC">
      <w:pPr>
        <w:rPr>
          <w:lang w:val="en-US"/>
        </w:rPr>
      </w:pPr>
      <w:r w:rsidRPr="00624C44">
        <w:rPr>
          <w:lang w:val="en-US"/>
        </w:rPr>
        <w:t xml:space="preserve">TM </w:t>
      </w:r>
      <w:r w:rsidR="00D926EC" w:rsidRPr="00624C44">
        <w:rPr>
          <w:lang w:val="en-US"/>
        </w:rPr>
        <w:t>tracks the human form.  It works for 1 or 2-players according to a selection made by the user via CM(GUI).  1-player mode is the default.</w:t>
      </w:r>
      <w:r w:rsidR="00D926EC" w:rsidRPr="00624C44">
        <w:rPr>
          <w:lang w:val="en-US"/>
        </w:rPr>
        <w:br/>
      </w:r>
      <w:r w:rsidRPr="00624C44">
        <w:rPr>
          <w:lang w:val="en-US"/>
        </w:rPr>
        <w:t xml:space="preserve">TM </w:t>
      </w:r>
      <w:r w:rsidR="00D926EC" w:rsidRPr="00624C44">
        <w:rPr>
          <w:lang w:val="en-US"/>
        </w:rPr>
        <w:t xml:space="preserve">can recognize the human </w:t>
      </w:r>
      <w:proofErr w:type="gramStart"/>
      <w:r w:rsidR="00D926EC" w:rsidRPr="00624C44">
        <w:rPr>
          <w:lang w:val="en-US"/>
        </w:rPr>
        <w:t>form  standing</w:t>
      </w:r>
      <w:proofErr w:type="gramEnd"/>
      <w:r w:rsidR="00D926EC" w:rsidRPr="00624C44">
        <w:rPr>
          <w:lang w:val="en-US"/>
        </w:rPr>
        <w:t xml:space="preserve">, walking, sitting in a wheel chair or crawling on the floor and send blobs to the CM(GUI). The software identifies one or two bodies as the active player(s). Once this happens, the </w:t>
      </w:r>
      <w:r w:rsidRPr="00624C44">
        <w:rPr>
          <w:lang w:val="en-US"/>
        </w:rPr>
        <w:t xml:space="preserve">TM </w:t>
      </w:r>
      <w:r w:rsidR="00D926EC" w:rsidRPr="00624C44">
        <w:rPr>
          <w:lang w:val="en-US"/>
        </w:rPr>
        <w:t>tries to stay with its selection even when other bodies enter the stage.</w:t>
      </w:r>
    </w:p>
    <w:p w14:paraId="0D7D868C" w14:textId="6B739535" w:rsidR="00D926EC" w:rsidRPr="00624C44" w:rsidRDefault="00D926EC" w:rsidP="00D926EC">
      <w:pPr>
        <w:rPr>
          <w:lang w:val="en-US"/>
        </w:rPr>
      </w:pPr>
      <w:r w:rsidRPr="00624C44">
        <w:rPr>
          <w:lang w:val="en-US"/>
        </w:rPr>
        <w:t xml:space="preserve">In this scheme the </w:t>
      </w:r>
      <w:r w:rsidR="00C16585" w:rsidRPr="00624C44">
        <w:rPr>
          <w:lang w:val="en-US"/>
        </w:rPr>
        <w:t xml:space="preserve">TM </w:t>
      </w:r>
      <w:r w:rsidRPr="00624C44">
        <w:rPr>
          <w:lang w:val="en-US"/>
        </w:rPr>
        <w:t xml:space="preserve">must be able to: </w:t>
      </w:r>
    </w:p>
    <w:p w14:paraId="239F4FC0" w14:textId="77777777" w:rsidR="00D926EC" w:rsidRPr="00624C44" w:rsidRDefault="00D926EC" w:rsidP="00CA7668">
      <w:pPr>
        <w:pStyle w:val="bullet2"/>
      </w:pPr>
      <w:r w:rsidRPr="00624C44">
        <w:t xml:space="preserve">recognize and mark as “active” the human form(s) </w:t>
      </w:r>
    </w:p>
    <w:p w14:paraId="31C336A4" w14:textId="77777777" w:rsidR="00D926EC" w:rsidRPr="00624C44" w:rsidRDefault="00D926EC" w:rsidP="00CA7668">
      <w:pPr>
        <w:pStyle w:val="bullet2"/>
      </w:pPr>
      <w:r w:rsidRPr="00624C44">
        <w:t>track one or two active players and provide data on each, identified by user id</w:t>
      </w:r>
    </w:p>
    <w:p w14:paraId="29140CC5" w14:textId="77777777" w:rsidR="00D926EC" w:rsidRPr="00624C44" w:rsidRDefault="00D926EC" w:rsidP="00CA7668">
      <w:pPr>
        <w:pStyle w:val="bullet2"/>
      </w:pPr>
      <w:r w:rsidRPr="00624C44">
        <w:t xml:space="preserve">recognize all movements and gestures in the Movement </w:t>
      </w:r>
      <w:proofErr w:type="gramStart"/>
      <w:r w:rsidRPr="00624C44">
        <w:t>Alphabet  (</w:t>
      </w:r>
      <w:proofErr w:type="gramEnd"/>
      <w:r w:rsidRPr="00624C44">
        <w:t>see MA) and send data accordingly</w:t>
      </w:r>
    </w:p>
    <w:p w14:paraId="013A9738" w14:textId="77777777" w:rsidR="00D926EC" w:rsidRPr="00624C44" w:rsidRDefault="00D926EC" w:rsidP="00CA7668">
      <w:pPr>
        <w:pStyle w:val="bullet2"/>
      </w:pPr>
      <w:r w:rsidRPr="00624C44">
        <w:t>allow selection/de-selection of active player (via GUI), as explained below:</w:t>
      </w:r>
    </w:p>
    <w:p w14:paraId="6F5CACBA" w14:textId="77777777" w:rsidR="00C96CAD" w:rsidRDefault="00C96CAD" w:rsidP="00C96CAD">
      <w:pPr>
        <w:pStyle w:val="Heading6"/>
        <w:rPr>
          <w:lang w:val="en-US"/>
        </w:rPr>
      </w:pPr>
      <w:r w:rsidRPr="00624C44">
        <w:rPr>
          <w:rStyle w:val="Strong"/>
          <w:lang w:val="en-US"/>
        </w:rPr>
        <w:t>Zone-Based</w:t>
      </w:r>
      <w:r>
        <w:rPr>
          <w:lang w:val="en-US"/>
        </w:rPr>
        <w:t xml:space="preserve">  </w:t>
      </w:r>
    </w:p>
    <w:p w14:paraId="14A8129C" w14:textId="515B3C87" w:rsidR="00C96CAD" w:rsidRPr="00624C44" w:rsidRDefault="00C96CAD" w:rsidP="00C96CAD">
      <w:pPr>
        <w:rPr>
          <w:lang w:val="en-US"/>
        </w:rPr>
      </w:pPr>
      <w:r w:rsidRPr="00624C44">
        <w:rPr>
          <w:lang w:val="en-US"/>
        </w:rPr>
        <w:t>TM tracks activity in defined areas</w:t>
      </w:r>
    </w:p>
    <w:p w14:paraId="0EDEB468" w14:textId="77777777" w:rsidR="00C96CAD" w:rsidRPr="00624C44" w:rsidRDefault="00C96CAD" w:rsidP="00C96CAD">
      <w:pPr>
        <w:rPr>
          <w:lang w:val="en-US"/>
        </w:rPr>
      </w:pPr>
      <w:r w:rsidRPr="00624C44">
        <w:rPr>
          <w:lang w:val="en-US"/>
        </w:rPr>
        <w:t xml:space="preserve">Unlike Player-based motion tracking, Zone-based makes no attempt to find blobs. Thus, any number of people can use this scheme at the same time. They might be in a bed, on a mat on the floor or walking around.  Obviously, if a therapist walks into the environment, they too will be heard (and this is desired). It is thus simpler and more robust than Player-based tracking.  Only two types of data are sent for each zone, a continuous activity level, and </w:t>
      </w:r>
      <w:proofErr w:type="spellStart"/>
      <w:r w:rsidRPr="00624C44">
        <w:rPr>
          <w:lang w:val="en-US"/>
        </w:rPr>
        <w:t>Discretes</w:t>
      </w:r>
      <w:proofErr w:type="spellEnd"/>
      <w:r w:rsidRPr="00624C44">
        <w:rPr>
          <w:lang w:val="en-US"/>
        </w:rPr>
        <w:t>. See Movement Alphabet for details. In the GUI, the operator can see the screen divided into left and right zones. The line that divides the screen can be shifted left or right by the GUI interface.</w:t>
      </w:r>
    </w:p>
    <w:p w14:paraId="10BBA312" w14:textId="77777777" w:rsidR="00C96CAD" w:rsidRPr="00624C44" w:rsidRDefault="00C96CAD" w:rsidP="00C96CAD">
      <w:pPr>
        <w:rPr>
          <w:lang w:val="en-US"/>
        </w:rPr>
      </w:pPr>
      <w:r w:rsidRPr="00624C44">
        <w:rPr>
          <w:lang w:val="en-US"/>
        </w:rPr>
        <w:t>In this scheme, the TM</w:t>
      </w:r>
    </w:p>
    <w:p w14:paraId="096BA03E" w14:textId="77777777" w:rsidR="00C96CAD" w:rsidRPr="00624C44" w:rsidRDefault="00C96CAD" w:rsidP="00C96CAD">
      <w:pPr>
        <w:pStyle w:val="bullet2"/>
      </w:pPr>
      <w:r w:rsidRPr="00624C44">
        <w:t xml:space="preserve">should receive zone vertex </w:t>
      </w:r>
      <w:del w:id="325" w:author="motioncomposer" w:date="2017-12-21T19:52:00Z">
        <w:r w:rsidRPr="00624C44">
          <w:delText xml:space="preserve">(a rectangle) </w:delText>
        </w:r>
      </w:del>
      <w:r w:rsidRPr="00624C44">
        <w:t>and id sent by GUI</w:t>
      </w:r>
    </w:p>
    <w:p w14:paraId="00EF0E91" w14:textId="77777777" w:rsidR="00C96CAD" w:rsidRPr="00624C44" w:rsidRDefault="00C96CAD" w:rsidP="00C96CAD">
      <w:pPr>
        <w:pStyle w:val="bullet2"/>
      </w:pPr>
      <w:r w:rsidRPr="00624C44">
        <w:t>track zone(s) accordingly and provide data identified by zone id</w:t>
      </w:r>
    </w:p>
    <w:p w14:paraId="6E0E924F" w14:textId="77777777" w:rsidR="00C96CAD" w:rsidRPr="00624C44" w:rsidRDefault="00C96CAD" w:rsidP="00C96CAD">
      <w:pPr>
        <w:pStyle w:val="bullet2"/>
      </w:pPr>
      <w:r w:rsidRPr="00624C44">
        <w:t>send normal and discrete activity data as described in the MA</w:t>
      </w:r>
    </w:p>
    <w:p w14:paraId="400FE566" w14:textId="77777777" w:rsidR="00C96CAD" w:rsidRPr="00624C44" w:rsidRDefault="00C96CAD" w:rsidP="00C96CAD">
      <w:pPr>
        <w:pStyle w:val="bullet2"/>
      </w:pPr>
      <w:r w:rsidRPr="00624C44">
        <w:t>accept other control parameters sent by GUI</w:t>
      </w:r>
    </w:p>
    <w:p w14:paraId="3CE05372" w14:textId="77777777" w:rsidR="00C96CAD" w:rsidRPr="00624C44" w:rsidRDefault="00C96CAD" w:rsidP="00C96CAD">
      <w:pPr>
        <w:pStyle w:val="bullet2"/>
      </w:pPr>
      <w:r w:rsidRPr="00624C44">
        <w:t>permit zone size changes, sent by GUI, as described below:</w:t>
      </w:r>
    </w:p>
    <w:p w14:paraId="3FC7F4EB" w14:textId="77777777" w:rsidR="00D926EC" w:rsidRDefault="00D926EC" w:rsidP="00D926EC">
      <w:pPr>
        <w:rPr>
          <w:lang w:val="en-US"/>
        </w:rPr>
      </w:pPr>
    </w:p>
    <w:p w14:paraId="026481E6" w14:textId="76863B95" w:rsidR="00C96CAD" w:rsidRPr="00833C12" w:rsidRDefault="00C96CAD" w:rsidP="00C96CAD">
      <w:pPr>
        <w:pStyle w:val="Heading5"/>
        <w:rPr>
          <w:rStyle w:val="Strong"/>
          <w:b/>
          <w:bCs/>
        </w:rPr>
      </w:pPr>
      <w:r w:rsidRPr="00833C12">
        <w:rPr>
          <w:rStyle w:val="Strong"/>
          <w:b/>
          <w:bCs/>
        </w:rPr>
        <w:t xml:space="preserve">Motion </w:t>
      </w:r>
      <w:proofErr w:type="spellStart"/>
      <w:r w:rsidRPr="00833C12">
        <w:rPr>
          <w:rStyle w:val="Strong"/>
          <w:b/>
          <w:bCs/>
        </w:rPr>
        <w:t>Tracking</w:t>
      </w:r>
      <w:proofErr w:type="spellEnd"/>
      <w:r w:rsidRPr="00833C12">
        <w:rPr>
          <w:rStyle w:val="Strong"/>
          <w:b/>
          <w:bCs/>
        </w:rPr>
        <w:t xml:space="preserve"> </w:t>
      </w:r>
      <w:proofErr w:type="spellStart"/>
      <w:r w:rsidRPr="00833C12">
        <w:rPr>
          <w:rStyle w:val="Strong"/>
          <w:b/>
          <w:bCs/>
        </w:rPr>
        <w:t>Mode</w:t>
      </w:r>
      <w:r>
        <w:rPr>
          <w:rStyle w:val="Strong"/>
          <w:b/>
          <w:bCs/>
        </w:rPr>
        <w:t>s</w:t>
      </w:r>
      <w:proofErr w:type="spellEnd"/>
      <w:r>
        <w:rPr>
          <w:rStyle w:val="Strong"/>
          <w:b/>
          <w:bCs/>
        </w:rPr>
        <w:t>:</w:t>
      </w:r>
    </w:p>
    <w:p w14:paraId="64D7FDFD" w14:textId="77777777" w:rsidR="00C96CAD" w:rsidRPr="00624C44" w:rsidRDefault="00C96CAD" w:rsidP="00C96CAD">
      <w:pPr>
        <w:rPr>
          <w:lang w:val="en-US"/>
        </w:rPr>
      </w:pPr>
      <w:r w:rsidRPr="00624C44">
        <w:rPr>
          <w:lang w:val="en-US"/>
        </w:rPr>
        <w:t xml:space="preserve">According to the </w:t>
      </w:r>
      <w:proofErr w:type="gramStart"/>
      <w:r w:rsidRPr="00624C44">
        <w:rPr>
          <w:lang w:val="en-US"/>
        </w:rPr>
        <w:t>above mentioned</w:t>
      </w:r>
      <w:proofErr w:type="gramEnd"/>
      <w:r w:rsidRPr="00624C44">
        <w:rPr>
          <w:lang w:val="en-US"/>
        </w:rPr>
        <w:t xml:space="preserve"> scheme there are </w:t>
      </w:r>
      <w:del w:id="326" w:author="motioncomposer" w:date="2017-12-21T19:52:00Z">
        <w:r w:rsidRPr="00624C44">
          <w:rPr>
            <w:lang w:val="en-US"/>
          </w:rPr>
          <w:delText xml:space="preserve">user-selectable </w:delText>
        </w:r>
      </w:del>
      <w:r w:rsidRPr="00624C44">
        <w:rPr>
          <w:lang w:val="en-US"/>
        </w:rPr>
        <w:t>3 modes</w:t>
      </w:r>
    </w:p>
    <w:p w14:paraId="4D37BDE9" w14:textId="77777777" w:rsidR="00C96CAD" w:rsidRPr="00624C44" w:rsidRDefault="00C96CAD" w:rsidP="00C96CAD">
      <w:pPr>
        <w:pStyle w:val="bullet2"/>
      </w:pPr>
      <w:r w:rsidRPr="00624C44">
        <w:t>1 player mode</w:t>
      </w:r>
    </w:p>
    <w:p w14:paraId="6E7D6CCF" w14:textId="77777777" w:rsidR="00C96CAD" w:rsidRPr="00624C44" w:rsidRDefault="00C96CAD" w:rsidP="00C96CAD">
      <w:pPr>
        <w:pStyle w:val="bullet2"/>
      </w:pPr>
      <w:r w:rsidRPr="00624C44">
        <w:t xml:space="preserve">2 </w:t>
      </w:r>
      <w:proofErr w:type="gramStart"/>
      <w:r w:rsidRPr="00624C44">
        <w:t>players</w:t>
      </w:r>
      <w:proofErr w:type="gramEnd"/>
      <w:r w:rsidRPr="00624C44">
        <w:t xml:space="preserve"> mode</w:t>
      </w:r>
    </w:p>
    <w:p w14:paraId="5CC420E2" w14:textId="77777777" w:rsidR="00C96CAD" w:rsidRPr="00624C44" w:rsidRDefault="00C96CAD" w:rsidP="00C96CAD">
      <w:pPr>
        <w:pStyle w:val="bullet2"/>
      </w:pPr>
      <w:r w:rsidRPr="00624C44">
        <w:t>Zone-only mode</w:t>
      </w:r>
    </w:p>
    <w:p w14:paraId="622D640F" w14:textId="77777777" w:rsidR="00C96CAD" w:rsidRPr="00624C44" w:rsidRDefault="00C96CAD" w:rsidP="00D926EC">
      <w:pPr>
        <w:rPr>
          <w:lang w:val="en-US"/>
        </w:rPr>
      </w:pPr>
    </w:p>
    <w:p w14:paraId="31AC9052" w14:textId="1AC62804" w:rsidR="00B875DD" w:rsidRPr="00624C44" w:rsidRDefault="0053439F" w:rsidP="00CA7668">
      <w:pPr>
        <w:pStyle w:val="Heading5"/>
        <w:rPr>
          <w:lang w:val="en-US"/>
        </w:rPr>
      </w:pPr>
      <w:r w:rsidRPr="00624C44">
        <w:rPr>
          <w:lang w:val="en-US"/>
        </w:rPr>
        <w:t>P</w:t>
      </w:r>
      <w:r w:rsidR="00CA7668" w:rsidRPr="00624C44">
        <w:rPr>
          <w:lang w:val="en-US"/>
        </w:rPr>
        <w:t>layer Activation/D</w:t>
      </w:r>
      <w:r w:rsidR="00F317A8" w:rsidRPr="00624C44">
        <w:rPr>
          <w:lang w:val="en-US"/>
        </w:rPr>
        <w:t>eactivation</w:t>
      </w:r>
      <w:r w:rsidRPr="00624C44">
        <w:rPr>
          <w:lang w:val="en-US"/>
        </w:rPr>
        <w:t xml:space="preserve"> Scenarios:</w:t>
      </w:r>
    </w:p>
    <w:p w14:paraId="5E88DFA2" w14:textId="77777777" w:rsidR="0053439F" w:rsidRPr="00624C44" w:rsidRDefault="0053439F" w:rsidP="00F317A8">
      <w:pPr>
        <w:rPr>
          <w:lang w:val="en-US"/>
        </w:rPr>
      </w:pPr>
    </w:p>
    <w:p w14:paraId="70AC0311" w14:textId="11FE9C30" w:rsidR="00F317A8" w:rsidRPr="00624C44" w:rsidRDefault="00F317A8" w:rsidP="00833C12">
      <w:pPr>
        <w:pStyle w:val="Heading6"/>
        <w:rPr>
          <w:lang w:val="en-US"/>
        </w:rPr>
      </w:pPr>
      <w:r w:rsidRPr="00624C44">
        <w:rPr>
          <w:lang w:val="en-US"/>
        </w:rPr>
        <w:t>Scenario 1</w:t>
      </w:r>
    </w:p>
    <w:p w14:paraId="7A7A7C6E" w14:textId="6B48B2DD" w:rsidR="005338E3" w:rsidRPr="00624C44" w:rsidRDefault="005338E3" w:rsidP="00F317A8">
      <w:pPr>
        <w:rPr>
          <w:lang w:val="en-US"/>
        </w:rPr>
      </w:pPr>
      <w:r w:rsidRPr="00624C44">
        <w:rPr>
          <w:lang w:val="en-US"/>
        </w:rPr>
        <w:t>In this scenario</w:t>
      </w:r>
      <w:r w:rsidR="0053439F" w:rsidRPr="00624C44">
        <w:rPr>
          <w:lang w:val="en-US"/>
        </w:rPr>
        <w:t>,</w:t>
      </w:r>
      <w:r w:rsidRPr="00624C44">
        <w:rPr>
          <w:lang w:val="en-US"/>
        </w:rPr>
        <w:t xml:space="preserve"> user clicks and select</w:t>
      </w:r>
      <w:r w:rsidR="007D06C7" w:rsidRPr="00624C44">
        <w:rPr>
          <w:lang w:val="en-US"/>
        </w:rPr>
        <w:t xml:space="preserve"> players intuitively without considering the modes.</w:t>
      </w:r>
    </w:p>
    <w:p w14:paraId="65AFC4C9" w14:textId="77777777" w:rsidR="007D06C7" w:rsidRPr="00624C44" w:rsidRDefault="007D06C7" w:rsidP="00F317A8">
      <w:pPr>
        <w:rPr>
          <w:u w:val="single"/>
          <w:lang w:val="en-US"/>
        </w:rPr>
      </w:pPr>
    </w:p>
    <w:p w14:paraId="41D61EAB" w14:textId="3FA67743" w:rsidR="00650095" w:rsidRPr="00624C44" w:rsidRDefault="00931BFF" w:rsidP="00F317A8">
      <w:pPr>
        <w:rPr>
          <w:lang w:val="en-US"/>
        </w:rPr>
      </w:pPr>
      <w:r w:rsidRPr="00624C44">
        <w:rPr>
          <w:lang w:val="en-US"/>
        </w:rPr>
        <w:t xml:space="preserve">In this </w:t>
      </w:r>
      <w:proofErr w:type="gramStart"/>
      <w:r w:rsidRPr="00624C44">
        <w:rPr>
          <w:lang w:val="en-US"/>
        </w:rPr>
        <w:t>scenario</w:t>
      </w:r>
      <w:proofErr w:type="gramEnd"/>
      <w:r w:rsidRPr="00624C44">
        <w:rPr>
          <w:lang w:val="en-US"/>
        </w:rPr>
        <w:t xml:space="preserve"> only message is </w:t>
      </w:r>
      <w:r w:rsidRPr="00624C44">
        <w:rPr>
          <w:b/>
          <w:lang w:val="en-US"/>
        </w:rPr>
        <w:t>/set/player/[id]/tracking 1/0</w:t>
      </w:r>
    </w:p>
    <w:p w14:paraId="703A1D74" w14:textId="08E37462" w:rsidR="00931BFF" w:rsidRPr="00624C44" w:rsidRDefault="0053439F" w:rsidP="00F317A8">
      <w:pPr>
        <w:rPr>
          <w:lang w:val="en-US"/>
        </w:rPr>
      </w:pPr>
      <w:r w:rsidRPr="00624C44">
        <w:rPr>
          <w:lang w:val="en-US"/>
        </w:rPr>
        <w:t>TM can automatically assign</w:t>
      </w:r>
      <w:r w:rsidR="00931BFF" w:rsidRPr="00624C44">
        <w:rPr>
          <w:lang w:val="en-US"/>
        </w:rPr>
        <w:t xml:space="preserve"> blobs to players, see the notes below the frames.</w:t>
      </w:r>
    </w:p>
    <w:p w14:paraId="623A23A8" w14:textId="77777777" w:rsidR="00CA7668" w:rsidRPr="00624C44" w:rsidRDefault="00931BFF" w:rsidP="008A00A7">
      <w:pPr>
        <w:rPr>
          <w:lang w:val="en-US"/>
        </w:rPr>
      </w:pPr>
      <w:r w:rsidRPr="00624C44">
        <w:rPr>
          <w:lang w:val="en-US"/>
        </w:rPr>
        <w:t xml:space="preserve">Only </w:t>
      </w:r>
      <w:r w:rsidRPr="00624C44">
        <w:rPr>
          <w:b/>
          <w:lang w:val="en-US"/>
        </w:rPr>
        <w:t>/set/player/swap</w:t>
      </w:r>
      <w:r w:rsidRPr="00624C44">
        <w:rPr>
          <w:lang w:val="en-US"/>
        </w:rPr>
        <w:t xml:space="preserve"> message </w:t>
      </w:r>
      <w:r w:rsidR="00FC78D2" w:rsidRPr="00624C44">
        <w:rPr>
          <w:lang w:val="en-US"/>
        </w:rPr>
        <w:t xml:space="preserve">may </w:t>
      </w:r>
      <w:proofErr w:type="gramStart"/>
      <w:r w:rsidR="00FC78D2" w:rsidRPr="00624C44">
        <w:rPr>
          <w:lang w:val="en-US"/>
        </w:rPr>
        <w:t>needed</w:t>
      </w:r>
      <w:proofErr w:type="gramEnd"/>
      <w:r w:rsidRPr="00624C44">
        <w:rPr>
          <w:lang w:val="en-US"/>
        </w:rPr>
        <w:t xml:space="preserve"> additionally to </w:t>
      </w:r>
      <w:r w:rsidR="00FC78D2" w:rsidRPr="00624C44">
        <w:rPr>
          <w:lang w:val="en-US"/>
        </w:rPr>
        <w:t xml:space="preserve">easily </w:t>
      </w:r>
      <w:r w:rsidRPr="00624C44">
        <w:rPr>
          <w:lang w:val="en-US"/>
        </w:rPr>
        <w:t>swap the IDs</w:t>
      </w:r>
    </w:p>
    <w:p w14:paraId="4924BA3B" w14:textId="77777777" w:rsidR="00CA7668" w:rsidRDefault="00CA7668" w:rsidP="008A00A7">
      <w:pPr>
        <w:rPr>
          <w:lang w:val="en-US"/>
        </w:rPr>
      </w:pPr>
    </w:p>
    <w:p w14:paraId="3608F8A5" w14:textId="1F448F26" w:rsidR="0048250F" w:rsidRPr="00624C44" w:rsidRDefault="0048250F" w:rsidP="0048250F">
      <w:pPr>
        <w:pStyle w:val="Heading6"/>
        <w:rPr>
          <w:lang w:val="en-US"/>
        </w:rPr>
      </w:pPr>
      <w:r w:rsidRPr="00624C44">
        <w:rPr>
          <w:lang w:val="en-US"/>
        </w:rPr>
        <w:t xml:space="preserve">Scenario </w:t>
      </w:r>
      <w:r>
        <w:rPr>
          <w:lang w:val="en-US"/>
        </w:rPr>
        <w:t>2 and 3</w:t>
      </w:r>
    </w:p>
    <w:p w14:paraId="32575CD6" w14:textId="77777777" w:rsidR="00F60C93" w:rsidRPr="00624C44" w:rsidRDefault="00F60C93" w:rsidP="008A00A7">
      <w:pPr>
        <w:rPr>
          <w:del w:id="327" w:author="motioncomposer" w:date="2017-12-21T19:52:00Z"/>
          <w:rFonts w:ascii="Blender Pro Bold" w:hAnsi="Blender Pro Bold"/>
          <w:szCs w:val="20"/>
          <w:lang w:val="en-US"/>
        </w:rPr>
      </w:pPr>
    </w:p>
    <w:p w14:paraId="0E1237DD" w14:textId="29DA4865" w:rsidR="00B875DD" w:rsidRPr="00624C44" w:rsidRDefault="00B875DD" w:rsidP="00B875DD">
      <w:pPr>
        <w:rPr>
          <w:del w:id="328" w:author="motioncomposer" w:date="2017-12-21T19:52:00Z"/>
          <w:u w:val="single"/>
          <w:lang w:val="en-US"/>
        </w:rPr>
      </w:pPr>
    </w:p>
    <w:p w14:paraId="2D7AC424" w14:textId="77777777" w:rsidR="00FB0F02" w:rsidRPr="00624C44" w:rsidRDefault="00FB0F02" w:rsidP="00FB0F02">
      <w:pPr>
        <w:rPr>
          <w:rFonts w:eastAsia="Times New Roman" w:cs="Times New Roman"/>
          <w:lang w:val="en-US"/>
        </w:rPr>
      </w:pPr>
      <w:r w:rsidRPr="00624C44">
        <w:rPr>
          <w:lang w:val="en-US"/>
        </w:rPr>
        <w:t>In these scenarios with screen interaction CM or TM needs to know which blob is clicked.</w:t>
      </w:r>
      <w:r w:rsidRPr="00624C44">
        <w:rPr>
          <w:rFonts w:eastAsia="Times New Roman" w:cs="Times New Roman"/>
          <w:lang w:val="en-US"/>
        </w:rPr>
        <w:t xml:space="preserve"> </w:t>
      </w:r>
    </w:p>
    <w:p w14:paraId="59C364FB" w14:textId="77777777" w:rsidR="00FB0F02" w:rsidRPr="00624C44" w:rsidRDefault="00FB0F02" w:rsidP="00FB0F02">
      <w:pPr>
        <w:rPr>
          <w:lang w:val="en-US"/>
        </w:rPr>
      </w:pPr>
      <w:r w:rsidRPr="00624C44">
        <w:rPr>
          <w:lang w:val="en-US"/>
        </w:rPr>
        <w:t>To handle this either</w:t>
      </w:r>
    </w:p>
    <w:p w14:paraId="3805CB19" w14:textId="77777777" w:rsidR="00FB0F02" w:rsidRPr="00624C44" w:rsidRDefault="00FB0F02" w:rsidP="004D09CF">
      <w:pPr>
        <w:numPr>
          <w:ilvl w:val="0"/>
          <w:numId w:val="11"/>
        </w:numPr>
        <w:spacing w:after="100" w:afterAutospacing="1"/>
        <w:ind w:left="714" w:hanging="357"/>
        <w:rPr>
          <w:lang w:val="en-US"/>
        </w:rPr>
      </w:pPr>
      <w:r w:rsidRPr="00624C44">
        <w:rPr>
          <w:lang w:val="en-US"/>
        </w:rPr>
        <w:t xml:space="preserve">the color-based-blob-selection proposal as Tobias made, may be a solution but I am not sure if it works on different screens and light conditions etc. Because the blob will be transparent so that the people behind will be visible. </w:t>
      </w:r>
      <w:proofErr w:type="gramStart"/>
      <w:r w:rsidRPr="00624C44">
        <w:rPr>
          <w:lang w:val="en-US"/>
        </w:rPr>
        <w:t>Therefore</w:t>
      </w:r>
      <w:proofErr w:type="gramEnd"/>
      <w:r w:rsidRPr="00624C44">
        <w:rPr>
          <w:lang w:val="en-US"/>
        </w:rPr>
        <w:t xml:space="preserve"> the blob color cannot be fixed</w:t>
      </w:r>
    </w:p>
    <w:p w14:paraId="514D56B9" w14:textId="77777777" w:rsidR="00FB0F02" w:rsidRPr="00624C44" w:rsidRDefault="00FB0F02" w:rsidP="00552D2B">
      <w:pPr>
        <w:numPr>
          <w:ilvl w:val="0"/>
          <w:numId w:val="11"/>
        </w:numPr>
        <w:spacing w:before="100" w:beforeAutospacing="1" w:after="100" w:afterAutospacing="1"/>
        <w:rPr>
          <w:lang w:val="en-US"/>
        </w:rPr>
      </w:pPr>
      <w:r w:rsidRPr="00624C44">
        <w:rPr>
          <w:lang w:val="en-US"/>
        </w:rPr>
        <w:t>or CM sends the location clicked on the screen to TM and TM find the blob clicked</w:t>
      </w:r>
    </w:p>
    <w:p w14:paraId="57853CCF" w14:textId="32C6EC87" w:rsidR="00FB0F02" w:rsidRPr="00624C44" w:rsidRDefault="00FB0F02" w:rsidP="00552D2B">
      <w:pPr>
        <w:numPr>
          <w:ilvl w:val="0"/>
          <w:numId w:val="11"/>
        </w:numPr>
        <w:spacing w:before="100" w:beforeAutospacing="1" w:after="100" w:afterAutospacing="1"/>
        <w:rPr>
          <w:rStyle w:val="Strong"/>
          <w:b w:val="0"/>
          <w:bCs w:val="0"/>
          <w:lang w:val="en-US"/>
        </w:rPr>
      </w:pPr>
      <w:r w:rsidRPr="00624C44">
        <w:rPr>
          <w:lang w:val="en-US"/>
        </w:rPr>
        <w:t xml:space="preserve">or you do not send the image but the coordinates of the blob every time the video image is refreshed and CM draws the blob over video image. </w:t>
      </w:r>
      <w:proofErr w:type="gramStart"/>
      <w:r w:rsidRPr="00624C44">
        <w:rPr>
          <w:lang w:val="en-US"/>
        </w:rPr>
        <w:t>So</w:t>
      </w:r>
      <w:proofErr w:type="gramEnd"/>
      <w:r w:rsidRPr="00624C44">
        <w:rPr>
          <w:lang w:val="en-US"/>
        </w:rPr>
        <w:t xml:space="preserve"> CM always knows about the blobs.</w:t>
      </w:r>
    </w:p>
    <w:p w14:paraId="687C2227" w14:textId="2E9567AB" w:rsidR="00384A40" w:rsidRPr="00624C44" w:rsidRDefault="00384A40" w:rsidP="00D926EC">
      <w:pPr>
        <w:rPr>
          <w:lang w:val="en-US"/>
        </w:rPr>
      </w:pPr>
      <w:r w:rsidRPr="00624C44">
        <w:rPr>
          <w:lang w:val="en-US"/>
        </w:rPr>
        <w:t xml:space="preserve">CM sends to tracking </w:t>
      </w:r>
      <w:r w:rsidR="00C96CAD">
        <w:rPr>
          <w:lang w:val="en-US"/>
        </w:rPr>
        <w:t>enabling</w:t>
      </w:r>
      <w:r w:rsidRPr="00624C44">
        <w:rPr>
          <w:lang w:val="en-US"/>
        </w:rPr>
        <w:t xml:space="preserve"> data to TM only</w:t>
      </w:r>
      <w:r w:rsidR="00C96CAD">
        <w:rPr>
          <w:lang w:val="en-US"/>
        </w:rPr>
        <w:t>,</w:t>
      </w:r>
      <w:r w:rsidRPr="00624C44">
        <w:rPr>
          <w:lang w:val="en-US"/>
        </w:rPr>
        <w:t xml:space="preserve"> not to MEs </w:t>
      </w:r>
    </w:p>
    <w:p w14:paraId="49803017" w14:textId="1BAAC52B" w:rsidR="00384A40" w:rsidRPr="00624C44" w:rsidRDefault="00384A40" w:rsidP="00384A40">
      <w:pPr>
        <w:rPr>
          <w:lang w:val="en-US"/>
        </w:rPr>
      </w:pPr>
      <w:r w:rsidRPr="00624C44">
        <w:rPr>
          <w:lang w:val="en-US"/>
        </w:rPr>
        <w:tab/>
        <w:t>/set/player/[id]/</w:t>
      </w:r>
      <w:proofErr w:type="gramStart"/>
      <w:r w:rsidRPr="00624C44">
        <w:rPr>
          <w:lang w:val="en-US"/>
        </w:rPr>
        <w:t>tracking ,</w:t>
      </w:r>
      <w:proofErr w:type="spellStart"/>
      <w:r w:rsidRPr="00624C44">
        <w:rPr>
          <w:lang w:val="en-US"/>
        </w:rPr>
        <w:t>i</w:t>
      </w:r>
      <w:proofErr w:type="spellEnd"/>
      <w:proofErr w:type="gramEnd"/>
      <w:r w:rsidRPr="00624C44">
        <w:rPr>
          <w:lang w:val="en-US"/>
        </w:rPr>
        <w:t xml:space="preserve"> 1/0</w:t>
      </w:r>
    </w:p>
    <w:p w14:paraId="7D3731D8" w14:textId="696091CA" w:rsidR="00384A40" w:rsidRPr="00624C44" w:rsidRDefault="00384A40" w:rsidP="00384A40">
      <w:pPr>
        <w:rPr>
          <w:lang w:val="en-US"/>
        </w:rPr>
      </w:pPr>
      <w:r w:rsidRPr="00624C44">
        <w:rPr>
          <w:lang w:val="en-US"/>
        </w:rPr>
        <w:tab/>
        <w:t xml:space="preserve">/set/zone/[id]/ </w:t>
      </w:r>
      <w:proofErr w:type="gramStart"/>
      <w:r w:rsidRPr="00624C44">
        <w:rPr>
          <w:lang w:val="en-US"/>
        </w:rPr>
        <w:t>tracking ,</w:t>
      </w:r>
      <w:proofErr w:type="spellStart"/>
      <w:r w:rsidRPr="00624C44">
        <w:rPr>
          <w:lang w:val="en-US"/>
        </w:rPr>
        <w:t>i</w:t>
      </w:r>
      <w:proofErr w:type="spellEnd"/>
      <w:proofErr w:type="gramEnd"/>
      <w:r w:rsidRPr="00624C44">
        <w:rPr>
          <w:lang w:val="en-US"/>
        </w:rPr>
        <w:t xml:space="preserve"> 1/0</w:t>
      </w:r>
    </w:p>
    <w:p w14:paraId="015AC756" w14:textId="77777777" w:rsidR="00384A40" w:rsidRPr="00624C44" w:rsidRDefault="00384A40" w:rsidP="00384A40">
      <w:pPr>
        <w:rPr>
          <w:lang w:val="en-US"/>
        </w:rPr>
      </w:pPr>
    </w:p>
    <w:p w14:paraId="129DD103" w14:textId="29F32BD0" w:rsidR="00384A40" w:rsidRPr="00624C44" w:rsidRDefault="00384A40" w:rsidP="00384A40">
      <w:pPr>
        <w:rPr>
          <w:lang w:val="en-US"/>
        </w:rPr>
      </w:pPr>
      <w:r w:rsidRPr="00624C44">
        <w:rPr>
          <w:lang w:val="en-US"/>
        </w:rPr>
        <w:t>MEs only react to the tracking messages received regardless of the Tracking Mode</w:t>
      </w:r>
    </w:p>
    <w:p w14:paraId="2F3EDADB" w14:textId="77777777" w:rsidR="0081790A" w:rsidRPr="00624C44" w:rsidRDefault="0081790A" w:rsidP="0081790A">
      <w:pPr>
        <w:rPr>
          <w:rStyle w:val="Strong"/>
          <w:lang w:val="en-US"/>
        </w:rPr>
      </w:pPr>
      <w:bookmarkStart w:id="329" w:name="_Toc347839288"/>
      <w:bookmarkStart w:id="330" w:name="_Toc362437873"/>
      <w:bookmarkStart w:id="331" w:name="_Toc365022685"/>
    </w:p>
    <w:p w14:paraId="10D554C2" w14:textId="77777777" w:rsidR="00FC3D07" w:rsidRPr="00624C44" w:rsidRDefault="00FC3D07" w:rsidP="00FC3D07">
      <w:pPr>
        <w:rPr>
          <w:del w:id="332" w:author="motioncomposer" w:date="2017-12-21T19:52:00Z"/>
          <w:szCs w:val="20"/>
          <w:lang w:val="en-US"/>
        </w:rPr>
      </w:pPr>
      <w:del w:id="333" w:author="motioncomposer" w:date="2017-12-21T19:52:00Z">
        <w:r w:rsidRPr="00624C44">
          <w:rPr>
            <w:szCs w:val="20"/>
            <w:lang w:val="en-US"/>
          </w:rPr>
          <w:delText>BUT, these modes are only for GUI; CM does not send a selected-mode type of message; but only sends</w:delText>
        </w:r>
      </w:del>
    </w:p>
    <w:p w14:paraId="6321489A" w14:textId="77777777" w:rsidR="00FC3D07" w:rsidRPr="00624C44" w:rsidRDefault="00FC3D07" w:rsidP="00FC3D07">
      <w:pPr>
        <w:rPr>
          <w:del w:id="334" w:author="motioncomposer" w:date="2017-12-21T19:52:00Z"/>
          <w:lang w:val="en-US"/>
        </w:rPr>
      </w:pPr>
      <w:del w:id="335" w:author="motioncomposer" w:date="2017-12-21T19:52:00Z">
        <w:r w:rsidRPr="00624C44">
          <w:rPr>
            <w:lang w:val="en-US"/>
          </w:rPr>
          <w:tab/>
          <w:delText>/set/player/[id]/tracking ,i 1/0</w:delText>
        </w:r>
      </w:del>
    </w:p>
    <w:p w14:paraId="0EEB29A5" w14:textId="77777777" w:rsidR="00FC3D07" w:rsidRPr="00624C44" w:rsidRDefault="00FC3D07" w:rsidP="00FC3D07">
      <w:pPr>
        <w:rPr>
          <w:del w:id="336" w:author="motioncomposer" w:date="2017-12-21T19:52:00Z"/>
          <w:lang w:val="en-US"/>
        </w:rPr>
      </w:pPr>
      <w:del w:id="337" w:author="motioncomposer" w:date="2017-12-21T19:52:00Z">
        <w:r w:rsidRPr="00624C44">
          <w:rPr>
            <w:lang w:val="en-US"/>
          </w:rPr>
          <w:tab/>
          <w:delText>/set/zone/[id]/ tracking ,i 1/0</w:delText>
        </w:r>
      </w:del>
    </w:p>
    <w:p w14:paraId="6EA94F6B" w14:textId="77777777" w:rsidR="00FC3D07" w:rsidRPr="00624C44" w:rsidRDefault="00FC3D07" w:rsidP="00FC3D07">
      <w:pPr>
        <w:rPr>
          <w:del w:id="338" w:author="motioncomposer" w:date="2017-12-21T19:52:00Z"/>
          <w:szCs w:val="20"/>
          <w:lang w:val="en-US"/>
        </w:rPr>
      </w:pPr>
      <w:del w:id="339" w:author="motioncomposer" w:date="2017-12-21T19:52:00Z">
        <w:r w:rsidRPr="00624C44">
          <w:rPr>
            <w:szCs w:val="20"/>
            <w:lang w:val="en-US"/>
          </w:rPr>
          <w:delText xml:space="preserve">messages accordingly. Composer should extract the mode if needed. But our suggestion is ME should respons only to the tracking messages without consideration of the mode. </w:delText>
        </w:r>
      </w:del>
    </w:p>
    <w:p w14:paraId="7058A9B7" w14:textId="77777777" w:rsidR="00D61137" w:rsidRPr="00624C44" w:rsidRDefault="00D61137" w:rsidP="00FC3D07">
      <w:pPr>
        <w:rPr>
          <w:szCs w:val="20"/>
          <w:lang w:val="en-US"/>
        </w:rPr>
      </w:pPr>
    </w:p>
    <w:p w14:paraId="3629A766" w14:textId="77777777" w:rsidR="00FC3D07" w:rsidRPr="00624C44" w:rsidRDefault="00D61137" w:rsidP="00FC3D07">
      <w:pPr>
        <w:rPr>
          <w:del w:id="340" w:author="motioncomposer" w:date="2017-12-21T19:52:00Z"/>
          <w:szCs w:val="20"/>
          <w:lang w:val="en-US"/>
        </w:rPr>
      </w:pPr>
      <w:del w:id="341" w:author="motioncomposer" w:date="2017-12-21T19:52:00Z">
        <w:r w:rsidRPr="00624C44">
          <w:rPr>
            <w:szCs w:val="20"/>
            <w:lang w:val="en-US"/>
          </w:rPr>
          <w:lastRenderedPageBreak/>
          <w:delText>The user</w:delText>
        </w:r>
        <w:r w:rsidR="00FC3D07" w:rsidRPr="00624C44">
          <w:rPr>
            <w:szCs w:val="20"/>
            <w:lang w:val="en-US"/>
          </w:rPr>
          <w:delText xml:space="preserve"> mode</w:delText>
        </w:r>
        <w:r w:rsidRPr="00624C44">
          <w:rPr>
            <w:szCs w:val="20"/>
            <w:lang w:val="en-US"/>
          </w:rPr>
          <w:delText>s, Room, Chair, Bed are</w:delText>
        </w:r>
        <w:r w:rsidR="00FC3D07" w:rsidRPr="00624C44">
          <w:rPr>
            <w:szCs w:val="20"/>
            <w:lang w:val="en-US"/>
          </w:rPr>
          <w:delText xml:space="preserve"> a conception </w:delText>
        </w:r>
        <w:r w:rsidRPr="00624C44">
          <w:rPr>
            <w:szCs w:val="20"/>
            <w:lang w:val="en-US"/>
          </w:rPr>
          <w:delText>remained from previous version</w:delText>
        </w:r>
        <w:r w:rsidR="00FC3D07" w:rsidRPr="00624C44">
          <w:rPr>
            <w:szCs w:val="20"/>
            <w:lang w:val="en-US"/>
          </w:rPr>
          <w:delText>, which are no more valid.</w:delText>
        </w:r>
      </w:del>
    </w:p>
    <w:p w14:paraId="2E1C3E8B" w14:textId="77777777" w:rsidR="00F67846" w:rsidRPr="00624C44" w:rsidRDefault="00F67846" w:rsidP="00833C12">
      <w:pPr>
        <w:pStyle w:val="Heading3"/>
        <w:rPr>
          <w:lang w:val="en-US"/>
        </w:rPr>
      </w:pPr>
      <w:bookmarkStart w:id="342" w:name="_Toc369191172"/>
      <w:bookmarkStart w:id="343" w:name="_Toc380405747"/>
      <w:r w:rsidRPr="00624C44">
        <w:rPr>
          <w:lang w:val="en-US"/>
        </w:rPr>
        <w:t>Control Module</w:t>
      </w:r>
      <w:bookmarkEnd w:id="329"/>
      <w:bookmarkEnd w:id="330"/>
      <w:bookmarkEnd w:id="331"/>
      <w:bookmarkEnd w:id="342"/>
      <w:bookmarkEnd w:id="343"/>
    </w:p>
    <w:p w14:paraId="0C983337" w14:textId="77777777" w:rsidR="00F67846" w:rsidRPr="00624C44" w:rsidRDefault="00F67846" w:rsidP="00F67846">
      <w:pPr>
        <w:rPr>
          <w:lang w:val="en-US"/>
        </w:rPr>
      </w:pPr>
      <w:r w:rsidRPr="00624C44">
        <w:rPr>
          <w:lang w:val="en-US"/>
        </w:rPr>
        <w:t>CM is the main loop of the MC3.0. It is responsible for</w:t>
      </w:r>
    </w:p>
    <w:p w14:paraId="45F17ADB" w14:textId="77777777" w:rsidR="00F67846" w:rsidRPr="00624C44" w:rsidRDefault="00F67846" w:rsidP="00CA7668">
      <w:pPr>
        <w:pStyle w:val="bullet2"/>
      </w:pPr>
      <w:r w:rsidRPr="00624C44">
        <w:t xml:space="preserve"> core operations and communication among the modules </w:t>
      </w:r>
    </w:p>
    <w:p w14:paraId="5C02EE09" w14:textId="77777777" w:rsidR="00F67846" w:rsidRPr="00624C44" w:rsidRDefault="00F67846" w:rsidP="00CA7668">
      <w:pPr>
        <w:pStyle w:val="bullet2"/>
      </w:pPr>
      <w:r w:rsidRPr="00624C44">
        <w:t xml:space="preserve"> attaching/detaching Musical Environments </w:t>
      </w:r>
    </w:p>
    <w:p w14:paraId="07F90461" w14:textId="10275DE1" w:rsidR="00F67846" w:rsidRPr="00624C44" w:rsidRDefault="00F67846" w:rsidP="00CA7668">
      <w:pPr>
        <w:pStyle w:val="bullet2"/>
      </w:pPr>
      <w:r w:rsidRPr="00624C44">
        <w:t xml:space="preserve"> adding custom MEs to the system</w:t>
      </w:r>
    </w:p>
    <w:p w14:paraId="719F0670" w14:textId="77777777" w:rsidR="00F67846" w:rsidRPr="00624C44" w:rsidRDefault="00F67846" w:rsidP="00CA7668">
      <w:pPr>
        <w:pStyle w:val="bullet2"/>
        <w:rPr>
          <w:ins w:id="344" w:author="motioncomposer" w:date="2017-12-21T19:52:00Z"/>
        </w:rPr>
      </w:pPr>
      <w:ins w:id="345" w:author="motioncomposer" w:date="2017-12-21T19:52:00Z">
        <w:r w:rsidRPr="00624C44">
          <w:t xml:space="preserve"> providing APIs for ME development</w:t>
        </w:r>
      </w:ins>
    </w:p>
    <w:p w14:paraId="25A052EF" w14:textId="77777777" w:rsidR="0048250F" w:rsidRDefault="00F67846" w:rsidP="0048250F">
      <w:pPr>
        <w:pStyle w:val="bullet2"/>
      </w:pPr>
      <w:ins w:id="346" w:author="motioncomposer" w:date="2017-12-21T19:52:00Z">
        <w:r w:rsidRPr="00624C44">
          <w:t xml:space="preserve"> </w:t>
        </w:r>
      </w:ins>
      <w:r w:rsidR="006D2A1B" w:rsidRPr="00624C44">
        <w:t>communicating with GUI</w:t>
      </w:r>
    </w:p>
    <w:p w14:paraId="47781217" w14:textId="4B822C46" w:rsidR="0048250F" w:rsidRPr="00624C44" w:rsidRDefault="0048250F" w:rsidP="0048250F">
      <w:pPr>
        <w:pStyle w:val="bullet2"/>
      </w:pPr>
      <w:r>
        <w:t xml:space="preserve">web connection for </w:t>
      </w:r>
      <w:r w:rsidR="00E65C81" w:rsidRPr="00624C44">
        <w:t>remote TM, CM, GUI</w:t>
      </w:r>
      <w:r>
        <w:t>, ME</w:t>
      </w:r>
      <w:r w:rsidR="00E65C81" w:rsidRPr="00624C44">
        <w:t>. software updates</w:t>
      </w:r>
      <w:r>
        <w:t xml:space="preserve"> </w:t>
      </w:r>
    </w:p>
    <w:p w14:paraId="393F9075" w14:textId="77777777" w:rsidR="0048250F" w:rsidRPr="00624C44" w:rsidRDefault="0048250F" w:rsidP="0048250F">
      <w:pPr>
        <w:pStyle w:val="bullet2"/>
        <w:numPr>
          <w:ilvl w:val="0"/>
          <w:numId w:val="0"/>
        </w:numPr>
        <w:ind w:left="567"/>
      </w:pPr>
    </w:p>
    <w:p w14:paraId="6A74F72A" w14:textId="77777777" w:rsidR="00637497" w:rsidRDefault="00637497" w:rsidP="00F67846">
      <w:pPr>
        <w:rPr>
          <w:szCs w:val="20"/>
          <w:lang w:val="en-US"/>
        </w:rPr>
      </w:pPr>
      <w:r>
        <w:rPr>
          <w:szCs w:val="20"/>
          <w:lang w:val="en-US"/>
        </w:rPr>
        <w:t>For full functionality of CM please see the TM, GUI and MEs.</w:t>
      </w:r>
    </w:p>
    <w:p w14:paraId="5149443F" w14:textId="34C5C6E0" w:rsidR="00D61137" w:rsidRPr="00624C44" w:rsidRDefault="00637497" w:rsidP="00D61137">
      <w:pPr>
        <w:rPr>
          <w:del w:id="347" w:author="motioncomposer" w:date="2017-12-21T19:52:00Z"/>
          <w:szCs w:val="20"/>
          <w:lang w:val="en-US"/>
        </w:rPr>
      </w:pPr>
      <w:r>
        <w:rPr>
          <w:szCs w:val="20"/>
          <w:lang w:val="en-US"/>
        </w:rPr>
        <w:t xml:space="preserve">CM is the main module which starts when the device is turned on. CM starts other modules. All GUI functionality is in the CM but GUI is only the interface that transfers user actions to CM. </w:t>
      </w:r>
      <w:del w:id="348" w:author="motioncomposer" w:date="2017-12-21T19:52:00Z">
        <w:r w:rsidR="00D61137" w:rsidRPr="00624C44">
          <w:rPr>
            <w:szCs w:val="20"/>
            <w:lang w:val="en-US"/>
          </w:rPr>
          <w:delText>CM also should</w:delText>
        </w:r>
      </w:del>
    </w:p>
    <w:p w14:paraId="2CC26F1B" w14:textId="24AE81BC" w:rsidR="00D61137" w:rsidRPr="00624C44" w:rsidRDefault="00D61137" w:rsidP="00D74A10">
      <w:pPr>
        <w:pStyle w:val="ListParagraph"/>
        <w:numPr>
          <w:ilvl w:val="0"/>
          <w:numId w:val="13"/>
        </w:numPr>
        <w:rPr>
          <w:del w:id="349" w:author="motioncomposer" w:date="2017-12-21T19:52:00Z"/>
          <w:lang w:val="en-US"/>
        </w:rPr>
      </w:pPr>
      <w:del w:id="350" w:author="motioncomposer" w:date="2017-12-21T19:52:00Z">
        <w:r w:rsidRPr="00624C44">
          <w:rPr>
            <w:lang w:val="en-US"/>
          </w:rPr>
          <w:delText>check the latest versions of the modules on the MC-web-server and</w:delText>
        </w:r>
      </w:del>
    </w:p>
    <w:p w14:paraId="77F0BD75" w14:textId="1FFA4136" w:rsidR="00D61137" w:rsidRPr="00624C44" w:rsidRDefault="00D61137" w:rsidP="00D74A10">
      <w:pPr>
        <w:pStyle w:val="ListParagraph"/>
        <w:numPr>
          <w:ilvl w:val="0"/>
          <w:numId w:val="13"/>
        </w:numPr>
        <w:rPr>
          <w:del w:id="351" w:author="motioncomposer" w:date="2017-12-21T19:52:00Z"/>
          <w:lang w:val="en-US"/>
        </w:rPr>
      </w:pPr>
      <w:del w:id="352" w:author="motioncomposer" w:date="2017-12-21T19:52:00Z">
        <w:r w:rsidRPr="00624C44">
          <w:rPr>
            <w:lang w:val="en-US"/>
          </w:rPr>
          <w:delText>on user’s approval, should be able to download and install the latest versions and restart the system</w:delText>
        </w:r>
      </w:del>
    </w:p>
    <w:p w14:paraId="13ACC255" w14:textId="77777777" w:rsidR="00F67846" w:rsidRPr="00624C44" w:rsidRDefault="00F67846" w:rsidP="00F67846">
      <w:pPr>
        <w:rPr>
          <w:lang w:val="en-US"/>
        </w:rPr>
      </w:pPr>
    </w:p>
    <w:p w14:paraId="65A7E0C3" w14:textId="5BACB5A6" w:rsidR="00F67846" w:rsidRPr="00624C44" w:rsidRDefault="00F67846" w:rsidP="00833C12">
      <w:pPr>
        <w:pStyle w:val="Heading3"/>
        <w:rPr>
          <w:lang w:val="en-US"/>
        </w:rPr>
      </w:pPr>
      <w:bookmarkStart w:id="353" w:name="_Toc347839296"/>
      <w:bookmarkStart w:id="354" w:name="_Toc362437875"/>
      <w:bookmarkStart w:id="355" w:name="_Toc365022686"/>
      <w:bookmarkStart w:id="356" w:name="_Toc369191173"/>
      <w:bookmarkStart w:id="357" w:name="_Toc380405748"/>
      <w:r w:rsidRPr="00624C44">
        <w:rPr>
          <w:lang w:val="en-US"/>
        </w:rPr>
        <w:t xml:space="preserve">Graphical User Interface </w:t>
      </w:r>
      <w:bookmarkEnd w:id="353"/>
      <w:bookmarkEnd w:id="354"/>
      <w:bookmarkEnd w:id="355"/>
      <w:r w:rsidR="00A0317C" w:rsidRPr="00624C44">
        <w:rPr>
          <w:lang w:val="en-US"/>
        </w:rPr>
        <w:t>(</w:t>
      </w:r>
      <w:r w:rsidR="006D2A1B" w:rsidRPr="00624C44">
        <w:rPr>
          <w:lang w:val="en-US"/>
        </w:rPr>
        <w:t>GIUs)</w:t>
      </w:r>
      <w:bookmarkEnd w:id="356"/>
      <w:bookmarkEnd w:id="357"/>
    </w:p>
    <w:p w14:paraId="7032417C" w14:textId="77777777" w:rsidR="006D2A1B" w:rsidRPr="00624C44" w:rsidRDefault="006D2A1B" w:rsidP="00F67846">
      <w:pPr>
        <w:rPr>
          <w:lang w:val="en-US"/>
        </w:rPr>
      </w:pPr>
    </w:p>
    <w:p w14:paraId="4C9EA75E" w14:textId="77777777" w:rsidR="003E0783" w:rsidRPr="00624C44" w:rsidRDefault="003E0783" w:rsidP="003E0783">
      <w:pPr>
        <w:rPr>
          <w:del w:id="358" w:author="motioncomposer" w:date="2017-12-21T19:52:00Z"/>
          <w:lang w:val="en-US"/>
        </w:rPr>
      </w:pPr>
      <w:r w:rsidRPr="00624C44">
        <w:rPr>
          <w:lang w:val="en-US"/>
        </w:rPr>
        <w:t xml:space="preserve">All the functionality of the GUI is actually provided by </w:t>
      </w:r>
      <w:del w:id="359" w:author="motioncomposer" w:date="2017-12-21T19:52:00Z">
        <w:r w:rsidRPr="00624C44">
          <w:rPr>
            <w:lang w:val="en-US"/>
          </w:rPr>
          <w:delText>CM</w:delText>
        </w:r>
      </w:del>
    </w:p>
    <w:p w14:paraId="7D87A95F" w14:textId="77777777" w:rsidR="003E0783" w:rsidRPr="00624C44" w:rsidRDefault="003E0783" w:rsidP="003E0783">
      <w:pPr>
        <w:rPr>
          <w:ins w:id="360" w:author="motioncomposer" w:date="2017-12-21T19:52:00Z"/>
          <w:lang w:val="en-US"/>
        </w:rPr>
      </w:pPr>
      <w:del w:id="361" w:author="motioncomposer" w:date="2017-12-21T19:52:00Z">
        <w:r w:rsidRPr="00624C44">
          <w:rPr>
            <w:lang w:val="en-US"/>
          </w:rPr>
          <w:delText xml:space="preserve">GUIs are by default only </w:delText>
        </w:r>
      </w:del>
      <w:r w:rsidRPr="00624C44">
        <w:rPr>
          <w:lang w:val="en-US"/>
        </w:rPr>
        <w:t xml:space="preserve">the </w:t>
      </w:r>
      <w:ins w:id="362" w:author="motioncomposer" w:date="2017-12-21T19:52:00Z">
        <w:r w:rsidRPr="00624C44">
          <w:rPr>
            <w:lang w:val="en-US"/>
          </w:rPr>
          <w:t>CM.</w:t>
        </w:r>
      </w:ins>
    </w:p>
    <w:p w14:paraId="587994C0" w14:textId="77777777" w:rsidR="003E0783" w:rsidRPr="00624C44" w:rsidRDefault="003E0783" w:rsidP="003E0783">
      <w:pPr>
        <w:rPr>
          <w:lang w:val="en-US"/>
        </w:rPr>
      </w:pPr>
      <w:ins w:id="363" w:author="motioncomposer" w:date="2017-12-21T19:52:00Z">
        <w:r w:rsidRPr="00624C44">
          <w:rPr>
            <w:lang w:val="en-US"/>
          </w:rPr>
          <w:t>GUIs</w:t>
        </w:r>
      </w:ins>
      <w:del w:id="364" w:author="motioncomposer" w:date="2017-12-21T19:52:00Z">
        <w:r w:rsidRPr="00624C44">
          <w:rPr>
            <w:lang w:val="en-US"/>
          </w:rPr>
          <w:delText>graphical User Interfaces and</w:delText>
        </w:r>
      </w:del>
      <w:r w:rsidRPr="00624C44">
        <w:rPr>
          <w:lang w:val="en-US"/>
        </w:rPr>
        <w:t xml:space="preserve"> only send messages to and receives messages from CM</w:t>
      </w:r>
    </w:p>
    <w:p w14:paraId="4EB1D137" w14:textId="46738EE4" w:rsidR="003E0783" w:rsidRPr="00624C44" w:rsidRDefault="003E0783" w:rsidP="003E0783">
      <w:pPr>
        <w:rPr>
          <w:lang w:val="en-US"/>
        </w:rPr>
      </w:pPr>
      <w:r>
        <w:rPr>
          <w:lang w:val="en-US"/>
        </w:rPr>
        <w:t>Only exception is TCP client which communicates directly with TM TCP Server</w:t>
      </w:r>
      <w:r w:rsidR="00637497">
        <w:rPr>
          <w:lang w:val="en-US"/>
        </w:rPr>
        <w:t xml:space="preserve"> to stream video image</w:t>
      </w:r>
      <w:r>
        <w:rPr>
          <w:lang w:val="en-US"/>
        </w:rPr>
        <w:t>.</w:t>
      </w:r>
    </w:p>
    <w:p w14:paraId="6CC49540" w14:textId="77777777" w:rsidR="003E0783" w:rsidRDefault="003E0783" w:rsidP="00F67846">
      <w:pPr>
        <w:rPr>
          <w:lang w:val="en-US"/>
        </w:rPr>
      </w:pPr>
    </w:p>
    <w:p w14:paraId="2A1FA5D4" w14:textId="17E33486" w:rsidR="006D2A1B" w:rsidRPr="00624C44" w:rsidRDefault="006D2A1B" w:rsidP="00F67846">
      <w:pPr>
        <w:rPr>
          <w:lang w:val="en-US"/>
        </w:rPr>
      </w:pPr>
      <w:r w:rsidRPr="00624C44">
        <w:rPr>
          <w:lang w:val="en-US"/>
        </w:rPr>
        <w:t xml:space="preserve">There are </w:t>
      </w:r>
      <w:r w:rsidR="00637497">
        <w:rPr>
          <w:lang w:val="en-US"/>
        </w:rPr>
        <w:t>–at least- two GUIs</w:t>
      </w:r>
      <w:ins w:id="365" w:author="motioncomposer" w:date="2017-12-21T19:52:00Z">
        <w:r w:rsidR="00AE578E" w:rsidRPr="00624C44">
          <w:rPr>
            <w:lang w:val="en-US"/>
          </w:rPr>
          <w:t>:</w:t>
        </w:r>
      </w:ins>
      <w:del w:id="366" w:author="motioncomposer" w:date="2017-12-21T19:52:00Z">
        <w:r w:rsidRPr="00624C44">
          <w:rPr>
            <w:lang w:val="en-US"/>
          </w:rPr>
          <w:delText>.</w:delText>
        </w:r>
      </w:del>
    </w:p>
    <w:p w14:paraId="573E518F" w14:textId="4EFBB863" w:rsidR="006D2A1B" w:rsidRPr="00624C44" w:rsidRDefault="006D2A1B" w:rsidP="00DA4CF1">
      <w:pPr>
        <w:ind w:left="406"/>
        <w:rPr>
          <w:lang w:val="en-US"/>
        </w:rPr>
      </w:pPr>
      <w:r w:rsidRPr="00624C44">
        <w:rPr>
          <w:lang w:val="en-US"/>
        </w:rPr>
        <w:t xml:space="preserve">1. </w:t>
      </w:r>
      <w:proofErr w:type="spellStart"/>
      <w:r w:rsidR="00637497">
        <w:rPr>
          <w:lang w:val="en-US"/>
        </w:rPr>
        <w:t>mainGUI</w:t>
      </w:r>
      <w:proofErr w:type="spellEnd"/>
      <w:r w:rsidR="00637497">
        <w:rPr>
          <w:lang w:val="en-US"/>
        </w:rPr>
        <w:t xml:space="preserve"> </w:t>
      </w:r>
      <w:r w:rsidRPr="00624C44">
        <w:rPr>
          <w:lang w:val="en-US"/>
        </w:rPr>
        <w:t xml:space="preserve">runs on the MC hardware and </w:t>
      </w:r>
      <w:ins w:id="367" w:author="motioncomposer" w:date="2017-12-21T19:52:00Z">
        <w:r w:rsidR="00AE578E" w:rsidRPr="00624C44">
          <w:rPr>
            <w:lang w:val="en-US"/>
          </w:rPr>
          <w:t xml:space="preserve">is </w:t>
        </w:r>
      </w:ins>
      <w:r w:rsidRPr="00624C44">
        <w:rPr>
          <w:lang w:val="en-US"/>
        </w:rPr>
        <w:t xml:space="preserve">accessible </w:t>
      </w:r>
      <w:ins w:id="368" w:author="motioncomposer" w:date="2017-12-21T19:52:00Z">
        <w:r w:rsidR="00AE578E" w:rsidRPr="00624C44">
          <w:rPr>
            <w:lang w:val="en-US"/>
          </w:rPr>
          <w:t>through</w:t>
        </w:r>
      </w:ins>
      <w:del w:id="369" w:author="motioncomposer" w:date="2017-12-21T19:52:00Z">
        <w:r w:rsidRPr="00624C44">
          <w:rPr>
            <w:lang w:val="en-US"/>
          </w:rPr>
          <w:delText>only if</w:delText>
        </w:r>
      </w:del>
      <w:r w:rsidRPr="00624C44">
        <w:rPr>
          <w:lang w:val="en-US"/>
        </w:rPr>
        <w:t xml:space="preserve"> an external </w:t>
      </w:r>
      <w:r w:rsidR="0081790A" w:rsidRPr="00624C44">
        <w:rPr>
          <w:lang w:val="en-US"/>
        </w:rPr>
        <w:t>monitor</w:t>
      </w:r>
      <w:del w:id="370" w:author="motioncomposer" w:date="2017-12-21T19:52:00Z">
        <w:r w:rsidR="0081790A" w:rsidRPr="00624C44">
          <w:rPr>
            <w:lang w:val="en-US"/>
          </w:rPr>
          <w:delText xml:space="preserve"> is connected</w:delText>
        </w:r>
      </w:del>
    </w:p>
    <w:p w14:paraId="1B297748" w14:textId="3F2CCD1E" w:rsidR="006D2A1B" w:rsidRPr="00624C44" w:rsidRDefault="00637497" w:rsidP="00637497">
      <w:pPr>
        <w:ind w:left="406"/>
        <w:rPr>
          <w:lang w:val="en-US"/>
        </w:rPr>
      </w:pPr>
      <w:r>
        <w:rPr>
          <w:lang w:val="en-US"/>
        </w:rPr>
        <w:t xml:space="preserve">2. </w:t>
      </w:r>
      <w:proofErr w:type="spellStart"/>
      <w:r>
        <w:rPr>
          <w:lang w:val="en-US"/>
        </w:rPr>
        <w:t>GUIa</w:t>
      </w:r>
      <w:r w:rsidR="0081790A" w:rsidRPr="00624C44">
        <w:rPr>
          <w:lang w:val="en-US"/>
        </w:rPr>
        <w:t>pp</w:t>
      </w:r>
      <w:proofErr w:type="spellEnd"/>
      <w:ins w:id="371" w:author="motioncomposer" w:date="2017-12-21T19:52:00Z">
        <w:r w:rsidR="00AE578E" w:rsidRPr="00624C44">
          <w:rPr>
            <w:lang w:val="en-US"/>
          </w:rPr>
          <w:t xml:space="preserve"> is</w:t>
        </w:r>
      </w:ins>
      <w:del w:id="372" w:author="motioncomposer" w:date="2017-12-21T19:52:00Z">
        <w:r w:rsidR="0081790A" w:rsidRPr="00624C44">
          <w:rPr>
            <w:lang w:val="en-US"/>
          </w:rPr>
          <w:delText>;</w:delText>
        </w:r>
      </w:del>
      <w:r w:rsidR="0081790A" w:rsidRPr="00624C44">
        <w:rPr>
          <w:lang w:val="en-US"/>
        </w:rPr>
        <w:t xml:space="preserve"> available for </w:t>
      </w:r>
      <w:del w:id="373" w:author="motioncomposer" w:date="2017-12-21T19:52:00Z">
        <w:r w:rsidR="0081790A" w:rsidRPr="00624C44">
          <w:rPr>
            <w:lang w:val="en-US"/>
          </w:rPr>
          <w:delText xml:space="preserve">the </w:delText>
        </w:r>
      </w:del>
      <w:r w:rsidR="0081790A" w:rsidRPr="00624C44">
        <w:rPr>
          <w:lang w:val="en-US"/>
        </w:rPr>
        <w:t xml:space="preserve">users on a tablet which comes with the MC </w:t>
      </w:r>
      <w:ins w:id="374" w:author="motioncomposer" w:date="2017-12-21T19:52:00Z">
        <w:r w:rsidR="00AE578E" w:rsidRPr="00624C44">
          <w:rPr>
            <w:lang w:val="en-US"/>
          </w:rPr>
          <w:t>as part of the product.</w:t>
        </w:r>
      </w:ins>
      <w:del w:id="375" w:author="motioncomposer" w:date="2017-12-21T19:52:00Z">
        <w:r w:rsidR="0081790A" w:rsidRPr="00624C44">
          <w:rPr>
            <w:lang w:val="en-US"/>
          </w:rPr>
          <w:delText>package</w:delText>
        </w:r>
      </w:del>
      <w:r>
        <w:rPr>
          <w:lang w:val="en-US"/>
        </w:rPr>
        <w:t xml:space="preserve"> </w:t>
      </w:r>
      <w:ins w:id="376" w:author="motioncomposer" w:date="2017-12-21T19:52:00Z">
        <w:r w:rsidR="00AE578E" w:rsidRPr="00624C44">
          <w:rPr>
            <w:lang w:val="en-US"/>
          </w:rPr>
          <w:t>Alternatively,</w:t>
        </w:r>
      </w:ins>
      <w:del w:id="377" w:author="motioncomposer" w:date="2017-12-21T19:52:00Z">
        <w:r w:rsidR="0081790A" w:rsidRPr="00624C44">
          <w:rPr>
            <w:lang w:val="en-US"/>
          </w:rPr>
          <w:delText>Additionally</w:delText>
        </w:r>
      </w:del>
      <w:r w:rsidR="0081790A" w:rsidRPr="00624C44">
        <w:rPr>
          <w:lang w:val="en-US"/>
        </w:rPr>
        <w:t xml:space="preserve"> downloadable mobile device applications </w:t>
      </w:r>
      <w:ins w:id="378" w:author="motioncomposer" w:date="2017-12-21T19:52:00Z">
        <w:r w:rsidR="00AE578E" w:rsidRPr="00624C44">
          <w:rPr>
            <w:lang w:val="en-US"/>
          </w:rPr>
          <w:t>may</w:t>
        </w:r>
      </w:ins>
      <w:del w:id="379" w:author="motioncomposer" w:date="2017-12-21T19:52:00Z">
        <w:r w:rsidR="0081790A" w:rsidRPr="00624C44">
          <w:rPr>
            <w:lang w:val="en-US"/>
          </w:rPr>
          <w:delText>can</w:delText>
        </w:r>
      </w:del>
      <w:r w:rsidR="0081790A" w:rsidRPr="00624C44">
        <w:rPr>
          <w:lang w:val="en-US"/>
        </w:rPr>
        <w:t xml:space="preserve"> be implemented later for multiple user control</w:t>
      </w:r>
      <w:ins w:id="380" w:author="motioncomposer" w:date="2017-12-21T19:52:00Z">
        <w:r w:rsidR="00AE578E" w:rsidRPr="00624C44">
          <w:rPr>
            <w:lang w:val="en-US"/>
          </w:rPr>
          <w:t xml:space="preserve">, etc. </w:t>
        </w:r>
      </w:ins>
      <w:del w:id="381" w:author="motioncomposer" w:date="2017-12-21T19:52:00Z">
        <w:r w:rsidR="0081790A" w:rsidRPr="00624C44">
          <w:rPr>
            <w:lang w:val="en-US"/>
          </w:rPr>
          <w:delText>.</w:delText>
        </w:r>
      </w:del>
    </w:p>
    <w:p w14:paraId="5E2C70A1" w14:textId="77777777" w:rsidR="00F67846" w:rsidRPr="00624C44" w:rsidRDefault="00F67846" w:rsidP="00F67846">
      <w:pPr>
        <w:rPr>
          <w:lang w:val="en-US"/>
        </w:rPr>
      </w:pPr>
    </w:p>
    <w:p w14:paraId="69E9B51D" w14:textId="659FF7E6" w:rsidR="00F67846" w:rsidRPr="00624C44" w:rsidRDefault="00F67846" w:rsidP="002518D7">
      <w:pPr>
        <w:pStyle w:val="Heading5"/>
        <w:rPr>
          <w:lang w:val="en-US"/>
        </w:rPr>
      </w:pPr>
      <w:r w:rsidRPr="00624C44">
        <w:rPr>
          <w:lang w:val="en-US"/>
        </w:rPr>
        <w:t>General Features</w:t>
      </w:r>
      <w:r w:rsidR="0081790A" w:rsidRPr="00624C44">
        <w:rPr>
          <w:lang w:val="en-US"/>
        </w:rPr>
        <w:t>:</w:t>
      </w:r>
    </w:p>
    <w:p w14:paraId="7D8B2CFA" w14:textId="08D43B81" w:rsidR="009B4D29" w:rsidRDefault="009B4D29" w:rsidP="00CA7668">
      <w:pPr>
        <w:pStyle w:val="bullet2"/>
        <w:ind w:left="709"/>
      </w:pPr>
      <w:r>
        <w:t>installs an TCP client to receive video image from TM</w:t>
      </w:r>
    </w:p>
    <w:p w14:paraId="0D2D4F84" w14:textId="77777777" w:rsidR="009B4D29" w:rsidRDefault="009B4D29" w:rsidP="00CA7668">
      <w:pPr>
        <w:pStyle w:val="bullet2"/>
        <w:ind w:left="709"/>
      </w:pPr>
      <w:r>
        <w:t xml:space="preserve">provide the user interface in 2 sections </w:t>
      </w:r>
    </w:p>
    <w:p w14:paraId="6A4045DC" w14:textId="1E502524" w:rsidR="009B4D29" w:rsidRDefault="009B4D29" w:rsidP="009B4D29">
      <w:pPr>
        <w:pStyle w:val="bullet2"/>
        <w:numPr>
          <w:ilvl w:val="1"/>
          <w:numId w:val="3"/>
        </w:numPr>
      </w:pPr>
      <w:r>
        <w:t>initial GUI interface</w:t>
      </w:r>
    </w:p>
    <w:p w14:paraId="4EE378AC" w14:textId="17F3C510" w:rsidR="009B4D29" w:rsidRDefault="009B4D29" w:rsidP="009B4D29">
      <w:pPr>
        <w:pStyle w:val="bullet2"/>
        <w:numPr>
          <w:ilvl w:val="2"/>
          <w:numId w:val="3"/>
        </w:numPr>
      </w:pPr>
      <w:r>
        <w:t xml:space="preserve">the video </w:t>
      </w:r>
      <w:proofErr w:type="gramStart"/>
      <w:r>
        <w:t>image</w:t>
      </w:r>
      <w:r w:rsidR="00EC7611">
        <w:t>(</w:t>
      </w:r>
      <w:proofErr w:type="gramEnd"/>
      <w:r w:rsidR="00427B54">
        <w:t>from TM)</w:t>
      </w:r>
      <w:r>
        <w:t xml:space="preserve"> with interaction capacities</w:t>
      </w:r>
    </w:p>
    <w:p w14:paraId="07994571" w14:textId="77777777" w:rsidR="009B4D29" w:rsidRDefault="009B4D29" w:rsidP="009B4D29">
      <w:pPr>
        <w:pStyle w:val="bullet2"/>
        <w:numPr>
          <w:ilvl w:val="2"/>
          <w:numId w:val="3"/>
        </w:numPr>
      </w:pPr>
      <w:r>
        <w:t xml:space="preserve">ME selection tool </w:t>
      </w:r>
    </w:p>
    <w:p w14:paraId="0E402BF8" w14:textId="3F0E971C" w:rsidR="009B4D29" w:rsidRDefault="009B4D29" w:rsidP="009B4D29">
      <w:pPr>
        <w:pStyle w:val="bullet2"/>
        <w:numPr>
          <w:ilvl w:val="2"/>
          <w:numId w:val="3"/>
        </w:numPr>
      </w:pPr>
      <w:r>
        <w:t>Link to Help, About ME, Feedback interface features</w:t>
      </w:r>
    </w:p>
    <w:p w14:paraId="03AD93AC" w14:textId="65B73A9B" w:rsidR="009B4D29" w:rsidRDefault="009B4D29" w:rsidP="009B4D29">
      <w:pPr>
        <w:pStyle w:val="bullet2"/>
        <w:numPr>
          <w:ilvl w:val="1"/>
          <w:numId w:val="3"/>
        </w:numPr>
      </w:pPr>
      <w:r>
        <w:t>ME control interface</w:t>
      </w:r>
    </w:p>
    <w:p w14:paraId="0BB301CF" w14:textId="5A228FDF" w:rsidR="009B4D29" w:rsidRDefault="009B4D29" w:rsidP="009B4D29">
      <w:pPr>
        <w:pStyle w:val="bullet2"/>
        <w:numPr>
          <w:ilvl w:val="2"/>
          <w:numId w:val="3"/>
        </w:numPr>
      </w:pPr>
      <w:r>
        <w:t>Common tools</w:t>
      </w:r>
    </w:p>
    <w:p w14:paraId="77A6EEC2" w14:textId="497F0842" w:rsidR="009B4D29" w:rsidRDefault="009B4D29" w:rsidP="009B4D29">
      <w:pPr>
        <w:pStyle w:val="bullet2"/>
        <w:numPr>
          <w:ilvl w:val="2"/>
          <w:numId w:val="3"/>
        </w:numPr>
      </w:pPr>
      <w:r>
        <w:t>Musical tools</w:t>
      </w:r>
    </w:p>
    <w:p w14:paraId="57E6BA1E" w14:textId="530F7562" w:rsidR="009B4D29" w:rsidRDefault="009B4D29" w:rsidP="009B4D29">
      <w:pPr>
        <w:pStyle w:val="bullet2"/>
        <w:numPr>
          <w:ilvl w:val="2"/>
          <w:numId w:val="3"/>
        </w:numPr>
      </w:pPr>
      <w:r>
        <w:t>Tracking tools</w:t>
      </w:r>
    </w:p>
    <w:p w14:paraId="3341BBDB" w14:textId="0B6CDBFE" w:rsidR="009B4D29" w:rsidRDefault="009B4D29" w:rsidP="002518D7">
      <w:pPr>
        <w:pStyle w:val="bullet2"/>
        <w:numPr>
          <w:ilvl w:val="0"/>
          <w:numId w:val="0"/>
        </w:numPr>
        <w:ind w:firstLine="349"/>
      </w:pPr>
      <w:r>
        <w:t xml:space="preserve">and GUI </w:t>
      </w:r>
      <w:r w:rsidRPr="00624C44">
        <w:t>is used to</w:t>
      </w:r>
    </w:p>
    <w:p w14:paraId="4152DD15" w14:textId="77777777" w:rsidR="00F67846" w:rsidRPr="00624C44" w:rsidRDefault="00F67846" w:rsidP="00CA7668">
      <w:pPr>
        <w:pStyle w:val="bullet2"/>
        <w:ind w:left="709"/>
      </w:pPr>
      <w:r w:rsidRPr="00624C44">
        <w:t>check the video image, for example to be sure the player is the picture</w:t>
      </w:r>
    </w:p>
    <w:p w14:paraId="22F84C71" w14:textId="77777777" w:rsidR="00F67846" w:rsidRPr="00624C44" w:rsidRDefault="00F67846" w:rsidP="00CA7668">
      <w:pPr>
        <w:pStyle w:val="bullet2"/>
        <w:ind w:left="709"/>
      </w:pPr>
      <w:r w:rsidRPr="00624C44">
        <w:t>select the ME</w:t>
      </w:r>
    </w:p>
    <w:p w14:paraId="2A994E6A" w14:textId="77777777" w:rsidR="00F67846" w:rsidRPr="00624C44" w:rsidRDefault="00F67846" w:rsidP="00CA7668">
      <w:pPr>
        <w:pStyle w:val="bullet2"/>
        <w:ind w:left="709"/>
      </w:pPr>
      <w:r w:rsidRPr="00624C44">
        <w:t>In Player-Tracking mode select/deselect players</w:t>
      </w:r>
    </w:p>
    <w:p w14:paraId="5661F74C" w14:textId="77777777" w:rsidR="00F67846" w:rsidRPr="00624C44" w:rsidRDefault="00F67846" w:rsidP="00CA7668">
      <w:pPr>
        <w:pStyle w:val="bullet2"/>
        <w:ind w:left="709"/>
      </w:pPr>
      <w:r w:rsidRPr="00624C44">
        <w:t xml:space="preserve">In Zone-Tracking mode, adjust the zones visually </w:t>
      </w:r>
    </w:p>
    <w:p w14:paraId="7C7C5738" w14:textId="77777777" w:rsidR="00F67846" w:rsidRPr="00624C44" w:rsidRDefault="00F67846" w:rsidP="00CA7668">
      <w:pPr>
        <w:pStyle w:val="bullet2"/>
        <w:ind w:left="709"/>
      </w:pPr>
      <w:r w:rsidRPr="00624C44">
        <w:t>adjust the volume</w:t>
      </w:r>
    </w:p>
    <w:p w14:paraId="492B0624" w14:textId="77777777" w:rsidR="00F67846" w:rsidRPr="00624C44" w:rsidRDefault="00F67846" w:rsidP="00CA7668">
      <w:pPr>
        <w:pStyle w:val="bullet2"/>
        <w:ind w:left="709"/>
      </w:pPr>
      <w:r w:rsidRPr="00624C44">
        <w:t>adjust the sensitivity – how much movement is required to achieve results</w:t>
      </w:r>
    </w:p>
    <w:p w14:paraId="1297643B" w14:textId="77777777" w:rsidR="00F67846" w:rsidRPr="00624C44" w:rsidRDefault="00F67846" w:rsidP="00CA7668">
      <w:pPr>
        <w:pStyle w:val="bullet2"/>
        <w:ind w:left="709"/>
      </w:pPr>
      <w:r w:rsidRPr="00624C44">
        <w:t>change sound bank, add accent choices when ME provides the option</w:t>
      </w:r>
    </w:p>
    <w:p w14:paraId="54ECD40B" w14:textId="77777777" w:rsidR="00F67846" w:rsidRPr="00624C44" w:rsidRDefault="00F67846" w:rsidP="00CA7668">
      <w:pPr>
        <w:pStyle w:val="bullet2"/>
        <w:ind w:left="709"/>
      </w:pPr>
      <w:r w:rsidRPr="00624C44">
        <w:t>restart ME</w:t>
      </w:r>
    </w:p>
    <w:p w14:paraId="1C8F9512" w14:textId="77777777" w:rsidR="00F67846" w:rsidRPr="00624C44" w:rsidRDefault="00F67846" w:rsidP="00CA7668">
      <w:pPr>
        <w:pStyle w:val="bullet2"/>
        <w:ind w:left="709"/>
      </w:pPr>
      <w:r w:rsidRPr="00624C44">
        <w:t>start/stop ME</w:t>
      </w:r>
    </w:p>
    <w:p w14:paraId="105A88C4" w14:textId="77777777" w:rsidR="00A11655" w:rsidRDefault="00A11655" w:rsidP="00F67846">
      <w:pPr>
        <w:rPr>
          <w:lang w:val="en-US"/>
        </w:rPr>
      </w:pPr>
    </w:p>
    <w:p w14:paraId="725105D3" w14:textId="58ACCB6A" w:rsidR="00427B54" w:rsidRDefault="002518D7" w:rsidP="002518D7">
      <w:pPr>
        <w:pStyle w:val="Heading5"/>
        <w:rPr>
          <w:lang w:val="en-US"/>
        </w:rPr>
      </w:pPr>
      <w:r>
        <w:rPr>
          <w:lang w:val="en-US"/>
        </w:rPr>
        <w:t>GUI Interface Elements:</w:t>
      </w:r>
      <w:r w:rsidR="00427B54">
        <w:rPr>
          <w:lang w:val="en-US"/>
        </w:rPr>
        <w:t xml:space="preserve"> </w:t>
      </w:r>
    </w:p>
    <w:p w14:paraId="29595C13" w14:textId="51FB129C" w:rsidR="00427B54" w:rsidRDefault="002518D7" w:rsidP="00F67846">
      <w:pPr>
        <w:rPr>
          <w:lang w:val="en-US"/>
        </w:rPr>
      </w:pPr>
      <w:proofErr w:type="spellStart"/>
      <w:r w:rsidRPr="002518D7">
        <w:rPr>
          <w:rStyle w:val="Heading6Char"/>
        </w:rPr>
        <w:t>Initial</w:t>
      </w:r>
      <w:proofErr w:type="spellEnd"/>
      <w:r>
        <w:rPr>
          <w:rStyle w:val="Heading6Char"/>
        </w:rPr>
        <w:t xml:space="preserve"> </w:t>
      </w:r>
      <w:proofErr w:type="spellStart"/>
      <w:r>
        <w:rPr>
          <w:rStyle w:val="Heading6Char"/>
        </w:rPr>
        <w:t>Screen</w:t>
      </w:r>
      <w:proofErr w:type="spellEnd"/>
      <w:r w:rsidR="00A11655">
        <w:rPr>
          <w:lang w:val="en-US"/>
        </w:rPr>
        <w:t>: W</w:t>
      </w:r>
      <w:r w:rsidR="00427B54">
        <w:rPr>
          <w:lang w:val="en-US"/>
        </w:rPr>
        <w:t>hen GUI started (after initialization with TM)</w:t>
      </w:r>
    </w:p>
    <w:p w14:paraId="6CF8ABAA" w14:textId="4D029CCA" w:rsidR="00A11655" w:rsidRDefault="00427B54" w:rsidP="00A11655">
      <w:pPr>
        <w:pStyle w:val="bullet2"/>
        <w:ind w:left="709"/>
      </w:pPr>
      <w:r w:rsidRPr="00A11655">
        <w:t>Video image with blobs over the video when provided by TM</w:t>
      </w:r>
    </w:p>
    <w:p w14:paraId="4EDCAA7E" w14:textId="461D49EB" w:rsidR="00A11655" w:rsidRDefault="00A11655" w:rsidP="00A11655">
      <w:pPr>
        <w:pStyle w:val="bullet2"/>
        <w:ind w:left="709"/>
      </w:pPr>
      <w:r>
        <w:t xml:space="preserve">See following </w:t>
      </w:r>
      <w:r>
        <w:t>Player Selection details</w:t>
      </w:r>
    </w:p>
    <w:p w14:paraId="4FE36B4A" w14:textId="32CBC8A2" w:rsidR="00A11655" w:rsidRDefault="00A11655" w:rsidP="00A11655">
      <w:pPr>
        <w:pStyle w:val="bullet2"/>
        <w:ind w:left="709"/>
      </w:pPr>
      <w:r>
        <w:t>ME selection button (dropdown or a button for each ME)</w:t>
      </w:r>
    </w:p>
    <w:p w14:paraId="7845DEA0" w14:textId="53B6F5BF" w:rsidR="00A11655" w:rsidRDefault="00A11655" w:rsidP="00A11655">
      <w:pPr>
        <w:pStyle w:val="bullet2"/>
        <w:ind w:left="709"/>
      </w:pPr>
      <w:r>
        <w:t>Help button</w:t>
      </w:r>
    </w:p>
    <w:p w14:paraId="64B375B1" w14:textId="1B52B29B" w:rsidR="00A11655" w:rsidRDefault="00A11655" w:rsidP="00A11655">
      <w:pPr>
        <w:pStyle w:val="bullet2"/>
        <w:ind w:left="709"/>
      </w:pPr>
      <w:r>
        <w:t>Feedback button</w:t>
      </w:r>
    </w:p>
    <w:p w14:paraId="427EF390" w14:textId="34C049FE" w:rsidR="00A11655" w:rsidRPr="00A11655" w:rsidRDefault="00A11655" w:rsidP="00A11655">
      <w:pPr>
        <w:pStyle w:val="bullet2"/>
        <w:ind w:left="709"/>
      </w:pPr>
      <w:r>
        <w:t>About button</w:t>
      </w:r>
    </w:p>
    <w:p w14:paraId="16E3DA35" w14:textId="7CDD5461" w:rsidR="00A11655" w:rsidRDefault="002518D7" w:rsidP="00A11655">
      <w:pPr>
        <w:pStyle w:val="bullet2"/>
        <w:numPr>
          <w:ilvl w:val="0"/>
          <w:numId w:val="0"/>
        </w:numPr>
      </w:pPr>
      <w:r>
        <w:rPr>
          <w:rStyle w:val="Heading6Char"/>
        </w:rPr>
        <w:t xml:space="preserve">ME </w:t>
      </w:r>
      <w:proofErr w:type="spellStart"/>
      <w:r>
        <w:rPr>
          <w:rStyle w:val="Heading6Char"/>
        </w:rPr>
        <w:t>S</w:t>
      </w:r>
      <w:r w:rsidRPr="002518D7">
        <w:rPr>
          <w:rStyle w:val="Heading6Char"/>
        </w:rPr>
        <w:t>creen</w:t>
      </w:r>
      <w:proofErr w:type="spellEnd"/>
      <w:r w:rsidR="00A11655">
        <w:t xml:space="preserve">: </w:t>
      </w:r>
      <w:r w:rsidR="00E074D0">
        <w:t>W</w:t>
      </w:r>
      <w:r w:rsidR="00A11655">
        <w:t>hen any ME activated</w:t>
      </w:r>
    </w:p>
    <w:p w14:paraId="7F0383CF" w14:textId="2BA370B0" w:rsidR="00A11655" w:rsidRDefault="00E074D0" w:rsidP="00A11655">
      <w:pPr>
        <w:pStyle w:val="bullet2"/>
        <w:numPr>
          <w:ilvl w:val="0"/>
          <w:numId w:val="46"/>
        </w:numPr>
      </w:pPr>
      <w:r>
        <w:t>Common controls</w:t>
      </w:r>
    </w:p>
    <w:p w14:paraId="4F09C534" w14:textId="14D4A6CD" w:rsidR="00E074D0" w:rsidRDefault="00E074D0" w:rsidP="00E074D0">
      <w:pPr>
        <w:pStyle w:val="bullet2"/>
        <w:numPr>
          <w:ilvl w:val="1"/>
          <w:numId w:val="46"/>
        </w:numPr>
      </w:pPr>
      <w:r>
        <w:t>Volume</w:t>
      </w:r>
    </w:p>
    <w:p w14:paraId="44DF49E3" w14:textId="11CCFF10" w:rsidR="00E074D0" w:rsidRDefault="00E074D0" w:rsidP="00E074D0">
      <w:pPr>
        <w:pStyle w:val="bullet2"/>
        <w:numPr>
          <w:ilvl w:val="1"/>
          <w:numId w:val="46"/>
        </w:numPr>
      </w:pPr>
      <w:r>
        <w:t>Sensitivity</w:t>
      </w:r>
    </w:p>
    <w:p w14:paraId="3D0FB7A0" w14:textId="77777777" w:rsidR="00E074D0" w:rsidRDefault="00E074D0" w:rsidP="00E074D0">
      <w:pPr>
        <w:pStyle w:val="bullet2"/>
        <w:numPr>
          <w:ilvl w:val="1"/>
          <w:numId w:val="46"/>
        </w:numPr>
      </w:pPr>
    </w:p>
    <w:p w14:paraId="13DD4B6E" w14:textId="437F5B88" w:rsidR="00E074D0" w:rsidRDefault="00E074D0" w:rsidP="00A11655">
      <w:pPr>
        <w:pStyle w:val="bullet2"/>
        <w:numPr>
          <w:ilvl w:val="0"/>
          <w:numId w:val="46"/>
        </w:numPr>
      </w:pPr>
      <w:r>
        <w:lastRenderedPageBreak/>
        <w:t>Musical controls</w:t>
      </w:r>
    </w:p>
    <w:p w14:paraId="0061CEA6" w14:textId="2BB4B978" w:rsidR="00E074D0" w:rsidRDefault="00E074D0" w:rsidP="00E074D0">
      <w:pPr>
        <w:pStyle w:val="bullet2"/>
        <w:numPr>
          <w:ilvl w:val="1"/>
          <w:numId w:val="46"/>
        </w:numPr>
      </w:pPr>
      <w:r>
        <w:t>Different for each ME (see ME section)</w:t>
      </w:r>
    </w:p>
    <w:p w14:paraId="3826CC7B" w14:textId="07E749E0" w:rsidR="00E074D0" w:rsidRDefault="00E074D0" w:rsidP="00A11655">
      <w:pPr>
        <w:pStyle w:val="bullet2"/>
        <w:numPr>
          <w:ilvl w:val="0"/>
          <w:numId w:val="46"/>
        </w:numPr>
      </w:pPr>
      <w:r>
        <w:t>Tracking Controls</w:t>
      </w:r>
    </w:p>
    <w:p w14:paraId="4F3C02F0" w14:textId="3FFC53F6" w:rsidR="00E074D0" w:rsidRDefault="00E074D0" w:rsidP="00E074D0">
      <w:pPr>
        <w:pStyle w:val="bullet2"/>
        <w:numPr>
          <w:ilvl w:val="1"/>
          <w:numId w:val="46"/>
        </w:numPr>
      </w:pPr>
      <w:r>
        <w:t>1 Player</w:t>
      </w:r>
    </w:p>
    <w:p w14:paraId="4C49A2EE" w14:textId="4F175B6B" w:rsidR="00E074D0" w:rsidRDefault="00E074D0" w:rsidP="00E074D0">
      <w:pPr>
        <w:pStyle w:val="bullet2"/>
        <w:numPr>
          <w:ilvl w:val="1"/>
          <w:numId w:val="46"/>
        </w:numPr>
      </w:pPr>
      <w:r>
        <w:t>2 Players</w:t>
      </w:r>
    </w:p>
    <w:p w14:paraId="4E2DD37E" w14:textId="4E1AFF1F" w:rsidR="00E074D0" w:rsidRDefault="00E074D0" w:rsidP="00E074D0">
      <w:pPr>
        <w:pStyle w:val="bullet2"/>
        <w:numPr>
          <w:ilvl w:val="1"/>
          <w:numId w:val="46"/>
        </w:numPr>
      </w:pPr>
      <w:r>
        <w:t>Zones Only</w:t>
      </w:r>
    </w:p>
    <w:p w14:paraId="6CF2E7C7" w14:textId="72ED8068" w:rsidR="00427B54" w:rsidRDefault="002518D7" w:rsidP="00F67846">
      <w:pPr>
        <w:rPr>
          <w:lang w:val="en-US"/>
        </w:rPr>
      </w:pPr>
      <w:r w:rsidRPr="00FF3394">
        <w:rPr>
          <w:rStyle w:val="Heading6Char"/>
        </w:rPr>
        <w:t xml:space="preserve">Help </w:t>
      </w:r>
      <w:proofErr w:type="spellStart"/>
      <w:r w:rsidRPr="00FF3394">
        <w:rPr>
          <w:rStyle w:val="Heading6Char"/>
        </w:rPr>
        <w:t>Screen</w:t>
      </w:r>
      <w:proofErr w:type="spellEnd"/>
      <w:r w:rsidR="00FF3394">
        <w:rPr>
          <w:lang w:val="en-US"/>
        </w:rPr>
        <w:t>: W</w:t>
      </w:r>
      <w:r>
        <w:rPr>
          <w:lang w:val="en-US"/>
        </w:rPr>
        <w:t>hen selected</w:t>
      </w:r>
    </w:p>
    <w:p w14:paraId="1E67D82B" w14:textId="47DA08A4" w:rsidR="002518D7" w:rsidRDefault="00FF3394" w:rsidP="002518D7">
      <w:pPr>
        <w:rPr>
          <w:lang w:val="en-US"/>
        </w:rPr>
      </w:pPr>
      <w:r w:rsidRPr="00FF3394">
        <w:rPr>
          <w:rStyle w:val="Heading6Char"/>
        </w:rPr>
        <w:t>Feedback</w:t>
      </w:r>
      <w:r w:rsidR="002518D7" w:rsidRPr="00FF3394">
        <w:rPr>
          <w:rStyle w:val="Heading6Char"/>
        </w:rPr>
        <w:t xml:space="preserve"> </w:t>
      </w:r>
      <w:proofErr w:type="spellStart"/>
      <w:r w:rsidR="002518D7" w:rsidRPr="00FF3394">
        <w:rPr>
          <w:rStyle w:val="Heading6Char"/>
        </w:rPr>
        <w:t>Screen</w:t>
      </w:r>
      <w:proofErr w:type="spellEnd"/>
      <w:r>
        <w:rPr>
          <w:lang w:val="en-US"/>
        </w:rPr>
        <w:t>: W</w:t>
      </w:r>
      <w:r w:rsidR="002518D7">
        <w:rPr>
          <w:lang w:val="en-US"/>
        </w:rPr>
        <w:t>hen selected</w:t>
      </w:r>
    </w:p>
    <w:p w14:paraId="10DCA32B" w14:textId="5E4F6ED0" w:rsidR="002518D7" w:rsidRDefault="00FF3394" w:rsidP="002518D7">
      <w:pPr>
        <w:rPr>
          <w:lang w:val="en-US"/>
        </w:rPr>
      </w:pPr>
      <w:proofErr w:type="spellStart"/>
      <w:r w:rsidRPr="00FF3394">
        <w:rPr>
          <w:rStyle w:val="Heading6Char"/>
        </w:rPr>
        <w:t>About</w:t>
      </w:r>
      <w:proofErr w:type="spellEnd"/>
      <w:r w:rsidR="002518D7" w:rsidRPr="00FF3394">
        <w:rPr>
          <w:rStyle w:val="Heading6Char"/>
        </w:rPr>
        <w:t xml:space="preserve"> </w:t>
      </w:r>
      <w:proofErr w:type="spellStart"/>
      <w:r w:rsidR="002518D7" w:rsidRPr="00FF3394">
        <w:rPr>
          <w:rStyle w:val="Heading6Char"/>
        </w:rPr>
        <w:t>Screen</w:t>
      </w:r>
      <w:proofErr w:type="spellEnd"/>
      <w:r>
        <w:rPr>
          <w:lang w:val="en-US"/>
        </w:rPr>
        <w:t>: W</w:t>
      </w:r>
      <w:r w:rsidR="002518D7">
        <w:rPr>
          <w:lang w:val="en-US"/>
        </w:rPr>
        <w:t>hen selected</w:t>
      </w:r>
    </w:p>
    <w:p w14:paraId="7804822A" w14:textId="77777777" w:rsidR="002518D7" w:rsidRDefault="002518D7" w:rsidP="00F67846">
      <w:pPr>
        <w:rPr>
          <w:lang w:val="en-US"/>
        </w:rPr>
      </w:pPr>
    </w:p>
    <w:p w14:paraId="7C3D7F52" w14:textId="469235B8" w:rsidR="00A11655" w:rsidRDefault="002518D7" w:rsidP="002518D7">
      <w:pPr>
        <w:pStyle w:val="Heading5"/>
      </w:pPr>
      <w:r>
        <w:t xml:space="preserve">Player </w:t>
      </w:r>
      <w:proofErr w:type="spellStart"/>
      <w:r>
        <w:t>Selection</w:t>
      </w:r>
      <w:proofErr w:type="spellEnd"/>
    </w:p>
    <w:p w14:paraId="2202FE5F" w14:textId="77777777" w:rsidR="00C11A00" w:rsidRDefault="00C11A00" w:rsidP="00C11A00"/>
    <w:p w14:paraId="5DBC0D38" w14:textId="33C9812B" w:rsidR="00C11A00" w:rsidRDefault="00C11A00" w:rsidP="00C11A00">
      <w:pPr>
        <w:rPr>
          <w:u w:val="single"/>
          <w:lang w:val="en-US"/>
        </w:rPr>
      </w:pPr>
      <w:r>
        <w:rPr>
          <w:u w:val="single"/>
          <w:lang w:val="en-US"/>
        </w:rPr>
        <w:t>Scenario 1</w:t>
      </w:r>
    </w:p>
    <w:p w14:paraId="39E57BC1" w14:textId="2029B344" w:rsidR="00C11A00" w:rsidRPr="00C11A00" w:rsidRDefault="00C11A00" w:rsidP="00C11A00">
      <w:pPr>
        <w:rPr>
          <w:lang w:val="en-US"/>
        </w:rPr>
      </w:pPr>
      <w:r w:rsidRPr="00C11A00">
        <w:rPr>
          <w:lang w:val="en-US"/>
        </w:rPr>
        <w:t xml:space="preserve">This scenario is actually based on no </w:t>
      </w:r>
      <w:r w:rsidR="00E65C81">
        <w:rPr>
          <w:lang w:val="en-US"/>
        </w:rPr>
        <w:t>“</w:t>
      </w:r>
      <w:r w:rsidRPr="00C11A00">
        <w:rPr>
          <w:lang w:val="en-US"/>
        </w:rPr>
        <w:t>1</w:t>
      </w:r>
      <w:r w:rsidR="00E65C81">
        <w:rPr>
          <w:lang w:val="en-US"/>
        </w:rPr>
        <w:t xml:space="preserve"> </w:t>
      </w:r>
      <w:r w:rsidRPr="00C11A00">
        <w:rPr>
          <w:lang w:val="en-US"/>
        </w:rPr>
        <w:t>player / 2 player</w:t>
      </w:r>
      <w:r w:rsidR="00E65C81">
        <w:rPr>
          <w:lang w:val="en-US"/>
        </w:rPr>
        <w:t>s”</w:t>
      </w:r>
      <w:r w:rsidRPr="00C11A00">
        <w:rPr>
          <w:lang w:val="en-US"/>
        </w:rPr>
        <w:t xml:space="preserve"> </w:t>
      </w:r>
      <w:r>
        <w:rPr>
          <w:lang w:val="en-US"/>
        </w:rPr>
        <w:t xml:space="preserve">selection </w:t>
      </w:r>
      <w:r w:rsidRPr="00C11A00">
        <w:rPr>
          <w:lang w:val="en-US"/>
        </w:rPr>
        <w:t>buttons installed</w:t>
      </w:r>
      <w:r>
        <w:rPr>
          <w:lang w:val="en-US"/>
        </w:rPr>
        <w:t>.</w:t>
      </w:r>
    </w:p>
    <w:p w14:paraId="67E54EDD" w14:textId="77777777" w:rsidR="00C11A00" w:rsidRPr="00C11A00" w:rsidRDefault="00C11A00" w:rsidP="00C11A00"/>
    <w:p w14:paraId="688BFAB6" w14:textId="77777777" w:rsidR="00A11655" w:rsidRPr="00624C44" w:rsidRDefault="00A11655" w:rsidP="00A11655">
      <w:pPr>
        <w:ind w:left="-284"/>
        <w:rPr>
          <w:lang w:val="en-US"/>
        </w:rPr>
      </w:pPr>
      <w:r w:rsidRPr="00624C44">
        <w:rPr>
          <w:rStyle w:val="Strong"/>
          <w:noProof/>
          <w:lang w:val="en-GB" w:eastAsia="en-GB"/>
        </w:rPr>
        <w:drawing>
          <wp:inline distT="0" distB="0" distL="0" distR="0" wp14:anchorId="698D0DF9" wp14:editId="7DAB4D91">
            <wp:extent cx="5351145" cy="5816600"/>
            <wp:effectExtent l="0" t="0" r="0" b="0"/>
            <wp:docPr id="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351145" cy="5816600"/>
                    </a:xfrm>
                    <a:prstGeom prst="rect">
                      <a:avLst/>
                    </a:prstGeom>
                    <a:noFill/>
                    <a:ln>
                      <a:noFill/>
                    </a:ln>
                  </pic:spPr>
                </pic:pic>
              </a:graphicData>
            </a:graphic>
          </wp:inline>
        </w:drawing>
      </w:r>
    </w:p>
    <w:p w14:paraId="5D1DFD92" w14:textId="77777777" w:rsidR="00A11655" w:rsidRPr="00624C44" w:rsidRDefault="00A11655" w:rsidP="00A11655">
      <w:pPr>
        <w:rPr>
          <w:rFonts w:ascii="Blender Pro Bold" w:hAnsi="Blender Pro Bold"/>
          <w:szCs w:val="20"/>
          <w:lang w:val="en-US"/>
        </w:rPr>
      </w:pPr>
    </w:p>
    <w:p w14:paraId="69FE3D4E" w14:textId="77777777" w:rsidR="00637497" w:rsidRDefault="00637497" w:rsidP="00A11655">
      <w:pPr>
        <w:rPr>
          <w:u w:val="single"/>
          <w:lang w:val="en-US"/>
        </w:rPr>
      </w:pPr>
    </w:p>
    <w:p w14:paraId="0F356379" w14:textId="12FBCCE1" w:rsidR="00A11655" w:rsidRDefault="00A11655" w:rsidP="00A11655">
      <w:pPr>
        <w:rPr>
          <w:u w:val="single"/>
          <w:lang w:val="en-US"/>
        </w:rPr>
      </w:pPr>
      <w:r w:rsidRPr="00624C44">
        <w:rPr>
          <w:u w:val="single"/>
          <w:lang w:val="en-US"/>
        </w:rPr>
        <w:t>Scenario 2</w:t>
      </w:r>
    </w:p>
    <w:p w14:paraId="266D2DEB" w14:textId="66993F99" w:rsidR="00E65C81" w:rsidRDefault="00E65C81" w:rsidP="00E65C81">
      <w:pPr>
        <w:rPr>
          <w:lang w:val="en-US"/>
        </w:rPr>
      </w:pPr>
      <w:r w:rsidRPr="00C11A00">
        <w:rPr>
          <w:lang w:val="en-US"/>
        </w:rPr>
        <w:t xml:space="preserve">This scenario is based on </w:t>
      </w:r>
      <w:r>
        <w:rPr>
          <w:lang w:val="en-US"/>
        </w:rPr>
        <w:t>existence of</w:t>
      </w:r>
      <w:r w:rsidRPr="00C11A00">
        <w:rPr>
          <w:lang w:val="en-US"/>
        </w:rPr>
        <w:t xml:space="preserve"> </w:t>
      </w:r>
      <w:r>
        <w:rPr>
          <w:lang w:val="en-US"/>
        </w:rPr>
        <w:t>“</w:t>
      </w:r>
      <w:r w:rsidRPr="00C11A00">
        <w:rPr>
          <w:lang w:val="en-US"/>
        </w:rPr>
        <w:t>1</w:t>
      </w:r>
      <w:r>
        <w:rPr>
          <w:lang w:val="en-US"/>
        </w:rPr>
        <w:t xml:space="preserve"> </w:t>
      </w:r>
      <w:r w:rsidRPr="00C11A00">
        <w:rPr>
          <w:lang w:val="en-US"/>
        </w:rPr>
        <w:t>player / 2 player</w:t>
      </w:r>
      <w:r>
        <w:rPr>
          <w:lang w:val="en-US"/>
        </w:rPr>
        <w:t>s”</w:t>
      </w:r>
      <w:r w:rsidRPr="00C11A00">
        <w:rPr>
          <w:lang w:val="en-US"/>
        </w:rPr>
        <w:t xml:space="preserve"> </w:t>
      </w:r>
      <w:r>
        <w:rPr>
          <w:lang w:val="en-US"/>
        </w:rPr>
        <w:t xml:space="preserve">selection </w:t>
      </w:r>
      <w:r w:rsidRPr="00C11A00">
        <w:rPr>
          <w:lang w:val="en-US"/>
        </w:rPr>
        <w:t>buttons installed</w:t>
      </w:r>
      <w:r>
        <w:rPr>
          <w:lang w:val="en-US"/>
        </w:rPr>
        <w:t xml:space="preserve"> and “1 player” is selected.</w:t>
      </w:r>
    </w:p>
    <w:p w14:paraId="7ACEF3A4" w14:textId="2D6F18C4" w:rsidR="00E65C81" w:rsidRPr="00C11A00" w:rsidRDefault="00E65C81" w:rsidP="00E65C81">
      <w:pPr>
        <w:rPr>
          <w:lang w:val="en-US"/>
        </w:rPr>
      </w:pPr>
      <w:r>
        <w:rPr>
          <w:lang w:val="en-US"/>
        </w:rPr>
        <w:t>The first set of drawings show the screen interaction over the video, this is the main interaction style. The second set of drawing shows the interaction method without screen (video) interaction but additional buttons. This is added to be ready to implement in case the user has difficulties using the screen interaction over video.</w:t>
      </w:r>
    </w:p>
    <w:p w14:paraId="2FCB9F59" w14:textId="77777777" w:rsidR="00E65C81" w:rsidRPr="00624C44" w:rsidRDefault="00E65C81" w:rsidP="00A11655">
      <w:pPr>
        <w:rPr>
          <w:u w:val="single"/>
          <w:lang w:val="en-US"/>
        </w:rPr>
      </w:pPr>
    </w:p>
    <w:p w14:paraId="419A285E" w14:textId="31ACF3EC" w:rsidR="00A11655" w:rsidRDefault="00993E81" w:rsidP="00A11655">
      <w:pPr>
        <w:rPr>
          <w:u w:val="single"/>
          <w:lang w:val="en-US"/>
        </w:rPr>
      </w:pPr>
      <w:bookmarkStart w:id="382" w:name="_GoBack"/>
      <w:r>
        <w:rPr>
          <w:noProof/>
          <w:u w:val="single"/>
          <w:lang w:val="en-GB" w:eastAsia="en-GB"/>
        </w:rPr>
        <w:lastRenderedPageBreak/>
        <w:drawing>
          <wp:inline distT="0" distB="0" distL="0" distR="0" wp14:anchorId="3BCCD38E" wp14:editId="0DB959E5">
            <wp:extent cx="5598000" cy="866160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layerModes2.png"/>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5598000" cy="8661600"/>
                    </a:xfrm>
                    <a:prstGeom prst="rect">
                      <a:avLst/>
                    </a:prstGeom>
                    <a:ln>
                      <a:noFill/>
                    </a:ln>
                    <a:extLst>
                      <a:ext uri="{53640926-AAD7-44D8-BBD7-CCE9431645EC}">
                        <a14:shadowObscured xmlns:a14="http://schemas.microsoft.com/office/drawing/2010/main"/>
                      </a:ext>
                    </a:extLst>
                  </pic:spPr>
                </pic:pic>
              </a:graphicData>
            </a:graphic>
          </wp:inline>
        </w:drawing>
      </w:r>
    </w:p>
    <w:bookmarkEnd w:id="382"/>
    <w:p w14:paraId="520B6A93" w14:textId="77777777" w:rsidR="00A11655" w:rsidRPr="00624C44" w:rsidRDefault="00A11655" w:rsidP="00A11655">
      <w:pPr>
        <w:rPr>
          <w:u w:val="single"/>
          <w:lang w:val="en-US"/>
        </w:rPr>
      </w:pPr>
      <w:r w:rsidRPr="00624C44">
        <w:rPr>
          <w:u w:val="single"/>
          <w:lang w:val="en-US"/>
        </w:rPr>
        <w:t>Scenario 3</w:t>
      </w:r>
    </w:p>
    <w:p w14:paraId="353FB603" w14:textId="04E88093" w:rsidR="00E65C81" w:rsidRPr="00C11A00" w:rsidRDefault="00E65C81" w:rsidP="00E65C81">
      <w:pPr>
        <w:rPr>
          <w:lang w:val="en-US"/>
        </w:rPr>
      </w:pPr>
      <w:r w:rsidRPr="00C11A00">
        <w:rPr>
          <w:lang w:val="en-US"/>
        </w:rPr>
        <w:t xml:space="preserve">This scenario is based on </w:t>
      </w:r>
      <w:r>
        <w:rPr>
          <w:lang w:val="en-US"/>
        </w:rPr>
        <w:t>existence of</w:t>
      </w:r>
      <w:r w:rsidRPr="00C11A00">
        <w:rPr>
          <w:lang w:val="en-US"/>
        </w:rPr>
        <w:t xml:space="preserve"> </w:t>
      </w:r>
      <w:r>
        <w:rPr>
          <w:lang w:val="en-US"/>
        </w:rPr>
        <w:t>“</w:t>
      </w:r>
      <w:r w:rsidRPr="00C11A00">
        <w:rPr>
          <w:lang w:val="en-US"/>
        </w:rPr>
        <w:t>1</w:t>
      </w:r>
      <w:r>
        <w:rPr>
          <w:lang w:val="en-US"/>
        </w:rPr>
        <w:t xml:space="preserve"> </w:t>
      </w:r>
      <w:r w:rsidRPr="00C11A00">
        <w:rPr>
          <w:lang w:val="en-US"/>
        </w:rPr>
        <w:t>player / 2 player</w:t>
      </w:r>
      <w:r>
        <w:rPr>
          <w:lang w:val="en-US"/>
        </w:rPr>
        <w:t>s</w:t>
      </w:r>
      <w:r>
        <w:rPr>
          <w:lang w:val="en-US"/>
        </w:rPr>
        <w:t>”</w:t>
      </w:r>
      <w:r w:rsidRPr="00C11A00">
        <w:rPr>
          <w:lang w:val="en-US"/>
        </w:rPr>
        <w:t xml:space="preserve"> </w:t>
      </w:r>
      <w:r>
        <w:rPr>
          <w:lang w:val="en-US"/>
        </w:rPr>
        <w:t xml:space="preserve">selection </w:t>
      </w:r>
      <w:r w:rsidRPr="00C11A00">
        <w:rPr>
          <w:lang w:val="en-US"/>
        </w:rPr>
        <w:t>buttons installed</w:t>
      </w:r>
      <w:r>
        <w:rPr>
          <w:lang w:val="en-US"/>
        </w:rPr>
        <w:t xml:space="preserve"> and “</w:t>
      </w:r>
      <w:r>
        <w:rPr>
          <w:lang w:val="en-US"/>
        </w:rPr>
        <w:t>2</w:t>
      </w:r>
      <w:r>
        <w:rPr>
          <w:lang w:val="en-US"/>
        </w:rPr>
        <w:t xml:space="preserve"> player</w:t>
      </w:r>
      <w:r>
        <w:rPr>
          <w:lang w:val="en-US"/>
        </w:rPr>
        <w:t>s</w:t>
      </w:r>
      <w:r>
        <w:rPr>
          <w:lang w:val="en-US"/>
        </w:rPr>
        <w:t>” is selected.</w:t>
      </w:r>
    </w:p>
    <w:p w14:paraId="567108CE" w14:textId="77777777" w:rsidR="00E65C81" w:rsidRPr="00C11A00" w:rsidRDefault="00E65C81" w:rsidP="00E65C81">
      <w:pPr>
        <w:rPr>
          <w:lang w:val="en-US"/>
        </w:rPr>
      </w:pPr>
      <w:r>
        <w:rPr>
          <w:lang w:val="en-US"/>
        </w:rPr>
        <w:t>The first set of drawings show the screen interaction over the video, this is the main interaction style. The second set of drawing shows the interaction method without screen (video) interaction but additional buttons. This is added to be ready to implement in case the user has difficulties using the screen interaction over video.</w:t>
      </w:r>
    </w:p>
    <w:p w14:paraId="1B046DBC" w14:textId="77777777" w:rsidR="00A11655" w:rsidRPr="00624C44" w:rsidRDefault="00A11655" w:rsidP="00A11655">
      <w:pPr>
        <w:rPr>
          <w:u w:val="single"/>
          <w:lang w:val="en-US"/>
        </w:rPr>
      </w:pPr>
    </w:p>
    <w:p w14:paraId="13F28118" w14:textId="4309A2D7" w:rsidR="00A11655" w:rsidRDefault="00993E81" w:rsidP="00A11655">
      <w:pPr>
        <w:rPr>
          <w:u w:val="single"/>
          <w:lang w:val="en-US"/>
        </w:rPr>
      </w:pPr>
      <w:r>
        <w:rPr>
          <w:noProof/>
          <w:u w:val="single"/>
          <w:lang w:val="en-GB" w:eastAsia="en-GB"/>
        </w:rPr>
        <w:lastRenderedPageBreak/>
        <w:drawing>
          <wp:inline distT="0" distB="0" distL="0" distR="0" wp14:anchorId="63B8F90E" wp14:editId="29A9BAC5">
            <wp:extent cx="5478780" cy="5467481"/>
            <wp:effectExtent l="0" t="0" r="762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layerModes2.png"/>
                    <pic:cNvPicPr/>
                  </pic:nvPicPr>
                  <pic:blipFill rotWithShape="1">
                    <a:blip r:embed="rId19" cstate="print">
                      <a:extLst>
                        <a:ext uri="{28A0092B-C50C-407E-A947-70E740481C1C}">
                          <a14:useLocalDpi xmlns:a14="http://schemas.microsoft.com/office/drawing/2010/main"/>
                        </a:ext>
                      </a:extLst>
                    </a:blip>
                    <a:srcRect t="-364"/>
                    <a:stretch/>
                  </pic:blipFill>
                  <pic:spPr bwMode="auto">
                    <a:xfrm>
                      <a:off x="0" y="0"/>
                      <a:ext cx="5479200" cy="5467900"/>
                    </a:xfrm>
                    <a:prstGeom prst="rect">
                      <a:avLst/>
                    </a:prstGeom>
                    <a:ln>
                      <a:noFill/>
                    </a:ln>
                    <a:extLst>
                      <a:ext uri="{53640926-AAD7-44D8-BBD7-CCE9431645EC}">
                        <a14:shadowObscured xmlns:a14="http://schemas.microsoft.com/office/drawing/2010/main"/>
                      </a:ext>
                    </a:extLst>
                  </pic:spPr>
                </pic:pic>
              </a:graphicData>
            </a:graphic>
          </wp:inline>
        </w:drawing>
      </w:r>
    </w:p>
    <w:p w14:paraId="4DE7DABF" w14:textId="4B37D8AC" w:rsidR="00993E81" w:rsidRPr="00624C44" w:rsidRDefault="00993E81" w:rsidP="00A11655">
      <w:pPr>
        <w:rPr>
          <w:u w:val="single"/>
          <w:lang w:val="en-US"/>
        </w:rPr>
      </w:pPr>
      <w:r>
        <w:rPr>
          <w:noProof/>
          <w:u w:val="single"/>
          <w:lang w:val="en-GB" w:eastAsia="en-GB"/>
        </w:rPr>
        <w:lastRenderedPageBreak/>
        <w:drawing>
          <wp:inline distT="0" distB="0" distL="0" distR="0" wp14:anchorId="38800DE9" wp14:editId="42B929E7">
            <wp:extent cx="5479200" cy="8510400"/>
            <wp:effectExtent l="0" t="0" r="762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layerModes2.png"/>
                    <pic:cNvPicPr/>
                  </pic:nvPicPr>
                  <pic:blipFill rotWithShape="1">
                    <a:blip r:embed="rId20" cstate="print">
                      <a:extLst>
                        <a:ext uri="{28A0092B-C50C-407E-A947-70E740481C1C}">
                          <a14:useLocalDpi xmlns:a14="http://schemas.microsoft.com/office/drawing/2010/main"/>
                        </a:ext>
                      </a:extLst>
                    </a:blip>
                    <a:srcRect r="-192" b="-706"/>
                    <a:stretch/>
                  </pic:blipFill>
                  <pic:spPr bwMode="auto">
                    <a:xfrm>
                      <a:off x="0" y="0"/>
                      <a:ext cx="5479200" cy="8510400"/>
                    </a:xfrm>
                    <a:prstGeom prst="rect">
                      <a:avLst/>
                    </a:prstGeom>
                    <a:ln>
                      <a:noFill/>
                    </a:ln>
                    <a:extLst>
                      <a:ext uri="{53640926-AAD7-44D8-BBD7-CCE9431645EC}">
                        <a14:shadowObscured xmlns:a14="http://schemas.microsoft.com/office/drawing/2010/main"/>
                      </a:ext>
                    </a:extLst>
                  </pic:spPr>
                </pic:pic>
              </a:graphicData>
            </a:graphic>
          </wp:inline>
        </w:drawing>
      </w:r>
    </w:p>
    <w:p w14:paraId="594F273F" w14:textId="77777777" w:rsidR="00A11655" w:rsidRPr="00624C44" w:rsidRDefault="00A11655" w:rsidP="00A11655">
      <w:pPr>
        <w:rPr>
          <w:rFonts w:ascii="Blender Pro Bold" w:hAnsi="Blender Pro Bold"/>
          <w:szCs w:val="20"/>
          <w:lang w:val="en-US" w:eastAsia="en-GB"/>
        </w:rPr>
      </w:pPr>
    </w:p>
    <w:p w14:paraId="4CA17833" w14:textId="1669019C" w:rsidR="00A11655" w:rsidRPr="00624C44" w:rsidRDefault="00A11655" w:rsidP="00A11655">
      <w:pPr>
        <w:rPr>
          <w:u w:val="single"/>
          <w:lang w:val="en-US"/>
        </w:rPr>
      </w:pPr>
    </w:p>
    <w:p w14:paraId="5E4A6EDD" w14:textId="77777777" w:rsidR="00A11655" w:rsidRPr="00624C44" w:rsidRDefault="00A11655" w:rsidP="00F67846">
      <w:pPr>
        <w:rPr>
          <w:lang w:val="en-US"/>
        </w:rPr>
      </w:pPr>
    </w:p>
    <w:p w14:paraId="26C41720" w14:textId="77777777" w:rsidR="00C11A00" w:rsidRDefault="00C11A00" w:rsidP="00833C12">
      <w:pPr>
        <w:pStyle w:val="Heading2"/>
        <w:rPr>
          <w:lang w:val="en-US"/>
        </w:rPr>
      </w:pPr>
      <w:bookmarkStart w:id="383" w:name="_Toc347839299"/>
      <w:bookmarkStart w:id="384" w:name="_Toc362437877"/>
      <w:bookmarkStart w:id="385" w:name="_Toc365022692"/>
      <w:bookmarkStart w:id="386" w:name="_Toc369191179"/>
      <w:bookmarkStart w:id="387" w:name="_Toc380405755"/>
    </w:p>
    <w:bookmarkEnd w:id="383"/>
    <w:bookmarkEnd w:id="384"/>
    <w:bookmarkEnd w:id="385"/>
    <w:bookmarkEnd w:id="386"/>
    <w:bookmarkEnd w:id="387"/>
    <w:p w14:paraId="7DDBBF90" w14:textId="77777777" w:rsidR="00427B54" w:rsidRPr="00624C44" w:rsidRDefault="00427B54" w:rsidP="00F67846">
      <w:pPr>
        <w:rPr>
          <w:lang w:val="en-US"/>
        </w:rPr>
      </w:pPr>
    </w:p>
    <w:p w14:paraId="6C86D4DF" w14:textId="77777777" w:rsidR="00F67846" w:rsidRPr="00624C44" w:rsidRDefault="00F67846" w:rsidP="00F67846">
      <w:pPr>
        <w:rPr>
          <w:del w:id="388" w:author="motioncomposer" w:date="2017-12-21T19:52:00Z"/>
          <w:lang w:val="en-US"/>
        </w:rPr>
      </w:pPr>
      <w:bookmarkStart w:id="389" w:name="_Toc362437892"/>
      <w:bookmarkStart w:id="390" w:name="_Toc365022687"/>
      <w:bookmarkStart w:id="391" w:name="_Toc369191174"/>
      <w:bookmarkStart w:id="392" w:name="_Toc347839325"/>
      <w:del w:id="393" w:author="motioncomposer" w:date="2017-12-21T19:52:00Z">
        <w:r w:rsidRPr="00624C44">
          <w:rPr>
            <w:lang w:val="en-US"/>
          </w:rPr>
          <w:lastRenderedPageBreak/>
          <w:delText>possibility to “play along with” the player, by directly playing additional sounds</w:delText>
        </w:r>
      </w:del>
    </w:p>
    <w:p w14:paraId="0BA1555E" w14:textId="77777777" w:rsidR="00F67846" w:rsidRPr="00624C44" w:rsidRDefault="00F67846" w:rsidP="00F67846">
      <w:pPr>
        <w:rPr>
          <w:del w:id="394" w:author="motioncomposer" w:date="2017-12-21T19:52:00Z"/>
          <w:lang w:val="en-US"/>
        </w:rPr>
      </w:pPr>
      <w:del w:id="395" w:author="motioncomposer" w:date="2017-12-21T19:52:00Z">
        <w:r w:rsidRPr="00624C44">
          <w:rPr>
            <w:lang w:val="en-US"/>
          </w:rPr>
          <w:delText>possibility to monitor the player (for example, to watch them from another room)</w:delText>
        </w:r>
      </w:del>
    </w:p>
    <w:p w14:paraId="4754AF6B" w14:textId="77777777" w:rsidR="00F67846" w:rsidRPr="00624C44" w:rsidRDefault="00F67846" w:rsidP="00F67846">
      <w:pPr>
        <w:rPr>
          <w:del w:id="396" w:author="motioncomposer" w:date="2017-12-21T19:52:00Z"/>
          <w:lang w:val="en-US"/>
        </w:rPr>
      </w:pPr>
      <w:del w:id="397" w:author="motioncomposer" w:date="2017-12-21T19:52:00Z">
        <w:r w:rsidRPr="00624C44">
          <w:rPr>
            <w:lang w:val="en-US"/>
          </w:rPr>
          <w:delText xml:space="preserve">possibility to collect data on the player’s level of activity, degree of arm extension, etc. </w:delText>
        </w:r>
      </w:del>
    </w:p>
    <w:p w14:paraId="16DA8586" w14:textId="77777777" w:rsidR="00F67846" w:rsidRPr="00624C44" w:rsidRDefault="00F67846" w:rsidP="00F67846">
      <w:pPr>
        <w:rPr>
          <w:del w:id="398" w:author="motioncomposer" w:date="2017-12-21T19:52:00Z"/>
          <w:lang w:val="en-US"/>
        </w:rPr>
      </w:pPr>
    </w:p>
    <w:p w14:paraId="58411D80" w14:textId="389119F2" w:rsidR="00136922" w:rsidRPr="009A51C4" w:rsidRDefault="00136922">
      <w:pPr>
        <w:rPr>
          <w:del w:id="399" w:author="motioncomposer" w:date="2017-12-21T19:52:00Z"/>
          <w:rFonts w:ascii="Blender Pro Bold" w:eastAsiaTheme="majorEastAsia" w:hAnsi="Blender Pro Bold" w:cstheme="majorBidi"/>
          <w:color w:val="4F81BD" w:themeColor="accent1"/>
          <w:sz w:val="32"/>
          <w:szCs w:val="26"/>
          <w:lang w:val="en-US"/>
        </w:rPr>
      </w:pPr>
    </w:p>
    <w:p w14:paraId="51FA07E6" w14:textId="6F7E676C" w:rsidR="007A1E65" w:rsidRPr="00624C44" w:rsidRDefault="007A1E65" w:rsidP="00136922">
      <w:pPr>
        <w:pStyle w:val="Heading2"/>
        <w:rPr>
          <w:lang w:val="en-US"/>
        </w:rPr>
      </w:pPr>
      <w:bookmarkStart w:id="400" w:name="_Toc380405749"/>
      <w:r w:rsidRPr="00624C44">
        <w:rPr>
          <w:lang w:val="en-US"/>
        </w:rPr>
        <w:t>Messaging Protocols Among Modules</w:t>
      </w:r>
      <w:bookmarkEnd w:id="389"/>
      <w:bookmarkEnd w:id="390"/>
      <w:bookmarkEnd w:id="391"/>
      <w:bookmarkEnd w:id="400"/>
      <w:r w:rsidRPr="00624C44">
        <w:rPr>
          <w:lang w:val="en-US"/>
        </w:rPr>
        <w:t xml:space="preserve"> </w:t>
      </w:r>
    </w:p>
    <w:p w14:paraId="770112CF" w14:textId="2DD8271D" w:rsidR="003B1752" w:rsidRPr="00624C44" w:rsidRDefault="00F774A8" w:rsidP="00833C12">
      <w:pPr>
        <w:pStyle w:val="Heading3"/>
        <w:rPr>
          <w:lang w:val="en-US"/>
        </w:rPr>
      </w:pPr>
      <w:bookmarkStart w:id="401" w:name="_Toc365022688"/>
      <w:bookmarkStart w:id="402" w:name="_Toc369191175"/>
      <w:bookmarkStart w:id="403" w:name="_Toc380405750"/>
      <w:bookmarkEnd w:id="392"/>
      <w:r w:rsidRPr="00624C44">
        <w:rPr>
          <w:lang w:val="en-US"/>
        </w:rPr>
        <w:t>Message</w:t>
      </w:r>
      <w:r w:rsidR="003B1752" w:rsidRPr="00624C44">
        <w:rPr>
          <w:lang w:val="en-US"/>
        </w:rPr>
        <w:t xml:space="preserve"> Addressing Protocol</w:t>
      </w:r>
      <w:bookmarkEnd w:id="401"/>
      <w:bookmarkEnd w:id="402"/>
      <w:bookmarkEnd w:id="403"/>
    </w:p>
    <w:p w14:paraId="3576FD25" w14:textId="1417AEFC" w:rsidR="007A1E65" w:rsidRPr="00624C44" w:rsidRDefault="003B1752" w:rsidP="007A1E65">
      <w:pPr>
        <w:rPr>
          <w:lang w:val="en-US"/>
        </w:rPr>
      </w:pPr>
      <w:r w:rsidRPr="00624C44">
        <w:rPr>
          <w:lang w:val="en-US"/>
        </w:rPr>
        <w:t>Modules have their port id’s</w:t>
      </w:r>
    </w:p>
    <w:p w14:paraId="7B0BF089" w14:textId="27EF7D61" w:rsidR="003B1752" w:rsidRPr="00624C44" w:rsidRDefault="003B1752" w:rsidP="007A1E65">
      <w:pPr>
        <w:rPr>
          <w:lang w:val="en-US"/>
        </w:rPr>
      </w:pPr>
      <w:r w:rsidRPr="00624C44">
        <w:rPr>
          <w:lang w:val="en-US"/>
        </w:rPr>
        <w:t>CM</w:t>
      </w:r>
      <w:r w:rsidR="00E65C81">
        <w:rPr>
          <w:lang w:val="en-US"/>
        </w:rPr>
        <w:tab/>
      </w:r>
      <w:r w:rsidRPr="00624C44">
        <w:rPr>
          <w:lang w:val="en-US"/>
        </w:rPr>
        <w:t>: 65</w:t>
      </w:r>
    </w:p>
    <w:p w14:paraId="6BA0ACB8" w14:textId="43728254" w:rsidR="003B1752" w:rsidRPr="00624C44" w:rsidRDefault="003B1752" w:rsidP="007A1E65">
      <w:pPr>
        <w:rPr>
          <w:lang w:val="en-US"/>
        </w:rPr>
      </w:pPr>
      <w:r w:rsidRPr="00624C44">
        <w:rPr>
          <w:lang w:val="en-US"/>
        </w:rPr>
        <w:t xml:space="preserve">TM </w:t>
      </w:r>
      <w:r w:rsidR="00E65C81">
        <w:rPr>
          <w:lang w:val="en-US"/>
        </w:rPr>
        <w:tab/>
      </w:r>
      <w:r w:rsidRPr="00624C44">
        <w:rPr>
          <w:lang w:val="en-US"/>
        </w:rPr>
        <w:t>: 61</w:t>
      </w:r>
    </w:p>
    <w:p w14:paraId="731A2D2B" w14:textId="1AFE99DF" w:rsidR="003B1752" w:rsidRPr="00624C44" w:rsidRDefault="003B1752" w:rsidP="007A1E65">
      <w:pPr>
        <w:rPr>
          <w:lang w:val="en-US"/>
        </w:rPr>
      </w:pPr>
      <w:r w:rsidRPr="00624C44">
        <w:rPr>
          <w:lang w:val="en-US"/>
        </w:rPr>
        <w:t xml:space="preserve">ME(s) </w:t>
      </w:r>
      <w:r w:rsidR="00E65C81">
        <w:rPr>
          <w:lang w:val="en-US"/>
        </w:rPr>
        <w:tab/>
      </w:r>
      <w:r w:rsidRPr="00624C44">
        <w:rPr>
          <w:lang w:val="en-US"/>
        </w:rPr>
        <w:t>: 60</w:t>
      </w:r>
    </w:p>
    <w:p w14:paraId="1B69F227" w14:textId="3461D32F" w:rsidR="00CA7668" w:rsidRPr="00624C44" w:rsidRDefault="00CA7668" w:rsidP="007A1E65">
      <w:pPr>
        <w:rPr>
          <w:lang w:val="en-US"/>
        </w:rPr>
      </w:pPr>
      <w:r w:rsidRPr="00624C44">
        <w:rPr>
          <w:lang w:val="en-US"/>
        </w:rPr>
        <w:t xml:space="preserve">GUI </w:t>
      </w:r>
      <w:r w:rsidR="00E65C81">
        <w:rPr>
          <w:lang w:val="en-US"/>
        </w:rPr>
        <w:tab/>
      </w:r>
      <w:r w:rsidRPr="00624C44">
        <w:rPr>
          <w:lang w:val="en-US"/>
        </w:rPr>
        <w:t>: 62</w:t>
      </w:r>
    </w:p>
    <w:p w14:paraId="0BF8D793" w14:textId="4C3098AA" w:rsidR="00B36B71" w:rsidRPr="00624C44" w:rsidRDefault="00B36B71" w:rsidP="007A1E65">
      <w:pPr>
        <w:rPr>
          <w:del w:id="404" w:author="motioncomposer" w:date="2017-12-21T19:52:00Z"/>
          <w:lang w:val="en-US"/>
        </w:rPr>
      </w:pPr>
      <w:del w:id="405" w:author="motioncomposer" w:date="2017-12-21T19:52:00Z">
        <w:r w:rsidRPr="00624C44">
          <w:rPr>
            <w:lang w:val="en-US"/>
          </w:rPr>
          <w:delText>GUI(s)</w:delText>
        </w:r>
        <w:r w:rsidR="002A42C2" w:rsidRPr="00624C44">
          <w:rPr>
            <w:lang w:val="en-US"/>
          </w:rPr>
          <w:delText xml:space="preserve"> : 62</w:delText>
        </w:r>
      </w:del>
    </w:p>
    <w:p w14:paraId="19E8710E" w14:textId="77777777" w:rsidR="003B1752" w:rsidRPr="00624C44" w:rsidRDefault="003B1752" w:rsidP="007A1E65">
      <w:pPr>
        <w:rPr>
          <w:lang w:val="en-US"/>
        </w:rPr>
      </w:pPr>
    </w:p>
    <w:p w14:paraId="33223D0E" w14:textId="3DE60241" w:rsidR="00B127A9" w:rsidRPr="00624C44" w:rsidRDefault="00B127A9" w:rsidP="007A1E65">
      <w:pPr>
        <w:rPr>
          <w:lang w:val="en-US"/>
        </w:rPr>
      </w:pPr>
      <w:r w:rsidRPr="00624C44">
        <w:rPr>
          <w:lang w:val="en-US"/>
        </w:rPr>
        <w:t>OSC client (sender) and server (receiver) ports are assigned alike: sender port id + receiver port id</w:t>
      </w:r>
    </w:p>
    <w:p w14:paraId="3BF14038" w14:textId="13ACD801" w:rsidR="00B127A9" w:rsidRPr="00624C44" w:rsidRDefault="00B127A9" w:rsidP="007A1E65">
      <w:pPr>
        <w:rPr>
          <w:lang w:val="en-US"/>
        </w:rPr>
      </w:pPr>
      <w:proofErr w:type="gramStart"/>
      <w:r w:rsidRPr="00624C44">
        <w:rPr>
          <w:lang w:val="en-US"/>
        </w:rPr>
        <w:t>So</w:t>
      </w:r>
      <w:proofErr w:type="gramEnd"/>
      <w:r w:rsidRPr="00624C44">
        <w:rPr>
          <w:lang w:val="en-US"/>
        </w:rPr>
        <w:t xml:space="preserve"> CM send messages to TM on port 6561 and listens TM on 6165</w:t>
      </w:r>
    </w:p>
    <w:p w14:paraId="1AC94B9C" w14:textId="6ED244F8" w:rsidR="00B127A9" w:rsidRPr="00624C44" w:rsidRDefault="00B127A9" w:rsidP="007A1E65">
      <w:pPr>
        <w:rPr>
          <w:lang w:val="en-US"/>
        </w:rPr>
      </w:pPr>
      <w:r w:rsidRPr="00624C44">
        <w:rPr>
          <w:lang w:val="en-US"/>
        </w:rPr>
        <w:t>And TM listens CM on port 6561 but sends to CM on 6165</w:t>
      </w:r>
    </w:p>
    <w:p w14:paraId="7E4FCF21" w14:textId="77777777" w:rsidR="009B1841" w:rsidRPr="00624C44" w:rsidRDefault="009B1841" w:rsidP="007A1E65">
      <w:pPr>
        <w:rPr>
          <w:lang w:val="en-US"/>
        </w:rPr>
      </w:pPr>
    </w:p>
    <w:p w14:paraId="68E76638" w14:textId="2620E208" w:rsidR="00B127A9" w:rsidRPr="00624C44" w:rsidRDefault="00B127A9" w:rsidP="007A1E65">
      <w:pPr>
        <w:rPr>
          <w:lang w:val="en-US"/>
        </w:rPr>
      </w:pPr>
      <w:proofErr w:type="gramStart"/>
      <w:r w:rsidRPr="00624C44">
        <w:rPr>
          <w:lang w:val="en-US"/>
        </w:rPr>
        <w:t>So</w:t>
      </w:r>
      <w:proofErr w:type="gramEnd"/>
      <w:r w:rsidRPr="00624C44">
        <w:rPr>
          <w:lang w:val="en-US"/>
        </w:rPr>
        <w:t xml:space="preserve"> </w:t>
      </w:r>
      <w:r w:rsidR="009B1841" w:rsidRPr="00624C44">
        <w:rPr>
          <w:lang w:val="en-US"/>
        </w:rPr>
        <w:t>complete</w:t>
      </w:r>
      <w:r w:rsidRPr="00624C44">
        <w:rPr>
          <w:lang w:val="en-US"/>
        </w:rPr>
        <w:t xml:space="preserve"> list is:</w:t>
      </w:r>
    </w:p>
    <w:p w14:paraId="15A157F3" w14:textId="2F59E2C7" w:rsidR="00B127A9" w:rsidRPr="00624C44" w:rsidRDefault="00B127A9" w:rsidP="00B127A9">
      <w:pPr>
        <w:rPr>
          <w:lang w:val="en-US"/>
        </w:rPr>
      </w:pPr>
      <w:r w:rsidRPr="00624C44">
        <w:rPr>
          <w:lang w:val="en-US"/>
        </w:rPr>
        <w:t xml:space="preserve">CM </w:t>
      </w:r>
      <w:r w:rsidR="009B1841" w:rsidRPr="00624C44">
        <w:rPr>
          <w:lang w:val="en-US"/>
        </w:rPr>
        <w:t xml:space="preserve">sends </w:t>
      </w:r>
      <w:r w:rsidRPr="00624C44">
        <w:rPr>
          <w:lang w:val="en-US"/>
        </w:rPr>
        <w:t>to TM on 6561</w:t>
      </w:r>
    </w:p>
    <w:p w14:paraId="491AAB91" w14:textId="05309960" w:rsidR="00B127A9" w:rsidRPr="00624C44" w:rsidRDefault="00B127A9" w:rsidP="00B127A9">
      <w:pPr>
        <w:rPr>
          <w:lang w:val="en-US"/>
        </w:rPr>
      </w:pPr>
      <w:r w:rsidRPr="00624C44">
        <w:rPr>
          <w:lang w:val="en-US"/>
        </w:rPr>
        <w:t xml:space="preserve">CM </w:t>
      </w:r>
      <w:r w:rsidR="009B1841" w:rsidRPr="00624C44">
        <w:rPr>
          <w:lang w:val="en-US"/>
        </w:rPr>
        <w:t xml:space="preserve">sends </w:t>
      </w:r>
      <w:r w:rsidRPr="00624C44">
        <w:rPr>
          <w:lang w:val="en-US"/>
        </w:rPr>
        <w:t>to ME on 6560</w:t>
      </w:r>
    </w:p>
    <w:p w14:paraId="7397EABA" w14:textId="6B898778" w:rsidR="00CA7668" w:rsidRPr="00624C44" w:rsidRDefault="00CA7668" w:rsidP="00CA7668">
      <w:pPr>
        <w:rPr>
          <w:lang w:val="en-US"/>
        </w:rPr>
      </w:pPr>
      <w:r w:rsidRPr="00624C44">
        <w:rPr>
          <w:lang w:val="en-US"/>
        </w:rPr>
        <w:t>CM sends to GUI on 6562</w:t>
      </w:r>
    </w:p>
    <w:p w14:paraId="58D9F625" w14:textId="45E2D6D3" w:rsidR="004C02B5" w:rsidRPr="00624C44" w:rsidRDefault="004C02B5" w:rsidP="00B127A9">
      <w:pPr>
        <w:rPr>
          <w:del w:id="406" w:author="motioncomposer" w:date="2017-12-21T19:52:00Z"/>
          <w:lang w:val="en-US"/>
        </w:rPr>
      </w:pPr>
      <w:del w:id="407" w:author="motioncomposer" w:date="2017-12-21T19:52:00Z">
        <w:r w:rsidRPr="00624C44">
          <w:rPr>
            <w:lang w:val="en-US"/>
          </w:rPr>
          <w:delText>CM sends to GUI on 6562</w:delText>
        </w:r>
      </w:del>
    </w:p>
    <w:p w14:paraId="76EA4169" w14:textId="2A4E03D7" w:rsidR="00B127A9" w:rsidRPr="00624C44" w:rsidRDefault="00B127A9" w:rsidP="00B127A9">
      <w:pPr>
        <w:rPr>
          <w:lang w:val="en-US"/>
        </w:rPr>
      </w:pPr>
      <w:r w:rsidRPr="00624C44">
        <w:rPr>
          <w:lang w:val="en-US"/>
        </w:rPr>
        <w:t xml:space="preserve">CM </w:t>
      </w:r>
      <w:r w:rsidR="009B1841" w:rsidRPr="00624C44">
        <w:rPr>
          <w:lang w:val="en-US"/>
        </w:rPr>
        <w:t>listens</w:t>
      </w:r>
      <w:r w:rsidRPr="00624C44">
        <w:rPr>
          <w:lang w:val="en-US"/>
        </w:rPr>
        <w:t xml:space="preserve"> TM on 6165</w:t>
      </w:r>
    </w:p>
    <w:p w14:paraId="18C7CCC1" w14:textId="77777777" w:rsidR="00483FD3" w:rsidRPr="00624C44" w:rsidRDefault="00483FD3" w:rsidP="00483FD3">
      <w:pPr>
        <w:rPr>
          <w:lang w:val="en-US"/>
        </w:rPr>
      </w:pPr>
      <w:r w:rsidRPr="00624C44">
        <w:rPr>
          <w:lang w:val="en-US"/>
        </w:rPr>
        <w:t>CM listens ME on 6065</w:t>
      </w:r>
    </w:p>
    <w:p w14:paraId="4406C568" w14:textId="29FB6B51" w:rsidR="00483FD3" w:rsidRPr="00624C44" w:rsidRDefault="00483FD3" w:rsidP="00483FD3">
      <w:pPr>
        <w:rPr>
          <w:lang w:val="en-US"/>
        </w:rPr>
      </w:pPr>
      <w:r w:rsidRPr="00624C44">
        <w:rPr>
          <w:lang w:val="en-US"/>
        </w:rPr>
        <w:t>CM listens GUI on 6265</w:t>
      </w:r>
    </w:p>
    <w:p w14:paraId="7F5D7E1B" w14:textId="12590EF2" w:rsidR="002A42C2" w:rsidRPr="00624C44" w:rsidRDefault="004C02B5" w:rsidP="00B127A9">
      <w:pPr>
        <w:rPr>
          <w:del w:id="408" w:author="motioncomposer" w:date="2017-12-21T19:52:00Z"/>
          <w:lang w:val="en-US"/>
        </w:rPr>
      </w:pPr>
      <w:del w:id="409" w:author="motioncomposer" w:date="2017-12-21T19:52:00Z">
        <w:r w:rsidRPr="00624C44">
          <w:rPr>
            <w:lang w:val="en-US"/>
          </w:rPr>
          <w:delText>CM listens GUI on 6062</w:delText>
        </w:r>
      </w:del>
    </w:p>
    <w:p w14:paraId="56FF1CBB" w14:textId="77777777" w:rsidR="00B127A9" w:rsidRPr="00624C44" w:rsidRDefault="00B127A9" w:rsidP="007A1E65">
      <w:pPr>
        <w:rPr>
          <w:lang w:val="en-US"/>
        </w:rPr>
      </w:pPr>
    </w:p>
    <w:p w14:paraId="360351A9" w14:textId="1697133F" w:rsidR="00B127A9" w:rsidRPr="00624C44" w:rsidRDefault="00B127A9" w:rsidP="00B127A9">
      <w:pPr>
        <w:rPr>
          <w:lang w:val="en-US"/>
        </w:rPr>
      </w:pPr>
      <w:r w:rsidRPr="00624C44">
        <w:rPr>
          <w:lang w:val="en-US"/>
        </w:rPr>
        <w:t xml:space="preserve">TM </w:t>
      </w:r>
      <w:r w:rsidR="009B1841" w:rsidRPr="00624C44">
        <w:rPr>
          <w:lang w:val="en-US"/>
        </w:rPr>
        <w:t xml:space="preserve">sends </w:t>
      </w:r>
      <w:r w:rsidRPr="00624C44">
        <w:rPr>
          <w:lang w:val="en-US"/>
        </w:rPr>
        <w:t xml:space="preserve">to </w:t>
      </w:r>
      <w:r w:rsidR="009B1841" w:rsidRPr="00624C44">
        <w:rPr>
          <w:lang w:val="en-US"/>
        </w:rPr>
        <w:t>CM on 6165</w:t>
      </w:r>
    </w:p>
    <w:p w14:paraId="38609D3B" w14:textId="2FCC2D51" w:rsidR="00B127A9" w:rsidRPr="00624C44" w:rsidRDefault="009B1841" w:rsidP="00B127A9">
      <w:pPr>
        <w:rPr>
          <w:lang w:val="en-US"/>
        </w:rPr>
      </w:pPr>
      <w:r w:rsidRPr="00624C44">
        <w:rPr>
          <w:lang w:val="en-US"/>
        </w:rPr>
        <w:t>TM sends to ME on 61</w:t>
      </w:r>
      <w:r w:rsidR="00B127A9" w:rsidRPr="00624C44">
        <w:rPr>
          <w:lang w:val="en-US"/>
        </w:rPr>
        <w:t>60</w:t>
      </w:r>
    </w:p>
    <w:p w14:paraId="6D7CBC4B" w14:textId="5D31C38C" w:rsidR="00B127A9" w:rsidRPr="00624C44" w:rsidRDefault="00B127A9" w:rsidP="00B127A9">
      <w:pPr>
        <w:rPr>
          <w:lang w:val="en-US"/>
        </w:rPr>
      </w:pPr>
      <w:r w:rsidRPr="00624C44">
        <w:rPr>
          <w:lang w:val="en-US"/>
        </w:rPr>
        <w:t xml:space="preserve">TM </w:t>
      </w:r>
      <w:r w:rsidR="009B1841" w:rsidRPr="00624C44">
        <w:rPr>
          <w:lang w:val="en-US"/>
        </w:rPr>
        <w:t>listens CM on 6561</w:t>
      </w:r>
    </w:p>
    <w:p w14:paraId="65507D9C" w14:textId="61BF0606" w:rsidR="00B127A9" w:rsidRPr="00624C44" w:rsidRDefault="009B1841" w:rsidP="00B127A9">
      <w:pPr>
        <w:rPr>
          <w:lang w:val="en-US"/>
        </w:rPr>
      </w:pPr>
      <w:r w:rsidRPr="00624C44">
        <w:rPr>
          <w:lang w:val="en-US"/>
        </w:rPr>
        <w:t>TM listens ME on 6061</w:t>
      </w:r>
    </w:p>
    <w:p w14:paraId="704C3111" w14:textId="77777777" w:rsidR="00B127A9" w:rsidRPr="00624C44" w:rsidRDefault="00B127A9" w:rsidP="007A1E65">
      <w:pPr>
        <w:rPr>
          <w:lang w:val="en-US"/>
        </w:rPr>
      </w:pPr>
    </w:p>
    <w:p w14:paraId="13E4E451" w14:textId="6AF720D5" w:rsidR="00B127A9" w:rsidRPr="00624C44" w:rsidRDefault="00B127A9" w:rsidP="00B127A9">
      <w:pPr>
        <w:rPr>
          <w:lang w:val="en-US"/>
        </w:rPr>
      </w:pPr>
      <w:r w:rsidRPr="00624C44">
        <w:rPr>
          <w:lang w:val="en-US"/>
        </w:rPr>
        <w:t xml:space="preserve">ME </w:t>
      </w:r>
      <w:r w:rsidR="009B1841" w:rsidRPr="00624C44">
        <w:rPr>
          <w:lang w:val="en-US"/>
        </w:rPr>
        <w:t>sends to TM on 60</w:t>
      </w:r>
      <w:r w:rsidRPr="00624C44">
        <w:rPr>
          <w:lang w:val="en-US"/>
        </w:rPr>
        <w:t>61</w:t>
      </w:r>
    </w:p>
    <w:p w14:paraId="4F17ACB3" w14:textId="2393F5F7" w:rsidR="00B127A9" w:rsidRPr="00624C44" w:rsidRDefault="00B127A9" w:rsidP="00B127A9">
      <w:pPr>
        <w:rPr>
          <w:lang w:val="en-US"/>
        </w:rPr>
      </w:pPr>
      <w:r w:rsidRPr="00624C44">
        <w:rPr>
          <w:lang w:val="en-US"/>
        </w:rPr>
        <w:t xml:space="preserve">ME </w:t>
      </w:r>
      <w:r w:rsidR="009B1841" w:rsidRPr="00624C44">
        <w:rPr>
          <w:lang w:val="en-US"/>
        </w:rPr>
        <w:t xml:space="preserve">sends </w:t>
      </w:r>
      <w:r w:rsidRPr="00624C44">
        <w:rPr>
          <w:lang w:val="en-US"/>
        </w:rPr>
        <w:t xml:space="preserve">to </w:t>
      </w:r>
      <w:r w:rsidR="009B1841" w:rsidRPr="00624C44">
        <w:rPr>
          <w:lang w:val="en-US"/>
        </w:rPr>
        <w:t>CM on 6065</w:t>
      </w:r>
    </w:p>
    <w:p w14:paraId="5A492E7C" w14:textId="45FC220D" w:rsidR="00B127A9" w:rsidRPr="00624C44" w:rsidRDefault="00B127A9" w:rsidP="00B127A9">
      <w:pPr>
        <w:rPr>
          <w:lang w:val="en-US"/>
        </w:rPr>
      </w:pPr>
      <w:r w:rsidRPr="00624C44">
        <w:rPr>
          <w:lang w:val="en-US"/>
        </w:rPr>
        <w:t xml:space="preserve">ME </w:t>
      </w:r>
      <w:r w:rsidR="009B1841" w:rsidRPr="00624C44">
        <w:rPr>
          <w:lang w:val="en-US"/>
        </w:rPr>
        <w:t>listens TM on 6160</w:t>
      </w:r>
    </w:p>
    <w:p w14:paraId="4489349F" w14:textId="65DAB150" w:rsidR="00B127A9" w:rsidRPr="00624C44" w:rsidRDefault="00B127A9" w:rsidP="00B127A9">
      <w:pPr>
        <w:rPr>
          <w:lang w:val="en-US"/>
        </w:rPr>
      </w:pPr>
      <w:r w:rsidRPr="00624C44">
        <w:rPr>
          <w:lang w:val="en-US"/>
        </w:rPr>
        <w:t xml:space="preserve">ME </w:t>
      </w:r>
      <w:r w:rsidR="009B1841" w:rsidRPr="00624C44">
        <w:rPr>
          <w:lang w:val="en-US"/>
        </w:rPr>
        <w:t>listens CM on 6560</w:t>
      </w:r>
    </w:p>
    <w:p w14:paraId="5BEFA6F5" w14:textId="77777777" w:rsidR="00B127A9" w:rsidRPr="00624C44" w:rsidRDefault="00B127A9" w:rsidP="007A1E65">
      <w:pPr>
        <w:rPr>
          <w:lang w:val="en-US"/>
        </w:rPr>
      </w:pPr>
    </w:p>
    <w:p w14:paraId="64B31875" w14:textId="1A180E32" w:rsidR="004C02B5" w:rsidRPr="00624C44" w:rsidRDefault="004C02B5" w:rsidP="004C02B5">
      <w:pPr>
        <w:rPr>
          <w:del w:id="410" w:author="motioncomposer" w:date="2017-12-21T19:52:00Z"/>
          <w:lang w:val="en-US"/>
        </w:rPr>
      </w:pPr>
      <w:del w:id="411" w:author="motioncomposer" w:date="2017-12-21T19:52:00Z">
        <w:r w:rsidRPr="00624C44">
          <w:rPr>
            <w:lang w:val="en-US"/>
          </w:rPr>
          <w:delText>GUI sends to CM on 6265</w:delText>
        </w:r>
      </w:del>
    </w:p>
    <w:p w14:paraId="036155FB" w14:textId="22534C3E" w:rsidR="004C02B5" w:rsidRPr="00624C44" w:rsidRDefault="004C02B5" w:rsidP="004C02B5">
      <w:pPr>
        <w:rPr>
          <w:del w:id="412" w:author="motioncomposer" w:date="2017-12-21T19:52:00Z"/>
          <w:lang w:val="en-US"/>
        </w:rPr>
      </w:pPr>
      <w:del w:id="413" w:author="motioncomposer" w:date="2017-12-21T19:52:00Z">
        <w:r w:rsidRPr="00624C44">
          <w:rPr>
            <w:lang w:val="en-US"/>
          </w:rPr>
          <w:delText>GUI listens CM on 6562</w:delText>
        </w:r>
      </w:del>
    </w:p>
    <w:p w14:paraId="6713F315" w14:textId="77777777" w:rsidR="004C02B5" w:rsidRPr="00624C44" w:rsidRDefault="004C02B5" w:rsidP="007A1E65">
      <w:pPr>
        <w:rPr>
          <w:del w:id="414" w:author="motioncomposer" w:date="2017-12-21T19:52:00Z"/>
          <w:lang w:val="en-US"/>
        </w:rPr>
      </w:pPr>
    </w:p>
    <w:p w14:paraId="12EE69ED" w14:textId="55159DB4" w:rsidR="00B127A9" w:rsidRPr="00624C44" w:rsidRDefault="009B1841" w:rsidP="007A1E65">
      <w:pPr>
        <w:rPr>
          <w:lang w:val="en-US"/>
        </w:rPr>
      </w:pPr>
      <w:r w:rsidRPr="00624C44">
        <w:rPr>
          <w:lang w:val="en-US"/>
        </w:rPr>
        <w:t>This arrangement is needed in order to prevent trying to bind the same port</w:t>
      </w:r>
      <w:del w:id="415" w:author="motioncomposer" w:date="2017-12-21T19:52:00Z">
        <w:r w:rsidR="004C02B5" w:rsidRPr="00624C44">
          <w:rPr>
            <w:lang w:val="en-US"/>
          </w:rPr>
          <w:delText>,</w:delText>
        </w:r>
      </w:del>
      <w:r w:rsidRPr="00624C44">
        <w:rPr>
          <w:lang w:val="en-US"/>
        </w:rPr>
        <w:t xml:space="preserve"> which gives an error since it is not implemented in all programming environments used.</w:t>
      </w:r>
    </w:p>
    <w:p w14:paraId="731AAEA0" w14:textId="77777777" w:rsidR="00EB14DC" w:rsidRPr="00624C44" w:rsidRDefault="00EB14DC" w:rsidP="007A1E65">
      <w:pPr>
        <w:rPr>
          <w:lang w:val="en-US"/>
        </w:rPr>
      </w:pPr>
    </w:p>
    <w:p w14:paraId="61AA2B15" w14:textId="35906E5A" w:rsidR="00EB14DC" w:rsidRPr="00624C44" w:rsidRDefault="00EB14DC" w:rsidP="00EB14DC">
      <w:pPr>
        <w:pStyle w:val="Heading4"/>
        <w:rPr>
          <w:lang w:val="en-US"/>
        </w:rPr>
      </w:pPr>
      <w:bookmarkStart w:id="416" w:name="_Toc380405751"/>
      <w:r w:rsidRPr="00624C44">
        <w:rPr>
          <w:lang w:val="en-US"/>
        </w:rPr>
        <w:t>Conventions</w:t>
      </w:r>
      <w:bookmarkEnd w:id="416"/>
    </w:p>
    <w:p w14:paraId="7739F7F9" w14:textId="4CBF2796" w:rsidR="00EB14DC" w:rsidRPr="00624C44" w:rsidRDefault="00EB14DC" w:rsidP="007A1E65">
      <w:pPr>
        <w:rPr>
          <w:lang w:val="en-US"/>
        </w:rPr>
      </w:pPr>
      <w:r w:rsidRPr="00624C44">
        <w:rPr>
          <w:lang w:val="en-US"/>
        </w:rPr>
        <w:t xml:space="preserve">In all messages that include </w:t>
      </w:r>
      <w:r w:rsidR="00A0317C" w:rsidRPr="00624C44">
        <w:rPr>
          <w:lang w:val="en-US"/>
        </w:rPr>
        <w:t>players’</w:t>
      </w:r>
      <w:r w:rsidRPr="00624C44">
        <w:rPr>
          <w:lang w:val="en-US"/>
        </w:rPr>
        <w:t xml:space="preserve"> id, </w:t>
      </w:r>
    </w:p>
    <w:p w14:paraId="5843A150" w14:textId="05EB09B7" w:rsidR="00EB14DC" w:rsidRPr="00624C44" w:rsidRDefault="00EB14DC" w:rsidP="007A1E65">
      <w:pPr>
        <w:rPr>
          <w:lang w:val="en-US"/>
        </w:rPr>
      </w:pPr>
      <w:r w:rsidRPr="00624C44">
        <w:rPr>
          <w:lang w:val="en-US"/>
        </w:rPr>
        <w:t xml:space="preserve">like /set/player/[id]/&lt;anything follows&gt; </w:t>
      </w:r>
    </w:p>
    <w:p w14:paraId="051D8A7C" w14:textId="02C66EC6" w:rsidR="00EB14DC" w:rsidRPr="00624C44" w:rsidRDefault="00AB5CC2" w:rsidP="007A1E65">
      <w:pPr>
        <w:rPr>
          <w:lang w:val="en-US"/>
        </w:rPr>
      </w:pPr>
      <w:r w:rsidRPr="00624C44">
        <w:rPr>
          <w:lang w:val="en-US"/>
        </w:rPr>
        <w:t>ex: “/set/player/0</w:t>
      </w:r>
      <w:r w:rsidR="00EB14DC" w:rsidRPr="00624C44">
        <w:rPr>
          <w:lang w:val="en-US"/>
        </w:rPr>
        <w:t>/</w:t>
      </w:r>
      <w:proofErr w:type="spellStart"/>
      <w:r w:rsidR="00EB14DC" w:rsidRPr="00624C44">
        <w:rPr>
          <w:lang w:val="en-US"/>
        </w:rPr>
        <w:t>soundban</w:t>
      </w:r>
      <w:r w:rsidR="00C57D0A" w:rsidRPr="00624C44">
        <w:rPr>
          <w:lang w:val="en-US"/>
        </w:rPr>
        <w:t>ks</w:t>
      </w:r>
      <w:proofErr w:type="spellEnd"/>
      <w:proofErr w:type="gramStart"/>
      <w:r w:rsidR="00C57D0A" w:rsidRPr="00624C44">
        <w:rPr>
          <w:lang w:val="en-US"/>
        </w:rPr>
        <w:t>/[</w:t>
      </w:r>
      <w:proofErr w:type="gramEnd"/>
      <w:r w:rsidR="00C57D0A" w:rsidRPr="00624C44">
        <w:rPr>
          <w:lang w:val="en-US"/>
        </w:rPr>
        <w:t>#]/list piano flute guitar”</w:t>
      </w:r>
    </w:p>
    <w:p w14:paraId="24E06781" w14:textId="4FEF9847" w:rsidR="00EB14DC" w:rsidRPr="00624C44" w:rsidRDefault="00EB14DC" w:rsidP="007A1E65">
      <w:pPr>
        <w:rPr>
          <w:lang w:val="en-US"/>
        </w:rPr>
      </w:pPr>
      <w:r w:rsidRPr="00624C44">
        <w:rPr>
          <w:lang w:val="en-US"/>
        </w:rPr>
        <w:t>always</w:t>
      </w:r>
    </w:p>
    <w:p w14:paraId="72861A04" w14:textId="458B0677" w:rsidR="00EB14DC" w:rsidRPr="00624C44" w:rsidRDefault="00EB14DC" w:rsidP="00EB14DC">
      <w:pPr>
        <w:rPr>
          <w:lang w:val="en-US"/>
        </w:rPr>
      </w:pPr>
      <w:bookmarkStart w:id="417" w:name="_Toc365022689"/>
      <w:bookmarkStart w:id="418" w:name="_Toc369191176"/>
      <w:r w:rsidRPr="00624C44">
        <w:rPr>
          <w:lang w:val="en-US"/>
        </w:rPr>
        <w:t>[id] = 0 indicates 1</w:t>
      </w:r>
      <w:r w:rsidRPr="00624C44">
        <w:rPr>
          <w:vertAlign w:val="superscript"/>
          <w:lang w:val="en-US"/>
        </w:rPr>
        <w:t>st</w:t>
      </w:r>
      <w:r w:rsidRPr="00624C44">
        <w:rPr>
          <w:lang w:val="en-US"/>
        </w:rPr>
        <w:t xml:space="preserve"> player</w:t>
      </w:r>
    </w:p>
    <w:p w14:paraId="1DA0F8DA" w14:textId="3B20C913" w:rsidR="00EB14DC" w:rsidRPr="00624C44" w:rsidRDefault="00EB14DC" w:rsidP="00EB14DC">
      <w:pPr>
        <w:rPr>
          <w:lang w:val="en-US"/>
        </w:rPr>
      </w:pPr>
      <w:r w:rsidRPr="00624C44">
        <w:rPr>
          <w:lang w:val="en-US"/>
        </w:rPr>
        <w:t>[id] = 1 indicates 1</w:t>
      </w:r>
      <w:r w:rsidRPr="00624C44">
        <w:rPr>
          <w:vertAlign w:val="superscript"/>
          <w:lang w:val="en-US"/>
        </w:rPr>
        <w:t>st</w:t>
      </w:r>
      <w:r w:rsidRPr="00624C44">
        <w:rPr>
          <w:lang w:val="en-US"/>
        </w:rPr>
        <w:t xml:space="preserve"> player</w:t>
      </w:r>
    </w:p>
    <w:p w14:paraId="7B1312FC" w14:textId="5C5E7224" w:rsidR="00EB14DC" w:rsidRPr="00624C44" w:rsidRDefault="00EB14DC" w:rsidP="00EB14DC">
      <w:pPr>
        <w:rPr>
          <w:lang w:val="en-US"/>
        </w:rPr>
      </w:pPr>
      <w:r w:rsidRPr="00624C44">
        <w:rPr>
          <w:lang w:val="en-US"/>
        </w:rPr>
        <w:t xml:space="preserve">[id] = 2 indicates </w:t>
      </w:r>
      <w:r w:rsidR="00C57D0A" w:rsidRPr="00624C44">
        <w:rPr>
          <w:lang w:val="en-US"/>
        </w:rPr>
        <w:t>2</w:t>
      </w:r>
      <w:r w:rsidR="00C57D0A" w:rsidRPr="00624C44">
        <w:rPr>
          <w:vertAlign w:val="superscript"/>
          <w:lang w:val="en-US"/>
        </w:rPr>
        <w:t>nd</w:t>
      </w:r>
      <w:r w:rsidR="00C57D0A" w:rsidRPr="00624C44">
        <w:rPr>
          <w:lang w:val="en-US"/>
        </w:rPr>
        <w:t xml:space="preserve"> </w:t>
      </w:r>
      <w:r w:rsidRPr="00624C44">
        <w:rPr>
          <w:lang w:val="en-US"/>
        </w:rPr>
        <w:t>player</w:t>
      </w:r>
    </w:p>
    <w:p w14:paraId="7B0DA5F9" w14:textId="77777777" w:rsidR="00C57D0A" w:rsidRPr="00624C44" w:rsidRDefault="00C57D0A" w:rsidP="00C57D0A">
      <w:pPr>
        <w:rPr>
          <w:lang w:val="en-US"/>
        </w:rPr>
      </w:pPr>
      <w:r w:rsidRPr="00624C44">
        <w:rPr>
          <w:lang w:val="en-US"/>
        </w:rPr>
        <w:t>ex: “/set/player/0/</w:t>
      </w:r>
      <w:proofErr w:type="spellStart"/>
      <w:r w:rsidRPr="00624C44">
        <w:rPr>
          <w:lang w:val="en-US"/>
        </w:rPr>
        <w:t>soundbanks</w:t>
      </w:r>
      <w:proofErr w:type="spellEnd"/>
      <w:proofErr w:type="gramStart"/>
      <w:r w:rsidRPr="00624C44">
        <w:rPr>
          <w:lang w:val="en-US"/>
        </w:rPr>
        <w:t>/[</w:t>
      </w:r>
      <w:proofErr w:type="gram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1</w:t>
      </w:r>
      <w:r w:rsidRPr="00624C44">
        <w:rPr>
          <w:vertAlign w:val="superscript"/>
          <w:lang w:val="en-US"/>
        </w:rPr>
        <w:t>st</w:t>
      </w:r>
      <w:r w:rsidRPr="00624C44">
        <w:rPr>
          <w:lang w:val="en-US"/>
        </w:rPr>
        <w:t xml:space="preserve"> player </w:t>
      </w:r>
    </w:p>
    <w:p w14:paraId="55A532D3" w14:textId="093EEDA6" w:rsidR="00C57D0A" w:rsidRPr="00624C44" w:rsidRDefault="00C57D0A" w:rsidP="00C57D0A">
      <w:pPr>
        <w:rPr>
          <w:lang w:val="en-US"/>
        </w:rPr>
      </w:pPr>
      <w:r w:rsidRPr="00624C44">
        <w:rPr>
          <w:lang w:val="en-US"/>
        </w:rPr>
        <w:t>ex: “/set/player/1/</w:t>
      </w:r>
      <w:proofErr w:type="spellStart"/>
      <w:r w:rsidRPr="00624C44">
        <w:rPr>
          <w:lang w:val="en-US"/>
        </w:rPr>
        <w:t>soundbanks</w:t>
      </w:r>
      <w:proofErr w:type="spellEnd"/>
      <w:proofErr w:type="gramStart"/>
      <w:r w:rsidRPr="00624C44">
        <w:rPr>
          <w:lang w:val="en-US"/>
        </w:rPr>
        <w:t>/[</w:t>
      </w:r>
      <w:proofErr w:type="gram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1</w:t>
      </w:r>
      <w:r w:rsidRPr="00624C44">
        <w:rPr>
          <w:vertAlign w:val="superscript"/>
          <w:lang w:val="en-US"/>
        </w:rPr>
        <w:t>st</w:t>
      </w:r>
      <w:r w:rsidRPr="00624C44">
        <w:rPr>
          <w:lang w:val="en-US"/>
        </w:rPr>
        <w:t xml:space="preserve"> player </w:t>
      </w:r>
    </w:p>
    <w:p w14:paraId="3D9B9BC0" w14:textId="3236B8A6" w:rsidR="00C57D0A" w:rsidRPr="00624C44" w:rsidRDefault="00C57D0A" w:rsidP="00C57D0A">
      <w:pPr>
        <w:rPr>
          <w:lang w:val="en-US"/>
        </w:rPr>
      </w:pPr>
      <w:r w:rsidRPr="00624C44">
        <w:rPr>
          <w:lang w:val="en-US"/>
        </w:rPr>
        <w:t>ex: “/set/player/2/</w:t>
      </w:r>
      <w:proofErr w:type="spellStart"/>
      <w:r w:rsidRPr="00624C44">
        <w:rPr>
          <w:lang w:val="en-US"/>
        </w:rPr>
        <w:t>soundbanks</w:t>
      </w:r>
      <w:proofErr w:type="spellEnd"/>
      <w:proofErr w:type="gramStart"/>
      <w:r w:rsidRPr="00624C44">
        <w:rPr>
          <w:lang w:val="en-US"/>
        </w:rPr>
        <w:t>/[</w:t>
      </w:r>
      <w:proofErr w:type="gram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2</w:t>
      </w:r>
      <w:r w:rsidRPr="00624C44">
        <w:rPr>
          <w:vertAlign w:val="superscript"/>
          <w:lang w:val="en-US"/>
        </w:rPr>
        <w:t>nd</w:t>
      </w:r>
      <w:r w:rsidRPr="00624C44">
        <w:rPr>
          <w:lang w:val="en-US"/>
        </w:rPr>
        <w:t xml:space="preserve">  player </w:t>
      </w:r>
    </w:p>
    <w:p w14:paraId="1389AE8D" w14:textId="2F49B2C0" w:rsidR="00C95131" w:rsidRPr="00624C44" w:rsidRDefault="00C57D0A" w:rsidP="00EB14DC">
      <w:pPr>
        <w:rPr>
          <w:lang w:val="en-US"/>
        </w:rPr>
      </w:pPr>
      <w:r w:rsidRPr="00624C44">
        <w:rPr>
          <w:lang w:val="en-US"/>
        </w:rPr>
        <w:t>BUT</w:t>
      </w:r>
    </w:p>
    <w:p w14:paraId="559275D3" w14:textId="44F2AC03" w:rsidR="00C57D0A" w:rsidRPr="00624C44" w:rsidRDefault="00C57D0A" w:rsidP="00EB14DC">
      <w:pPr>
        <w:rPr>
          <w:lang w:val="en-US"/>
        </w:rPr>
      </w:pPr>
      <w:r w:rsidRPr="00624C44">
        <w:rPr>
          <w:lang w:val="en-US"/>
        </w:rPr>
        <w:t>For the zones 0 and 1 respecti</w:t>
      </w:r>
      <w:r w:rsidR="004C02B5" w:rsidRPr="00624C44">
        <w:rPr>
          <w:lang w:val="en-US"/>
        </w:rPr>
        <w:t xml:space="preserve">vely indicates zone 1 and zone </w:t>
      </w:r>
      <w:ins w:id="419" w:author="motioncomposer" w:date="2017-12-21T19:52:00Z">
        <w:r w:rsidRPr="00624C44">
          <w:rPr>
            <w:lang w:val="en-US"/>
          </w:rPr>
          <w:t>1</w:t>
        </w:r>
      </w:ins>
      <w:del w:id="420" w:author="motioncomposer" w:date="2017-12-21T19:52:00Z">
        <w:r w:rsidR="004C02B5" w:rsidRPr="00624C44">
          <w:rPr>
            <w:lang w:val="en-US"/>
          </w:rPr>
          <w:delText>2</w:delText>
        </w:r>
      </w:del>
    </w:p>
    <w:p w14:paraId="31DE1CE6" w14:textId="57D027CC" w:rsidR="00552D2B" w:rsidRPr="00624C44" w:rsidRDefault="00552D2B" w:rsidP="00552D2B">
      <w:pPr>
        <w:rPr>
          <w:lang w:val="en-US"/>
        </w:rPr>
      </w:pPr>
      <w:r w:rsidRPr="00624C44">
        <w:rPr>
          <w:lang w:val="en-US"/>
        </w:rPr>
        <w:t>ex: “/set/zone/0/</w:t>
      </w:r>
      <w:proofErr w:type="spellStart"/>
      <w:r w:rsidRPr="00624C44">
        <w:rPr>
          <w:lang w:val="en-US"/>
        </w:rPr>
        <w:t>soundbanks</w:t>
      </w:r>
      <w:proofErr w:type="spellEnd"/>
      <w:proofErr w:type="gramStart"/>
      <w:r w:rsidRPr="00624C44">
        <w:rPr>
          <w:lang w:val="en-US"/>
        </w:rPr>
        <w:t>/[</w:t>
      </w:r>
      <w:proofErr w:type="gram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1</w:t>
      </w:r>
      <w:r w:rsidRPr="00624C44">
        <w:rPr>
          <w:vertAlign w:val="superscript"/>
          <w:lang w:val="en-US"/>
        </w:rPr>
        <w:t>st</w:t>
      </w:r>
      <w:r w:rsidRPr="00624C44">
        <w:rPr>
          <w:lang w:val="en-US"/>
        </w:rPr>
        <w:t xml:space="preserve"> zone (= </w:t>
      </w:r>
      <w:proofErr w:type="spellStart"/>
      <w:r w:rsidRPr="00624C44">
        <w:rPr>
          <w:lang w:val="en-US"/>
        </w:rPr>
        <w:t>zone</w:t>
      </w:r>
      <w:proofErr w:type="spellEnd"/>
      <w:r w:rsidRPr="00624C44">
        <w:rPr>
          <w:lang w:val="en-US"/>
        </w:rPr>
        <w:t xml:space="preserve"> 1)</w:t>
      </w:r>
    </w:p>
    <w:p w14:paraId="31077A53" w14:textId="67939500" w:rsidR="00552D2B" w:rsidRPr="00624C44" w:rsidRDefault="00552D2B" w:rsidP="00552D2B">
      <w:pPr>
        <w:rPr>
          <w:lang w:val="en-US"/>
        </w:rPr>
      </w:pPr>
      <w:r w:rsidRPr="00624C44">
        <w:rPr>
          <w:lang w:val="en-US"/>
        </w:rPr>
        <w:t>ex: “/set/zone/1/</w:t>
      </w:r>
      <w:proofErr w:type="spellStart"/>
      <w:r w:rsidRPr="00624C44">
        <w:rPr>
          <w:lang w:val="en-US"/>
        </w:rPr>
        <w:t>soundbanks</w:t>
      </w:r>
      <w:proofErr w:type="spellEnd"/>
      <w:proofErr w:type="gramStart"/>
      <w:r w:rsidRPr="00624C44">
        <w:rPr>
          <w:lang w:val="en-US"/>
        </w:rPr>
        <w:t>/[</w:t>
      </w:r>
      <w:proofErr w:type="gram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2</w:t>
      </w:r>
      <w:r w:rsidRPr="00624C44">
        <w:rPr>
          <w:vertAlign w:val="superscript"/>
          <w:lang w:val="en-US"/>
        </w:rPr>
        <w:t xml:space="preserve">nd </w:t>
      </w:r>
      <w:r w:rsidRPr="00624C44">
        <w:rPr>
          <w:lang w:val="en-US"/>
        </w:rPr>
        <w:t xml:space="preserve"> zone (= </w:t>
      </w:r>
      <w:proofErr w:type="spellStart"/>
      <w:r w:rsidRPr="00624C44">
        <w:rPr>
          <w:lang w:val="en-US"/>
        </w:rPr>
        <w:t>zone</w:t>
      </w:r>
      <w:proofErr w:type="spellEnd"/>
      <w:r w:rsidRPr="00624C44">
        <w:rPr>
          <w:lang w:val="en-US"/>
        </w:rPr>
        <w:t xml:space="preserve"> 2)</w:t>
      </w:r>
    </w:p>
    <w:p w14:paraId="1689608D" w14:textId="77777777" w:rsidR="00C57D0A" w:rsidRPr="00624C44" w:rsidRDefault="00C57D0A" w:rsidP="00EB14DC">
      <w:pPr>
        <w:rPr>
          <w:lang w:val="en-US"/>
        </w:rPr>
      </w:pPr>
    </w:p>
    <w:p w14:paraId="54C3CA6A" w14:textId="7E81D342" w:rsidR="00EB14DC" w:rsidRPr="00624C44" w:rsidRDefault="00C57D0A" w:rsidP="00EB14DC">
      <w:pPr>
        <w:rPr>
          <w:lang w:val="en-US"/>
        </w:rPr>
      </w:pPr>
      <w:r w:rsidRPr="00624C44">
        <w:rPr>
          <w:lang w:val="en-US"/>
        </w:rPr>
        <w:t>AND</w:t>
      </w:r>
    </w:p>
    <w:p w14:paraId="35B1C285" w14:textId="1C00C07E" w:rsidR="00EB14DC" w:rsidRPr="00624C44" w:rsidRDefault="00EB14DC" w:rsidP="00EB14DC">
      <w:pPr>
        <w:rPr>
          <w:lang w:val="en-US"/>
        </w:rPr>
      </w:pPr>
      <w:r w:rsidRPr="00624C44">
        <w:rPr>
          <w:lang w:val="en-US"/>
        </w:rPr>
        <w:t>No [id] &gt; indicates both players, like</w:t>
      </w:r>
    </w:p>
    <w:p w14:paraId="5A2FE939" w14:textId="464FF803" w:rsidR="00EB14DC" w:rsidRPr="00624C44" w:rsidRDefault="00C95131" w:rsidP="00EB14DC">
      <w:pPr>
        <w:rPr>
          <w:lang w:val="en-US"/>
        </w:rPr>
      </w:pPr>
      <w:r w:rsidRPr="00624C44">
        <w:rPr>
          <w:lang w:val="en-US"/>
        </w:rPr>
        <w:t>/set/player</w:t>
      </w:r>
      <w:r w:rsidR="00EB14DC" w:rsidRPr="00624C44">
        <w:rPr>
          <w:lang w:val="en-US"/>
        </w:rPr>
        <w:t>/&lt;anything follows&gt;</w:t>
      </w:r>
    </w:p>
    <w:p w14:paraId="18257D58" w14:textId="0F04CCD3" w:rsidR="00AB5CC2" w:rsidRPr="00624C44" w:rsidRDefault="00AB5CC2" w:rsidP="00AB5CC2">
      <w:pPr>
        <w:rPr>
          <w:lang w:val="en-US"/>
        </w:rPr>
      </w:pPr>
      <w:r w:rsidRPr="00624C44">
        <w:rPr>
          <w:lang w:val="en-US"/>
        </w:rPr>
        <w:t>ex: “/set/player/</w:t>
      </w:r>
      <w:proofErr w:type="spellStart"/>
      <w:r w:rsidRPr="00624C44">
        <w:rPr>
          <w:lang w:val="en-US"/>
        </w:rPr>
        <w:t>soundbanks</w:t>
      </w:r>
      <w:proofErr w:type="spellEnd"/>
      <w:proofErr w:type="gramStart"/>
      <w:r w:rsidRPr="00624C44">
        <w:rPr>
          <w:lang w:val="en-US"/>
        </w:rPr>
        <w:t>/[</w:t>
      </w:r>
      <w:proofErr w:type="gram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player</w:t>
      </w:r>
      <w:r w:rsidR="00C95131" w:rsidRPr="00624C44">
        <w:rPr>
          <w:lang w:val="en-US"/>
        </w:rPr>
        <w:t xml:space="preserve"> 1 &amp; player 2</w:t>
      </w:r>
    </w:p>
    <w:p w14:paraId="23FA0AC6" w14:textId="4A7C2692" w:rsidR="00C95131" w:rsidRPr="00624C44" w:rsidRDefault="00C95131" w:rsidP="00AB5CC2">
      <w:pPr>
        <w:rPr>
          <w:lang w:val="en-US"/>
        </w:rPr>
      </w:pPr>
      <w:r w:rsidRPr="00624C44">
        <w:rPr>
          <w:lang w:val="en-US"/>
        </w:rPr>
        <w:t>and both zones, like</w:t>
      </w:r>
    </w:p>
    <w:p w14:paraId="1B40994D" w14:textId="04EA6CCD" w:rsidR="00C95131" w:rsidRPr="00624C44" w:rsidRDefault="00C95131" w:rsidP="00C95131">
      <w:pPr>
        <w:rPr>
          <w:lang w:val="en-US"/>
        </w:rPr>
      </w:pPr>
      <w:r w:rsidRPr="00624C44">
        <w:rPr>
          <w:lang w:val="en-US"/>
        </w:rPr>
        <w:t>/set/zone/&lt;anything follows&gt;</w:t>
      </w:r>
    </w:p>
    <w:p w14:paraId="1A277D99" w14:textId="292549B5" w:rsidR="00C95131" w:rsidRPr="00624C44" w:rsidRDefault="00C95131" w:rsidP="00C95131">
      <w:pPr>
        <w:rPr>
          <w:lang w:val="en-US"/>
        </w:rPr>
      </w:pPr>
      <w:r w:rsidRPr="00624C44">
        <w:rPr>
          <w:lang w:val="en-US"/>
        </w:rPr>
        <w:t>ex: “/set/zone/</w:t>
      </w:r>
      <w:proofErr w:type="spellStart"/>
      <w:r w:rsidRPr="00624C44">
        <w:rPr>
          <w:lang w:val="en-US"/>
        </w:rPr>
        <w:t>soundbanks</w:t>
      </w:r>
      <w:proofErr w:type="spellEnd"/>
      <w:proofErr w:type="gramStart"/>
      <w:r w:rsidRPr="00624C44">
        <w:rPr>
          <w:lang w:val="en-US"/>
        </w:rPr>
        <w:t>/[</w:t>
      </w:r>
      <w:proofErr w:type="gramEnd"/>
      <w:r w:rsidRPr="00624C44">
        <w:rPr>
          <w:lang w:val="en-US"/>
        </w:rPr>
        <w:t xml:space="preserve">#]/list piano flute guitar” </w:t>
      </w:r>
      <w:proofErr w:type="spellStart"/>
      <w:r w:rsidRPr="00624C44">
        <w:rPr>
          <w:lang w:val="en-US"/>
        </w:rPr>
        <w:t>sounbank</w:t>
      </w:r>
      <w:proofErr w:type="spellEnd"/>
      <w:r w:rsidRPr="00624C44">
        <w:rPr>
          <w:lang w:val="en-US"/>
        </w:rPr>
        <w:t xml:space="preserve"> list for </w:t>
      </w:r>
      <w:r w:rsidR="00C57D0A" w:rsidRPr="00624C44">
        <w:rPr>
          <w:lang w:val="en-US"/>
        </w:rPr>
        <w:t>zone</w:t>
      </w:r>
      <w:r w:rsidRPr="00624C44">
        <w:rPr>
          <w:lang w:val="en-US"/>
        </w:rPr>
        <w:t xml:space="preserve"> 1 &amp; player 2</w:t>
      </w:r>
    </w:p>
    <w:p w14:paraId="06D44346" w14:textId="77777777" w:rsidR="00AB5CC2" w:rsidRPr="00624C44" w:rsidRDefault="00AB5CC2" w:rsidP="00EB14DC">
      <w:pPr>
        <w:rPr>
          <w:lang w:val="en-US"/>
        </w:rPr>
      </w:pPr>
    </w:p>
    <w:p w14:paraId="28CC5C59" w14:textId="67FA1DF0" w:rsidR="007A1E65" w:rsidRPr="00624C44" w:rsidRDefault="007A1E65" w:rsidP="00833C12">
      <w:pPr>
        <w:pStyle w:val="Heading3"/>
        <w:rPr>
          <w:lang w:val="en-US"/>
        </w:rPr>
      </w:pPr>
      <w:bookmarkStart w:id="421" w:name="_Toc380405752"/>
      <w:r w:rsidRPr="00624C44">
        <w:rPr>
          <w:lang w:val="en-US"/>
        </w:rPr>
        <w:lastRenderedPageBreak/>
        <w:t>Musical Environment(s) Initialization Sequence</w:t>
      </w:r>
      <w:bookmarkEnd w:id="417"/>
      <w:bookmarkEnd w:id="418"/>
      <w:bookmarkEnd w:id="421"/>
    </w:p>
    <w:p w14:paraId="602426C6" w14:textId="77777777" w:rsidR="007A1E65" w:rsidRPr="00624C44" w:rsidRDefault="007A1E65" w:rsidP="007A1E65">
      <w:pPr>
        <w:rPr>
          <w:lang w:val="en-US"/>
        </w:rPr>
      </w:pPr>
      <w:r w:rsidRPr="00624C44">
        <w:rPr>
          <w:lang w:val="en-US"/>
        </w:rPr>
        <w:t xml:space="preserve">CM starts the selected ME application. Then </w:t>
      </w:r>
    </w:p>
    <w:p w14:paraId="65F06DEB" w14:textId="77777777" w:rsidR="007A1E65" w:rsidRPr="00624C44" w:rsidRDefault="007A1E65" w:rsidP="007A1E65">
      <w:pPr>
        <w:ind w:left="360"/>
        <w:rPr>
          <w:lang w:val="en-US"/>
        </w:rPr>
      </w:pPr>
    </w:p>
    <w:tbl>
      <w:tblPr>
        <w:tblpPr w:leftFromText="180" w:rightFromText="180" w:vertAnchor="text" w:tblpX="81" w:tblpY="1"/>
        <w:tblW w:w="94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24"/>
        <w:gridCol w:w="968"/>
        <w:gridCol w:w="3194"/>
        <w:gridCol w:w="709"/>
        <w:gridCol w:w="1133"/>
        <w:gridCol w:w="2837"/>
      </w:tblGrid>
      <w:tr w:rsidR="007A1E65" w:rsidRPr="00624C44" w14:paraId="27ABE5EF" w14:textId="77777777" w:rsidTr="007A1E65">
        <w:trPr>
          <w:trHeight w:val="720"/>
        </w:trPr>
        <w:tc>
          <w:tcPr>
            <w:tcW w:w="624" w:type="dxa"/>
            <w:shd w:val="clear" w:color="auto" w:fill="F2F2F2" w:themeFill="background1" w:themeFillShade="F2"/>
          </w:tcPr>
          <w:p w14:paraId="53B5B11A" w14:textId="77777777" w:rsidR="007A1E65" w:rsidRPr="00624C44" w:rsidRDefault="007A1E65" w:rsidP="007A1E65">
            <w:pPr>
              <w:rPr>
                <w:lang w:val="en-US"/>
              </w:rPr>
            </w:pPr>
            <w:r w:rsidRPr="00624C44">
              <w:rPr>
                <w:lang w:val="en-US"/>
              </w:rPr>
              <w:t>#</w:t>
            </w:r>
          </w:p>
        </w:tc>
        <w:tc>
          <w:tcPr>
            <w:tcW w:w="968" w:type="dxa"/>
            <w:shd w:val="clear" w:color="auto" w:fill="F2F2F2" w:themeFill="background1" w:themeFillShade="F2"/>
          </w:tcPr>
          <w:p w14:paraId="7C581F63" w14:textId="77777777" w:rsidR="007A1E65" w:rsidRPr="00624C44" w:rsidRDefault="007A1E65" w:rsidP="007A1E65">
            <w:pPr>
              <w:rPr>
                <w:lang w:val="en-US"/>
              </w:rPr>
            </w:pPr>
            <w:r w:rsidRPr="00624C44">
              <w:rPr>
                <w:lang w:val="en-US"/>
              </w:rPr>
              <w:t>direction</w:t>
            </w:r>
          </w:p>
        </w:tc>
        <w:tc>
          <w:tcPr>
            <w:tcW w:w="5036" w:type="dxa"/>
            <w:gridSpan w:val="3"/>
            <w:shd w:val="clear" w:color="auto" w:fill="F2F2F2" w:themeFill="background1" w:themeFillShade="F2"/>
          </w:tcPr>
          <w:p w14:paraId="5BB91D36" w14:textId="77777777" w:rsidR="007A1E65" w:rsidRPr="00624C44" w:rsidRDefault="007A1E65" w:rsidP="007A1E65">
            <w:pPr>
              <w:rPr>
                <w:lang w:val="en-US"/>
              </w:rPr>
            </w:pPr>
            <w:r w:rsidRPr="00624C44">
              <w:rPr>
                <w:lang w:val="en-US"/>
              </w:rPr>
              <w:t>OSC message</w:t>
            </w:r>
          </w:p>
          <w:p w14:paraId="67A29162" w14:textId="77777777" w:rsidR="007A1E65" w:rsidRPr="00624C44" w:rsidRDefault="007A1E65" w:rsidP="007A1E65">
            <w:pPr>
              <w:rPr>
                <w:lang w:val="en-US"/>
              </w:rPr>
            </w:pPr>
            <w:r w:rsidRPr="00624C44">
              <w:rPr>
                <w:lang w:val="en-US"/>
              </w:rPr>
              <w:t xml:space="preserve">address pattern, </w:t>
            </w:r>
            <w:proofErr w:type="spellStart"/>
            <w:r w:rsidRPr="00624C44">
              <w:rPr>
                <w:lang w:val="en-US"/>
              </w:rPr>
              <w:t>typetag</w:t>
            </w:r>
            <w:proofErr w:type="spellEnd"/>
            <w:r w:rsidRPr="00624C44">
              <w:rPr>
                <w:lang w:val="en-US"/>
              </w:rPr>
              <w:t>, argument</w:t>
            </w:r>
          </w:p>
          <w:p w14:paraId="62B0449A" w14:textId="77777777" w:rsidR="007A1E65" w:rsidRPr="00624C44" w:rsidRDefault="007A1E65" w:rsidP="007A1E65">
            <w:pPr>
              <w:rPr>
                <w:lang w:val="en-US"/>
              </w:rPr>
            </w:pPr>
          </w:p>
        </w:tc>
        <w:tc>
          <w:tcPr>
            <w:tcW w:w="2837" w:type="dxa"/>
            <w:shd w:val="clear" w:color="auto" w:fill="F2F2F2" w:themeFill="background1" w:themeFillShade="F2"/>
          </w:tcPr>
          <w:p w14:paraId="1F44A648" w14:textId="77777777" w:rsidR="007A1E65" w:rsidRPr="00624C44" w:rsidRDefault="007A1E65" w:rsidP="007A1E65">
            <w:pPr>
              <w:rPr>
                <w:lang w:val="en-US"/>
              </w:rPr>
            </w:pPr>
            <w:r w:rsidRPr="00624C44">
              <w:rPr>
                <w:lang w:val="en-US"/>
              </w:rPr>
              <w:t>information</w:t>
            </w:r>
          </w:p>
        </w:tc>
      </w:tr>
      <w:tr w:rsidR="007A1E65" w:rsidRPr="00624C44" w14:paraId="4C5CF7B4" w14:textId="77777777" w:rsidTr="00483FD3">
        <w:trPr>
          <w:trHeight w:val="520"/>
        </w:trPr>
        <w:tc>
          <w:tcPr>
            <w:tcW w:w="624" w:type="dxa"/>
          </w:tcPr>
          <w:p w14:paraId="08A0CA22" w14:textId="77777777" w:rsidR="007A1E65" w:rsidRPr="00624C44" w:rsidRDefault="007A1E65" w:rsidP="007A1E65">
            <w:pPr>
              <w:rPr>
                <w:lang w:val="en-US"/>
              </w:rPr>
            </w:pPr>
            <w:r w:rsidRPr="00624C44">
              <w:rPr>
                <w:lang w:val="en-US"/>
              </w:rPr>
              <w:t>1</w:t>
            </w:r>
          </w:p>
        </w:tc>
        <w:tc>
          <w:tcPr>
            <w:tcW w:w="968" w:type="dxa"/>
          </w:tcPr>
          <w:p w14:paraId="1B7738B2" w14:textId="77777777" w:rsidR="007A1E65" w:rsidRPr="00624C44" w:rsidRDefault="007A1E65" w:rsidP="007A1E65">
            <w:pPr>
              <w:rPr>
                <w:lang w:val="en-US"/>
              </w:rPr>
            </w:pPr>
            <w:r w:rsidRPr="00624C44">
              <w:rPr>
                <w:b/>
                <w:lang w:val="en-US"/>
              </w:rPr>
              <w:t>ME</w:t>
            </w:r>
            <w:r w:rsidRPr="00624C44">
              <w:rPr>
                <w:lang w:val="en-US"/>
              </w:rPr>
              <w:t xml:space="preserve"> to </w:t>
            </w:r>
            <w:r w:rsidRPr="00624C44">
              <w:rPr>
                <w:b/>
                <w:color w:val="FF0000"/>
                <w:lang w:val="en-US"/>
              </w:rPr>
              <w:t>CM</w:t>
            </w:r>
          </w:p>
        </w:tc>
        <w:tc>
          <w:tcPr>
            <w:tcW w:w="3194" w:type="dxa"/>
          </w:tcPr>
          <w:p w14:paraId="47C6BCEF" w14:textId="6126A91C" w:rsidR="007A1E65" w:rsidRPr="00624C44" w:rsidRDefault="007A1E65" w:rsidP="007A1E65">
            <w:pPr>
              <w:rPr>
                <w:lang w:val="en-US"/>
              </w:rPr>
            </w:pPr>
            <w:r w:rsidRPr="00624C44">
              <w:rPr>
                <w:lang w:val="en-US"/>
              </w:rPr>
              <w:t>/set/</w:t>
            </w:r>
            <w:r w:rsidR="004B6A82" w:rsidRPr="00624C44">
              <w:rPr>
                <w:lang w:val="en-US"/>
              </w:rPr>
              <w:t>ME/</w:t>
            </w:r>
            <w:r w:rsidRPr="00624C44">
              <w:rPr>
                <w:lang w:val="en-US"/>
              </w:rPr>
              <w:t xml:space="preserve">loaded </w:t>
            </w:r>
          </w:p>
        </w:tc>
        <w:tc>
          <w:tcPr>
            <w:tcW w:w="709" w:type="dxa"/>
          </w:tcPr>
          <w:p w14:paraId="2E4B0679" w14:textId="77777777" w:rsidR="007A1E65" w:rsidRPr="00624C44" w:rsidRDefault="007A1E65" w:rsidP="007A1E65">
            <w:pPr>
              <w:rPr>
                <w:lang w:val="en-US"/>
              </w:rPr>
            </w:pPr>
            <w:r w:rsidRPr="00624C44">
              <w:rPr>
                <w:lang w:val="en-US"/>
              </w:rPr>
              <w:t>None</w:t>
            </w:r>
          </w:p>
        </w:tc>
        <w:tc>
          <w:tcPr>
            <w:tcW w:w="1133" w:type="dxa"/>
          </w:tcPr>
          <w:p w14:paraId="0F442E25" w14:textId="77777777" w:rsidR="007A1E65" w:rsidRPr="00624C44" w:rsidRDefault="007A1E65" w:rsidP="007A1E65">
            <w:pPr>
              <w:rPr>
                <w:lang w:val="en-US"/>
              </w:rPr>
            </w:pPr>
            <w:r w:rsidRPr="00624C44">
              <w:rPr>
                <w:lang w:val="en-US"/>
              </w:rPr>
              <w:t>None</w:t>
            </w:r>
          </w:p>
        </w:tc>
        <w:tc>
          <w:tcPr>
            <w:tcW w:w="2837" w:type="dxa"/>
          </w:tcPr>
          <w:p w14:paraId="45AB0148" w14:textId="77777777" w:rsidR="007A1E65" w:rsidRPr="00624C44" w:rsidRDefault="007A1E65" w:rsidP="007A1E65">
            <w:pPr>
              <w:rPr>
                <w:lang w:val="en-US"/>
              </w:rPr>
            </w:pPr>
            <w:r w:rsidRPr="00624C44">
              <w:rPr>
                <w:lang w:val="en-US"/>
              </w:rPr>
              <w:t>On load; successful start of application</w:t>
            </w:r>
          </w:p>
        </w:tc>
      </w:tr>
      <w:tr w:rsidR="007A1E65" w:rsidRPr="00624C44" w14:paraId="5A073DDD" w14:textId="77777777" w:rsidTr="00483FD3">
        <w:trPr>
          <w:trHeight w:val="534"/>
        </w:trPr>
        <w:tc>
          <w:tcPr>
            <w:tcW w:w="624" w:type="dxa"/>
          </w:tcPr>
          <w:p w14:paraId="25979859" w14:textId="77777777" w:rsidR="007A1E65" w:rsidRPr="00624C44" w:rsidRDefault="007A1E65" w:rsidP="007A1E65">
            <w:pPr>
              <w:rPr>
                <w:lang w:val="en-US"/>
              </w:rPr>
            </w:pPr>
            <w:r w:rsidRPr="00624C44">
              <w:rPr>
                <w:lang w:val="en-US"/>
              </w:rPr>
              <w:t>2</w:t>
            </w:r>
          </w:p>
        </w:tc>
        <w:tc>
          <w:tcPr>
            <w:tcW w:w="968" w:type="dxa"/>
          </w:tcPr>
          <w:p w14:paraId="43BC4DA6" w14:textId="77777777" w:rsidR="007A1E65" w:rsidRPr="00624C44" w:rsidRDefault="007A1E65" w:rsidP="007A1E65">
            <w:pPr>
              <w:rPr>
                <w:lang w:val="en-US"/>
              </w:rPr>
            </w:pPr>
            <w:r w:rsidRPr="00624C44">
              <w:rPr>
                <w:b/>
                <w:color w:val="FF0000"/>
                <w:lang w:val="en-US"/>
              </w:rPr>
              <w:t>CM</w:t>
            </w:r>
            <w:r w:rsidRPr="00624C44">
              <w:rPr>
                <w:lang w:val="en-US"/>
              </w:rPr>
              <w:t xml:space="preserve"> to </w:t>
            </w:r>
            <w:r w:rsidRPr="00624C44">
              <w:rPr>
                <w:b/>
                <w:lang w:val="en-US"/>
              </w:rPr>
              <w:t>ME</w:t>
            </w:r>
          </w:p>
          <w:p w14:paraId="29FB9F70" w14:textId="77777777" w:rsidR="007A1E65" w:rsidRPr="00624C44" w:rsidRDefault="007A1E65" w:rsidP="007A1E65">
            <w:pPr>
              <w:tabs>
                <w:tab w:val="left" w:pos="560"/>
              </w:tabs>
              <w:rPr>
                <w:lang w:val="en-US"/>
              </w:rPr>
            </w:pPr>
          </w:p>
        </w:tc>
        <w:tc>
          <w:tcPr>
            <w:tcW w:w="3194" w:type="dxa"/>
          </w:tcPr>
          <w:p w14:paraId="35206620" w14:textId="77777777" w:rsidR="007A1E65" w:rsidRPr="00624C44" w:rsidRDefault="007A1E65" w:rsidP="007A1E65">
            <w:pPr>
              <w:rPr>
                <w:lang w:val="en-US"/>
              </w:rPr>
            </w:pPr>
            <w:r w:rsidRPr="00624C44">
              <w:rPr>
                <w:lang w:val="en-US"/>
              </w:rPr>
              <w:t>/set/initialize</w:t>
            </w:r>
          </w:p>
        </w:tc>
        <w:tc>
          <w:tcPr>
            <w:tcW w:w="709" w:type="dxa"/>
          </w:tcPr>
          <w:p w14:paraId="36FABCAE" w14:textId="77777777" w:rsidR="007A1E65" w:rsidRPr="00624C44" w:rsidRDefault="007A1E65" w:rsidP="007A1E65">
            <w:pPr>
              <w:rPr>
                <w:lang w:val="en-US"/>
              </w:rPr>
            </w:pPr>
            <w:r w:rsidRPr="00624C44">
              <w:rPr>
                <w:lang w:val="en-US"/>
              </w:rPr>
              <w:t>None</w:t>
            </w:r>
          </w:p>
        </w:tc>
        <w:tc>
          <w:tcPr>
            <w:tcW w:w="1133" w:type="dxa"/>
          </w:tcPr>
          <w:p w14:paraId="4C253DFF" w14:textId="77777777" w:rsidR="007A1E65" w:rsidRPr="00624C44" w:rsidRDefault="007A1E65" w:rsidP="007A1E65">
            <w:pPr>
              <w:rPr>
                <w:lang w:val="en-US"/>
              </w:rPr>
            </w:pPr>
            <w:r w:rsidRPr="00624C44">
              <w:rPr>
                <w:lang w:val="en-US"/>
              </w:rPr>
              <w:t>None</w:t>
            </w:r>
          </w:p>
        </w:tc>
        <w:tc>
          <w:tcPr>
            <w:tcW w:w="2837" w:type="dxa"/>
          </w:tcPr>
          <w:p w14:paraId="4BC830DC" w14:textId="77777777" w:rsidR="007A1E65" w:rsidRPr="00624C44" w:rsidRDefault="007A1E65" w:rsidP="007A1E65">
            <w:pPr>
              <w:rPr>
                <w:lang w:val="en-US"/>
              </w:rPr>
            </w:pPr>
            <w:r w:rsidRPr="00624C44">
              <w:rPr>
                <w:lang w:val="en-US"/>
              </w:rPr>
              <w:t>Request initialization (Else then loading process, this message can be sent any time and starts the following messaging sequence)</w:t>
            </w:r>
          </w:p>
        </w:tc>
      </w:tr>
      <w:tr w:rsidR="007A1E65" w:rsidRPr="00624C44" w14:paraId="21F5D931" w14:textId="77777777" w:rsidTr="00483FD3">
        <w:trPr>
          <w:trHeight w:val="520"/>
        </w:trPr>
        <w:tc>
          <w:tcPr>
            <w:tcW w:w="624" w:type="dxa"/>
          </w:tcPr>
          <w:p w14:paraId="62DD2E3C" w14:textId="77777777" w:rsidR="007A1E65" w:rsidRPr="00624C44" w:rsidRDefault="007A1E65" w:rsidP="007A1E65">
            <w:pPr>
              <w:rPr>
                <w:lang w:val="en-US"/>
              </w:rPr>
            </w:pPr>
            <w:r w:rsidRPr="00624C44">
              <w:rPr>
                <w:lang w:val="en-US"/>
              </w:rPr>
              <w:t>3x</w:t>
            </w:r>
          </w:p>
        </w:tc>
        <w:tc>
          <w:tcPr>
            <w:tcW w:w="968" w:type="dxa"/>
          </w:tcPr>
          <w:p w14:paraId="5A43A3AA" w14:textId="77777777" w:rsidR="007A1E65" w:rsidRPr="00624C44" w:rsidRDefault="007A1E65" w:rsidP="007A1E65">
            <w:pPr>
              <w:tabs>
                <w:tab w:val="left" w:pos="560"/>
              </w:tabs>
              <w:rPr>
                <w:lang w:val="en-US"/>
              </w:rPr>
            </w:pPr>
            <w:r w:rsidRPr="00624C44">
              <w:rPr>
                <w:b/>
                <w:lang w:val="en-US"/>
              </w:rPr>
              <w:t>ME</w:t>
            </w:r>
            <w:r w:rsidRPr="00624C44">
              <w:rPr>
                <w:lang w:val="en-US"/>
              </w:rPr>
              <w:t xml:space="preserve"> to </w:t>
            </w:r>
            <w:r w:rsidRPr="00624C44">
              <w:rPr>
                <w:b/>
                <w:color w:val="FF0000"/>
                <w:lang w:val="en-US"/>
              </w:rPr>
              <w:t>CM</w:t>
            </w:r>
          </w:p>
        </w:tc>
        <w:tc>
          <w:tcPr>
            <w:tcW w:w="3194" w:type="dxa"/>
          </w:tcPr>
          <w:p w14:paraId="6FEA91DD" w14:textId="77777777" w:rsidR="007A1E65" w:rsidRPr="00624C44" w:rsidRDefault="007A1E65" w:rsidP="007A1E65">
            <w:pPr>
              <w:rPr>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p w14:paraId="14EAB4B6" w14:textId="77777777" w:rsidR="007A1E65" w:rsidRPr="00624C44" w:rsidRDefault="007A1E65" w:rsidP="007A1E65">
            <w:pPr>
              <w:rPr>
                <w:color w:val="C0504D" w:themeColor="accent2"/>
                <w:lang w:val="en-US"/>
              </w:rPr>
            </w:pPr>
            <w:r w:rsidRPr="00624C44">
              <w:rPr>
                <w:color w:val="C0504D" w:themeColor="accent2"/>
                <w:lang w:val="en-US"/>
              </w:rPr>
              <w:t>and/or</w:t>
            </w:r>
          </w:p>
          <w:p w14:paraId="0B23737A" w14:textId="77777777" w:rsidR="007A1E65" w:rsidRPr="00624C44" w:rsidRDefault="007A1E65" w:rsidP="007A1E65">
            <w:pPr>
              <w:rPr>
                <w:lang w:val="en-US"/>
              </w:rPr>
            </w:pPr>
            <w:r w:rsidRPr="00624C44">
              <w:rPr>
                <w:lang w:val="en-US"/>
              </w:rPr>
              <w:t>/set/zone/[id]/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p w14:paraId="6A11BC20" w14:textId="77777777" w:rsidR="007A1E65" w:rsidRPr="00624C44" w:rsidRDefault="007A1E65" w:rsidP="007A1E65">
            <w:pPr>
              <w:rPr>
                <w:lang w:val="en-US"/>
              </w:rPr>
            </w:pPr>
          </w:p>
        </w:tc>
        <w:tc>
          <w:tcPr>
            <w:tcW w:w="709" w:type="dxa"/>
          </w:tcPr>
          <w:p w14:paraId="456B094B" w14:textId="77777777" w:rsidR="007A1E65" w:rsidRPr="00624C44" w:rsidRDefault="007A1E65" w:rsidP="007A1E65">
            <w:pPr>
              <w:rPr>
                <w:lang w:val="en-US"/>
              </w:rPr>
            </w:pPr>
            <w:proofErr w:type="gramStart"/>
            <w:r w:rsidRPr="00624C44">
              <w:rPr>
                <w:lang w:val="en-US"/>
              </w:rPr>
              <w:t>,</w:t>
            </w:r>
            <w:proofErr w:type="spellStart"/>
            <w:r w:rsidRPr="00624C44">
              <w:rPr>
                <w:lang w:val="en-US"/>
              </w:rPr>
              <w:t>sss</w:t>
            </w:r>
            <w:proofErr w:type="spellEnd"/>
            <w:proofErr w:type="gramEnd"/>
          </w:p>
          <w:p w14:paraId="36504AC7" w14:textId="77777777" w:rsidR="007A1E65" w:rsidRPr="00624C44" w:rsidRDefault="007A1E65" w:rsidP="007A1E65">
            <w:pPr>
              <w:rPr>
                <w:lang w:val="en-US"/>
              </w:rPr>
            </w:pPr>
          </w:p>
        </w:tc>
        <w:tc>
          <w:tcPr>
            <w:tcW w:w="1133" w:type="dxa"/>
          </w:tcPr>
          <w:p w14:paraId="4151878A" w14:textId="0DF75E3B" w:rsidR="007A1E65" w:rsidRPr="00624C44" w:rsidRDefault="00483FD3" w:rsidP="007A1E65">
            <w:pPr>
              <w:rPr>
                <w:lang w:val="en-US"/>
              </w:rPr>
            </w:pPr>
            <w:r w:rsidRPr="00624C44">
              <w:rPr>
                <w:lang w:val="en-US"/>
              </w:rPr>
              <w:t>names of the sounds</w:t>
            </w:r>
          </w:p>
        </w:tc>
        <w:tc>
          <w:tcPr>
            <w:tcW w:w="2837" w:type="dxa"/>
          </w:tcPr>
          <w:p w14:paraId="6FC98B67" w14:textId="77777777" w:rsidR="007A1E65" w:rsidRPr="00624C44" w:rsidRDefault="007A1E65" w:rsidP="007A1E65">
            <w:pPr>
              <w:rPr>
                <w:lang w:val="en-US"/>
              </w:rPr>
            </w:pPr>
            <w:r w:rsidRPr="00624C44">
              <w:rPr>
                <w:lang w:val="en-US"/>
              </w:rPr>
              <w:t>to set the GUI elements; as many as needed</w:t>
            </w:r>
          </w:p>
        </w:tc>
      </w:tr>
      <w:tr w:rsidR="007A1E65" w:rsidRPr="00624C44" w14:paraId="11962D65" w14:textId="77777777" w:rsidTr="00483FD3">
        <w:trPr>
          <w:trHeight w:val="520"/>
        </w:trPr>
        <w:tc>
          <w:tcPr>
            <w:tcW w:w="624" w:type="dxa"/>
          </w:tcPr>
          <w:p w14:paraId="6F9A007E" w14:textId="77777777" w:rsidR="007A1E65" w:rsidRPr="00624C44" w:rsidRDefault="007A1E65" w:rsidP="007A1E65">
            <w:pPr>
              <w:rPr>
                <w:lang w:val="en-US"/>
              </w:rPr>
            </w:pPr>
            <w:r w:rsidRPr="00624C44">
              <w:rPr>
                <w:lang w:val="en-US"/>
              </w:rPr>
              <w:t>4x</w:t>
            </w:r>
          </w:p>
        </w:tc>
        <w:tc>
          <w:tcPr>
            <w:tcW w:w="968" w:type="dxa"/>
          </w:tcPr>
          <w:p w14:paraId="0211DDDC" w14:textId="77777777" w:rsidR="007A1E65" w:rsidRPr="00624C44" w:rsidRDefault="007A1E65" w:rsidP="007A1E65">
            <w:pPr>
              <w:rPr>
                <w:lang w:val="en-US"/>
              </w:rPr>
            </w:pPr>
            <w:r w:rsidRPr="00624C44">
              <w:rPr>
                <w:b/>
                <w:lang w:val="en-US"/>
              </w:rPr>
              <w:t>ME</w:t>
            </w:r>
            <w:r w:rsidRPr="00624C44">
              <w:rPr>
                <w:lang w:val="en-US"/>
              </w:rPr>
              <w:t xml:space="preserve"> to </w:t>
            </w:r>
            <w:r w:rsidRPr="00624C44">
              <w:rPr>
                <w:b/>
                <w:color w:val="3366FF"/>
                <w:lang w:val="en-US"/>
              </w:rPr>
              <w:t>TM</w:t>
            </w:r>
          </w:p>
        </w:tc>
        <w:tc>
          <w:tcPr>
            <w:tcW w:w="3194" w:type="dxa"/>
          </w:tcPr>
          <w:p w14:paraId="0278EC9C" w14:textId="77777777" w:rsidR="007A1E65" w:rsidRPr="00624C44" w:rsidRDefault="007A1E65" w:rsidP="007A1E65">
            <w:pPr>
              <w:rPr>
                <w:lang w:val="en-US"/>
              </w:rPr>
            </w:pPr>
            <w:r w:rsidRPr="00624C44">
              <w:rPr>
                <w:lang w:val="en-US"/>
              </w:rPr>
              <w:t>/set/alphabet/[pattern]</w:t>
            </w:r>
          </w:p>
          <w:p w14:paraId="7419CC2D" w14:textId="77777777" w:rsidR="007A1E65" w:rsidRPr="00624C44" w:rsidRDefault="007A1E65" w:rsidP="007A1E65">
            <w:pPr>
              <w:rPr>
                <w:lang w:val="en-US"/>
              </w:rPr>
            </w:pPr>
          </w:p>
          <w:p w14:paraId="1CBAD155" w14:textId="16E95DE6" w:rsidR="007A1E65" w:rsidRPr="00624C44" w:rsidRDefault="00483FD3" w:rsidP="007A1E65">
            <w:pPr>
              <w:rPr>
                <w:lang w:val="en-US"/>
              </w:rPr>
            </w:pPr>
            <w:r w:rsidRPr="00624C44">
              <w:rPr>
                <w:lang w:val="en-US"/>
              </w:rPr>
              <w:t>examples</w:t>
            </w:r>
            <w:r w:rsidR="007A1E65" w:rsidRPr="00624C44">
              <w:rPr>
                <w:lang w:val="en-US"/>
              </w:rPr>
              <w:t>:</w:t>
            </w:r>
          </w:p>
          <w:p w14:paraId="17B9ED27" w14:textId="0B68A113" w:rsidR="00483FD3" w:rsidRPr="00624C44" w:rsidRDefault="00483FD3" w:rsidP="00483FD3">
            <w:pPr>
              <w:rPr>
                <w:lang w:val="en-US"/>
              </w:rPr>
            </w:pPr>
            <w:r w:rsidRPr="00624C44">
              <w:rPr>
                <w:lang w:val="en-US"/>
              </w:rPr>
              <w:t>(There is a trick here, which is sending the message with or without [id]. without [id] means</w:t>
            </w:r>
            <w:del w:id="422" w:author="motioncomposer" w:date="2017-12-21T19:52:00Z">
              <w:r w:rsidRPr="00624C44">
                <w:rPr>
                  <w:lang w:val="en-US"/>
                </w:rPr>
                <w:delText xml:space="preserve"> that the</w:delText>
              </w:r>
            </w:del>
            <w:r w:rsidRPr="00624C44">
              <w:rPr>
                <w:lang w:val="en-US"/>
              </w:rPr>
              <w:t xml:space="preserve"> message is for all players or for all zones)</w:t>
            </w:r>
          </w:p>
          <w:p w14:paraId="52CBBEB8" w14:textId="10DE2268" w:rsidR="00483FD3" w:rsidRPr="00624C44" w:rsidRDefault="00483FD3" w:rsidP="00483FD3">
            <w:pPr>
              <w:rPr>
                <w:lang w:val="en-US"/>
              </w:rPr>
            </w:pPr>
            <w:r w:rsidRPr="00624C44">
              <w:rPr>
                <w:lang w:val="en-US"/>
              </w:rPr>
              <w:t>/set/alphabet/player/activity/discrete 1 (for both player)</w:t>
            </w:r>
          </w:p>
          <w:p w14:paraId="6D60729B" w14:textId="34DABD09" w:rsidR="00483FD3" w:rsidRPr="00624C44" w:rsidRDefault="00483FD3" w:rsidP="00483FD3">
            <w:pPr>
              <w:rPr>
                <w:lang w:val="en-US"/>
              </w:rPr>
            </w:pPr>
            <w:r w:rsidRPr="00624C44">
              <w:rPr>
                <w:lang w:val="en-US"/>
              </w:rPr>
              <w:t>/set/alphabet/zone/activity/discrete 1 (for all zones)</w:t>
            </w:r>
          </w:p>
          <w:p w14:paraId="28199561" w14:textId="77777777" w:rsidR="00483FD3" w:rsidRPr="00624C44" w:rsidRDefault="00483FD3" w:rsidP="00483FD3">
            <w:pPr>
              <w:rPr>
                <w:lang w:val="en-US"/>
              </w:rPr>
            </w:pPr>
          </w:p>
          <w:p w14:paraId="78846175" w14:textId="2211EB63" w:rsidR="00483FD3" w:rsidRPr="00624C44" w:rsidRDefault="00483FD3" w:rsidP="00483FD3">
            <w:pPr>
              <w:rPr>
                <w:lang w:val="en-US"/>
              </w:rPr>
            </w:pPr>
            <w:r w:rsidRPr="00624C44">
              <w:rPr>
                <w:lang w:val="en-US"/>
              </w:rPr>
              <w:t>/set/alphabet/player/[id]/activity/discrete 1</w:t>
            </w:r>
          </w:p>
          <w:p w14:paraId="099BC0B1" w14:textId="38514D5E" w:rsidR="00483FD3" w:rsidRPr="00624C44" w:rsidRDefault="00483FD3" w:rsidP="00483FD3">
            <w:pPr>
              <w:rPr>
                <w:lang w:val="en-US"/>
              </w:rPr>
            </w:pPr>
            <w:r w:rsidRPr="00624C44">
              <w:rPr>
                <w:lang w:val="en-US"/>
              </w:rPr>
              <w:t>/set/alphabet/player/[id] 0</w:t>
            </w:r>
          </w:p>
          <w:p w14:paraId="373BEB17" w14:textId="46FECED3" w:rsidR="00483FD3" w:rsidRPr="00624C44" w:rsidRDefault="00483FD3" w:rsidP="00483FD3">
            <w:pPr>
              <w:rPr>
                <w:lang w:val="en-US"/>
              </w:rPr>
            </w:pPr>
            <w:r w:rsidRPr="00624C44">
              <w:rPr>
                <w:lang w:val="en-US"/>
              </w:rPr>
              <w:t>/set/alphabet/player/[id]/activity 1</w:t>
            </w:r>
          </w:p>
          <w:p w14:paraId="10B6B251" w14:textId="5DEF78EC" w:rsidR="00483FD3" w:rsidRPr="00624C44" w:rsidRDefault="00483FD3" w:rsidP="00483FD3">
            <w:pPr>
              <w:rPr>
                <w:lang w:val="en-US"/>
              </w:rPr>
            </w:pPr>
            <w:r w:rsidRPr="00624C44">
              <w:rPr>
                <w:lang w:val="en-US"/>
              </w:rPr>
              <w:t>/set/alphabet/zone/[id]/activity 1</w:t>
            </w:r>
          </w:p>
          <w:p w14:paraId="4BE3828D" w14:textId="247FFF72" w:rsidR="00483FD3" w:rsidRPr="00624C44" w:rsidRDefault="00483FD3" w:rsidP="00483FD3">
            <w:pPr>
              <w:rPr>
                <w:lang w:val="en-US"/>
              </w:rPr>
            </w:pPr>
            <w:proofErr w:type="spellStart"/>
            <w:r w:rsidRPr="00624C44">
              <w:rPr>
                <w:lang w:val="en-US"/>
              </w:rPr>
              <w:t>etc</w:t>
            </w:r>
            <w:proofErr w:type="spellEnd"/>
            <w:r w:rsidRPr="00624C44">
              <w:rPr>
                <w:lang w:val="en-US"/>
              </w:rPr>
              <w:t>…</w:t>
            </w:r>
          </w:p>
          <w:p w14:paraId="01384056" w14:textId="1E7E6EF1" w:rsidR="007A1E65" w:rsidRPr="00624C44" w:rsidRDefault="007A1E65" w:rsidP="007A1E65">
            <w:pPr>
              <w:rPr>
                <w:lang w:val="en-US"/>
              </w:rPr>
            </w:pPr>
          </w:p>
        </w:tc>
        <w:tc>
          <w:tcPr>
            <w:tcW w:w="709" w:type="dxa"/>
          </w:tcPr>
          <w:p w14:paraId="6608D238" w14:textId="77777777" w:rsidR="007A1E65" w:rsidRPr="00624C44" w:rsidRDefault="007A1E65" w:rsidP="007A1E65">
            <w:pPr>
              <w:rPr>
                <w:lang w:val="en-US"/>
              </w:rPr>
            </w:pPr>
            <w:proofErr w:type="gramStart"/>
            <w:r w:rsidRPr="00624C44">
              <w:rPr>
                <w:lang w:val="en-US"/>
              </w:rPr>
              <w:t>,</w:t>
            </w:r>
            <w:proofErr w:type="spellStart"/>
            <w:r w:rsidRPr="00624C44">
              <w:rPr>
                <w:lang w:val="en-US"/>
              </w:rPr>
              <w:t>i</w:t>
            </w:r>
            <w:proofErr w:type="spellEnd"/>
            <w:proofErr w:type="gramEnd"/>
          </w:p>
        </w:tc>
        <w:tc>
          <w:tcPr>
            <w:tcW w:w="1133" w:type="dxa"/>
          </w:tcPr>
          <w:p w14:paraId="7B75AA46" w14:textId="77777777" w:rsidR="007A1E65" w:rsidRPr="00624C44" w:rsidRDefault="007A1E65" w:rsidP="007A1E65">
            <w:pPr>
              <w:rPr>
                <w:lang w:val="en-US"/>
              </w:rPr>
            </w:pPr>
            <w:r w:rsidRPr="00624C44">
              <w:rPr>
                <w:lang w:val="en-US"/>
              </w:rPr>
              <w:t>1/0</w:t>
            </w:r>
          </w:p>
        </w:tc>
        <w:tc>
          <w:tcPr>
            <w:tcW w:w="2837" w:type="dxa"/>
          </w:tcPr>
          <w:p w14:paraId="6C12355D" w14:textId="77777777" w:rsidR="007A1E65" w:rsidRPr="00624C44" w:rsidRDefault="007A1E65" w:rsidP="007A1E65">
            <w:pPr>
              <w:rPr>
                <w:lang w:val="en-US"/>
              </w:rPr>
            </w:pPr>
            <w:r w:rsidRPr="00624C44">
              <w:rPr>
                <w:lang w:val="en-US"/>
              </w:rPr>
              <w:t>To request needed tracking messages only; as many as needed. (This message can be sent anytime when needed to change the tracking scheme)</w:t>
            </w:r>
          </w:p>
        </w:tc>
      </w:tr>
      <w:tr w:rsidR="007A1E65" w:rsidRPr="00624C44" w14:paraId="1B7461E9" w14:textId="77777777" w:rsidTr="00483FD3">
        <w:trPr>
          <w:trHeight w:val="520"/>
        </w:trPr>
        <w:tc>
          <w:tcPr>
            <w:tcW w:w="624" w:type="dxa"/>
          </w:tcPr>
          <w:p w14:paraId="495831DD" w14:textId="77777777" w:rsidR="007A1E65" w:rsidRPr="00624C44" w:rsidRDefault="007A1E65" w:rsidP="007A1E65">
            <w:pPr>
              <w:rPr>
                <w:lang w:val="en-US"/>
              </w:rPr>
            </w:pPr>
            <w:r w:rsidRPr="00624C44">
              <w:rPr>
                <w:lang w:val="en-US"/>
              </w:rPr>
              <w:t>5</w:t>
            </w:r>
          </w:p>
        </w:tc>
        <w:tc>
          <w:tcPr>
            <w:tcW w:w="968" w:type="dxa"/>
          </w:tcPr>
          <w:p w14:paraId="577DD1A3" w14:textId="77777777" w:rsidR="007A1E65" w:rsidRPr="00624C44" w:rsidRDefault="007A1E65" w:rsidP="007A1E65">
            <w:pPr>
              <w:rPr>
                <w:lang w:val="en-US"/>
              </w:rPr>
            </w:pPr>
            <w:r w:rsidRPr="00624C44">
              <w:rPr>
                <w:b/>
                <w:lang w:val="en-US"/>
              </w:rPr>
              <w:t>ME</w:t>
            </w:r>
            <w:r w:rsidRPr="00624C44">
              <w:rPr>
                <w:lang w:val="en-US"/>
              </w:rPr>
              <w:t xml:space="preserve"> to </w:t>
            </w:r>
            <w:r w:rsidRPr="00624C44">
              <w:rPr>
                <w:b/>
                <w:color w:val="FF0000"/>
                <w:lang w:val="en-US"/>
              </w:rPr>
              <w:t>CM</w:t>
            </w:r>
          </w:p>
          <w:p w14:paraId="10E038B4" w14:textId="77777777" w:rsidR="007A1E65" w:rsidRPr="00624C44" w:rsidRDefault="007A1E65" w:rsidP="007A1E65">
            <w:pPr>
              <w:rPr>
                <w:lang w:val="en-US"/>
              </w:rPr>
            </w:pPr>
          </w:p>
        </w:tc>
        <w:tc>
          <w:tcPr>
            <w:tcW w:w="3194" w:type="dxa"/>
          </w:tcPr>
          <w:p w14:paraId="04EC06BE" w14:textId="23329341" w:rsidR="007A1E65" w:rsidRPr="00624C44" w:rsidRDefault="007A1E65" w:rsidP="007A1E65">
            <w:pPr>
              <w:rPr>
                <w:lang w:val="en-US"/>
              </w:rPr>
            </w:pPr>
            <w:r w:rsidRPr="00624C44">
              <w:rPr>
                <w:lang w:val="en-US"/>
              </w:rPr>
              <w:t>/set</w:t>
            </w:r>
            <w:r w:rsidR="004B6A82" w:rsidRPr="00624C44">
              <w:rPr>
                <w:lang w:val="en-US"/>
              </w:rPr>
              <w:t>/ME</w:t>
            </w:r>
            <w:r w:rsidRPr="00624C44">
              <w:rPr>
                <w:lang w:val="en-US"/>
              </w:rPr>
              <w:t>/ready</w:t>
            </w:r>
          </w:p>
        </w:tc>
        <w:tc>
          <w:tcPr>
            <w:tcW w:w="709" w:type="dxa"/>
          </w:tcPr>
          <w:p w14:paraId="6DCB6716" w14:textId="77777777" w:rsidR="007A1E65" w:rsidRPr="00624C44" w:rsidRDefault="007A1E65" w:rsidP="007A1E65">
            <w:pPr>
              <w:rPr>
                <w:lang w:val="en-US"/>
              </w:rPr>
            </w:pPr>
            <w:r w:rsidRPr="00624C44">
              <w:rPr>
                <w:lang w:val="en-US"/>
              </w:rPr>
              <w:t>None</w:t>
            </w:r>
          </w:p>
        </w:tc>
        <w:tc>
          <w:tcPr>
            <w:tcW w:w="1133" w:type="dxa"/>
          </w:tcPr>
          <w:p w14:paraId="2F3E9C72" w14:textId="77777777" w:rsidR="007A1E65" w:rsidRPr="00624C44" w:rsidRDefault="007A1E65" w:rsidP="007A1E65">
            <w:pPr>
              <w:rPr>
                <w:lang w:val="en-US"/>
              </w:rPr>
            </w:pPr>
            <w:r w:rsidRPr="00624C44">
              <w:rPr>
                <w:lang w:val="en-US"/>
              </w:rPr>
              <w:t>None</w:t>
            </w:r>
          </w:p>
        </w:tc>
        <w:tc>
          <w:tcPr>
            <w:tcW w:w="2837" w:type="dxa"/>
          </w:tcPr>
          <w:p w14:paraId="10049929" w14:textId="77777777" w:rsidR="007A1E65" w:rsidRPr="00624C44" w:rsidRDefault="007A1E65" w:rsidP="007A1E65">
            <w:pPr>
              <w:rPr>
                <w:lang w:val="en-US"/>
              </w:rPr>
            </w:pPr>
            <w:r w:rsidRPr="00624C44">
              <w:rPr>
                <w:lang w:val="en-US"/>
              </w:rPr>
              <w:t>İnitialization completed; ready to operate</w:t>
            </w:r>
          </w:p>
        </w:tc>
      </w:tr>
      <w:tr w:rsidR="007A1E65" w:rsidRPr="00624C44" w14:paraId="6CABBE3F" w14:textId="77777777" w:rsidTr="00483FD3">
        <w:trPr>
          <w:trHeight w:val="520"/>
        </w:trPr>
        <w:tc>
          <w:tcPr>
            <w:tcW w:w="624" w:type="dxa"/>
          </w:tcPr>
          <w:p w14:paraId="5ADCDAF8" w14:textId="77777777" w:rsidR="007A1E65" w:rsidRPr="00624C44" w:rsidRDefault="007A1E65" w:rsidP="007A1E65">
            <w:pPr>
              <w:rPr>
                <w:lang w:val="en-US"/>
              </w:rPr>
            </w:pPr>
            <w:r w:rsidRPr="00624C44">
              <w:rPr>
                <w:lang w:val="en-US"/>
              </w:rPr>
              <w:t>-</w:t>
            </w:r>
          </w:p>
        </w:tc>
        <w:tc>
          <w:tcPr>
            <w:tcW w:w="968" w:type="dxa"/>
          </w:tcPr>
          <w:p w14:paraId="65C94631" w14:textId="77777777" w:rsidR="007A1E65" w:rsidRPr="00624C44" w:rsidRDefault="007A1E65" w:rsidP="007A1E65">
            <w:pPr>
              <w:rPr>
                <w:lang w:val="en-US"/>
              </w:rPr>
            </w:pPr>
            <w:r w:rsidRPr="00624C44">
              <w:rPr>
                <w:b/>
                <w:lang w:val="en-US"/>
              </w:rPr>
              <w:t>ME</w:t>
            </w:r>
            <w:r w:rsidRPr="00624C44">
              <w:rPr>
                <w:lang w:val="en-US"/>
              </w:rPr>
              <w:t xml:space="preserve"> to </w:t>
            </w:r>
            <w:r w:rsidRPr="00624C44">
              <w:rPr>
                <w:b/>
                <w:color w:val="FF0000"/>
                <w:lang w:val="en-US"/>
              </w:rPr>
              <w:t>CM</w:t>
            </w:r>
          </w:p>
          <w:p w14:paraId="7596A76E" w14:textId="77777777" w:rsidR="007A1E65" w:rsidRPr="00624C44" w:rsidRDefault="007A1E65" w:rsidP="007A1E65">
            <w:pPr>
              <w:rPr>
                <w:lang w:val="en-US"/>
              </w:rPr>
            </w:pPr>
          </w:p>
        </w:tc>
        <w:tc>
          <w:tcPr>
            <w:tcW w:w="3194" w:type="dxa"/>
          </w:tcPr>
          <w:p w14:paraId="2FA21ACD" w14:textId="77777777" w:rsidR="007A1E65" w:rsidRPr="00624C44" w:rsidRDefault="007A1E65" w:rsidP="007A1E65">
            <w:pPr>
              <w:rPr>
                <w:lang w:val="en-US"/>
              </w:rPr>
            </w:pPr>
            <w:r w:rsidRPr="00624C44">
              <w:rPr>
                <w:lang w:val="en-US"/>
              </w:rPr>
              <w:t>/set/error</w:t>
            </w:r>
          </w:p>
        </w:tc>
        <w:tc>
          <w:tcPr>
            <w:tcW w:w="709" w:type="dxa"/>
          </w:tcPr>
          <w:p w14:paraId="78EAFD6A" w14:textId="77777777" w:rsidR="007A1E65" w:rsidRPr="00624C44" w:rsidRDefault="007A1E65" w:rsidP="007A1E65">
            <w:pPr>
              <w:rPr>
                <w:lang w:val="en-US"/>
              </w:rPr>
            </w:pPr>
            <w:proofErr w:type="gramStart"/>
            <w:r w:rsidRPr="00624C44">
              <w:rPr>
                <w:lang w:val="en-US"/>
              </w:rPr>
              <w:t>,</w:t>
            </w:r>
            <w:proofErr w:type="spellStart"/>
            <w:r w:rsidRPr="00624C44">
              <w:rPr>
                <w:lang w:val="en-US"/>
              </w:rPr>
              <w:t>i</w:t>
            </w:r>
            <w:proofErr w:type="spellEnd"/>
            <w:proofErr w:type="gramEnd"/>
          </w:p>
        </w:tc>
        <w:tc>
          <w:tcPr>
            <w:tcW w:w="1133" w:type="dxa"/>
          </w:tcPr>
          <w:p w14:paraId="6A08CEA1" w14:textId="77777777" w:rsidR="007A1E65" w:rsidRPr="00624C44" w:rsidRDefault="007A1E65" w:rsidP="007A1E65">
            <w:pPr>
              <w:rPr>
                <w:lang w:val="en-US"/>
              </w:rPr>
            </w:pPr>
            <w:r w:rsidRPr="00624C44">
              <w:rPr>
                <w:lang w:val="en-US"/>
              </w:rPr>
              <w:t>Error number</w:t>
            </w:r>
          </w:p>
        </w:tc>
        <w:tc>
          <w:tcPr>
            <w:tcW w:w="2837" w:type="dxa"/>
          </w:tcPr>
          <w:p w14:paraId="6EEBF1E5" w14:textId="77777777" w:rsidR="007A1E65" w:rsidRPr="00624C44" w:rsidRDefault="007A1E65" w:rsidP="007A1E65">
            <w:pPr>
              <w:rPr>
                <w:lang w:val="en-US"/>
              </w:rPr>
            </w:pPr>
            <w:r w:rsidRPr="00624C44">
              <w:rPr>
                <w:lang w:val="en-US"/>
              </w:rPr>
              <w:t>In case. See error message for error types.</w:t>
            </w:r>
          </w:p>
        </w:tc>
      </w:tr>
    </w:tbl>
    <w:p w14:paraId="13AE71FF" w14:textId="30EA39E4" w:rsidR="007A1E65" w:rsidRPr="00624C44" w:rsidRDefault="007A1E65" w:rsidP="007A1E65">
      <w:pPr>
        <w:ind w:left="360"/>
        <w:rPr>
          <w:b/>
          <w:lang w:val="en-US"/>
        </w:rPr>
      </w:pPr>
      <w:r w:rsidRPr="00624C44">
        <w:rPr>
          <w:lang w:val="en-US"/>
        </w:rPr>
        <w:tab/>
        <w:t xml:space="preserve"> </w:t>
      </w:r>
    </w:p>
    <w:p w14:paraId="265807E6" w14:textId="77777777" w:rsidR="007A1E65" w:rsidRPr="00624C44" w:rsidRDefault="007A1E65" w:rsidP="007A1E65">
      <w:pPr>
        <w:rPr>
          <w:lang w:val="en-US"/>
        </w:rPr>
      </w:pPr>
    </w:p>
    <w:p w14:paraId="1A33C83E" w14:textId="77777777" w:rsidR="007A1E65" w:rsidRPr="00624C44" w:rsidRDefault="007A1E65" w:rsidP="00D74A10">
      <w:pPr>
        <w:pStyle w:val="ListParagraph"/>
        <w:numPr>
          <w:ilvl w:val="0"/>
          <w:numId w:val="6"/>
        </w:numPr>
        <w:rPr>
          <w:lang w:val="en-US"/>
        </w:rPr>
      </w:pPr>
      <w:r w:rsidRPr="00624C44">
        <w:rPr>
          <w:lang w:val="en-US"/>
        </w:rPr>
        <w:br w:type="page"/>
      </w:r>
    </w:p>
    <w:p w14:paraId="61D55136" w14:textId="77777777" w:rsidR="00B42AA3" w:rsidRPr="00624C44" w:rsidRDefault="00B42AA3" w:rsidP="00D926EC">
      <w:pPr>
        <w:rPr>
          <w:lang w:val="en-US"/>
        </w:rPr>
      </w:pPr>
    </w:p>
    <w:p w14:paraId="06E45D5C" w14:textId="59C92D30" w:rsidR="006A26FE" w:rsidRPr="00624C44" w:rsidRDefault="00506D06" w:rsidP="00833C12">
      <w:pPr>
        <w:pStyle w:val="Heading3"/>
        <w:rPr>
          <w:lang w:val="en-US"/>
        </w:rPr>
      </w:pPr>
      <w:bookmarkStart w:id="423" w:name="_Toc365022690"/>
      <w:bookmarkStart w:id="424" w:name="_Toc369191177"/>
      <w:bookmarkStart w:id="425" w:name="_Toc380405753"/>
      <w:r w:rsidRPr="00624C44">
        <w:rPr>
          <w:lang w:val="en-US"/>
        </w:rPr>
        <w:t>Tracking Module Initialization Sequence</w:t>
      </w:r>
      <w:bookmarkEnd w:id="423"/>
      <w:bookmarkEnd w:id="424"/>
      <w:bookmarkEnd w:id="425"/>
    </w:p>
    <w:p w14:paraId="13C4F418" w14:textId="77777777" w:rsidR="006A26FE" w:rsidRPr="00624C44" w:rsidRDefault="006A26FE" w:rsidP="00D926EC">
      <w:pPr>
        <w:rPr>
          <w:lang w:val="en-US"/>
        </w:rPr>
      </w:pPr>
    </w:p>
    <w:tbl>
      <w:tblPr>
        <w:tblpPr w:leftFromText="180" w:rightFromText="180" w:vertAnchor="text" w:tblpX="81" w:tblpY="1"/>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06"/>
        <w:gridCol w:w="1062"/>
        <w:gridCol w:w="2848"/>
        <w:gridCol w:w="685"/>
        <w:gridCol w:w="1161"/>
        <w:gridCol w:w="3385"/>
      </w:tblGrid>
      <w:tr w:rsidR="006A26FE" w:rsidRPr="00624C44" w14:paraId="0A2207A5" w14:textId="77777777" w:rsidTr="007B1D53">
        <w:trPr>
          <w:trHeight w:val="720"/>
        </w:trPr>
        <w:tc>
          <w:tcPr>
            <w:tcW w:w="606" w:type="dxa"/>
            <w:shd w:val="clear" w:color="auto" w:fill="F2F2F2" w:themeFill="background1" w:themeFillShade="F2"/>
          </w:tcPr>
          <w:p w14:paraId="4DFF08BA" w14:textId="77777777" w:rsidR="006A26FE" w:rsidRPr="00624C44" w:rsidRDefault="006A26FE" w:rsidP="006A26FE">
            <w:pPr>
              <w:rPr>
                <w:lang w:val="en-US"/>
              </w:rPr>
            </w:pPr>
            <w:r w:rsidRPr="00624C44">
              <w:rPr>
                <w:lang w:val="en-US"/>
              </w:rPr>
              <w:t>#</w:t>
            </w:r>
          </w:p>
        </w:tc>
        <w:tc>
          <w:tcPr>
            <w:tcW w:w="1062" w:type="dxa"/>
            <w:shd w:val="clear" w:color="auto" w:fill="F2F2F2" w:themeFill="background1" w:themeFillShade="F2"/>
          </w:tcPr>
          <w:p w14:paraId="4BFEA9E0" w14:textId="77777777" w:rsidR="006A26FE" w:rsidRPr="00624C44" w:rsidRDefault="006A26FE" w:rsidP="006A26FE">
            <w:pPr>
              <w:rPr>
                <w:lang w:val="en-US"/>
              </w:rPr>
            </w:pPr>
            <w:r w:rsidRPr="00624C44">
              <w:rPr>
                <w:lang w:val="en-US"/>
              </w:rPr>
              <w:t>direction</w:t>
            </w:r>
          </w:p>
        </w:tc>
        <w:tc>
          <w:tcPr>
            <w:tcW w:w="4694" w:type="dxa"/>
            <w:gridSpan w:val="3"/>
            <w:shd w:val="clear" w:color="auto" w:fill="F2F2F2" w:themeFill="background1" w:themeFillShade="F2"/>
          </w:tcPr>
          <w:p w14:paraId="03C7DC35" w14:textId="77777777" w:rsidR="006A26FE" w:rsidRPr="00624C44" w:rsidRDefault="006A26FE" w:rsidP="006A26FE">
            <w:pPr>
              <w:rPr>
                <w:lang w:val="en-US"/>
              </w:rPr>
            </w:pPr>
            <w:r w:rsidRPr="00624C44">
              <w:rPr>
                <w:lang w:val="en-US"/>
              </w:rPr>
              <w:t>OSC message</w:t>
            </w:r>
          </w:p>
          <w:p w14:paraId="25578AF6" w14:textId="77777777" w:rsidR="006A26FE" w:rsidRPr="00624C44" w:rsidRDefault="006A26FE" w:rsidP="006A26FE">
            <w:pPr>
              <w:rPr>
                <w:lang w:val="en-US"/>
              </w:rPr>
            </w:pPr>
            <w:r w:rsidRPr="00624C44">
              <w:rPr>
                <w:lang w:val="en-US"/>
              </w:rPr>
              <w:t xml:space="preserve">address pattern, </w:t>
            </w:r>
            <w:proofErr w:type="spellStart"/>
            <w:r w:rsidRPr="00624C44">
              <w:rPr>
                <w:lang w:val="en-US"/>
              </w:rPr>
              <w:t>typetag</w:t>
            </w:r>
            <w:proofErr w:type="spellEnd"/>
            <w:r w:rsidRPr="00624C44">
              <w:rPr>
                <w:lang w:val="en-US"/>
              </w:rPr>
              <w:t>, argument</w:t>
            </w:r>
          </w:p>
          <w:p w14:paraId="2A7AD191" w14:textId="77777777" w:rsidR="006A26FE" w:rsidRPr="00624C44" w:rsidRDefault="006A26FE" w:rsidP="006A26FE">
            <w:pPr>
              <w:rPr>
                <w:lang w:val="en-US"/>
              </w:rPr>
            </w:pPr>
          </w:p>
        </w:tc>
        <w:tc>
          <w:tcPr>
            <w:tcW w:w="3385" w:type="dxa"/>
            <w:shd w:val="clear" w:color="auto" w:fill="F2F2F2" w:themeFill="background1" w:themeFillShade="F2"/>
          </w:tcPr>
          <w:p w14:paraId="44C6651E" w14:textId="77777777" w:rsidR="006A26FE" w:rsidRPr="00624C44" w:rsidRDefault="006A26FE" w:rsidP="006A26FE">
            <w:pPr>
              <w:rPr>
                <w:lang w:val="en-US"/>
              </w:rPr>
            </w:pPr>
            <w:r w:rsidRPr="00624C44">
              <w:rPr>
                <w:lang w:val="en-US"/>
              </w:rPr>
              <w:t>information</w:t>
            </w:r>
          </w:p>
        </w:tc>
      </w:tr>
      <w:tr w:rsidR="006A26FE" w:rsidRPr="00624C44" w14:paraId="1D856324" w14:textId="77777777" w:rsidTr="007B1D53">
        <w:trPr>
          <w:trHeight w:val="520"/>
        </w:trPr>
        <w:tc>
          <w:tcPr>
            <w:tcW w:w="606" w:type="dxa"/>
          </w:tcPr>
          <w:p w14:paraId="568BECF4" w14:textId="77777777" w:rsidR="006A26FE" w:rsidRPr="00624C44" w:rsidRDefault="006A26FE" w:rsidP="006A26FE">
            <w:pPr>
              <w:rPr>
                <w:lang w:val="en-US"/>
              </w:rPr>
            </w:pPr>
            <w:r w:rsidRPr="00624C44">
              <w:rPr>
                <w:lang w:val="en-US"/>
              </w:rPr>
              <w:t>1</w:t>
            </w:r>
          </w:p>
        </w:tc>
        <w:tc>
          <w:tcPr>
            <w:tcW w:w="1062" w:type="dxa"/>
          </w:tcPr>
          <w:p w14:paraId="510E2654" w14:textId="540FAB58" w:rsidR="006A26FE" w:rsidRPr="00624C44" w:rsidRDefault="006A26FE" w:rsidP="006A26FE">
            <w:pPr>
              <w:rPr>
                <w:lang w:val="en-US"/>
              </w:rPr>
            </w:pPr>
            <w:r w:rsidRPr="00624C44">
              <w:rPr>
                <w:b/>
                <w:lang w:val="en-US"/>
              </w:rPr>
              <w:t>TM</w:t>
            </w:r>
            <w:r w:rsidRPr="00624C44">
              <w:rPr>
                <w:lang w:val="en-US"/>
              </w:rPr>
              <w:t xml:space="preserve"> to </w:t>
            </w:r>
            <w:r w:rsidRPr="00624C44">
              <w:rPr>
                <w:b/>
                <w:color w:val="FF0000"/>
                <w:lang w:val="en-US"/>
              </w:rPr>
              <w:t>CM</w:t>
            </w:r>
          </w:p>
        </w:tc>
        <w:tc>
          <w:tcPr>
            <w:tcW w:w="2848" w:type="dxa"/>
          </w:tcPr>
          <w:p w14:paraId="26E14E9E" w14:textId="782D3DDC" w:rsidR="006A26FE" w:rsidRPr="00624C44" w:rsidRDefault="006A26FE" w:rsidP="006A26FE">
            <w:pPr>
              <w:rPr>
                <w:lang w:val="en-US"/>
              </w:rPr>
            </w:pPr>
            <w:r w:rsidRPr="00624C44">
              <w:rPr>
                <w:lang w:val="en-US"/>
              </w:rPr>
              <w:t xml:space="preserve">/set/TM/loaded </w:t>
            </w:r>
          </w:p>
        </w:tc>
        <w:tc>
          <w:tcPr>
            <w:tcW w:w="685" w:type="dxa"/>
          </w:tcPr>
          <w:p w14:paraId="2C91BEAB" w14:textId="77777777" w:rsidR="006A26FE" w:rsidRPr="00624C44" w:rsidRDefault="006A26FE" w:rsidP="006A26FE">
            <w:pPr>
              <w:rPr>
                <w:lang w:val="en-US"/>
              </w:rPr>
            </w:pPr>
            <w:r w:rsidRPr="00624C44">
              <w:rPr>
                <w:lang w:val="en-US"/>
              </w:rPr>
              <w:t>None</w:t>
            </w:r>
          </w:p>
        </w:tc>
        <w:tc>
          <w:tcPr>
            <w:tcW w:w="1161" w:type="dxa"/>
          </w:tcPr>
          <w:p w14:paraId="6E4C7398" w14:textId="77777777" w:rsidR="006A26FE" w:rsidRPr="00624C44" w:rsidRDefault="006A26FE" w:rsidP="006A26FE">
            <w:pPr>
              <w:rPr>
                <w:lang w:val="en-US"/>
              </w:rPr>
            </w:pPr>
            <w:r w:rsidRPr="00624C44">
              <w:rPr>
                <w:lang w:val="en-US"/>
              </w:rPr>
              <w:t>None</w:t>
            </w:r>
          </w:p>
        </w:tc>
        <w:tc>
          <w:tcPr>
            <w:tcW w:w="3385" w:type="dxa"/>
          </w:tcPr>
          <w:p w14:paraId="05FB8762" w14:textId="77777777" w:rsidR="006A26FE" w:rsidRPr="00624C44" w:rsidRDefault="006A26FE" w:rsidP="006A26FE">
            <w:pPr>
              <w:rPr>
                <w:lang w:val="en-US"/>
              </w:rPr>
            </w:pPr>
            <w:r w:rsidRPr="00624C44">
              <w:rPr>
                <w:lang w:val="en-US"/>
              </w:rPr>
              <w:t>On load; successful start of application</w:t>
            </w:r>
          </w:p>
        </w:tc>
      </w:tr>
      <w:tr w:rsidR="006A26FE" w:rsidRPr="00624C44" w14:paraId="631B20B8" w14:textId="77777777" w:rsidTr="007B1D53">
        <w:trPr>
          <w:trHeight w:val="534"/>
        </w:trPr>
        <w:tc>
          <w:tcPr>
            <w:tcW w:w="606" w:type="dxa"/>
          </w:tcPr>
          <w:p w14:paraId="213919D2" w14:textId="77777777" w:rsidR="006A26FE" w:rsidRPr="00624C44" w:rsidRDefault="006A26FE" w:rsidP="006A26FE">
            <w:pPr>
              <w:rPr>
                <w:lang w:val="en-US"/>
              </w:rPr>
            </w:pPr>
            <w:r w:rsidRPr="00624C44">
              <w:rPr>
                <w:lang w:val="en-US"/>
              </w:rPr>
              <w:t>2</w:t>
            </w:r>
          </w:p>
        </w:tc>
        <w:tc>
          <w:tcPr>
            <w:tcW w:w="1062" w:type="dxa"/>
          </w:tcPr>
          <w:p w14:paraId="26A05A8B" w14:textId="1125A5C1" w:rsidR="006A26FE" w:rsidRPr="00624C44" w:rsidRDefault="006A26FE" w:rsidP="006A26FE">
            <w:pPr>
              <w:rPr>
                <w:lang w:val="en-US"/>
              </w:rPr>
            </w:pPr>
            <w:r w:rsidRPr="00624C44">
              <w:rPr>
                <w:b/>
                <w:color w:val="FF0000"/>
                <w:lang w:val="en-US"/>
              </w:rPr>
              <w:t>CM</w:t>
            </w:r>
            <w:r w:rsidRPr="00624C44">
              <w:rPr>
                <w:lang w:val="en-US"/>
              </w:rPr>
              <w:t xml:space="preserve"> to T</w:t>
            </w:r>
            <w:r w:rsidRPr="00624C44">
              <w:rPr>
                <w:b/>
                <w:lang w:val="en-US"/>
              </w:rPr>
              <w:t>M</w:t>
            </w:r>
          </w:p>
          <w:p w14:paraId="70BE4462" w14:textId="77777777" w:rsidR="006A26FE" w:rsidRPr="00624C44" w:rsidRDefault="006A26FE" w:rsidP="006A26FE">
            <w:pPr>
              <w:tabs>
                <w:tab w:val="left" w:pos="560"/>
              </w:tabs>
              <w:rPr>
                <w:lang w:val="en-US"/>
              </w:rPr>
            </w:pPr>
          </w:p>
        </w:tc>
        <w:tc>
          <w:tcPr>
            <w:tcW w:w="2848" w:type="dxa"/>
          </w:tcPr>
          <w:p w14:paraId="4E526527" w14:textId="77777777" w:rsidR="006A26FE" w:rsidRPr="00624C44" w:rsidRDefault="006A26FE" w:rsidP="006A26FE">
            <w:pPr>
              <w:rPr>
                <w:lang w:val="en-US"/>
              </w:rPr>
            </w:pPr>
            <w:r w:rsidRPr="00624C44">
              <w:rPr>
                <w:lang w:val="en-US"/>
              </w:rPr>
              <w:t>/set/initialize</w:t>
            </w:r>
          </w:p>
        </w:tc>
        <w:tc>
          <w:tcPr>
            <w:tcW w:w="685" w:type="dxa"/>
          </w:tcPr>
          <w:p w14:paraId="49FF6541" w14:textId="77777777" w:rsidR="006A26FE" w:rsidRPr="00624C44" w:rsidRDefault="006A26FE" w:rsidP="006A26FE">
            <w:pPr>
              <w:rPr>
                <w:lang w:val="en-US"/>
              </w:rPr>
            </w:pPr>
            <w:r w:rsidRPr="00624C44">
              <w:rPr>
                <w:lang w:val="en-US"/>
              </w:rPr>
              <w:t>None</w:t>
            </w:r>
          </w:p>
        </w:tc>
        <w:tc>
          <w:tcPr>
            <w:tcW w:w="1161" w:type="dxa"/>
          </w:tcPr>
          <w:p w14:paraId="65DC5184" w14:textId="77777777" w:rsidR="006A26FE" w:rsidRPr="00624C44" w:rsidRDefault="006A26FE" w:rsidP="006A26FE">
            <w:pPr>
              <w:rPr>
                <w:lang w:val="en-US"/>
              </w:rPr>
            </w:pPr>
            <w:r w:rsidRPr="00624C44">
              <w:rPr>
                <w:lang w:val="en-US"/>
              </w:rPr>
              <w:t>None</w:t>
            </w:r>
          </w:p>
        </w:tc>
        <w:tc>
          <w:tcPr>
            <w:tcW w:w="3385" w:type="dxa"/>
          </w:tcPr>
          <w:p w14:paraId="1114C521" w14:textId="77777777" w:rsidR="006A26FE" w:rsidRPr="00624C44" w:rsidRDefault="006A26FE" w:rsidP="006A26FE">
            <w:pPr>
              <w:rPr>
                <w:lang w:val="en-US"/>
              </w:rPr>
            </w:pPr>
            <w:r w:rsidRPr="00624C44">
              <w:rPr>
                <w:lang w:val="en-US"/>
              </w:rPr>
              <w:t>Request initialization (Else then loading process, this message can be sent any time and starts the following messaging sequence)</w:t>
            </w:r>
          </w:p>
          <w:p w14:paraId="648EE390" w14:textId="77777777" w:rsidR="00483FD3" w:rsidRPr="00624C44" w:rsidRDefault="00483FD3" w:rsidP="00483FD3">
            <w:pPr>
              <w:rPr>
                <w:lang w:val="en-US"/>
              </w:rPr>
            </w:pPr>
            <w:r w:rsidRPr="00624C44">
              <w:rPr>
                <w:lang w:val="en-US"/>
              </w:rPr>
              <w:t xml:space="preserve">On initialize message TM </w:t>
            </w:r>
          </w:p>
          <w:p w14:paraId="58BCEF31" w14:textId="77777777" w:rsidR="00483FD3" w:rsidRPr="00624C44" w:rsidRDefault="00483FD3" w:rsidP="00483FD3">
            <w:pPr>
              <w:pStyle w:val="bullet2"/>
              <w:ind w:left="426" w:hanging="219"/>
            </w:pPr>
            <w:r w:rsidRPr="00624C44">
              <w:t xml:space="preserve">retrieves the video image, </w:t>
            </w:r>
          </w:p>
          <w:p w14:paraId="63312083" w14:textId="77777777" w:rsidR="00483FD3" w:rsidRPr="00624C44" w:rsidRDefault="00483FD3" w:rsidP="00483FD3">
            <w:pPr>
              <w:pStyle w:val="bullet2"/>
              <w:ind w:left="426" w:hanging="219"/>
              <w:rPr>
                <w:szCs w:val="20"/>
              </w:rPr>
            </w:pPr>
            <w:r w:rsidRPr="00624C44">
              <w:rPr>
                <w:szCs w:val="20"/>
              </w:rPr>
              <w:t xml:space="preserve">detects players and starts drawing blobs for one or more people in </w:t>
            </w:r>
            <w:r w:rsidRPr="00624C44">
              <w:rPr>
                <w:b/>
                <w:szCs w:val="20"/>
              </w:rPr>
              <w:t>inactive</w:t>
            </w:r>
            <w:r w:rsidRPr="00624C44">
              <w:rPr>
                <w:szCs w:val="20"/>
              </w:rPr>
              <w:t xml:space="preserve"> color and </w:t>
            </w:r>
          </w:p>
          <w:p w14:paraId="6EB92923" w14:textId="77777777" w:rsidR="00483FD3" w:rsidRPr="00624C44" w:rsidRDefault="00483FD3" w:rsidP="00483FD3">
            <w:pPr>
              <w:pStyle w:val="bullet2"/>
              <w:ind w:left="426" w:hanging="219"/>
              <w:rPr>
                <w:szCs w:val="20"/>
              </w:rPr>
            </w:pPr>
            <w:r w:rsidRPr="00624C44">
              <w:rPr>
                <w:szCs w:val="20"/>
              </w:rPr>
              <w:t>saves image on hard drive in continuous manner to be used by CM</w:t>
            </w:r>
          </w:p>
          <w:p w14:paraId="506C24F7" w14:textId="52A1A560" w:rsidR="00483FD3" w:rsidRPr="00624C44" w:rsidRDefault="00483FD3" w:rsidP="00483FD3">
            <w:pPr>
              <w:pStyle w:val="bullet2"/>
              <w:ind w:left="709" w:hanging="131"/>
            </w:pPr>
            <w:r w:rsidRPr="00624C44">
              <w:t>the frequency of updating image to be decided</w:t>
            </w:r>
          </w:p>
          <w:p w14:paraId="5FD2FE4E" w14:textId="1ABFFEE0" w:rsidR="00483FD3" w:rsidRPr="00624C44" w:rsidRDefault="00483FD3" w:rsidP="00483FD3">
            <w:pPr>
              <w:pStyle w:val="bullet2"/>
              <w:ind w:left="709" w:hanging="131"/>
            </w:pPr>
            <w:r w:rsidRPr="00624C44">
              <w:t>the size of the image to be decided (400x300px I suggest)</w:t>
            </w:r>
          </w:p>
          <w:p w14:paraId="50302C2A" w14:textId="2EFA349A" w:rsidR="00483FD3" w:rsidRPr="00624C44" w:rsidRDefault="00483FD3" w:rsidP="006A26FE">
            <w:pPr>
              <w:rPr>
                <w:lang w:val="en-US"/>
              </w:rPr>
            </w:pPr>
          </w:p>
        </w:tc>
      </w:tr>
      <w:tr w:rsidR="006A26FE" w:rsidRPr="00624C44" w14:paraId="2964E429" w14:textId="77777777" w:rsidTr="007B1D53">
        <w:trPr>
          <w:trHeight w:val="520"/>
        </w:trPr>
        <w:tc>
          <w:tcPr>
            <w:tcW w:w="606" w:type="dxa"/>
          </w:tcPr>
          <w:p w14:paraId="22C32E67" w14:textId="68ECE3DA" w:rsidR="006A26FE" w:rsidRPr="00624C44" w:rsidRDefault="006A26FE" w:rsidP="006A26FE">
            <w:pPr>
              <w:rPr>
                <w:lang w:val="en-US"/>
              </w:rPr>
            </w:pPr>
            <w:r w:rsidRPr="00624C44">
              <w:rPr>
                <w:lang w:val="en-US"/>
              </w:rPr>
              <w:t>3</w:t>
            </w:r>
          </w:p>
        </w:tc>
        <w:tc>
          <w:tcPr>
            <w:tcW w:w="1062" w:type="dxa"/>
          </w:tcPr>
          <w:p w14:paraId="34D7ED0D" w14:textId="06D39926" w:rsidR="006A26FE" w:rsidRPr="00624C44" w:rsidRDefault="006A26FE" w:rsidP="006A26FE">
            <w:pPr>
              <w:tabs>
                <w:tab w:val="left" w:pos="560"/>
              </w:tabs>
              <w:rPr>
                <w:lang w:val="en-US"/>
              </w:rPr>
            </w:pPr>
            <w:r w:rsidRPr="00624C44">
              <w:rPr>
                <w:b/>
                <w:lang w:val="en-US"/>
              </w:rPr>
              <w:t>TM</w:t>
            </w:r>
            <w:r w:rsidRPr="00624C44">
              <w:rPr>
                <w:lang w:val="en-US"/>
              </w:rPr>
              <w:t xml:space="preserve"> to </w:t>
            </w:r>
            <w:r w:rsidRPr="00624C44">
              <w:rPr>
                <w:b/>
                <w:color w:val="FF0000"/>
                <w:lang w:val="en-US"/>
              </w:rPr>
              <w:t>CM</w:t>
            </w:r>
          </w:p>
        </w:tc>
        <w:tc>
          <w:tcPr>
            <w:tcW w:w="2848" w:type="dxa"/>
          </w:tcPr>
          <w:p w14:paraId="77C6A69D" w14:textId="64A9072D" w:rsidR="006A26FE" w:rsidRPr="00624C44" w:rsidRDefault="006A26FE" w:rsidP="006A26FE">
            <w:pPr>
              <w:rPr>
                <w:lang w:val="en-US"/>
              </w:rPr>
            </w:pPr>
            <w:r w:rsidRPr="00624C44">
              <w:rPr>
                <w:lang w:val="en-US"/>
              </w:rPr>
              <w:t>/set/TM/ready</w:t>
            </w:r>
          </w:p>
          <w:p w14:paraId="1AF2D2EB" w14:textId="77777777" w:rsidR="006A26FE" w:rsidRPr="00624C44" w:rsidRDefault="006A26FE" w:rsidP="006A26FE">
            <w:pPr>
              <w:rPr>
                <w:lang w:val="en-US"/>
              </w:rPr>
            </w:pPr>
          </w:p>
        </w:tc>
        <w:tc>
          <w:tcPr>
            <w:tcW w:w="685" w:type="dxa"/>
          </w:tcPr>
          <w:p w14:paraId="34E83029" w14:textId="6B68C48B" w:rsidR="006A26FE" w:rsidRPr="00624C44" w:rsidRDefault="006A26FE" w:rsidP="006A26FE">
            <w:pPr>
              <w:rPr>
                <w:lang w:val="en-US"/>
              </w:rPr>
            </w:pPr>
            <w:r w:rsidRPr="00624C44">
              <w:rPr>
                <w:lang w:val="en-US"/>
              </w:rPr>
              <w:t>None</w:t>
            </w:r>
          </w:p>
        </w:tc>
        <w:tc>
          <w:tcPr>
            <w:tcW w:w="1161" w:type="dxa"/>
          </w:tcPr>
          <w:p w14:paraId="4A8C57A8" w14:textId="60A9C8C8" w:rsidR="006A26FE" w:rsidRPr="00624C44" w:rsidRDefault="006A26FE" w:rsidP="006A26FE">
            <w:pPr>
              <w:rPr>
                <w:lang w:val="en-US"/>
              </w:rPr>
            </w:pPr>
            <w:r w:rsidRPr="00624C44">
              <w:rPr>
                <w:lang w:val="en-US"/>
              </w:rPr>
              <w:t>None</w:t>
            </w:r>
          </w:p>
        </w:tc>
        <w:tc>
          <w:tcPr>
            <w:tcW w:w="3385" w:type="dxa"/>
          </w:tcPr>
          <w:p w14:paraId="050B9BCE" w14:textId="3915B6DB" w:rsidR="006A26FE" w:rsidRPr="00624C44" w:rsidRDefault="006A26FE" w:rsidP="006A26FE">
            <w:pPr>
              <w:rPr>
                <w:lang w:val="en-US"/>
              </w:rPr>
            </w:pPr>
            <w:r w:rsidRPr="00624C44">
              <w:rPr>
                <w:lang w:val="en-US"/>
              </w:rPr>
              <w:t>That means initialization is completed and video image frames started streaming</w:t>
            </w:r>
          </w:p>
        </w:tc>
      </w:tr>
      <w:tr w:rsidR="006A26FE" w:rsidRPr="00624C44" w14:paraId="5B3AAAC8" w14:textId="77777777" w:rsidTr="007B1D53">
        <w:trPr>
          <w:trHeight w:val="520"/>
        </w:trPr>
        <w:tc>
          <w:tcPr>
            <w:tcW w:w="606" w:type="dxa"/>
          </w:tcPr>
          <w:p w14:paraId="1E91C6D3" w14:textId="77777777" w:rsidR="006A26FE" w:rsidRPr="00624C44" w:rsidRDefault="006A26FE" w:rsidP="006A26FE">
            <w:pPr>
              <w:rPr>
                <w:lang w:val="en-US"/>
              </w:rPr>
            </w:pPr>
            <w:r w:rsidRPr="00624C44">
              <w:rPr>
                <w:lang w:val="en-US"/>
              </w:rPr>
              <w:t>4x</w:t>
            </w:r>
          </w:p>
        </w:tc>
        <w:tc>
          <w:tcPr>
            <w:tcW w:w="1062" w:type="dxa"/>
          </w:tcPr>
          <w:p w14:paraId="1847279A" w14:textId="77777777" w:rsidR="006A26FE" w:rsidRPr="00624C44" w:rsidRDefault="006A26FE" w:rsidP="006A26FE">
            <w:pPr>
              <w:rPr>
                <w:lang w:val="en-US"/>
              </w:rPr>
            </w:pPr>
            <w:r w:rsidRPr="00624C44">
              <w:rPr>
                <w:b/>
                <w:color w:val="FF0000"/>
                <w:lang w:val="en-US"/>
              </w:rPr>
              <w:t>CM</w:t>
            </w:r>
            <w:r w:rsidRPr="00624C44">
              <w:rPr>
                <w:lang w:val="en-US"/>
              </w:rPr>
              <w:t xml:space="preserve"> to T</w:t>
            </w:r>
            <w:r w:rsidRPr="00624C44">
              <w:rPr>
                <w:b/>
                <w:lang w:val="en-US"/>
              </w:rPr>
              <w:t>M</w:t>
            </w:r>
          </w:p>
          <w:p w14:paraId="59853C88" w14:textId="2FDBA49F" w:rsidR="006A26FE" w:rsidRPr="00624C44" w:rsidRDefault="006A26FE" w:rsidP="006A26FE">
            <w:pPr>
              <w:rPr>
                <w:lang w:val="en-US"/>
              </w:rPr>
            </w:pPr>
          </w:p>
        </w:tc>
        <w:tc>
          <w:tcPr>
            <w:tcW w:w="2848" w:type="dxa"/>
          </w:tcPr>
          <w:p w14:paraId="057E9CD9" w14:textId="240DAF68" w:rsidR="006A26FE" w:rsidRPr="00624C44" w:rsidRDefault="006A26FE" w:rsidP="00E3739F">
            <w:pPr>
              <w:rPr>
                <w:lang w:val="en-US"/>
              </w:rPr>
            </w:pPr>
            <w:r w:rsidRPr="00624C44">
              <w:rPr>
                <w:lang w:val="en-US"/>
              </w:rPr>
              <w:t>/set/</w:t>
            </w:r>
            <w:r w:rsidR="00E3739F" w:rsidRPr="00624C44">
              <w:rPr>
                <w:lang w:val="en-US"/>
              </w:rPr>
              <w:t>player</w:t>
            </w:r>
            <w:r w:rsidRPr="00624C44">
              <w:rPr>
                <w:lang w:val="en-US"/>
              </w:rPr>
              <w:t>/[id]/tracking</w:t>
            </w:r>
          </w:p>
        </w:tc>
        <w:tc>
          <w:tcPr>
            <w:tcW w:w="685" w:type="dxa"/>
          </w:tcPr>
          <w:p w14:paraId="6553EAD3" w14:textId="77777777" w:rsidR="006A26FE" w:rsidRPr="00624C44" w:rsidRDefault="006A26FE" w:rsidP="006A26FE">
            <w:pPr>
              <w:rPr>
                <w:lang w:val="en-US"/>
              </w:rPr>
            </w:pPr>
            <w:proofErr w:type="gramStart"/>
            <w:r w:rsidRPr="00624C44">
              <w:rPr>
                <w:lang w:val="en-US"/>
              </w:rPr>
              <w:t>,</w:t>
            </w:r>
            <w:proofErr w:type="spellStart"/>
            <w:r w:rsidRPr="00624C44">
              <w:rPr>
                <w:lang w:val="en-US"/>
              </w:rPr>
              <w:t>i</w:t>
            </w:r>
            <w:proofErr w:type="spellEnd"/>
            <w:proofErr w:type="gramEnd"/>
          </w:p>
        </w:tc>
        <w:tc>
          <w:tcPr>
            <w:tcW w:w="1161" w:type="dxa"/>
          </w:tcPr>
          <w:p w14:paraId="5F64911E" w14:textId="77777777" w:rsidR="006A26FE" w:rsidRPr="00624C44" w:rsidRDefault="006A26FE" w:rsidP="006A26FE">
            <w:pPr>
              <w:rPr>
                <w:lang w:val="en-US"/>
              </w:rPr>
            </w:pPr>
            <w:r w:rsidRPr="00624C44">
              <w:rPr>
                <w:lang w:val="en-US"/>
              </w:rPr>
              <w:t>1/0</w:t>
            </w:r>
          </w:p>
        </w:tc>
        <w:tc>
          <w:tcPr>
            <w:tcW w:w="3385" w:type="dxa"/>
          </w:tcPr>
          <w:p w14:paraId="6C159C08" w14:textId="77777777" w:rsidR="006A26FE" w:rsidRPr="00624C44" w:rsidRDefault="006A26FE" w:rsidP="006A26FE">
            <w:pPr>
              <w:rPr>
                <w:lang w:val="en-US"/>
              </w:rPr>
            </w:pPr>
            <w:r w:rsidRPr="00624C44">
              <w:rPr>
                <w:lang w:val="en-US"/>
              </w:rPr>
              <w:t>Start tracking person [id], convert blob color to active and start sending messages.</w:t>
            </w:r>
          </w:p>
          <w:p w14:paraId="30201E64" w14:textId="3DF5DDAC" w:rsidR="006A26FE" w:rsidRPr="00624C44" w:rsidRDefault="006A26FE" w:rsidP="006A26FE">
            <w:pPr>
              <w:rPr>
                <w:lang w:val="en-US"/>
              </w:rPr>
            </w:pPr>
            <w:r w:rsidRPr="00624C44">
              <w:rPr>
                <w:lang w:val="en-US"/>
              </w:rPr>
              <w:t>* here an option may be, not sending movement messages before receiving ready message from ME</w:t>
            </w:r>
          </w:p>
        </w:tc>
      </w:tr>
      <w:tr w:rsidR="006A26FE" w:rsidRPr="00624C44" w14:paraId="1A0E93A7" w14:textId="77777777" w:rsidTr="007B1D53">
        <w:trPr>
          <w:trHeight w:val="520"/>
        </w:trPr>
        <w:tc>
          <w:tcPr>
            <w:tcW w:w="606" w:type="dxa"/>
          </w:tcPr>
          <w:p w14:paraId="7EEB5653" w14:textId="002FC051" w:rsidR="006A26FE" w:rsidRPr="00624C44" w:rsidRDefault="006A26FE" w:rsidP="006A26FE">
            <w:pPr>
              <w:rPr>
                <w:lang w:val="en-US"/>
              </w:rPr>
            </w:pPr>
            <w:r w:rsidRPr="00624C44">
              <w:rPr>
                <w:lang w:val="en-US"/>
              </w:rPr>
              <w:t>5</w:t>
            </w:r>
          </w:p>
        </w:tc>
        <w:tc>
          <w:tcPr>
            <w:tcW w:w="1062" w:type="dxa"/>
          </w:tcPr>
          <w:p w14:paraId="1836764B" w14:textId="77777777" w:rsidR="006A26FE" w:rsidRPr="00624C44" w:rsidRDefault="006A26FE" w:rsidP="006A26FE">
            <w:pPr>
              <w:rPr>
                <w:lang w:val="en-US"/>
              </w:rPr>
            </w:pPr>
            <w:r w:rsidRPr="00624C44">
              <w:rPr>
                <w:b/>
                <w:color w:val="FF0000"/>
                <w:lang w:val="en-US"/>
              </w:rPr>
              <w:t>CM</w:t>
            </w:r>
            <w:r w:rsidRPr="00624C44">
              <w:rPr>
                <w:lang w:val="en-US"/>
              </w:rPr>
              <w:t xml:space="preserve"> to T</w:t>
            </w:r>
            <w:r w:rsidRPr="00624C44">
              <w:rPr>
                <w:b/>
                <w:lang w:val="en-US"/>
              </w:rPr>
              <w:t>M</w:t>
            </w:r>
          </w:p>
          <w:p w14:paraId="255BA238" w14:textId="77777777" w:rsidR="006A26FE" w:rsidRPr="00624C44" w:rsidRDefault="006A26FE" w:rsidP="006A26FE">
            <w:pPr>
              <w:rPr>
                <w:b/>
                <w:lang w:val="en-US"/>
              </w:rPr>
            </w:pPr>
          </w:p>
        </w:tc>
        <w:tc>
          <w:tcPr>
            <w:tcW w:w="2848" w:type="dxa"/>
          </w:tcPr>
          <w:p w14:paraId="476AFFC2" w14:textId="4AB81C43" w:rsidR="006A26FE" w:rsidRPr="00624C44" w:rsidRDefault="006A26FE" w:rsidP="006A26FE">
            <w:pPr>
              <w:rPr>
                <w:lang w:val="en-US"/>
              </w:rPr>
            </w:pPr>
            <w:r w:rsidRPr="00624C44">
              <w:rPr>
                <w:lang w:val="en-US"/>
              </w:rPr>
              <w:t>/set/zone/[id]/blob</w:t>
            </w:r>
          </w:p>
        </w:tc>
        <w:tc>
          <w:tcPr>
            <w:tcW w:w="685" w:type="dxa"/>
          </w:tcPr>
          <w:p w14:paraId="6EE27EE7" w14:textId="14210EFC" w:rsidR="006A26FE" w:rsidRPr="00624C44" w:rsidRDefault="006A26FE" w:rsidP="006A26FE">
            <w:pPr>
              <w:rPr>
                <w:lang w:val="en-US"/>
              </w:rPr>
            </w:pPr>
            <w:proofErr w:type="gramStart"/>
            <w:r w:rsidRPr="00624C44">
              <w:rPr>
                <w:lang w:val="en-US"/>
              </w:rPr>
              <w:t>,</w:t>
            </w:r>
            <w:proofErr w:type="spellStart"/>
            <w:r w:rsidRPr="00624C44">
              <w:rPr>
                <w:lang w:val="en-US"/>
              </w:rPr>
              <w:t>iiii</w:t>
            </w:r>
            <w:proofErr w:type="spellEnd"/>
            <w:proofErr w:type="gramEnd"/>
          </w:p>
        </w:tc>
        <w:tc>
          <w:tcPr>
            <w:tcW w:w="1161" w:type="dxa"/>
          </w:tcPr>
          <w:p w14:paraId="022B646D" w14:textId="53488873" w:rsidR="006A26FE" w:rsidRPr="00624C44" w:rsidRDefault="006A26FE" w:rsidP="006A26FE">
            <w:pPr>
              <w:rPr>
                <w:lang w:val="en-US"/>
              </w:rPr>
            </w:pPr>
            <w:r w:rsidRPr="00624C44">
              <w:rPr>
                <w:lang w:val="en-US"/>
              </w:rPr>
              <w:t>x</w:t>
            </w:r>
            <w:proofErr w:type="gramStart"/>
            <w:r w:rsidRPr="00624C44">
              <w:rPr>
                <w:lang w:val="en-US"/>
              </w:rPr>
              <w:t>1,y</w:t>
            </w:r>
            <w:proofErr w:type="gramEnd"/>
            <w:r w:rsidRPr="00624C44">
              <w:rPr>
                <w:lang w:val="en-US"/>
              </w:rPr>
              <w:t>1,x2,y2</w:t>
            </w:r>
          </w:p>
        </w:tc>
        <w:tc>
          <w:tcPr>
            <w:tcW w:w="3385" w:type="dxa"/>
          </w:tcPr>
          <w:p w14:paraId="55B84A7D" w14:textId="20A798BE" w:rsidR="006A26FE" w:rsidRPr="00624C44" w:rsidRDefault="006A26FE" w:rsidP="006A26FE">
            <w:pPr>
              <w:rPr>
                <w:lang w:val="en-US"/>
              </w:rPr>
            </w:pPr>
            <w:r w:rsidRPr="00624C44">
              <w:rPr>
                <w:lang w:val="en-US"/>
              </w:rPr>
              <w:t>Register the zone</w:t>
            </w:r>
          </w:p>
        </w:tc>
      </w:tr>
      <w:tr w:rsidR="006A26FE" w:rsidRPr="00624C44" w14:paraId="30E86547" w14:textId="77777777" w:rsidTr="007B1D53">
        <w:trPr>
          <w:trHeight w:val="520"/>
        </w:trPr>
        <w:tc>
          <w:tcPr>
            <w:tcW w:w="606" w:type="dxa"/>
          </w:tcPr>
          <w:p w14:paraId="74B6AD4B" w14:textId="140FDED0" w:rsidR="006A26FE" w:rsidRPr="00624C44" w:rsidRDefault="006A26FE" w:rsidP="006A26FE">
            <w:pPr>
              <w:rPr>
                <w:lang w:val="en-US"/>
              </w:rPr>
            </w:pPr>
            <w:r w:rsidRPr="00624C44">
              <w:rPr>
                <w:lang w:val="en-US"/>
              </w:rPr>
              <w:t>5</w:t>
            </w:r>
          </w:p>
        </w:tc>
        <w:tc>
          <w:tcPr>
            <w:tcW w:w="1062" w:type="dxa"/>
          </w:tcPr>
          <w:p w14:paraId="7C64E9C5" w14:textId="77777777" w:rsidR="006A26FE" w:rsidRPr="00624C44" w:rsidRDefault="006A26FE" w:rsidP="006A26FE">
            <w:pPr>
              <w:rPr>
                <w:lang w:val="en-US"/>
              </w:rPr>
            </w:pPr>
            <w:r w:rsidRPr="00624C44">
              <w:rPr>
                <w:b/>
                <w:color w:val="FF0000"/>
                <w:lang w:val="en-US"/>
              </w:rPr>
              <w:t>CM</w:t>
            </w:r>
            <w:r w:rsidRPr="00624C44">
              <w:rPr>
                <w:lang w:val="en-US"/>
              </w:rPr>
              <w:t xml:space="preserve"> to T</w:t>
            </w:r>
            <w:r w:rsidRPr="00624C44">
              <w:rPr>
                <w:b/>
                <w:lang w:val="en-US"/>
              </w:rPr>
              <w:t>M</w:t>
            </w:r>
          </w:p>
          <w:p w14:paraId="1F9CD17A" w14:textId="77777777" w:rsidR="006A26FE" w:rsidRPr="00624C44" w:rsidRDefault="006A26FE" w:rsidP="006A26FE">
            <w:pPr>
              <w:rPr>
                <w:lang w:val="en-US"/>
              </w:rPr>
            </w:pPr>
          </w:p>
        </w:tc>
        <w:tc>
          <w:tcPr>
            <w:tcW w:w="2848" w:type="dxa"/>
          </w:tcPr>
          <w:p w14:paraId="5E1CED11" w14:textId="47EBC3BB" w:rsidR="006A26FE" w:rsidRPr="00624C44" w:rsidRDefault="006A26FE" w:rsidP="006A26FE">
            <w:pPr>
              <w:rPr>
                <w:lang w:val="en-US"/>
              </w:rPr>
            </w:pPr>
            <w:r w:rsidRPr="00624C44">
              <w:rPr>
                <w:lang w:val="en-US"/>
              </w:rPr>
              <w:t>/set/zone/[id]/tracking</w:t>
            </w:r>
          </w:p>
        </w:tc>
        <w:tc>
          <w:tcPr>
            <w:tcW w:w="685" w:type="dxa"/>
          </w:tcPr>
          <w:p w14:paraId="16BF846A" w14:textId="2CDAE46D" w:rsidR="006A26FE" w:rsidRPr="00624C44" w:rsidRDefault="006A26FE" w:rsidP="006A26FE">
            <w:pPr>
              <w:rPr>
                <w:lang w:val="en-US"/>
              </w:rPr>
            </w:pPr>
            <w:proofErr w:type="gramStart"/>
            <w:r w:rsidRPr="00624C44">
              <w:rPr>
                <w:lang w:val="en-US"/>
              </w:rPr>
              <w:t>,</w:t>
            </w:r>
            <w:proofErr w:type="spellStart"/>
            <w:r w:rsidRPr="00624C44">
              <w:rPr>
                <w:lang w:val="en-US"/>
              </w:rPr>
              <w:t>i</w:t>
            </w:r>
            <w:proofErr w:type="spellEnd"/>
            <w:proofErr w:type="gramEnd"/>
          </w:p>
        </w:tc>
        <w:tc>
          <w:tcPr>
            <w:tcW w:w="1161" w:type="dxa"/>
          </w:tcPr>
          <w:p w14:paraId="4C4784D0" w14:textId="34E333E4" w:rsidR="006A26FE" w:rsidRPr="00624C44" w:rsidRDefault="006A26FE" w:rsidP="006A26FE">
            <w:pPr>
              <w:rPr>
                <w:lang w:val="en-US"/>
              </w:rPr>
            </w:pPr>
            <w:r w:rsidRPr="00624C44">
              <w:rPr>
                <w:lang w:val="en-US"/>
              </w:rPr>
              <w:t>1/0</w:t>
            </w:r>
          </w:p>
        </w:tc>
        <w:tc>
          <w:tcPr>
            <w:tcW w:w="3385" w:type="dxa"/>
          </w:tcPr>
          <w:p w14:paraId="43F726A6" w14:textId="591453B1" w:rsidR="006A26FE" w:rsidRPr="00624C44" w:rsidRDefault="006A26FE" w:rsidP="006A26FE">
            <w:pPr>
              <w:rPr>
                <w:lang w:val="en-US"/>
              </w:rPr>
            </w:pPr>
            <w:r w:rsidRPr="00624C44">
              <w:rPr>
                <w:lang w:val="en-US"/>
              </w:rPr>
              <w:t>Start tracking zone [id], sending messages.</w:t>
            </w:r>
          </w:p>
          <w:p w14:paraId="6EBF0324" w14:textId="7B928D9C" w:rsidR="006A26FE" w:rsidRPr="00624C44" w:rsidRDefault="006A26FE" w:rsidP="006A26FE">
            <w:pPr>
              <w:rPr>
                <w:lang w:val="en-US"/>
              </w:rPr>
            </w:pPr>
            <w:r w:rsidRPr="00624C44">
              <w:rPr>
                <w:lang w:val="en-US"/>
              </w:rPr>
              <w:t>* here an option may be, not sending movement messages before receiving ready message from ME</w:t>
            </w:r>
          </w:p>
        </w:tc>
      </w:tr>
      <w:tr w:rsidR="006A26FE" w:rsidRPr="00624C44" w14:paraId="0EBE19C7" w14:textId="77777777" w:rsidTr="007B1D53">
        <w:trPr>
          <w:trHeight w:val="520"/>
        </w:trPr>
        <w:tc>
          <w:tcPr>
            <w:tcW w:w="606" w:type="dxa"/>
          </w:tcPr>
          <w:p w14:paraId="5E822F88" w14:textId="77777777" w:rsidR="006A26FE" w:rsidRPr="00624C44" w:rsidRDefault="006A26FE" w:rsidP="006A26FE">
            <w:pPr>
              <w:rPr>
                <w:lang w:val="en-US"/>
              </w:rPr>
            </w:pPr>
            <w:r w:rsidRPr="00624C44">
              <w:rPr>
                <w:lang w:val="en-US"/>
              </w:rPr>
              <w:t>-</w:t>
            </w:r>
          </w:p>
        </w:tc>
        <w:tc>
          <w:tcPr>
            <w:tcW w:w="1062" w:type="dxa"/>
          </w:tcPr>
          <w:p w14:paraId="43664CF9" w14:textId="5972B149" w:rsidR="006A26FE" w:rsidRPr="00624C44" w:rsidRDefault="00DA2FE7" w:rsidP="006A26FE">
            <w:pPr>
              <w:rPr>
                <w:lang w:val="en-US"/>
              </w:rPr>
            </w:pPr>
            <w:r w:rsidRPr="00624C44">
              <w:rPr>
                <w:b/>
                <w:lang w:val="en-US"/>
              </w:rPr>
              <w:t>TM</w:t>
            </w:r>
            <w:r w:rsidR="006A26FE" w:rsidRPr="00624C44">
              <w:rPr>
                <w:lang w:val="en-US"/>
              </w:rPr>
              <w:t xml:space="preserve"> to </w:t>
            </w:r>
            <w:r w:rsidR="006A26FE" w:rsidRPr="00624C44">
              <w:rPr>
                <w:b/>
                <w:color w:val="FF0000"/>
                <w:lang w:val="en-US"/>
              </w:rPr>
              <w:t>CM</w:t>
            </w:r>
          </w:p>
          <w:p w14:paraId="46A3BAC2" w14:textId="77777777" w:rsidR="006A26FE" w:rsidRPr="00624C44" w:rsidRDefault="006A26FE" w:rsidP="006A26FE">
            <w:pPr>
              <w:rPr>
                <w:lang w:val="en-US"/>
              </w:rPr>
            </w:pPr>
          </w:p>
        </w:tc>
        <w:tc>
          <w:tcPr>
            <w:tcW w:w="2848" w:type="dxa"/>
          </w:tcPr>
          <w:p w14:paraId="12407733" w14:textId="77777777" w:rsidR="006A26FE" w:rsidRPr="00624C44" w:rsidRDefault="006A26FE" w:rsidP="006A26FE">
            <w:pPr>
              <w:rPr>
                <w:lang w:val="en-US"/>
              </w:rPr>
            </w:pPr>
            <w:r w:rsidRPr="00624C44">
              <w:rPr>
                <w:lang w:val="en-US"/>
              </w:rPr>
              <w:t>/set/error</w:t>
            </w:r>
          </w:p>
        </w:tc>
        <w:tc>
          <w:tcPr>
            <w:tcW w:w="685" w:type="dxa"/>
          </w:tcPr>
          <w:p w14:paraId="4E29A762" w14:textId="77777777" w:rsidR="006A26FE" w:rsidRPr="00624C44" w:rsidRDefault="006A26FE" w:rsidP="006A26FE">
            <w:pPr>
              <w:rPr>
                <w:lang w:val="en-US"/>
              </w:rPr>
            </w:pPr>
            <w:proofErr w:type="gramStart"/>
            <w:r w:rsidRPr="00624C44">
              <w:rPr>
                <w:lang w:val="en-US"/>
              </w:rPr>
              <w:t>,</w:t>
            </w:r>
            <w:proofErr w:type="spellStart"/>
            <w:r w:rsidRPr="00624C44">
              <w:rPr>
                <w:lang w:val="en-US"/>
              </w:rPr>
              <w:t>i</w:t>
            </w:r>
            <w:proofErr w:type="spellEnd"/>
            <w:proofErr w:type="gramEnd"/>
          </w:p>
        </w:tc>
        <w:tc>
          <w:tcPr>
            <w:tcW w:w="1161" w:type="dxa"/>
          </w:tcPr>
          <w:p w14:paraId="2F073BDC" w14:textId="77777777" w:rsidR="006A26FE" w:rsidRPr="00624C44" w:rsidRDefault="006A26FE" w:rsidP="006A26FE">
            <w:pPr>
              <w:rPr>
                <w:lang w:val="en-US"/>
              </w:rPr>
            </w:pPr>
            <w:r w:rsidRPr="00624C44">
              <w:rPr>
                <w:lang w:val="en-US"/>
              </w:rPr>
              <w:t>Error number</w:t>
            </w:r>
          </w:p>
        </w:tc>
        <w:tc>
          <w:tcPr>
            <w:tcW w:w="3385" w:type="dxa"/>
          </w:tcPr>
          <w:p w14:paraId="439037EB" w14:textId="77777777" w:rsidR="006A26FE" w:rsidRPr="00624C44" w:rsidRDefault="006A26FE" w:rsidP="006A26FE">
            <w:pPr>
              <w:rPr>
                <w:lang w:val="en-US"/>
              </w:rPr>
            </w:pPr>
            <w:r w:rsidRPr="00624C44">
              <w:rPr>
                <w:lang w:val="en-US"/>
              </w:rPr>
              <w:t>In case. See error message for error types.</w:t>
            </w:r>
          </w:p>
        </w:tc>
      </w:tr>
      <w:tr w:rsidR="00DA2FE7" w:rsidRPr="00624C44" w14:paraId="4587F30B" w14:textId="77777777" w:rsidTr="007B1D53">
        <w:trPr>
          <w:trHeight w:val="520"/>
        </w:trPr>
        <w:tc>
          <w:tcPr>
            <w:tcW w:w="606" w:type="dxa"/>
          </w:tcPr>
          <w:p w14:paraId="330A585A" w14:textId="77777777" w:rsidR="00DA2FE7" w:rsidRPr="00624C44" w:rsidRDefault="00DA2FE7" w:rsidP="00DA2FE7">
            <w:pPr>
              <w:rPr>
                <w:lang w:val="en-US"/>
              </w:rPr>
            </w:pPr>
            <w:r w:rsidRPr="00624C44">
              <w:rPr>
                <w:lang w:val="en-US"/>
              </w:rPr>
              <w:t>4x</w:t>
            </w:r>
          </w:p>
        </w:tc>
        <w:tc>
          <w:tcPr>
            <w:tcW w:w="1062" w:type="dxa"/>
          </w:tcPr>
          <w:p w14:paraId="2EEC53B5" w14:textId="77777777" w:rsidR="00DA2FE7" w:rsidRPr="00624C44" w:rsidRDefault="00DA2FE7" w:rsidP="00DA2FE7">
            <w:pPr>
              <w:rPr>
                <w:lang w:val="en-US"/>
              </w:rPr>
            </w:pPr>
            <w:r w:rsidRPr="00624C44">
              <w:rPr>
                <w:b/>
                <w:color w:val="3366FF"/>
                <w:lang w:val="en-US"/>
              </w:rPr>
              <w:t>ME</w:t>
            </w:r>
            <w:r w:rsidRPr="00624C44">
              <w:rPr>
                <w:lang w:val="en-US"/>
              </w:rPr>
              <w:t xml:space="preserve"> to </w:t>
            </w:r>
            <w:r w:rsidRPr="00624C44">
              <w:rPr>
                <w:b/>
                <w:lang w:val="en-US"/>
              </w:rPr>
              <w:t>TM</w:t>
            </w:r>
          </w:p>
        </w:tc>
        <w:tc>
          <w:tcPr>
            <w:tcW w:w="2848" w:type="dxa"/>
          </w:tcPr>
          <w:p w14:paraId="3B540685" w14:textId="77777777" w:rsidR="00DA2FE7" w:rsidRPr="00624C44" w:rsidRDefault="00DA2FE7" w:rsidP="00DA2FE7">
            <w:pPr>
              <w:rPr>
                <w:lang w:val="en-US"/>
              </w:rPr>
            </w:pPr>
            <w:r w:rsidRPr="00624C44">
              <w:rPr>
                <w:lang w:val="en-US"/>
              </w:rPr>
              <w:t>/set/alphabet/[pattern]</w:t>
            </w:r>
          </w:p>
          <w:p w14:paraId="218AE5E6" w14:textId="77777777" w:rsidR="00DA2FE7" w:rsidRPr="00624C44" w:rsidRDefault="00DA2FE7" w:rsidP="00DA2FE7">
            <w:pPr>
              <w:rPr>
                <w:lang w:val="en-US"/>
              </w:rPr>
            </w:pPr>
          </w:p>
          <w:p w14:paraId="68A26A44" w14:textId="77777777" w:rsidR="00DA2FE7" w:rsidRPr="00624C44" w:rsidRDefault="00DA2FE7" w:rsidP="00DA2FE7">
            <w:pPr>
              <w:rPr>
                <w:lang w:val="en-US"/>
              </w:rPr>
            </w:pPr>
            <w:r w:rsidRPr="00624C44">
              <w:rPr>
                <w:lang w:val="en-US"/>
              </w:rPr>
              <w:t>examples*:</w:t>
            </w:r>
          </w:p>
          <w:p w14:paraId="39D39802" w14:textId="77777777" w:rsidR="00DA2FE7" w:rsidRPr="00624C44" w:rsidRDefault="00DA2FE7" w:rsidP="00DA2FE7">
            <w:pPr>
              <w:rPr>
                <w:lang w:val="en-US"/>
              </w:rPr>
            </w:pPr>
            <w:r w:rsidRPr="00624C44">
              <w:rPr>
                <w:lang w:val="en-US"/>
              </w:rPr>
              <w:t>/set/alphabet/player/[id]/activity/discrete</w:t>
            </w:r>
          </w:p>
          <w:p w14:paraId="057B4E63" w14:textId="77777777" w:rsidR="00DA2FE7" w:rsidRPr="00624C44" w:rsidRDefault="00DA2FE7" w:rsidP="00DA2FE7">
            <w:pPr>
              <w:rPr>
                <w:lang w:val="en-US"/>
              </w:rPr>
            </w:pPr>
            <w:r w:rsidRPr="00624C44">
              <w:rPr>
                <w:lang w:val="en-US"/>
              </w:rPr>
              <w:t>/set/alphabet/player/[id]</w:t>
            </w:r>
          </w:p>
          <w:p w14:paraId="667ACE48" w14:textId="77777777" w:rsidR="00DA2FE7" w:rsidRPr="00624C44" w:rsidRDefault="00DA2FE7" w:rsidP="00DA2FE7">
            <w:pPr>
              <w:rPr>
                <w:lang w:val="en-US"/>
              </w:rPr>
            </w:pPr>
            <w:r w:rsidRPr="00624C44">
              <w:rPr>
                <w:lang w:val="en-US"/>
              </w:rPr>
              <w:t>/set/alphabet/player/[id]/activity</w:t>
            </w:r>
          </w:p>
          <w:p w14:paraId="10488157" w14:textId="77777777" w:rsidR="00DA2FE7" w:rsidRPr="00624C44" w:rsidRDefault="00DA2FE7" w:rsidP="00DA2FE7">
            <w:pPr>
              <w:rPr>
                <w:lang w:val="en-US"/>
              </w:rPr>
            </w:pPr>
            <w:r w:rsidRPr="00624C44">
              <w:rPr>
                <w:lang w:val="en-US"/>
              </w:rPr>
              <w:t>*: see OSC messages section for more</w:t>
            </w:r>
          </w:p>
        </w:tc>
        <w:tc>
          <w:tcPr>
            <w:tcW w:w="685" w:type="dxa"/>
          </w:tcPr>
          <w:p w14:paraId="4896B0A2" w14:textId="77777777" w:rsidR="00DA2FE7" w:rsidRPr="00624C44" w:rsidRDefault="00DA2FE7" w:rsidP="00DA2FE7">
            <w:pPr>
              <w:rPr>
                <w:lang w:val="en-US"/>
              </w:rPr>
            </w:pPr>
            <w:proofErr w:type="gramStart"/>
            <w:r w:rsidRPr="00624C44">
              <w:rPr>
                <w:lang w:val="en-US"/>
              </w:rPr>
              <w:t>,</w:t>
            </w:r>
            <w:proofErr w:type="spellStart"/>
            <w:r w:rsidRPr="00624C44">
              <w:rPr>
                <w:lang w:val="en-US"/>
              </w:rPr>
              <w:t>i</w:t>
            </w:r>
            <w:proofErr w:type="spellEnd"/>
            <w:proofErr w:type="gramEnd"/>
          </w:p>
        </w:tc>
        <w:tc>
          <w:tcPr>
            <w:tcW w:w="1161" w:type="dxa"/>
          </w:tcPr>
          <w:p w14:paraId="5803225F" w14:textId="77777777" w:rsidR="00DA2FE7" w:rsidRPr="00624C44" w:rsidRDefault="00DA2FE7" w:rsidP="00DA2FE7">
            <w:pPr>
              <w:rPr>
                <w:lang w:val="en-US"/>
              </w:rPr>
            </w:pPr>
            <w:r w:rsidRPr="00624C44">
              <w:rPr>
                <w:lang w:val="en-US"/>
              </w:rPr>
              <w:t>1/0</w:t>
            </w:r>
          </w:p>
        </w:tc>
        <w:tc>
          <w:tcPr>
            <w:tcW w:w="3385" w:type="dxa"/>
          </w:tcPr>
          <w:p w14:paraId="0B4A8975" w14:textId="77777777" w:rsidR="00DA2FE7" w:rsidRPr="00624C44" w:rsidRDefault="00DA2FE7" w:rsidP="00DA2FE7">
            <w:pPr>
              <w:rPr>
                <w:lang w:val="en-US"/>
              </w:rPr>
            </w:pPr>
            <w:r w:rsidRPr="00624C44">
              <w:rPr>
                <w:lang w:val="en-US"/>
              </w:rPr>
              <w:t>To request needed tracking messages only; as many as needed. (This message can be sent anytime when needed to change the tracking scheme)</w:t>
            </w:r>
          </w:p>
        </w:tc>
      </w:tr>
      <w:tr w:rsidR="00DA2FE7" w:rsidRPr="00624C44" w14:paraId="04655C3B" w14:textId="77777777" w:rsidTr="007B1D53">
        <w:trPr>
          <w:trHeight w:val="520"/>
        </w:trPr>
        <w:tc>
          <w:tcPr>
            <w:tcW w:w="606" w:type="dxa"/>
          </w:tcPr>
          <w:p w14:paraId="2ADB2C43" w14:textId="77777777" w:rsidR="00DA2FE7" w:rsidRPr="00624C44" w:rsidRDefault="00DA2FE7" w:rsidP="00DA2FE7">
            <w:pPr>
              <w:rPr>
                <w:lang w:val="en-US"/>
              </w:rPr>
            </w:pPr>
          </w:p>
        </w:tc>
        <w:tc>
          <w:tcPr>
            <w:tcW w:w="1062" w:type="dxa"/>
          </w:tcPr>
          <w:p w14:paraId="353DD876" w14:textId="594A294C" w:rsidR="00DA2FE7" w:rsidRPr="00624C44" w:rsidRDefault="00C91AC5" w:rsidP="00DA2FE7">
            <w:pPr>
              <w:rPr>
                <w:b/>
                <w:lang w:val="en-US"/>
              </w:rPr>
            </w:pPr>
            <w:r w:rsidRPr="00624C44">
              <w:rPr>
                <w:b/>
                <w:color w:val="FF0000"/>
                <w:lang w:val="en-US"/>
              </w:rPr>
              <w:t>CM</w:t>
            </w:r>
            <w:r w:rsidR="00DA2FE7" w:rsidRPr="00624C44">
              <w:rPr>
                <w:lang w:val="en-US"/>
              </w:rPr>
              <w:t xml:space="preserve"> to </w:t>
            </w:r>
            <w:r w:rsidR="00DA2FE7" w:rsidRPr="00624C44">
              <w:rPr>
                <w:b/>
                <w:lang w:val="en-US"/>
              </w:rPr>
              <w:t>TM</w:t>
            </w:r>
          </w:p>
        </w:tc>
        <w:tc>
          <w:tcPr>
            <w:tcW w:w="2848" w:type="dxa"/>
          </w:tcPr>
          <w:p w14:paraId="20A603B5" w14:textId="7FE67705" w:rsidR="00DA2FE7" w:rsidRPr="00624C44" w:rsidRDefault="00DA2FE7" w:rsidP="00C91AC5">
            <w:pPr>
              <w:rPr>
                <w:lang w:val="en-US"/>
              </w:rPr>
            </w:pPr>
            <w:r w:rsidRPr="00624C44">
              <w:rPr>
                <w:lang w:val="en-US"/>
              </w:rPr>
              <w:t>/set/</w:t>
            </w:r>
            <w:r w:rsidR="00C91AC5" w:rsidRPr="00624C44">
              <w:rPr>
                <w:lang w:val="en-US"/>
              </w:rPr>
              <w:t>tracking</w:t>
            </w:r>
          </w:p>
        </w:tc>
        <w:tc>
          <w:tcPr>
            <w:tcW w:w="685" w:type="dxa"/>
          </w:tcPr>
          <w:p w14:paraId="1BE8EC41" w14:textId="56578999" w:rsidR="00DA2FE7" w:rsidRPr="00624C44" w:rsidRDefault="00C91AC5" w:rsidP="00DA2FE7">
            <w:pPr>
              <w:rPr>
                <w:lang w:val="en-US"/>
              </w:rPr>
            </w:pPr>
            <w:proofErr w:type="gramStart"/>
            <w:r w:rsidRPr="00624C44">
              <w:rPr>
                <w:lang w:val="en-US"/>
              </w:rPr>
              <w:t>,</w:t>
            </w:r>
            <w:proofErr w:type="spellStart"/>
            <w:r w:rsidRPr="00624C44">
              <w:rPr>
                <w:lang w:val="en-US"/>
              </w:rPr>
              <w:t>i</w:t>
            </w:r>
            <w:proofErr w:type="spellEnd"/>
            <w:proofErr w:type="gramEnd"/>
          </w:p>
        </w:tc>
        <w:tc>
          <w:tcPr>
            <w:tcW w:w="1161" w:type="dxa"/>
          </w:tcPr>
          <w:p w14:paraId="51BC479D" w14:textId="68607E96" w:rsidR="00DA2FE7" w:rsidRPr="00624C44" w:rsidRDefault="00C91AC5" w:rsidP="00DA2FE7">
            <w:pPr>
              <w:rPr>
                <w:lang w:val="en-US"/>
              </w:rPr>
            </w:pPr>
            <w:r w:rsidRPr="00624C44">
              <w:rPr>
                <w:lang w:val="en-US"/>
              </w:rPr>
              <w:t>1/0</w:t>
            </w:r>
          </w:p>
        </w:tc>
        <w:tc>
          <w:tcPr>
            <w:tcW w:w="3385" w:type="dxa"/>
          </w:tcPr>
          <w:p w14:paraId="3F142F3F" w14:textId="4C4E2F68" w:rsidR="00DA2FE7" w:rsidRPr="00624C44" w:rsidRDefault="00C91AC5" w:rsidP="00DA2FE7">
            <w:pPr>
              <w:rPr>
                <w:lang w:val="en-US"/>
              </w:rPr>
            </w:pPr>
            <w:r w:rsidRPr="00624C44">
              <w:rPr>
                <w:lang w:val="en-US"/>
              </w:rPr>
              <w:t>Start or stop sending tracking messages.</w:t>
            </w:r>
          </w:p>
        </w:tc>
      </w:tr>
    </w:tbl>
    <w:p w14:paraId="5A3C4D9A" w14:textId="77777777" w:rsidR="00F774A8" w:rsidRPr="00624C44" w:rsidRDefault="00F774A8" w:rsidP="00D926EC">
      <w:pPr>
        <w:rPr>
          <w:lang w:val="en-US"/>
        </w:rPr>
      </w:pPr>
    </w:p>
    <w:p w14:paraId="6D12CDE3" w14:textId="77777777" w:rsidR="00F774A8" w:rsidRPr="00624C44" w:rsidRDefault="00F774A8">
      <w:pPr>
        <w:rPr>
          <w:rFonts w:ascii="Blender Pro Bold" w:hAnsi="Blender Pro Bold"/>
          <w:sz w:val="24"/>
          <w:lang w:val="en-US"/>
        </w:rPr>
      </w:pPr>
      <w:r w:rsidRPr="00624C44">
        <w:rPr>
          <w:rFonts w:ascii="Blender Pro Bold" w:hAnsi="Blender Pro Bold"/>
          <w:sz w:val="24"/>
          <w:lang w:val="en-US"/>
        </w:rPr>
        <w:br w:type="page"/>
      </w:r>
    </w:p>
    <w:p w14:paraId="2649C187" w14:textId="09CF3437" w:rsidR="00F774A8" w:rsidRPr="00624C44" w:rsidRDefault="00F774A8" w:rsidP="00833C12">
      <w:pPr>
        <w:pStyle w:val="Heading3"/>
        <w:rPr>
          <w:lang w:val="en-US"/>
        </w:rPr>
      </w:pPr>
      <w:r w:rsidRPr="00624C44">
        <w:rPr>
          <w:lang w:val="en-US"/>
        </w:rPr>
        <w:lastRenderedPageBreak/>
        <w:t>MESSAGE SEQUENCES</w:t>
      </w:r>
    </w:p>
    <w:p w14:paraId="769213AF" w14:textId="77777777" w:rsidR="00F774A8" w:rsidRPr="00624C44" w:rsidRDefault="00F774A8" w:rsidP="00F774A8">
      <w:pPr>
        <w:rPr>
          <w:rFonts w:ascii="Blender Pro Bold" w:hAnsi="Blender Pro Bold"/>
          <w:sz w:val="24"/>
          <w:lang w:val="en-US"/>
        </w:rPr>
      </w:pPr>
      <w:r w:rsidRPr="00624C44">
        <w:rPr>
          <w:noProof/>
          <w:lang w:val="en-GB" w:eastAsia="en-GB"/>
        </w:rPr>
        <mc:AlternateContent>
          <mc:Choice Requires="wps">
            <w:drawing>
              <wp:anchor distT="0" distB="0" distL="114300" distR="114300" simplePos="0" relativeHeight="251682816" behindDoc="0" locked="0" layoutInCell="1" allowOverlap="1" wp14:anchorId="07DE2D47" wp14:editId="717BBB35">
                <wp:simplePos x="0" y="0"/>
                <wp:positionH relativeFrom="column">
                  <wp:posOffset>5029200</wp:posOffset>
                </wp:positionH>
                <wp:positionV relativeFrom="paragraph">
                  <wp:posOffset>38100</wp:posOffset>
                </wp:positionV>
                <wp:extent cx="457200" cy="342900"/>
                <wp:effectExtent l="0" t="0" r="0" b="12700"/>
                <wp:wrapNone/>
                <wp:docPr id="129" name="Text Box 12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79F445" w14:textId="77777777" w:rsidR="00D124BC" w:rsidRDefault="00D124BC" w:rsidP="00F774A8">
                            <w:r w:rsidRPr="009775F6">
                              <w:rPr>
                                <w:rFonts w:ascii="Blender Pro Bold" w:hAnsi="Blender Pro Bold"/>
                              </w:rPr>
                              <w:t>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E2D47" id="Text Box 129" o:spid="_x0000_s1083" type="#_x0000_t202" style="position:absolute;margin-left:396pt;margin-top:3pt;width:36pt;height:2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hlRdACAAAZ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" filled="f" stroked="f">
                <v:textbox>
                  <w:txbxContent>
                    <w:p w14:paraId="5679F445" w14:textId="77777777" w:rsidR="00D124BC" w:rsidRDefault="00D124BC" w:rsidP="00F774A8">
                      <w:r w:rsidRPr="009775F6">
                        <w:rPr>
                          <w:rFonts w:ascii="Blender Pro Bold" w:hAnsi="Blender Pro Bold"/>
                        </w:rPr>
                        <w:t>ME</w:t>
                      </w:r>
                    </w:p>
                  </w:txbxContent>
                </v:textbox>
              </v:shape>
            </w:pict>
          </mc:Fallback>
        </mc:AlternateContent>
      </w:r>
      <w:r w:rsidRPr="00624C44">
        <w:rPr>
          <w:noProof/>
          <w:lang w:val="en-GB" w:eastAsia="en-GB"/>
        </w:rPr>
        <mc:AlternateContent>
          <mc:Choice Requires="wps">
            <w:drawing>
              <wp:anchor distT="0" distB="0" distL="114300" distR="114300" simplePos="0" relativeHeight="251681792" behindDoc="0" locked="0" layoutInCell="1" allowOverlap="1" wp14:anchorId="32C9C5DC" wp14:editId="01B84817">
                <wp:simplePos x="0" y="0"/>
                <wp:positionH relativeFrom="column">
                  <wp:posOffset>2514600</wp:posOffset>
                </wp:positionH>
                <wp:positionV relativeFrom="paragraph">
                  <wp:posOffset>38100</wp:posOffset>
                </wp:positionV>
                <wp:extent cx="457200" cy="342900"/>
                <wp:effectExtent l="0" t="0" r="0" b="12700"/>
                <wp:wrapNone/>
                <wp:docPr id="137" name="Text Box 137"/>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9CE76A" w14:textId="77777777" w:rsidR="00D124BC" w:rsidRDefault="00D124BC" w:rsidP="00F774A8">
                            <w:r w:rsidRPr="009775F6">
                              <w:rPr>
                                <w:rFonts w:ascii="Blender Pro Bold" w:hAnsi="Blender Pro Bold"/>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9C5DC" id="Text Box 137" o:spid="_x0000_s1084" type="#_x0000_t202" style="position:absolute;margin-left:198pt;margin-top:3pt;width:36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3+KodECAAAZ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" filled="f" stroked="f">
                <v:textbox>
                  <w:txbxContent>
                    <w:p w14:paraId="1F9CE76A" w14:textId="77777777" w:rsidR="00D124BC" w:rsidRDefault="00D124BC" w:rsidP="00F774A8">
                      <w:r w:rsidRPr="009775F6">
                        <w:rPr>
                          <w:rFonts w:ascii="Blender Pro Bold" w:hAnsi="Blender Pro Bold"/>
                        </w:rPr>
                        <w:t>CM</w:t>
                      </w:r>
                    </w:p>
                  </w:txbxContent>
                </v:textbox>
              </v:shape>
            </w:pict>
          </mc:Fallback>
        </mc:AlternateContent>
      </w:r>
      <w:r w:rsidRPr="00624C44">
        <w:rPr>
          <w:noProof/>
          <w:lang w:val="en-GB" w:eastAsia="en-GB"/>
        </w:rPr>
        <mc:AlternateContent>
          <mc:Choice Requires="wps">
            <w:drawing>
              <wp:anchor distT="0" distB="0" distL="114300" distR="114300" simplePos="0" relativeHeight="251680768" behindDoc="0" locked="0" layoutInCell="1" allowOverlap="1" wp14:anchorId="15B2528E" wp14:editId="7515CDE7">
                <wp:simplePos x="0" y="0"/>
                <wp:positionH relativeFrom="column">
                  <wp:posOffset>0</wp:posOffset>
                </wp:positionH>
                <wp:positionV relativeFrom="paragraph">
                  <wp:posOffset>38100</wp:posOffset>
                </wp:positionV>
                <wp:extent cx="457200" cy="342900"/>
                <wp:effectExtent l="0" t="0" r="0" b="12700"/>
                <wp:wrapNone/>
                <wp:docPr id="139" name="Text Box 13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669A02" w14:textId="77777777" w:rsidR="00D124BC" w:rsidRPr="009775F6" w:rsidRDefault="00D124BC" w:rsidP="00F774A8">
                            <w:pPr>
                              <w:rPr>
                                <w:rFonts w:ascii="Blender Pro Bold" w:hAnsi="Blender Pro Bold"/>
                              </w:rPr>
                            </w:pPr>
                            <w:r w:rsidRPr="009775F6">
                              <w:rPr>
                                <w:rFonts w:ascii="Blender Pro Bold" w:hAnsi="Blender Pro Bold"/>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2528E" id="Text Box 139" o:spid="_x0000_s1085" type="#_x0000_t202" style="position:absolute;margin-left:0;margin-top:3pt;width:36pt;height:2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DpwNECAAAZ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" filled="f" stroked="f">
                <v:textbox>
                  <w:txbxContent>
                    <w:p w14:paraId="61669A02" w14:textId="77777777" w:rsidR="00D124BC" w:rsidRPr="009775F6" w:rsidRDefault="00D124BC" w:rsidP="00F774A8">
                      <w:pPr>
                        <w:rPr>
                          <w:rFonts w:ascii="Blender Pro Bold" w:hAnsi="Blender Pro Bold"/>
                        </w:rPr>
                      </w:pPr>
                      <w:r w:rsidRPr="009775F6">
                        <w:rPr>
                          <w:rFonts w:ascii="Blender Pro Bold" w:hAnsi="Blender Pro Bold"/>
                        </w:rPr>
                        <w:t>TM</w:t>
                      </w:r>
                    </w:p>
                  </w:txbxContent>
                </v:textbox>
              </v:shape>
            </w:pict>
          </mc:Fallback>
        </mc:AlternateContent>
      </w:r>
    </w:p>
    <w:p w14:paraId="5D0A10E4" w14:textId="5189ED3C" w:rsidR="00F774A8" w:rsidRPr="00624C44" w:rsidRDefault="00541DA4" w:rsidP="00F774A8">
      <w:pPr>
        <w:rPr>
          <w:rFonts w:ascii="Blender Pro Thin" w:hAnsi="Blender Pro Thin"/>
          <w:color w:val="0000FF"/>
          <w:sz w:val="16"/>
          <w:lang w:val="en-US"/>
        </w:rPr>
      </w:pPr>
      <w:r w:rsidRPr="00624C44">
        <w:rPr>
          <w:noProof/>
          <w:lang w:val="en-GB" w:eastAsia="en-GB"/>
        </w:rPr>
        <mc:AlternateContent>
          <mc:Choice Requires="wps">
            <w:drawing>
              <wp:anchor distT="0" distB="0" distL="114300" distR="114300" simplePos="0" relativeHeight="251685888" behindDoc="0" locked="0" layoutInCell="1" allowOverlap="1" wp14:anchorId="5734557F" wp14:editId="72A226D9">
                <wp:simplePos x="0" y="0"/>
                <wp:positionH relativeFrom="column">
                  <wp:posOffset>228600</wp:posOffset>
                </wp:positionH>
                <wp:positionV relativeFrom="paragraph">
                  <wp:posOffset>91440</wp:posOffset>
                </wp:positionV>
                <wp:extent cx="1143000" cy="342900"/>
                <wp:effectExtent l="0" t="0" r="0" b="12700"/>
                <wp:wrapNone/>
                <wp:docPr id="6" name="Text Box 6"/>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F73AD8" w14:textId="77777777" w:rsidR="00D124BC" w:rsidRPr="00541DA4" w:rsidRDefault="00D124BC" w:rsidP="00F774A8">
                            <w:pPr>
                              <w:rPr>
                                <w:rFonts w:ascii="Blender Pro Thin" w:hAnsi="Blender Pro Thin"/>
                                <w:color w:val="0000FF"/>
                                <w:sz w:val="16"/>
                                <w:szCs w:val="16"/>
                                <w:lang w:val="en-US"/>
                              </w:rPr>
                            </w:pPr>
                            <w:r w:rsidRPr="00541DA4">
                              <w:rPr>
                                <w:rFonts w:ascii="Blender Pro Thin" w:hAnsi="Blender Pro Thin"/>
                                <w:color w:val="0000FF"/>
                                <w:sz w:val="16"/>
                                <w:szCs w:val="16"/>
                                <w:lang w:val="en-US"/>
                              </w:rPr>
                              <w:t>On load; successful start of application:</w:t>
                            </w:r>
                          </w:p>
                          <w:p w14:paraId="41994C8E" w14:textId="77777777" w:rsidR="00D124BC" w:rsidRPr="00541DA4" w:rsidRDefault="00D124BC" w:rsidP="00F774A8">
                            <w:pPr>
                              <w:rPr>
                                <w:rFonts w:ascii="Blender Pro Thin" w:hAnsi="Blender Pro Thin"/>
                                <w:color w:val="0000FF"/>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34557F" id="Text Box 6" o:spid="_x0000_s1086" type="#_x0000_t202" style="position:absolute;margin-left:18pt;margin-top:7.2pt;width:90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" filled="f" stroked="f">
                <v:textbox>
                  <w:txbxContent>
                    <w:p w14:paraId="62F73AD8" w14:textId="77777777" w:rsidR="00D124BC" w:rsidRPr="00541DA4" w:rsidRDefault="00D124BC" w:rsidP="00F774A8">
                      <w:pPr>
                        <w:rPr>
                          <w:rFonts w:ascii="Blender Pro Thin" w:hAnsi="Blender Pro Thin"/>
                          <w:color w:val="0000FF"/>
                          <w:sz w:val="16"/>
                          <w:szCs w:val="16"/>
                          <w:lang w:val="en-US"/>
                        </w:rPr>
                      </w:pPr>
                      <w:r w:rsidRPr="00541DA4">
                        <w:rPr>
                          <w:rFonts w:ascii="Blender Pro Thin" w:hAnsi="Blender Pro Thin"/>
                          <w:color w:val="0000FF"/>
                          <w:sz w:val="16"/>
                          <w:szCs w:val="16"/>
                          <w:lang w:val="en-US"/>
                        </w:rPr>
                        <w:t>On load; successful start of application:</w:t>
                      </w:r>
                    </w:p>
                    <w:p w14:paraId="41994C8E" w14:textId="77777777" w:rsidR="00D124BC" w:rsidRPr="00541DA4" w:rsidRDefault="00D124BC" w:rsidP="00F774A8">
                      <w:pPr>
                        <w:rPr>
                          <w:rFonts w:ascii="Blender Pro Thin" w:hAnsi="Blender Pro Thin"/>
                          <w:color w:val="0000FF"/>
                          <w:sz w:val="16"/>
                          <w:szCs w:val="16"/>
                          <w:lang w:val="en-US"/>
                        </w:rPr>
                      </w:pPr>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91008" behindDoc="0" locked="0" layoutInCell="1" allowOverlap="1" wp14:anchorId="133A7576" wp14:editId="30CB5643">
                <wp:simplePos x="0" y="0"/>
                <wp:positionH relativeFrom="column">
                  <wp:posOffset>228600</wp:posOffset>
                </wp:positionH>
                <wp:positionV relativeFrom="paragraph">
                  <wp:posOffset>3284220</wp:posOffset>
                </wp:positionV>
                <wp:extent cx="2514600" cy="693420"/>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2514600" cy="6934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76A42B" w14:textId="77777777" w:rsidR="00D124BC" w:rsidRPr="009B74DC" w:rsidRDefault="00D124BC" w:rsidP="00D74A10">
                            <w:pPr>
                              <w:pStyle w:val="ListParagraph"/>
                              <w:rPr>
                                <w:lang w:val="en-US"/>
                              </w:rPr>
                            </w:pPr>
                            <w:r w:rsidRPr="009B74DC">
                              <w:rPr>
                                <w:lang w:val="en-US"/>
                              </w:rPr>
                              <w:t>No tracking starts by default.</w:t>
                            </w:r>
                          </w:p>
                          <w:p w14:paraId="7D84F1BD" w14:textId="77777777" w:rsidR="00D124BC" w:rsidRPr="009B74DC" w:rsidRDefault="00D124BC" w:rsidP="00D74A10">
                            <w:pPr>
                              <w:pStyle w:val="ListParagraph"/>
                              <w:rPr>
                                <w:lang w:val="en-US"/>
                              </w:rPr>
                            </w:pPr>
                            <w:r w:rsidRPr="009B74DC">
                              <w:rPr>
                                <w:lang w:val="en-US"/>
                              </w:rPr>
                              <w:t>After that point following messages can come in any order according to operator’s interaction</w:t>
                            </w:r>
                          </w:p>
                          <w:p w14:paraId="703AE3FB" w14:textId="77777777" w:rsidR="00D124BC" w:rsidRPr="009B74DC" w:rsidRDefault="00D124BC" w:rsidP="00F774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3A7576" id="Text Box 132" o:spid="_x0000_s1087" type="#_x0000_t202" style="position:absolute;margin-left:18pt;margin-top:258.6pt;width:198pt;height:54.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" filled="f" stroked="f">
                <v:textbox>
                  <w:txbxContent>
                    <w:p w14:paraId="5776A42B" w14:textId="77777777" w:rsidR="00D124BC" w:rsidRPr="009B74DC" w:rsidRDefault="00D124BC" w:rsidP="00D74A10">
                      <w:pPr>
                        <w:pStyle w:val="ListParagraph"/>
                        <w:rPr>
                          <w:lang w:val="en-US"/>
                        </w:rPr>
                      </w:pPr>
                      <w:r w:rsidRPr="009B74DC">
                        <w:rPr>
                          <w:lang w:val="en-US"/>
                        </w:rPr>
                        <w:t>No tracking starts by default.</w:t>
                      </w:r>
                    </w:p>
                    <w:p w14:paraId="7D84F1BD" w14:textId="77777777" w:rsidR="00D124BC" w:rsidRPr="009B74DC" w:rsidRDefault="00D124BC" w:rsidP="00D74A10">
                      <w:pPr>
                        <w:pStyle w:val="ListParagraph"/>
                        <w:rPr>
                          <w:lang w:val="en-US"/>
                        </w:rPr>
                      </w:pPr>
                      <w:r w:rsidRPr="009B74DC">
                        <w:rPr>
                          <w:lang w:val="en-US"/>
                        </w:rPr>
                        <w:t>After that point following messages can come in any order according to operator’s interaction</w:t>
                      </w:r>
                    </w:p>
                    <w:p w14:paraId="703AE3FB" w14:textId="77777777" w:rsidR="00D124BC" w:rsidRPr="009B74DC" w:rsidRDefault="00D124BC" w:rsidP="00F774A8"/>
                  </w:txbxContent>
                </v:textbox>
                <w10:wrap type="square"/>
              </v:shape>
            </w:pict>
          </mc:Fallback>
        </mc:AlternateContent>
      </w:r>
      <w:r w:rsidR="00F774A8" w:rsidRPr="00624C44">
        <w:rPr>
          <w:noProof/>
          <w:lang w:val="en-GB" w:eastAsia="en-GB"/>
        </w:rPr>
        <mc:AlternateContent>
          <mc:Choice Requires="wps">
            <w:drawing>
              <wp:anchor distT="0" distB="0" distL="114300" distR="114300" simplePos="0" relativeHeight="251706368" behindDoc="0" locked="0" layoutInCell="1" allowOverlap="1" wp14:anchorId="400BAEF8" wp14:editId="19A83F2F">
                <wp:simplePos x="0" y="0"/>
                <wp:positionH relativeFrom="column">
                  <wp:posOffset>2857500</wp:posOffset>
                </wp:positionH>
                <wp:positionV relativeFrom="paragraph">
                  <wp:posOffset>7856220</wp:posOffset>
                </wp:positionV>
                <wp:extent cx="2400300" cy="1950720"/>
                <wp:effectExtent l="0" t="0" r="0" b="5080"/>
                <wp:wrapNone/>
                <wp:docPr id="112" name="Text Box 112"/>
                <wp:cNvGraphicFramePr/>
                <a:graphic xmlns:a="http://schemas.openxmlformats.org/drawingml/2006/main">
                  <a:graphicData uri="http://schemas.microsoft.com/office/word/2010/wordprocessingShape">
                    <wps:wsp>
                      <wps:cNvSpPr txBox="1"/>
                      <wps:spPr>
                        <a:xfrm>
                          <a:off x="0" y="0"/>
                          <a:ext cx="2400300" cy="19507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ADB90D" w14:textId="3AFF4AE4" w:rsidR="00D124BC" w:rsidRPr="009B74DC" w:rsidRDefault="00D124BC" w:rsidP="00D74A10">
                            <w:pPr>
                              <w:pStyle w:val="ListParagraph"/>
                              <w:rPr>
                                <w:lang w:val="en-US"/>
                              </w:rPr>
                            </w:pPr>
                            <w:r w:rsidRPr="009B74DC">
                              <w:rPr>
                                <w:lang w:val="en-US"/>
                              </w:rPr>
                              <w:t xml:space="preserve">examples: </w:t>
                            </w:r>
                            <w:r w:rsidRPr="009B74DC">
                              <w:rPr>
                                <w:lang w:val="en-US"/>
                              </w:rPr>
                              <w:br/>
                            </w:r>
                            <w:proofErr w:type="gramStart"/>
                            <w:r w:rsidRPr="009B74DC">
                              <w:rPr>
                                <w:lang w:val="en-US"/>
                              </w:rPr>
                              <w:t>* :</w:t>
                            </w:r>
                            <w:proofErr w:type="gramEnd"/>
                            <w:r w:rsidRPr="009B74DC">
                              <w:rPr>
                                <w:lang w:val="en-US"/>
                              </w:rPr>
                              <w:t xml:space="preserve"> there is a trick here, which is sending the messag</w:t>
                            </w:r>
                            <w:r>
                              <w:rPr>
                                <w:lang w:val="en-US"/>
                              </w:rPr>
                              <w:t>e</w:t>
                            </w:r>
                            <w:r w:rsidRPr="009B74DC">
                              <w:rPr>
                                <w:lang w:val="en-US"/>
                              </w:rPr>
                              <w:t xml:space="preserve"> with or without [id] without [id] means message is for all players or for all zones</w:t>
                            </w:r>
                          </w:p>
                          <w:p w14:paraId="5FA11471" w14:textId="77777777" w:rsidR="00D124BC" w:rsidRPr="009B74DC" w:rsidRDefault="00D124BC" w:rsidP="00D74A10">
                            <w:pPr>
                              <w:pStyle w:val="ListParagraph"/>
                              <w:rPr>
                                <w:lang w:val="en-US"/>
                              </w:rPr>
                            </w:pPr>
                            <w:r w:rsidRPr="009B74DC">
                              <w:rPr>
                                <w:lang w:val="en-US"/>
                              </w:rPr>
                              <w:t>/set/alphabet/player/activity/</w:t>
                            </w:r>
                            <w:proofErr w:type="gramStart"/>
                            <w:r w:rsidRPr="009B74DC">
                              <w:rPr>
                                <w:lang w:val="en-US"/>
                              </w:rPr>
                              <w:t>discrete ,</w:t>
                            </w:r>
                            <w:proofErr w:type="spellStart"/>
                            <w:r w:rsidRPr="009B74DC">
                              <w:rPr>
                                <w:lang w:val="en-US"/>
                              </w:rPr>
                              <w:t>i</w:t>
                            </w:r>
                            <w:proofErr w:type="spellEnd"/>
                            <w:proofErr w:type="gramEnd"/>
                            <w:r w:rsidRPr="009B74DC">
                              <w:rPr>
                                <w:lang w:val="en-US"/>
                              </w:rPr>
                              <w:t xml:space="preserve"> 1 (for both player)</w:t>
                            </w:r>
                          </w:p>
                          <w:p w14:paraId="419A2278" w14:textId="77777777" w:rsidR="00D124BC" w:rsidRPr="009B74DC" w:rsidRDefault="00D124BC" w:rsidP="00D74A10">
                            <w:pPr>
                              <w:pStyle w:val="ListParagraph"/>
                              <w:rPr>
                                <w:lang w:val="en-US"/>
                              </w:rPr>
                            </w:pPr>
                            <w:r w:rsidRPr="009B74DC">
                              <w:rPr>
                                <w:lang w:val="en-US"/>
                              </w:rPr>
                              <w:t>/set/alphabet/zone/activity/</w:t>
                            </w:r>
                            <w:proofErr w:type="gramStart"/>
                            <w:r w:rsidRPr="009B74DC">
                              <w:rPr>
                                <w:lang w:val="en-US"/>
                              </w:rPr>
                              <w:t>discrete ,</w:t>
                            </w:r>
                            <w:proofErr w:type="spellStart"/>
                            <w:r w:rsidRPr="009B74DC">
                              <w:rPr>
                                <w:lang w:val="en-US"/>
                              </w:rPr>
                              <w:t>i</w:t>
                            </w:r>
                            <w:proofErr w:type="spellEnd"/>
                            <w:proofErr w:type="gramEnd"/>
                            <w:r w:rsidRPr="009B74DC">
                              <w:rPr>
                                <w:lang w:val="en-US"/>
                              </w:rPr>
                              <w:t xml:space="preserve"> 1 (for all zones)</w:t>
                            </w:r>
                          </w:p>
                          <w:p w14:paraId="51293341" w14:textId="77777777" w:rsidR="00D124BC" w:rsidRPr="009B74DC" w:rsidRDefault="00D124BC" w:rsidP="00D74A10">
                            <w:pPr>
                              <w:pStyle w:val="ListParagraph"/>
                              <w:rPr>
                                <w:lang w:val="en-US"/>
                              </w:rPr>
                            </w:pPr>
                            <w:r w:rsidRPr="009B74DC">
                              <w:rPr>
                                <w:lang w:val="en-US"/>
                              </w:rPr>
                              <w:t>/set/alphabet/player/[id]/activity/</w:t>
                            </w:r>
                            <w:proofErr w:type="gramStart"/>
                            <w:r w:rsidRPr="009B74DC">
                              <w:rPr>
                                <w:lang w:val="en-US"/>
                              </w:rPr>
                              <w:t>discrete ,</w:t>
                            </w:r>
                            <w:proofErr w:type="spellStart"/>
                            <w:r w:rsidRPr="009B74DC">
                              <w:rPr>
                                <w:lang w:val="en-US"/>
                              </w:rPr>
                              <w:t>i</w:t>
                            </w:r>
                            <w:proofErr w:type="spellEnd"/>
                            <w:proofErr w:type="gramEnd"/>
                            <w:r w:rsidRPr="009B74DC">
                              <w:rPr>
                                <w:lang w:val="en-US"/>
                              </w:rPr>
                              <w:t xml:space="preserve"> 1</w:t>
                            </w:r>
                          </w:p>
                          <w:p w14:paraId="34A02067" w14:textId="77777777" w:rsidR="00D124BC" w:rsidRPr="009B74DC" w:rsidRDefault="00D124BC" w:rsidP="00D74A10">
                            <w:pPr>
                              <w:pStyle w:val="ListParagraph"/>
                              <w:rPr>
                                <w:lang w:val="en-US"/>
                              </w:rPr>
                            </w:pPr>
                            <w:r w:rsidRPr="009B74DC">
                              <w:rPr>
                                <w:lang w:val="en-US"/>
                              </w:rPr>
                              <w:tab/>
                            </w:r>
                            <w:r w:rsidRPr="009B74DC">
                              <w:rPr>
                                <w:lang w:val="en-US"/>
                              </w:rPr>
                              <w:tab/>
                              <w:t>/set/alphabet/player/[id</w:t>
                            </w:r>
                            <w:proofErr w:type="gramStart"/>
                            <w:r w:rsidRPr="009B74DC">
                              <w:rPr>
                                <w:lang w:val="en-US"/>
                              </w:rPr>
                              <w:t>] ,</w:t>
                            </w:r>
                            <w:proofErr w:type="spellStart"/>
                            <w:r w:rsidRPr="009B74DC">
                              <w:rPr>
                                <w:lang w:val="en-US"/>
                              </w:rPr>
                              <w:t>i</w:t>
                            </w:r>
                            <w:proofErr w:type="spellEnd"/>
                            <w:proofErr w:type="gramEnd"/>
                            <w:r w:rsidRPr="009B74DC">
                              <w:rPr>
                                <w:lang w:val="en-US"/>
                              </w:rPr>
                              <w:t xml:space="preserve"> 0</w:t>
                            </w:r>
                          </w:p>
                          <w:p w14:paraId="7E07D672" w14:textId="77777777" w:rsidR="00D124BC" w:rsidRPr="009B74DC" w:rsidRDefault="00D124BC" w:rsidP="00D74A10">
                            <w:pPr>
                              <w:pStyle w:val="ListParagraph"/>
                              <w:rPr>
                                <w:lang w:val="en-US"/>
                              </w:rPr>
                            </w:pPr>
                            <w:r w:rsidRPr="009B74DC">
                              <w:rPr>
                                <w:lang w:val="en-US"/>
                              </w:rPr>
                              <w:tab/>
                              <w:t>/set/alphabet/player/[id]/</w:t>
                            </w:r>
                            <w:proofErr w:type="gramStart"/>
                            <w:r w:rsidRPr="009B74DC">
                              <w:rPr>
                                <w:lang w:val="en-US"/>
                              </w:rPr>
                              <w:t>activity ,</w:t>
                            </w:r>
                            <w:proofErr w:type="spellStart"/>
                            <w:r w:rsidRPr="009B74DC">
                              <w:rPr>
                                <w:lang w:val="en-US"/>
                              </w:rPr>
                              <w:t>i</w:t>
                            </w:r>
                            <w:proofErr w:type="spellEnd"/>
                            <w:proofErr w:type="gramEnd"/>
                            <w:r w:rsidRPr="009B74DC">
                              <w:rPr>
                                <w:lang w:val="en-US"/>
                              </w:rPr>
                              <w:t xml:space="preserve"> 1</w:t>
                            </w:r>
                          </w:p>
                          <w:p w14:paraId="0DBADB1D" w14:textId="77777777" w:rsidR="00D124BC" w:rsidRPr="009B74DC" w:rsidRDefault="00D124BC" w:rsidP="00D74A10">
                            <w:pPr>
                              <w:pStyle w:val="ListParagraph"/>
                              <w:rPr>
                                <w:lang w:val="en-US"/>
                              </w:rPr>
                            </w:pPr>
                            <w:r w:rsidRPr="009B74DC">
                              <w:rPr>
                                <w:lang w:val="en-US"/>
                              </w:rPr>
                              <w:tab/>
                              <w:t>/set/alphabet/zone/[id]/</w:t>
                            </w:r>
                            <w:proofErr w:type="gramStart"/>
                            <w:r w:rsidRPr="009B74DC">
                              <w:rPr>
                                <w:lang w:val="en-US"/>
                              </w:rPr>
                              <w:t>activity ,</w:t>
                            </w:r>
                            <w:proofErr w:type="spellStart"/>
                            <w:r w:rsidRPr="009B74DC">
                              <w:rPr>
                                <w:lang w:val="en-US"/>
                              </w:rPr>
                              <w:t>i</w:t>
                            </w:r>
                            <w:proofErr w:type="spellEnd"/>
                            <w:proofErr w:type="gramEnd"/>
                            <w:r w:rsidRPr="009B74DC">
                              <w:rPr>
                                <w:lang w:val="en-US"/>
                              </w:rPr>
                              <w:t xml:space="preserve"> 1</w:t>
                            </w:r>
                          </w:p>
                          <w:p w14:paraId="54749936" w14:textId="77777777" w:rsidR="00D124BC" w:rsidRPr="009B74DC" w:rsidRDefault="00D124BC" w:rsidP="00D74A10">
                            <w:pPr>
                              <w:pStyle w:val="ListParagraph"/>
                              <w:rPr>
                                <w:lang w:val="en-US"/>
                              </w:rPr>
                            </w:pPr>
                            <w:r w:rsidRPr="009B74DC">
                              <w:rPr>
                                <w:lang w:val="en-US"/>
                              </w:rPr>
                              <w:tab/>
                            </w:r>
                            <w:r w:rsidRPr="009B74DC">
                              <w:rPr>
                                <w:lang w:val="en-US"/>
                              </w:rPr>
                              <w:tab/>
                            </w:r>
                            <w:proofErr w:type="spellStart"/>
                            <w:r w:rsidRPr="009B74DC">
                              <w:rPr>
                                <w:lang w:val="en-US"/>
                              </w:rPr>
                              <w:t>etc</w:t>
                            </w:r>
                            <w:proofErr w:type="spellEnd"/>
                            <w:r w:rsidRPr="009B74DC">
                              <w:rPr>
                                <w:lang w:val="en-US"/>
                              </w:rPr>
                              <w:t>…</w:t>
                            </w:r>
                          </w:p>
                          <w:p w14:paraId="182696DE" w14:textId="77777777" w:rsidR="00D124BC" w:rsidRPr="009B74DC" w:rsidRDefault="00D124BC" w:rsidP="00D74A10">
                            <w:pPr>
                              <w:pStyle w:val="ListParagraph"/>
                              <w:rPr>
                                <w:lang w:val="en-US"/>
                              </w:rPr>
                            </w:pPr>
                            <w:r w:rsidRPr="009B74DC">
                              <w:rPr>
                                <w:lang w:val="en-US"/>
                              </w:rPr>
                              <w:t>TM sets the movement alphabet to track for mentioned player or zone; which movement messages to be sent to ME</w:t>
                            </w:r>
                          </w:p>
                          <w:p w14:paraId="1B768BDB" w14:textId="77777777" w:rsidR="00D124BC" w:rsidRPr="009B74DC"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BAEF8" id="Text Box 112" o:spid="_x0000_s1088" type="#_x0000_t202" style="position:absolute;margin-left:225pt;margin-top:618.6pt;width:189pt;height:153.6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" filled="f" stroked="f">
                <v:textbox>
                  <w:txbxContent>
                    <w:p w14:paraId="6CADB90D" w14:textId="3AFF4AE4" w:rsidR="00D124BC" w:rsidRPr="009B74DC" w:rsidRDefault="00D124BC" w:rsidP="00D74A10">
                      <w:pPr>
                        <w:pStyle w:val="ListParagraph"/>
                        <w:rPr>
                          <w:lang w:val="en-US"/>
                        </w:rPr>
                      </w:pPr>
                      <w:r w:rsidRPr="009B74DC">
                        <w:rPr>
                          <w:lang w:val="en-US"/>
                        </w:rPr>
                        <w:t xml:space="preserve">examples: </w:t>
                      </w:r>
                      <w:r w:rsidRPr="009B74DC">
                        <w:rPr>
                          <w:lang w:val="en-US"/>
                        </w:rPr>
                        <w:br/>
                      </w:r>
                      <w:proofErr w:type="gramStart"/>
                      <w:r w:rsidRPr="009B74DC">
                        <w:rPr>
                          <w:lang w:val="en-US"/>
                        </w:rPr>
                        <w:t>* :</w:t>
                      </w:r>
                      <w:proofErr w:type="gramEnd"/>
                      <w:r w:rsidRPr="009B74DC">
                        <w:rPr>
                          <w:lang w:val="en-US"/>
                        </w:rPr>
                        <w:t xml:space="preserve"> there is a trick here, which is sending the messag</w:t>
                      </w:r>
                      <w:r>
                        <w:rPr>
                          <w:lang w:val="en-US"/>
                        </w:rPr>
                        <w:t>e</w:t>
                      </w:r>
                      <w:r w:rsidRPr="009B74DC">
                        <w:rPr>
                          <w:lang w:val="en-US"/>
                        </w:rPr>
                        <w:t xml:space="preserve"> with or without [id] without [id] means message is for all players or for all zones</w:t>
                      </w:r>
                    </w:p>
                    <w:p w14:paraId="5FA11471" w14:textId="77777777" w:rsidR="00D124BC" w:rsidRPr="009B74DC" w:rsidRDefault="00D124BC" w:rsidP="00D74A10">
                      <w:pPr>
                        <w:pStyle w:val="ListParagraph"/>
                        <w:rPr>
                          <w:lang w:val="en-US"/>
                        </w:rPr>
                      </w:pPr>
                      <w:r w:rsidRPr="009B74DC">
                        <w:rPr>
                          <w:lang w:val="en-US"/>
                        </w:rPr>
                        <w:t>/set/alphabet/player/activity/</w:t>
                      </w:r>
                      <w:proofErr w:type="gramStart"/>
                      <w:r w:rsidRPr="009B74DC">
                        <w:rPr>
                          <w:lang w:val="en-US"/>
                        </w:rPr>
                        <w:t>discrete ,</w:t>
                      </w:r>
                      <w:proofErr w:type="spellStart"/>
                      <w:r w:rsidRPr="009B74DC">
                        <w:rPr>
                          <w:lang w:val="en-US"/>
                        </w:rPr>
                        <w:t>i</w:t>
                      </w:r>
                      <w:proofErr w:type="spellEnd"/>
                      <w:proofErr w:type="gramEnd"/>
                      <w:r w:rsidRPr="009B74DC">
                        <w:rPr>
                          <w:lang w:val="en-US"/>
                        </w:rPr>
                        <w:t xml:space="preserve"> 1 (for both player)</w:t>
                      </w:r>
                    </w:p>
                    <w:p w14:paraId="419A2278" w14:textId="77777777" w:rsidR="00D124BC" w:rsidRPr="009B74DC" w:rsidRDefault="00D124BC" w:rsidP="00D74A10">
                      <w:pPr>
                        <w:pStyle w:val="ListParagraph"/>
                        <w:rPr>
                          <w:lang w:val="en-US"/>
                        </w:rPr>
                      </w:pPr>
                      <w:r w:rsidRPr="009B74DC">
                        <w:rPr>
                          <w:lang w:val="en-US"/>
                        </w:rPr>
                        <w:t>/set/alphabet/zone/activity/</w:t>
                      </w:r>
                      <w:proofErr w:type="gramStart"/>
                      <w:r w:rsidRPr="009B74DC">
                        <w:rPr>
                          <w:lang w:val="en-US"/>
                        </w:rPr>
                        <w:t>discrete ,</w:t>
                      </w:r>
                      <w:proofErr w:type="spellStart"/>
                      <w:r w:rsidRPr="009B74DC">
                        <w:rPr>
                          <w:lang w:val="en-US"/>
                        </w:rPr>
                        <w:t>i</w:t>
                      </w:r>
                      <w:proofErr w:type="spellEnd"/>
                      <w:proofErr w:type="gramEnd"/>
                      <w:r w:rsidRPr="009B74DC">
                        <w:rPr>
                          <w:lang w:val="en-US"/>
                        </w:rPr>
                        <w:t xml:space="preserve"> 1 (for all zones)</w:t>
                      </w:r>
                    </w:p>
                    <w:p w14:paraId="51293341" w14:textId="77777777" w:rsidR="00D124BC" w:rsidRPr="009B74DC" w:rsidRDefault="00D124BC" w:rsidP="00D74A10">
                      <w:pPr>
                        <w:pStyle w:val="ListParagraph"/>
                        <w:rPr>
                          <w:lang w:val="en-US"/>
                        </w:rPr>
                      </w:pPr>
                      <w:r w:rsidRPr="009B74DC">
                        <w:rPr>
                          <w:lang w:val="en-US"/>
                        </w:rPr>
                        <w:t>/set/alphabet/player/[id]/activity/</w:t>
                      </w:r>
                      <w:proofErr w:type="gramStart"/>
                      <w:r w:rsidRPr="009B74DC">
                        <w:rPr>
                          <w:lang w:val="en-US"/>
                        </w:rPr>
                        <w:t>discrete ,</w:t>
                      </w:r>
                      <w:proofErr w:type="spellStart"/>
                      <w:r w:rsidRPr="009B74DC">
                        <w:rPr>
                          <w:lang w:val="en-US"/>
                        </w:rPr>
                        <w:t>i</w:t>
                      </w:r>
                      <w:proofErr w:type="spellEnd"/>
                      <w:proofErr w:type="gramEnd"/>
                      <w:r w:rsidRPr="009B74DC">
                        <w:rPr>
                          <w:lang w:val="en-US"/>
                        </w:rPr>
                        <w:t xml:space="preserve"> 1</w:t>
                      </w:r>
                    </w:p>
                    <w:p w14:paraId="34A02067" w14:textId="77777777" w:rsidR="00D124BC" w:rsidRPr="009B74DC" w:rsidRDefault="00D124BC" w:rsidP="00D74A10">
                      <w:pPr>
                        <w:pStyle w:val="ListParagraph"/>
                        <w:rPr>
                          <w:lang w:val="en-US"/>
                        </w:rPr>
                      </w:pPr>
                      <w:r w:rsidRPr="009B74DC">
                        <w:rPr>
                          <w:lang w:val="en-US"/>
                        </w:rPr>
                        <w:tab/>
                      </w:r>
                      <w:r w:rsidRPr="009B74DC">
                        <w:rPr>
                          <w:lang w:val="en-US"/>
                        </w:rPr>
                        <w:tab/>
                        <w:t>/set/alphabet/player/[id</w:t>
                      </w:r>
                      <w:proofErr w:type="gramStart"/>
                      <w:r w:rsidRPr="009B74DC">
                        <w:rPr>
                          <w:lang w:val="en-US"/>
                        </w:rPr>
                        <w:t>] ,</w:t>
                      </w:r>
                      <w:proofErr w:type="spellStart"/>
                      <w:r w:rsidRPr="009B74DC">
                        <w:rPr>
                          <w:lang w:val="en-US"/>
                        </w:rPr>
                        <w:t>i</w:t>
                      </w:r>
                      <w:proofErr w:type="spellEnd"/>
                      <w:proofErr w:type="gramEnd"/>
                      <w:r w:rsidRPr="009B74DC">
                        <w:rPr>
                          <w:lang w:val="en-US"/>
                        </w:rPr>
                        <w:t xml:space="preserve"> 0</w:t>
                      </w:r>
                    </w:p>
                    <w:p w14:paraId="7E07D672" w14:textId="77777777" w:rsidR="00D124BC" w:rsidRPr="009B74DC" w:rsidRDefault="00D124BC" w:rsidP="00D74A10">
                      <w:pPr>
                        <w:pStyle w:val="ListParagraph"/>
                        <w:rPr>
                          <w:lang w:val="en-US"/>
                        </w:rPr>
                      </w:pPr>
                      <w:r w:rsidRPr="009B74DC">
                        <w:rPr>
                          <w:lang w:val="en-US"/>
                        </w:rPr>
                        <w:tab/>
                        <w:t>/set/alphabet/player/[id]/</w:t>
                      </w:r>
                      <w:proofErr w:type="gramStart"/>
                      <w:r w:rsidRPr="009B74DC">
                        <w:rPr>
                          <w:lang w:val="en-US"/>
                        </w:rPr>
                        <w:t>activity ,</w:t>
                      </w:r>
                      <w:proofErr w:type="spellStart"/>
                      <w:r w:rsidRPr="009B74DC">
                        <w:rPr>
                          <w:lang w:val="en-US"/>
                        </w:rPr>
                        <w:t>i</w:t>
                      </w:r>
                      <w:proofErr w:type="spellEnd"/>
                      <w:proofErr w:type="gramEnd"/>
                      <w:r w:rsidRPr="009B74DC">
                        <w:rPr>
                          <w:lang w:val="en-US"/>
                        </w:rPr>
                        <w:t xml:space="preserve"> 1</w:t>
                      </w:r>
                    </w:p>
                    <w:p w14:paraId="0DBADB1D" w14:textId="77777777" w:rsidR="00D124BC" w:rsidRPr="009B74DC" w:rsidRDefault="00D124BC" w:rsidP="00D74A10">
                      <w:pPr>
                        <w:pStyle w:val="ListParagraph"/>
                        <w:rPr>
                          <w:lang w:val="en-US"/>
                        </w:rPr>
                      </w:pPr>
                      <w:r w:rsidRPr="009B74DC">
                        <w:rPr>
                          <w:lang w:val="en-US"/>
                        </w:rPr>
                        <w:tab/>
                        <w:t>/set/alphabet/zone/[id]/</w:t>
                      </w:r>
                      <w:proofErr w:type="gramStart"/>
                      <w:r w:rsidRPr="009B74DC">
                        <w:rPr>
                          <w:lang w:val="en-US"/>
                        </w:rPr>
                        <w:t>activity ,</w:t>
                      </w:r>
                      <w:proofErr w:type="spellStart"/>
                      <w:r w:rsidRPr="009B74DC">
                        <w:rPr>
                          <w:lang w:val="en-US"/>
                        </w:rPr>
                        <w:t>i</w:t>
                      </w:r>
                      <w:proofErr w:type="spellEnd"/>
                      <w:proofErr w:type="gramEnd"/>
                      <w:r w:rsidRPr="009B74DC">
                        <w:rPr>
                          <w:lang w:val="en-US"/>
                        </w:rPr>
                        <w:t xml:space="preserve"> 1</w:t>
                      </w:r>
                    </w:p>
                    <w:p w14:paraId="54749936" w14:textId="77777777" w:rsidR="00D124BC" w:rsidRPr="009B74DC" w:rsidRDefault="00D124BC" w:rsidP="00D74A10">
                      <w:pPr>
                        <w:pStyle w:val="ListParagraph"/>
                        <w:rPr>
                          <w:lang w:val="en-US"/>
                        </w:rPr>
                      </w:pPr>
                      <w:r w:rsidRPr="009B74DC">
                        <w:rPr>
                          <w:lang w:val="en-US"/>
                        </w:rPr>
                        <w:tab/>
                      </w:r>
                      <w:r w:rsidRPr="009B74DC">
                        <w:rPr>
                          <w:lang w:val="en-US"/>
                        </w:rPr>
                        <w:tab/>
                      </w:r>
                      <w:proofErr w:type="spellStart"/>
                      <w:r w:rsidRPr="009B74DC">
                        <w:rPr>
                          <w:lang w:val="en-US"/>
                        </w:rPr>
                        <w:t>etc</w:t>
                      </w:r>
                      <w:proofErr w:type="spellEnd"/>
                      <w:r w:rsidRPr="009B74DC">
                        <w:rPr>
                          <w:lang w:val="en-US"/>
                        </w:rPr>
                        <w:t>…</w:t>
                      </w:r>
                    </w:p>
                    <w:p w14:paraId="182696DE" w14:textId="77777777" w:rsidR="00D124BC" w:rsidRPr="009B74DC" w:rsidRDefault="00D124BC" w:rsidP="00D74A10">
                      <w:pPr>
                        <w:pStyle w:val="ListParagraph"/>
                        <w:rPr>
                          <w:lang w:val="en-US"/>
                        </w:rPr>
                      </w:pPr>
                      <w:r w:rsidRPr="009B74DC">
                        <w:rPr>
                          <w:lang w:val="en-US"/>
                        </w:rPr>
                        <w:t>TM sets the movement alphabet to track for mentioned player or zone; which movement messages to be sent to ME</w:t>
                      </w:r>
                    </w:p>
                    <w:p w14:paraId="1B768BDB" w14:textId="77777777" w:rsidR="00D124BC" w:rsidRPr="009B74DC" w:rsidRDefault="00D124BC" w:rsidP="00D74A10">
                      <w:pPr>
                        <w:pStyle w:val="ListParagraph"/>
                        <w:rPr>
                          <w:lang w:val="en-US"/>
                        </w:rPr>
                      </w:pPr>
                    </w:p>
                  </w:txbxContent>
                </v:textbox>
              </v:shape>
            </w:pict>
          </mc:Fallback>
        </mc:AlternateContent>
      </w:r>
      <w:r w:rsidR="00F774A8" w:rsidRPr="00624C44">
        <w:rPr>
          <w:noProof/>
          <w:lang w:val="en-GB" w:eastAsia="en-GB"/>
        </w:rPr>
        <mc:AlternateContent>
          <mc:Choice Requires="wps">
            <w:drawing>
              <wp:anchor distT="0" distB="0" distL="114300" distR="114300" simplePos="0" relativeHeight="251703296" behindDoc="0" locked="0" layoutInCell="1" allowOverlap="1" wp14:anchorId="6089103A" wp14:editId="05405DE9">
                <wp:simplePos x="0" y="0"/>
                <wp:positionH relativeFrom="column">
                  <wp:posOffset>2857500</wp:posOffset>
                </wp:positionH>
                <wp:positionV relativeFrom="paragraph">
                  <wp:posOffset>7627620</wp:posOffset>
                </wp:positionV>
                <wp:extent cx="2400300" cy="228600"/>
                <wp:effectExtent l="0" t="0" r="0" b="0"/>
                <wp:wrapNone/>
                <wp:docPr id="114" name="Text Box 114"/>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2F2A06" w14:textId="77777777" w:rsidR="00D124BC" w:rsidRPr="009775F6" w:rsidRDefault="00D124BC" w:rsidP="00F774A8">
                            <w:pPr>
                              <w:jc w:val="right"/>
                            </w:pPr>
                            <w:r w:rsidRPr="00E91C9D">
                              <w:t>/set/</w:t>
                            </w:r>
                            <w:proofErr w:type="spellStart"/>
                            <w:r>
                              <w:t>alphabet</w:t>
                            </w:r>
                            <w:proofErr w:type="spellEnd"/>
                            <w:r w:rsidRPr="00E91C9D">
                              <w:t>/</w:t>
                            </w:r>
                            <w:r>
                              <w:t>[</w:t>
                            </w:r>
                            <w:proofErr w:type="spellStart"/>
                            <w:r>
                              <w:t>pattern</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89103A" id="Text Box 114" o:spid="_x0000_s1089" type="#_x0000_t202" style="position:absolute;margin-left:225pt;margin-top:600.6pt;width:189pt;height:18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" filled="f" stroked="f">
                <v:textbox>
                  <w:txbxContent>
                    <w:p w14:paraId="382F2A06" w14:textId="77777777" w:rsidR="00D124BC" w:rsidRPr="009775F6" w:rsidRDefault="00D124BC" w:rsidP="00F774A8">
                      <w:pPr>
                        <w:jc w:val="right"/>
                      </w:pPr>
                      <w:r w:rsidRPr="00E91C9D">
                        <w:t>/set/</w:t>
                      </w:r>
                      <w:proofErr w:type="spellStart"/>
                      <w:r>
                        <w:t>alphabet</w:t>
                      </w:r>
                      <w:proofErr w:type="spellEnd"/>
                      <w:r w:rsidRPr="00E91C9D">
                        <w:t>/</w:t>
                      </w:r>
                      <w:r>
                        <w:t>[</w:t>
                      </w:r>
                      <w:proofErr w:type="spellStart"/>
                      <w:r>
                        <w:t>pattern</w:t>
                      </w:r>
                      <w:proofErr w:type="spellEnd"/>
                      <w:r>
                        <w:t>]*</w:t>
                      </w:r>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98176" behindDoc="0" locked="0" layoutInCell="1" allowOverlap="1" wp14:anchorId="115F6926" wp14:editId="14517E72">
                <wp:simplePos x="0" y="0"/>
                <wp:positionH relativeFrom="column">
                  <wp:posOffset>3314700</wp:posOffset>
                </wp:positionH>
                <wp:positionV relativeFrom="paragraph">
                  <wp:posOffset>5364480</wp:posOffset>
                </wp:positionV>
                <wp:extent cx="1943100" cy="112014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943100" cy="112014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6C0638" w14:textId="77777777" w:rsidR="00D124BC" w:rsidRDefault="00D124BC" w:rsidP="00D74A10">
                            <w:pPr>
                              <w:pStyle w:val="ListParagraph"/>
                              <w:rPr>
                                <w:lang w:val="en-US"/>
                              </w:rPr>
                            </w:pPr>
                            <w:r w:rsidRPr="009B74DC">
                              <w:rPr>
                                <w:lang w:val="en-US"/>
                              </w:rPr>
                              <w:t xml:space="preserve">On initialize message ME </w:t>
                            </w:r>
                          </w:p>
                          <w:p w14:paraId="3F37443F" w14:textId="77777777" w:rsidR="00D124BC" w:rsidRDefault="00D124BC" w:rsidP="00D74A10">
                            <w:pPr>
                              <w:pStyle w:val="ListParagraph"/>
                              <w:rPr>
                                <w:lang w:val="en-US"/>
                              </w:rPr>
                            </w:pPr>
                            <w:r>
                              <w:rPr>
                                <w:lang w:val="en-US"/>
                              </w:rPr>
                              <w:t>1. sets the GUI parameters to default values (all check boxes and buttons to 0; volume and sensitivity to 0,5</w:t>
                            </w:r>
                          </w:p>
                          <w:p w14:paraId="4641FDAD" w14:textId="77777777" w:rsidR="00D124BC" w:rsidRPr="009B74DC" w:rsidRDefault="00D124BC" w:rsidP="00D74A10">
                            <w:pPr>
                              <w:pStyle w:val="ListParagraph"/>
                              <w:rPr>
                                <w:szCs w:val="16"/>
                                <w:lang w:val="en-US"/>
                              </w:rPr>
                            </w:pPr>
                            <w:r>
                              <w:rPr>
                                <w:lang w:val="en-US"/>
                              </w:rPr>
                              <w:t xml:space="preserve">2. </w:t>
                            </w:r>
                            <w:r w:rsidRPr="009B74DC">
                              <w:rPr>
                                <w:lang w:val="en-US"/>
                              </w:rPr>
                              <w:t>sends the require</w:t>
                            </w:r>
                            <w:r>
                              <w:rPr>
                                <w:lang w:val="en-US"/>
                              </w:rPr>
                              <w:t>d messages to CM and TM as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F6926" id="Text Box 118" o:spid="_x0000_s1090" type="#_x0000_t202" style="position:absolute;margin-left:261pt;margin-top:422.4pt;width:153pt;height:88.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" filled="f" stroked="f">
                <v:textbox>
                  <w:txbxContent>
                    <w:p w14:paraId="046C0638" w14:textId="77777777" w:rsidR="00D124BC" w:rsidRDefault="00D124BC" w:rsidP="00D74A10">
                      <w:pPr>
                        <w:pStyle w:val="ListParagraph"/>
                        <w:rPr>
                          <w:lang w:val="en-US"/>
                        </w:rPr>
                      </w:pPr>
                      <w:r w:rsidRPr="009B74DC">
                        <w:rPr>
                          <w:lang w:val="en-US"/>
                        </w:rPr>
                        <w:t xml:space="preserve">On initialize message ME </w:t>
                      </w:r>
                    </w:p>
                    <w:p w14:paraId="3F37443F" w14:textId="77777777" w:rsidR="00D124BC" w:rsidRDefault="00D124BC" w:rsidP="00D74A10">
                      <w:pPr>
                        <w:pStyle w:val="ListParagraph"/>
                        <w:rPr>
                          <w:lang w:val="en-US"/>
                        </w:rPr>
                      </w:pPr>
                      <w:r>
                        <w:rPr>
                          <w:lang w:val="en-US"/>
                        </w:rPr>
                        <w:t>1. sets the GUI parameters to default values (all check boxes and buttons to 0; volume and sensitivity to 0,5</w:t>
                      </w:r>
                    </w:p>
                    <w:p w14:paraId="4641FDAD" w14:textId="77777777" w:rsidR="00D124BC" w:rsidRPr="009B74DC" w:rsidRDefault="00D124BC" w:rsidP="00D74A10">
                      <w:pPr>
                        <w:pStyle w:val="ListParagraph"/>
                        <w:rPr>
                          <w:szCs w:val="16"/>
                          <w:lang w:val="en-US"/>
                        </w:rPr>
                      </w:pPr>
                      <w:r>
                        <w:rPr>
                          <w:lang w:val="en-US"/>
                        </w:rPr>
                        <w:t xml:space="preserve">2. </w:t>
                      </w:r>
                      <w:r w:rsidRPr="009B74DC">
                        <w:rPr>
                          <w:lang w:val="en-US"/>
                        </w:rPr>
                        <w:t>sends the require</w:t>
                      </w:r>
                      <w:r>
                        <w:rPr>
                          <w:lang w:val="en-US"/>
                        </w:rPr>
                        <w:t>d messages to CM and TM as below</w:t>
                      </w:r>
                    </w:p>
                  </w:txbxContent>
                </v:textbox>
              </v:shape>
            </w:pict>
          </mc:Fallback>
        </mc:AlternateContent>
      </w:r>
      <w:r w:rsidR="00F774A8" w:rsidRPr="00624C44">
        <w:rPr>
          <w:noProof/>
          <w:lang w:val="en-GB" w:eastAsia="en-GB"/>
        </w:rPr>
        <mc:AlternateContent>
          <mc:Choice Requires="wps">
            <w:drawing>
              <wp:anchor distT="0" distB="0" distL="114300" distR="114300" simplePos="0" relativeHeight="251702272" behindDoc="0" locked="0" layoutInCell="1" allowOverlap="1" wp14:anchorId="156C9244" wp14:editId="1BC5A81F">
                <wp:simplePos x="0" y="0"/>
                <wp:positionH relativeFrom="column">
                  <wp:posOffset>228600</wp:posOffset>
                </wp:positionH>
                <wp:positionV relativeFrom="paragraph">
                  <wp:posOffset>7856220</wp:posOffset>
                </wp:positionV>
                <wp:extent cx="5029200" cy="0"/>
                <wp:effectExtent l="76200" t="101600" r="0" b="177800"/>
                <wp:wrapTopAndBottom/>
                <wp:docPr id="113" name="Straight Arrow Connector 113"/>
                <wp:cNvGraphicFramePr/>
                <a:graphic xmlns:a="http://schemas.openxmlformats.org/drawingml/2006/main">
                  <a:graphicData uri="http://schemas.microsoft.com/office/word/2010/wordprocessingShape">
                    <wps:wsp>
                      <wps:cNvCnPr/>
                      <wps:spPr>
                        <a:xfrm flipH="1">
                          <a:off x="0" y="0"/>
                          <a:ext cx="50292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0,0l21600,21600e" filled="f">
                <v:path arrowok="t" fillok="f" o:connecttype="none"/>
                <o:lock v:ext="edit" shapetype="t"/>
              </v:shapetype>
              <v:shape id="Straight Arrow Connector 113" o:spid="_x0000_s1026" type="#_x0000_t32" style="position:absolute;margin-left:18pt;margin-top:618.6pt;width:396pt;height:0;flip:x;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" strokecolor="#4f81bd [3204]" strokeweight="2pt">
                <v:stroke endarrow="open"/>
                <v:shadow on="t" opacity="24903f" mv:blur="40000f" origin=",.5" offset="0,20000emu"/>
                <w10:wrap type="topAndBottom"/>
              </v:shape>
            </w:pict>
          </mc:Fallback>
        </mc:AlternateContent>
      </w:r>
      <w:r w:rsidR="00F774A8" w:rsidRPr="00624C44">
        <w:rPr>
          <w:noProof/>
          <w:lang w:val="en-GB" w:eastAsia="en-GB"/>
        </w:rPr>
        <mc:AlternateContent>
          <mc:Choice Requires="wps">
            <w:drawing>
              <wp:anchor distT="0" distB="0" distL="114300" distR="114300" simplePos="0" relativeHeight="251700224" behindDoc="0" locked="0" layoutInCell="1" allowOverlap="1" wp14:anchorId="243899E9" wp14:editId="2A753D16">
                <wp:simplePos x="0" y="0"/>
                <wp:positionH relativeFrom="column">
                  <wp:posOffset>2743200</wp:posOffset>
                </wp:positionH>
                <wp:positionV relativeFrom="paragraph">
                  <wp:posOffset>6880860</wp:posOffset>
                </wp:positionV>
                <wp:extent cx="2514600" cy="0"/>
                <wp:effectExtent l="76200" t="101600" r="0" b="177800"/>
                <wp:wrapTopAndBottom/>
                <wp:docPr id="117" name="Straight Arrow Connector 117"/>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17" o:spid="_x0000_s1026" type="#_x0000_t32" style="position:absolute;margin-left:3in;margin-top:541.8pt;width:198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" strokecolor="#4f81bd [3204]" strokeweight="2pt">
                <v:stroke endarrow="open"/>
                <v:shadow on="t" opacity="24903f" mv:blur="40000f" origin=",.5" offset="0,20000emu"/>
                <w10:wrap type="topAndBottom"/>
              </v:shape>
            </w:pict>
          </mc:Fallback>
        </mc:AlternateContent>
      </w:r>
      <w:r w:rsidR="00F774A8" w:rsidRPr="00624C44">
        <w:rPr>
          <w:noProof/>
          <w:lang w:val="en-GB" w:eastAsia="en-GB"/>
        </w:rPr>
        <mc:AlternateContent>
          <mc:Choice Requires="wps">
            <w:drawing>
              <wp:anchor distT="0" distB="0" distL="114300" distR="114300" simplePos="0" relativeHeight="251699200" behindDoc="0" locked="0" layoutInCell="1" allowOverlap="1" wp14:anchorId="6EB54CBB" wp14:editId="3C4D96AC">
                <wp:simplePos x="0" y="0"/>
                <wp:positionH relativeFrom="column">
                  <wp:posOffset>2857500</wp:posOffset>
                </wp:positionH>
                <wp:positionV relativeFrom="paragraph">
                  <wp:posOffset>6468110</wp:posOffset>
                </wp:positionV>
                <wp:extent cx="2400300" cy="457200"/>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4003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E015CB" w14:textId="77777777" w:rsidR="00D124BC" w:rsidRPr="00541DA4" w:rsidRDefault="00D124BC" w:rsidP="00F774A8">
                            <w:pPr>
                              <w:jc w:val="right"/>
                              <w:rPr>
                                <w:szCs w:val="20"/>
                                <w:lang w:val="en-US"/>
                              </w:rPr>
                            </w:pPr>
                            <w:r w:rsidRPr="00541DA4">
                              <w:rPr>
                                <w:lang w:val="en-US"/>
                              </w:rPr>
                              <w:t>/set/player/[id]/</w:t>
                            </w:r>
                            <w:proofErr w:type="spellStart"/>
                            <w:r w:rsidRPr="00541DA4">
                              <w:rPr>
                                <w:lang w:val="en-US"/>
                              </w:rPr>
                              <w:t>soundbank</w:t>
                            </w:r>
                            <w:proofErr w:type="spellEnd"/>
                            <w:proofErr w:type="gramStart"/>
                            <w:r w:rsidRPr="00541DA4">
                              <w:rPr>
                                <w:lang w:val="en-US"/>
                              </w:rPr>
                              <w:t>/[</w:t>
                            </w:r>
                            <w:proofErr w:type="gramEnd"/>
                            <w:r w:rsidRPr="00541DA4">
                              <w:rPr>
                                <w:lang w:val="en-US"/>
                              </w:rPr>
                              <w:t>#]/list</w:t>
                            </w:r>
                          </w:p>
                          <w:p w14:paraId="08B0E04B" w14:textId="77777777" w:rsidR="00D124BC" w:rsidRPr="00541DA4" w:rsidRDefault="00D124BC" w:rsidP="00F774A8">
                            <w:pPr>
                              <w:jc w:val="right"/>
                              <w:rPr>
                                <w:szCs w:val="20"/>
                                <w:lang w:val="en-US"/>
                              </w:rPr>
                            </w:pPr>
                            <w:r w:rsidRPr="00541DA4">
                              <w:rPr>
                                <w:lang w:val="en-US"/>
                              </w:rPr>
                              <w:t>/set/zone/[id]/</w:t>
                            </w:r>
                            <w:proofErr w:type="spellStart"/>
                            <w:r w:rsidRPr="00541DA4">
                              <w:rPr>
                                <w:lang w:val="en-US"/>
                              </w:rPr>
                              <w:t>soundbank</w:t>
                            </w:r>
                            <w:proofErr w:type="spellEnd"/>
                            <w:proofErr w:type="gramStart"/>
                            <w:r w:rsidRPr="00541DA4">
                              <w:rPr>
                                <w:lang w:val="en-US"/>
                              </w:rPr>
                              <w:t>/[</w:t>
                            </w:r>
                            <w:proofErr w:type="gramEnd"/>
                            <w:r w:rsidRPr="00541DA4">
                              <w:rPr>
                                <w:lang w:val="en-US"/>
                              </w:rPr>
                              <w:t>#]/list</w:t>
                            </w:r>
                          </w:p>
                          <w:p w14:paraId="04996508" w14:textId="77777777" w:rsidR="00D124BC" w:rsidRPr="00541DA4" w:rsidRDefault="00D124BC" w:rsidP="00F774A8">
                            <w:pPr>
                              <w:jc w:val="right"/>
                              <w:rPr>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B54CBB" id="Text Box 116" o:spid="_x0000_s1091" type="#_x0000_t202" style="position:absolute;margin-left:225pt;margin-top:509.3pt;width:189pt;height:3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SMeatECAAAa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" filled="f" stroked="f">
                <v:textbox>
                  <w:txbxContent>
                    <w:p w14:paraId="2DE015CB" w14:textId="77777777" w:rsidR="00D124BC" w:rsidRPr="00541DA4" w:rsidRDefault="00D124BC" w:rsidP="00F774A8">
                      <w:pPr>
                        <w:jc w:val="right"/>
                        <w:rPr>
                          <w:szCs w:val="20"/>
                          <w:lang w:val="en-US"/>
                        </w:rPr>
                      </w:pPr>
                      <w:r w:rsidRPr="00541DA4">
                        <w:rPr>
                          <w:lang w:val="en-US"/>
                        </w:rPr>
                        <w:t>/set/player/[id]/</w:t>
                      </w:r>
                      <w:proofErr w:type="spellStart"/>
                      <w:r w:rsidRPr="00541DA4">
                        <w:rPr>
                          <w:lang w:val="en-US"/>
                        </w:rPr>
                        <w:t>soundbank</w:t>
                      </w:r>
                      <w:proofErr w:type="spellEnd"/>
                      <w:proofErr w:type="gramStart"/>
                      <w:r w:rsidRPr="00541DA4">
                        <w:rPr>
                          <w:lang w:val="en-US"/>
                        </w:rPr>
                        <w:t>/[</w:t>
                      </w:r>
                      <w:proofErr w:type="gramEnd"/>
                      <w:r w:rsidRPr="00541DA4">
                        <w:rPr>
                          <w:lang w:val="en-US"/>
                        </w:rPr>
                        <w:t>#]/list</w:t>
                      </w:r>
                    </w:p>
                    <w:p w14:paraId="08B0E04B" w14:textId="77777777" w:rsidR="00D124BC" w:rsidRPr="00541DA4" w:rsidRDefault="00D124BC" w:rsidP="00F774A8">
                      <w:pPr>
                        <w:jc w:val="right"/>
                        <w:rPr>
                          <w:szCs w:val="20"/>
                          <w:lang w:val="en-US"/>
                        </w:rPr>
                      </w:pPr>
                      <w:r w:rsidRPr="00541DA4">
                        <w:rPr>
                          <w:lang w:val="en-US"/>
                        </w:rPr>
                        <w:t>/set/zone/[id]/</w:t>
                      </w:r>
                      <w:proofErr w:type="spellStart"/>
                      <w:r w:rsidRPr="00541DA4">
                        <w:rPr>
                          <w:lang w:val="en-US"/>
                        </w:rPr>
                        <w:t>soundbank</w:t>
                      </w:r>
                      <w:proofErr w:type="spellEnd"/>
                      <w:proofErr w:type="gramStart"/>
                      <w:r w:rsidRPr="00541DA4">
                        <w:rPr>
                          <w:lang w:val="en-US"/>
                        </w:rPr>
                        <w:t>/[</w:t>
                      </w:r>
                      <w:proofErr w:type="gramEnd"/>
                      <w:r w:rsidRPr="00541DA4">
                        <w:rPr>
                          <w:lang w:val="en-US"/>
                        </w:rPr>
                        <w:t>#]/list</w:t>
                      </w:r>
                    </w:p>
                    <w:p w14:paraId="04996508" w14:textId="77777777" w:rsidR="00D124BC" w:rsidRPr="00541DA4" w:rsidRDefault="00D124BC" w:rsidP="00F774A8">
                      <w:pPr>
                        <w:jc w:val="right"/>
                        <w:rPr>
                          <w:szCs w:val="20"/>
                          <w:lang w:val="en-US"/>
                        </w:rPr>
                      </w:pPr>
                    </w:p>
                  </w:txbxContent>
                </v:textbox>
              </v:shape>
            </w:pict>
          </mc:Fallback>
        </mc:AlternateContent>
      </w:r>
      <w:r w:rsidR="00F774A8" w:rsidRPr="00624C44">
        <w:rPr>
          <w:noProof/>
          <w:lang w:val="en-GB" w:eastAsia="en-GB"/>
        </w:rPr>
        <mc:AlternateContent>
          <mc:Choice Requires="wps">
            <w:drawing>
              <wp:anchor distT="0" distB="0" distL="114300" distR="114300" simplePos="0" relativeHeight="251701248" behindDoc="0" locked="0" layoutInCell="1" allowOverlap="1" wp14:anchorId="079A1E54" wp14:editId="3E8A27D3">
                <wp:simplePos x="0" y="0"/>
                <wp:positionH relativeFrom="column">
                  <wp:posOffset>3314700</wp:posOffset>
                </wp:positionH>
                <wp:positionV relativeFrom="paragraph">
                  <wp:posOffset>6925310</wp:posOffset>
                </wp:positionV>
                <wp:extent cx="1943100" cy="800100"/>
                <wp:effectExtent l="0" t="0" r="0" b="12700"/>
                <wp:wrapNone/>
                <wp:docPr id="1" name="Text Box 1"/>
                <wp:cNvGraphicFramePr/>
                <a:graphic xmlns:a="http://schemas.openxmlformats.org/drawingml/2006/main">
                  <a:graphicData uri="http://schemas.microsoft.com/office/word/2010/wordprocessingShape">
                    <wps:wsp>
                      <wps:cNvSpPr txBox="1"/>
                      <wps:spPr>
                        <a:xfrm>
                          <a:off x="0" y="0"/>
                          <a:ext cx="19431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C597D6" w14:textId="77777777" w:rsidR="00D124BC" w:rsidRPr="009B74DC" w:rsidRDefault="00D124BC" w:rsidP="00D74A10">
                            <w:pPr>
                              <w:pStyle w:val="ListParagraph"/>
                              <w:rPr>
                                <w:lang w:val="en-US"/>
                              </w:rPr>
                            </w:pPr>
                            <w:r w:rsidRPr="009B74DC">
                              <w:rPr>
                                <w:lang w:val="en-US"/>
                              </w:rPr>
                              <w:t xml:space="preserve">ME sends the list of </w:t>
                            </w:r>
                            <w:proofErr w:type="spellStart"/>
                            <w:r w:rsidRPr="009B74DC">
                              <w:rPr>
                                <w:lang w:val="en-US"/>
                              </w:rPr>
                              <w:t>soundbanks</w:t>
                            </w:r>
                            <w:proofErr w:type="spellEnd"/>
                            <w:r w:rsidRPr="009B74DC">
                              <w:rPr>
                                <w:lang w:val="en-US"/>
                              </w:rPr>
                              <w:t xml:space="preserve"> used for players 1 and 2, and zones 1 and 2 (or more) example:</w:t>
                            </w:r>
                          </w:p>
                          <w:p w14:paraId="365E9B80" w14:textId="77777777" w:rsidR="00D124BC" w:rsidRPr="009B74DC" w:rsidRDefault="00D124BC" w:rsidP="00D74A10">
                            <w:pPr>
                              <w:pStyle w:val="ListParagraph"/>
                              <w:rPr>
                                <w:lang w:val="en-US"/>
                              </w:rPr>
                            </w:pPr>
                            <w:r w:rsidRPr="009B74DC">
                              <w:rPr>
                                <w:lang w:val="en-US"/>
                              </w:rPr>
                              <w:t>/set/player/[id]/</w:t>
                            </w:r>
                            <w:proofErr w:type="spellStart"/>
                            <w:r w:rsidRPr="009B74DC">
                              <w:rPr>
                                <w:lang w:val="en-US"/>
                              </w:rPr>
                              <w:t>soundbank</w:t>
                            </w:r>
                            <w:proofErr w:type="spellEnd"/>
                            <w:r w:rsidRPr="009B74DC">
                              <w:rPr>
                                <w:lang w:val="en-US"/>
                              </w:rPr>
                              <w:t>/1/</w:t>
                            </w:r>
                            <w:proofErr w:type="gramStart"/>
                            <w:r w:rsidRPr="009B74DC">
                              <w:rPr>
                                <w:lang w:val="en-US"/>
                              </w:rPr>
                              <w:t>list ,</w:t>
                            </w:r>
                            <w:proofErr w:type="spellStart"/>
                            <w:r w:rsidRPr="009B74DC">
                              <w:rPr>
                                <w:lang w:val="en-US"/>
                              </w:rPr>
                              <w:t>sss</w:t>
                            </w:r>
                            <w:proofErr w:type="spellEnd"/>
                            <w:proofErr w:type="gramEnd"/>
                            <w:r w:rsidRPr="009B74DC">
                              <w:rPr>
                                <w:lang w:val="en-US"/>
                              </w:rPr>
                              <w:t xml:space="preserve"> violin piano flute </w:t>
                            </w:r>
                          </w:p>
                          <w:p w14:paraId="66803E29" w14:textId="77777777" w:rsidR="00D124BC" w:rsidRPr="009B74DC"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A1E54" id="Text Box 1" o:spid="_x0000_s1092" type="#_x0000_t202" style="position:absolute;margin-left:261pt;margin-top:545.3pt;width:153pt;height:6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Oe+M8CAAAW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" filled="f" stroked="f">
                <v:textbox>
                  <w:txbxContent>
                    <w:p w14:paraId="0BC597D6" w14:textId="77777777" w:rsidR="00D124BC" w:rsidRPr="009B74DC" w:rsidRDefault="00D124BC" w:rsidP="00D74A10">
                      <w:pPr>
                        <w:pStyle w:val="ListParagraph"/>
                        <w:rPr>
                          <w:lang w:val="en-US"/>
                        </w:rPr>
                      </w:pPr>
                      <w:r w:rsidRPr="009B74DC">
                        <w:rPr>
                          <w:lang w:val="en-US"/>
                        </w:rPr>
                        <w:t xml:space="preserve">ME sends the list of </w:t>
                      </w:r>
                      <w:proofErr w:type="spellStart"/>
                      <w:r w:rsidRPr="009B74DC">
                        <w:rPr>
                          <w:lang w:val="en-US"/>
                        </w:rPr>
                        <w:t>soundbanks</w:t>
                      </w:r>
                      <w:proofErr w:type="spellEnd"/>
                      <w:r w:rsidRPr="009B74DC">
                        <w:rPr>
                          <w:lang w:val="en-US"/>
                        </w:rPr>
                        <w:t xml:space="preserve"> used for players 1 and 2, and zones 1 and 2 (or more) example:</w:t>
                      </w:r>
                    </w:p>
                    <w:p w14:paraId="365E9B80" w14:textId="77777777" w:rsidR="00D124BC" w:rsidRPr="009B74DC" w:rsidRDefault="00D124BC" w:rsidP="00D74A10">
                      <w:pPr>
                        <w:pStyle w:val="ListParagraph"/>
                        <w:rPr>
                          <w:lang w:val="en-US"/>
                        </w:rPr>
                      </w:pPr>
                      <w:r w:rsidRPr="009B74DC">
                        <w:rPr>
                          <w:lang w:val="en-US"/>
                        </w:rPr>
                        <w:t>/set/player/[id]/</w:t>
                      </w:r>
                      <w:proofErr w:type="spellStart"/>
                      <w:r w:rsidRPr="009B74DC">
                        <w:rPr>
                          <w:lang w:val="en-US"/>
                        </w:rPr>
                        <w:t>soundbank</w:t>
                      </w:r>
                      <w:proofErr w:type="spellEnd"/>
                      <w:r w:rsidRPr="009B74DC">
                        <w:rPr>
                          <w:lang w:val="en-US"/>
                        </w:rPr>
                        <w:t>/1/</w:t>
                      </w:r>
                      <w:proofErr w:type="gramStart"/>
                      <w:r w:rsidRPr="009B74DC">
                        <w:rPr>
                          <w:lang w:val="en-US"/>
                        </w:rPr>
                        <w:t>list ,</w:t>
                      </w:r>
                      <w:proofErr w:type="spellStart"/>
                      <w:r w:rsidRPr="009B74DC">
                        <w:rPr>
                          <w:lang w:val="en-US"/>
                        </w:rPr>
                        <w:t>sss</w:t>
                      </w:r>
                      <w:proofErr w:type="spellEnd"/>
                      <w:proofErr w:type="gramEnd"/>
                      <w:r w:rsidRPr="009B74DC">
                        <w:rPr>
                          <w:lang w:val="en-US"/>
                        </w:rPr>
                        <w:t xml:space="preserve"> violin piano flute </w:t>
                      </w:r>
                    </w:p>
                    <w:p w14:paraId="66803E29" w14:textId="77777777" w:rsidR="00D124BC" w:rsidRPr="009B74DC" w:rsidRDefault="00D124BC" w:rsidP="00D74A10">
                      <w:pPr>
                        <w:pStyle w:val="ListParagraph"/>
                        <w:rPr>
                          <w:lang w:val="en-US"/>
                        </w:rPr>
                      </w:pPr>
                    </w:p>
                  </w:txbxContent>
                </v:textbox>
              </v:shape>
            </w:pict>
          </mc:Fallback>
        </mc:AlternateContent>
      </w:r>
      <w:r w:rsidR="00F774A8" w:rsidRPr="00624C44">
        <w:rPr>
          <w:noProof/>
          <w:lang w:val="en-GB" w:eastAsia="en-GB"/>
        </w:rPr>
        <mc:AlternateContent>
          <mc:Choice Requires="wps">
            <w:drawing>
              <wp:anchor distT="0" distB="0" distL="114300" distR="114300" simplePos="0" relativeHeight="251709440" behindDoc="0" locked="0" layoutInCell="1" allowOverlap="1" wp14:anchorId="5526A30A" wp14:editId="2115600F">
                <wp:simplePos x="0" y="0"/>
                <wp:positionH relativeFrom="column">
                  <wp:posOffset>2743200</wp:posOffset>
                </wp:positionH>
                <wp:positionV relativeFrom="paragraph">
                  <wp:posOffset>3512820</wp:posOffset>
                </wp:positionV>
                <wp:extent cx="2171700" cy="457200"/>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1717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DDA1BB" w14:textId="77777777" w:rsidR="00D124BC" w:rsidRPr="00524B47" w:rsidRDefault="00D124BC" w:rsidP="00F774A8">
                            <w:pPr>
                              <w:rPr>
                                <w:rFonts w:ascii="Blender Pro Thin" w:hAnsi="Blender Pro Thin"/>
                                <w:color w:val="0000FF"/>
                                <w:sz w:val="16"/>
                                <w:szCs w:val="16"/>
                              </w:rPr>
                            </w:pPr>
                            <w:r>
                              <w:rPr>
                                <w:rFonts w:ascii="Blender Pro Thin" w:hAnsi="Blender Pro Thin"/>
                                <w:color w:val="0000FF"/>
                                <w:sz w:val="16"/>
                                <w:szCs w:val="16"/>
                              </w:rPr>
                              <w:t>CM LOADS ME ON USER SELECTION. THIS INITIALIZATION REPEATS WHENEVER USER SELECT A NEW ME</w:t>
                            </w:r>
                          </w:p>
                          <w:p w14:paraId="31925FEC" w14:textId="77777777" w:rsidR="00D124BC" w:rsidRPr="00524B47" w:rsidRDefault="00D124BC" w:rsidP="00F774A8">
                            <w:pPr>
                              <w:rPr>
                                <w:rFonts w:ascii="Blender Pro Thin" w:hAnsi="Blender Pro Thin"/>
                                <w:color w:val="0000FF"/>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6A30A" id="Text Box 141" o:spid="_x0000_s1093" type="#_x0000_t202" style="position:absolute;margin-left:3in;margin-top:276.6pt;width:171pt;height:3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" filled="f" stroked="f">
                <v:textbox>
                  <w:txbxContent>
                    <w:p w14:paraId="60DDA1BB" w14:textId="77777777" w:rsidR="00D124BC" w:rsidRPr="00524B47" w:rsidRDefault="00D124BC" w:rsidP="00F774A8">
                      <w:pPr>
                        <w:rPr>
                          <w:rFonts w:ascii="Blender Pro Thin" w:hAnsi="Blender Pro Thin"/>
                          <w:color w:val="0000FF"/>
                          <w:sz w:val="16"/>
                          <w:szCs w:val="16"/>
                        </w:rPr>
                      </w:pPr>
                      <w:r>
                        <w:rPr>
                          <w:rFonts w:ascii="Blender Pro Thin" w:hAnsi="Blender Pro Thin"/>
                          <w:color w:val="0000FF"/>
                          <w:sz w:val="16"/>
                          <w:szCs w:val="16"/>
                        </w:rPr>
                        <w:t>CM LOADS ME ON USER SELECTION. THIS INITIALIZATION REPEATS WHENEVER USER SELECT A NEW ME</w:t>
                      </w:r>
                    </w:p>
                    <w:p w14:paraId="31925FEC" w14:textId="77777777" w:rsidR="00D124BC" w:rsidRPr="00524B47" w:rsidRDefault="00D124BC" w:rsidP="00F774A8">
                      <w:pPr>
                        <w:rPr>
                          <w:rFonts w:ascii="Blender Pro Thin" w:hAnsi="Blender Pro Thin"/>
                          <w:color w:val="0000FF"/>
                          <w:sz w:val="16"/>
                          <w:szCs w:val="16"/>
                        </w:rPr>
                      </w:pPr>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89984" behindDoc="0" locked="0" layoutInCell="1" allowOverlap="1" wp14:anchorId="07A26E5B" wp14:editId="7D704736">
                <wp:simplePos x="0" y="0"/>
                <wp:positionH relativeFrom="column">
                  <wp:posOffset>228600</wp:posOffset>
                </wp:positionH>
                <wp:positionV relativeFrom="paragraph">
                  <wp:posOffset>3014345</wp:posOffset>
                </wp:positionV>
                <wp:extent cx="2400300" cy="228600"/>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490BFF" w14:textId="77777777" w:rsidR="00D124BC" w:rsidRPr="009775F6" w:rsidRDefault="00D124BC" w:rsidP="00F774A8">
                            <w:r w:rsidRPr="009775F6">
                              <w:t>/set/</w:t>
                            </w:r>
                            <w:r>
                              <w:t>TM/</w:t>
                            </w:r>
                            <w:proofErr w:type="spellStart"/>
                            <w:r>
                              <w:t>ready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7A26E5B" id="Text Box 126" o:spid="_x0000_s1094" type="#_x0000_t202" style="position:absolute;margin-left:18pt;margin-top:237.35pt;width:189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" filled="f" stroked="f">
                <v:textbox>
                  <w:txbxContent>
                    <w:p w14:paraId="1E490BFF" w14:textId="77777777" w:rsidR="00D124BC" w:rsidRPr="009775F6" w:rsidRDefault="00D124BC" w:rsidP="00F774A8">
                      <w:r w:rsidRPr="009775F6">
                        <w:t>/set/</w:t>
                      </w:r>
                      <w:r>
                        <w:t>TM/</w:t>
                      </w:r>
                      <w:proofErr w:type="spellStart"/>
                      <w:r>
                        <w:t>ready</w:t>
                      </w:r>
                      <w:proofErr w:type="spellEnd"/>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88960" behindDoc="0" locked="0" layoutInCell="1" allowOverlap="1" wp14:anchorId="5768DE9F" wp14:editId="6D316B47">
                <wp:simplePos x="0" y="0"/>
                <wp:positionH relativeFrom="column">
                  <wp:posOffset>228600</wp:posOffset>
                </wp:positionH>
                <wp:positionV relativeFrom="paragraph">
                  <wp:posOffset>3275965</wp:posOffset>
                </wp:positionV>
                <wp:extent cx="2514600" cy="0"/>
                <wp:effectExtent l="0" t="101600" r="25400" b="177800"/>
                <wp:wrapTopAndBottom/>
                <wp:docPr id="134" name="Straight Arrow Connector 134"/>
                <wp:cNvGraphicFramePr/>
                <a:graphic xmlns:a="http://schemas.openxmlformats.org/drawingml/2006/main">
                  <a:graphicData uri="http://schemas.microsoft.com/office/word/2010/wordprocessingShape">
                    <wps:wsp>
                      <wps:cNvCnPr/>
                      <wps:spPr>
                        <a:xfrm>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34" o:spid="_x0000_s1026" type="#_x0000_t32" style="position:absolute;margin-left:18pt;margin-top:257.95pt;width:198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" strokecolor="#4f81bd [3204]" strokeweight="2pt">
                <v:stroke endarrow="open"/>
                <v:shadow on="t" opacity="24903f" mv:blur="40000f" origin=",.5" offset="0,20000emu"/>
                <w10:wrap type="topAndBottom"/>
              </v:shape>
            </w:pict>
          </mc:Fallback>
        </mc:AlternateContent>
      </w:r>
      <w:r w:rsidR="00F774A8" w:rsidRPr="00624C44">
        <w:rPr>
          <w:noProof/>
          <w:lang w:val="en-GB" w:eastAsia="en-GB"/>
        </w:rPr>
        <mc:AlternateContent>
          <mc:Choice Requires="wps">
            <w:drawing>
              <wp:anchor distT="0" distB="0" distL="114300" distR="114300" simplePos="0" relativeHeight="251686912" behindDoc="0" locked="0" layoutInCell="1" allowOverlap="1" wp14:anchorId="1BED63C1" wp14:editId="7D189862">
                <wp:simplePos x="0" y="0"/>
                <wp:positionH relativeFrom="column">
                  <wp:posOffset>228600</wp:posOffset>
                </wp:positionH>
                <wp:positionV relativeFrom="paragraph">
                  <wp:posOffset>1569720</wp:posOffset>
                </wp:positionV>
                <wp:extent cx="2171700" cy="1485900"/>
                <wp:effectExtent l="0" t="0" r="0" b="12700"/>
                <wp:wrapNone/>
                <wp:docPr id="133" name="Text Box 133"/>
                <wp:cNvGraphicFramePr/>
                <a:graphic xmlns:a="http://schemas.openxmlformats.org/drawingml/2006/main">
                  <a:graphicData uri="http://schemas.microsoft.com/office/word/2010/wordprocessingShape">
                    <wps:wsp>
                      <wps:cNvSpPr txBox="1"/>
                      <wps:spPr>
                        <a:xfrm>
                          <a:off x="0" y="0"/>
                          <a:ext cx="21717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5DFA31" w14:textId="77777777" w:rsidR="00D124BC" w:rsidRPr="00541DA4" w:rsidRDefault="00D124BC" w:rsidP="00F774A8">
                            <w:pPr>
                              <w:rPr>
                                <w:rFonts w:ascii="Blender Pro Thin" w:hAnsi="Blender Pro Thin"/>
                                <w:color w:val="0000FF"/>
                                <w:sz w:val="16"/>
                                <w:szCs w:val="16"/>
                                <w:lang w:val="en-US"/>
                              </w:rPr>
                            </w:pPr>
                            <w:r w:rsidRPr="00541DA4">
                              <w:rPr>
                                <w:rFonts w:ascii="Blender Pro Thin" w:hAnsi="Blender Pro Thin"/>
                                <w:color w:val="0000FF"/>
                                <w:sz w:val="16"/>
                                <w:szCs w:val="16"/>
                                <w:lang w:val="en-US"/>
                              </w:rPr>
                              <w:t xml:space="preserve">On initialize message TM </w:t>
                            </w:r>
                          </w:p>
                          <w:p w14:paraId="775431B8" w14:textId="77777777" w:rsidR="00D124BC" w:rsidRPr="00541DA4" w:rsidRDefault="00D124BC" w:rsidP="00D74A10">
                            <w:pPr>
                              <w:pStyle w:val="ListParagraph"/>
                              <w:numPr>
                                <w:ilvl w:val="0"/>
                                <w:numId w:val="9"/>
                              </w:numPr>
                              <w:rPr>
                                <w:lang w:val="en-US"/>
                              </w:rPr>
                            </w:pPr>
                            <w:r w:rsidRPr="00541DA4">
                              <w:rPr>
                                <w:lang w:val="en-US"/>
                              </w:rPr>
                              <w:t xml:space="preserve">retrieves the video image, </w:t>
                            </w:r>
                          </w:p>
                          <w:p w14:paraId="74044CDD" w14:textId="77777777" w:rsidR="00D124BC" w:rsidRPr="00541DA4" w:rsidRDefault="00D124BC" w:rsidP="00D74A10">
                            <w:pPr>
                              <w:pStyle w:val="ListParagraph"/>
                              <w:numPr>
                                <w:ilvl w:val="0"/>
                                <w:numId w:val="9"/>
                              </w:numPr>
                              <w:rPr>
                                <w:lang w:val="en-US"/>
                              </w:rPr>
                            </w:pPr>
                            <w:r w:rsidRPr="00541DA4">
                              <w:rPr>
                                <w:lang w:val="en-US"/>
                              </w:rPr>
                              <w:t xml:space="preserve">detects players and starts drawing blobs for one or more people in inactive color and </w:t>
                            </w:r>
                          </w:p>
                          <w:p w14:paraId="64059F36" w14:textId="77777777" w:rsidR="00D124BC" w:rsidRPr="00541DA4" w:rsidRDefault="00D124BC" w:rsidP="00D74A10">
                            <w:pPr>
                              <w:pStyle w:val="ListParagraph"/>
                              <w:numPr>
                                <w:ilvl w:val="0"/>
                                <w:numId w:val="9"/>
                              </w:numPr>
                              <w:rPr>
                                <w:lang w:val="en-US"/>
                              </w:rPr>
                            </w:pPr>
                            <w:r w:rsidRPr="00541DA4">
                              <w:rPr>
                                <w:lang w:val="en-US"/>
                              </w:rPr>
                              <w:t>saves video image with blob on hard drive in continuous manner to be used by CM</w:t>
                            </w:r>
                          </w:p>
                          <w:p w14:paraId="46B9CE3B" w14:textId="77777777" w:rsidR="00D124BC" w:rsidRPr="00541DA4" w:rsidRDefault="00D124BC" w:rsidP="00D74A10">
                            <w:pPr>
                              <w:pStyle w:val="ListParagraph"/>
                              <w:numPr>
                                <w:ilvl w:val="0"/>
                                <w:numId w:val="9"/>
                              </w:numPr>
                              <w:rPr>
                                <w:lang w:val="en-US"/>
                              </w:rPr>
                            </w:pPr>
                            <w:r w:rsidRPr="00541DA4">
                              <w:rPr>
                                <w:lang w:val="en-US"/>
                              </w:rPr>
                              <w:t>selects the biggest blob as 1</w:t>
                            </w:r>
                            <w:r w:rsidRPr="00541DA4">
                              <w:rPr>
                                <w:vertAlign w:val="superscript"/>
                                <w:lang w:val="en-US"/>
                              </w:rPr>
                              <w:t>st</w:t>
                            </w:r>
                            <w:r w:rsidRPr="00541DA4">
                              <w:rPr>
                                <w:lang w:val="en-US"/>
                              </w:rPr>
                              <w:t xml:space="preserve"> (default) player BUT tracking does not start yet.</w:t>
                            </w:r>
                          </w:p>
                          <w:p w14:paraId="612991B0" w14:textId="77777777" w:rsidR="00D124BC" w:rsidRPr="00541DA4" w:rsidRDefault="00D124BC" w:rsidP="00D74A10">
                            <w:pPr>
                              <w:pStyle w:val="ListParagraph"/>
                              <w:numPr>
                                <w:ilvl w:val="0"/>
                                <w:numId w:val="9"/>
                              </w:numPr>
                              <w:rPr>
                                <w:lang w:val="en-US"/>
                              </w:rPr>
                            </w:pPr>
                            <w:r w:rsidRPr="00541DA4">
                              <w:rPr>
                                <w:lang w:val="en-US"/>
                              </w:rPr>
                              <w:t>Set the zone 0 and 1’s coordinate to right and left of the screen as default.</w:t>
                            </w:r>
                          </w:p>
                          <w:p w14:paraId="12C6E821" w14:textId="77777777" w:rsidR="00D124BC" w:rsidRPr="00541DA4" w:rsidRDefault="00D124BC" w:rsidP="00F774A8">
                            <w:pPr>
                              <w:rPr>
                                <w:rFonts w:ascii="Blender Pro Thin" w:hAnsi="Blender Pro Thin"/>
                                <w:color w:val="0000FF"/>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D63C1" id="Text Box 133" o:spid="_x0000_s1095" type="#_x0000_t202" style="position:absolute;margin-left:18pt;margin-top:123.6pt;width:171pt;height:117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1FlaNICAAAb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" filled="f" stroked="f">
                <v:textbox>
                  <w:txbxContent>
                    <w:p w14:paraId="735DFA31" w14:textId="77777777" w:rsidR="00D124BC" w:rsidRPr="00541DA4" w:rsidRDefault="00D124BC" w:rsidP="00F774A8">
                      <w:pPr>
                        <w:rPr>
                          <w:rFonts w:ascii="Blender Pro Thin" w:hAnsi="Blender Pro Thin"/>
                          <w:color w:val="0000FF"/>
                          <w:sz w:val="16"/>
                          <w:szCs w:val="16"/>
                          <w:lang w:val="en-US"/>
                        </w:rPr>
                      </w:pPr>
                      <w:r w:rsidRPr="00541DA4">
                        <w:rPr>
                          <w:rFonts w:ascii="Blender Pro Thin" w:hAnsi="Blender Pro Thin"/>
                          <w:color w:val="0000FF"/>
                          <w:sz w:val="16"/>
                          <w:szCs w:val="16"/>
                          <w:lang w:val="en-US"/>
                        </w:rPr>
                        <w:t xml:space="preserve">On initialize message TM </w:t>
                      </w:r>
                    </w:p>
                    <w:p w14:paraId="775431B8" w14:textId="77777777" w:rsidR="00D124BC" w:rsidRPr="00541DA4" w:rsidRDefault="00D124BC" w:rsidP="00D74A10">
                      <w:pPr>
                        <w:pStyle w:val="ListParagraph"/>
                        <w:numPr>
                          <w:ilvl w:val="0"/>
                          <w:numId w:val="9"/>
                        </w:numPr>
                        <w:rPr>
                          <w:lang w:val="en-US"/>
                        </w:rPr>
                      </w:pPr>
                      <w:r w:rsidRPr="00541DA4">
                        <w:rPr>
                          <w:lang w:val="en-US"/>
                        </w:rPr>
                        <w:t xml:space="preserve">retrieves the video image, </w:t>
                      </w:r>
                    </w:p>
                    <w:p w14:paraId="74044CDD" w14:textId="77777777" w:rsidR="00D124BC" w:rsidRPr="00541DA4" w:rsidRDefault="00D124BC" w:rsidP="00D74A10">
                      <w:pPr>
                        <w:pStyle w:val="ListParagraph"/>
                        <w:numPr>
                          <w:ilvl w:val="0"/>
                          <w:numId w:val="9"/>
                        </w:numPr>
                        <w:rPr>
                          <w:lang w:val="en-US"/>
                        </w:rPr>
                      </w:pPr>
                      <w:r w:rsidRPr="00541DA4">
                        <w:rPr>
                          <w:lang w:val="en-US"/>
                        </w:rPr>
                        <w:t xml:space="preserve">detects players and starts drawing blobs for one or more people in inactive color and </w:t>
                      </w:r>
                    </w:p>
                    <w:p w14:paraId="64059F36" w14:textId="77777777" w:rsidR="00D124BC" w:rsidRPr="00541DA4" w:rsidRDefault="00D124BC" w:rsidP="00D74A10">
                      <w:pPr>
                        <w:pStyle w:val="ListParagraph"/>
                        <w:numPr>
                          <w:ilvl w:val="0"/>
                          <w:numId w:val="9"/>
                        </w:numPr>
                        <w:rPr>
                          <w:lang w:val="en-US"/>
                        </w:rPr>
                      </w:pPr>
                      <w:r w:rsidRPr="00541DA4">
                        <w:rPr>
                          <w:lang w:val="en-US"/>
                        </w:rPr>
                        <w:t>saves video image with blob on hard drive in continuous manner to be used by CM</w:t>
                      </w:r>
                    </w:p>
                    <w:p w14:paraId="46B9CE3B" w14:textId="77777777" w:rsidR="00D124BC" w:rsidRPr="00541DA4" w:rsidRDefault="00D124BC" w:rsidP="00D74A10">
                      <w:pPr>
                        <w:pStyle w:val="ListParagraph"/>
                        <w:numPr>
                          <w:ilvl w:val="0"/>
                          <w:numId w:val="9"/>
                        </w:numPr>
                        <w:rPr>
                          <w:lang w:val="en-US"/>
                        </w:rPr>
                      </w:pPr>
                      <w:r w:rsidRPr="00541DA4">
                        <w:rPr>
                          <w:lang w:val="en-US"/>
                        </w:rPr>
                        <w:t>selects the biggest blob as 1</w:t>
                      </w:r>
                      <w:r w:rsidRPr="00541DA4">
                        <w:rPr>
                          <w:vertAlign w:val="superscript"/>
                          <w:lang w:val="en-US"/>
                        </w:rPr>
                        <w:t>st</w:t>
                      </w:r>
                      <w:r w:rsidRPr="00541DA4">
                        <w:rPr>
                          <w:lang w:val="en-US"/>
                        </w:rPr>
                        <w:t xml:space="preserve"> (default) player BUT tracking does not start yet.</w:t>
                      </w:r>
                    </w:p>
                    <w:p w14:paraId="612991B0" w14:textId="77777777" w:rsidR="00D124BC" w:rsidRPr="00541DA4" w:rsidRDefault="00D124BC" w:rsidP="00D74A10">
                      <w:pPr>
                        <w:pStyle w:val="ListParagraph"/>
                        <w:numPr>
                          <w:ilvl w:val="0"/>
                          <w:numId w:val="9"/>
                        </w:numPr>
                        <w:rPr>
                          <w:lang w:val="en-US"/>
                        </w:rPr>
                      </w:pPr>
                      <w:r w:rsidRPr="00541DA4">
                        <w:rPr>
                          <w:lang w:val="en-US"/>
                        </w:rPr>
                        <w:t>Set the zone 0 and 1’s coordinate to right and left of the screen as default.</w:t>
                      </w:r>
                    </w:p>
                    <w:p w14:paraId="12C6E821" w14:textId="77777777" w:rsidR="00D124BC" w:rsidRPr="00541DA4" w:rsidRDefault="00D124BC" w:rsidP="00F774A8">
                      <w:pPr>
                        <w:rPr>
                          <w:rFonts w:ascii="Blender Pro Thin" w:hAnsi="Blender Pro Thin"/>
                          <w:color w:val="0000FF"/>
                          <w:sz w:val="16"/>
                          <w:szCs w:val="16"/>
                          <w:lang w:val="en-US"/>
                        </w:rPr>
                      </w:pPr>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77696" behindDoc="0" locked="0" layoutInCell="1" allowOverlap="1" wp14:anchorId="339AED6D" wp14:editId="599331F5">
                <wp:simplePos x="0" y="0"/>
                <wp:positionH relativeFrom="column">
                  <wp:posOffset>5257800</wp:posOffset>
                </wp:positionH>
                <wp:positionV relativeFrom="paragraph">
                  <wp:posOffset>83820</wp:posOffset>
                </wp:positionV>
                <wp:extent cx="0" cy="9601200"/>
                <wp:effectExtent l="50800" t="25400" r="76200" b="76200"/>
                <wp:wrapNone/>
                <wp:docPr id="130" name="Straight Connector 130"/>
                <wp:cNvGraphicFramePr/>
                <a:graphic xmlns:a="http://schemas.openxmlformats.org/drawingml/2006/main">
                  <a:graphicData uri="http://schemas.microsoft.com/office/word/2010/wordprocessingShape">
                    <wps:wsp>
                      <wps:cNvCnPr/>
                      <wps:spPr>
                        <a:xfrm>
                          <a:off x="0" y="0"/>
                          <a:ext cx="0" cy="9601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30"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4pt,6.6pt" to="414pt,76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" strokecolor="#4f81bd [3204]" strokeweight="2pt">
                <v:shadow on="t" opacity="24903f" mv:blur="40000f" origin=",.5" offset="0,20000emu"/>
              </v:line>
            </w:pict>
          </mc:Fallback>
        </mc:AlternateContent>
      </w:r>
      <w:r w:rsidR="00F774A8" w:rsidRPr="00624C44">
        <w:rPr>
          <w:noProof/>
          <w:lang w:val="en-GB" w:eastAsia="en-GB"/>
        </w:rPr>
        <mc:AlternateContent>
          <mc:Choice Requires="wps">
            <w:drawing>
              <wp:anchor distT="0" distB="0" distL="114300" distR="114300" simplePos="0" relativeHeight="251676672" behindDoc="0" locked="0" layoutInCell="1" allowOverlap="1" wp14:anchorId="7EF06927" wp14:editId="67FF059C">
                <wp:simplePos x="0" y="0"/>
                <wp:positionH relativeFrom="column">
                  <wp:posOffset>2743200</wp:posOffset>
                </wp:positionH>
                <wp:positionV relativeFrom="paragraph">
                  <wp:posOffset>83820</wp:posOffset>
                </wp:positionV>
                <wp:extent cx="0" cy="9601200"/>
                <wp:effectExtent l="50800" t="25400" r="76200" b="76200"/>
                <wp:wrapNone/>
                <wp:docPr id="105" name="Straight Connector 105"/>
                <wp:cNvGraphicFramePr/>
                <a:graphic xmlns:a="http://schemas.openxmlformats.org/drawingml/2006/main">
                  <a:graphicData uri="http://schemas.microsoft.com/office/word/2010/wordprocessingShape">
                    <wps:wsp>
                      <wps:cNvCnPr/>
                      <wps:spPr>
                        <a:xfrm>
                          <a:off x="0" y="0"/>
                          <a:ext cx="0" cy="9601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05" o:spid="_x0000_s1026" style="position:absolute;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in,6.6pt" to="3in,76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" strokecolor="#4f81bd [3204]" strokeweight="2pt">
                <v:shadow on="t" opacity="24903f" mv:blur="40000f" origin=",.5" offset="0,20000emu"/>
              </v:line>
            </w:pict>
          </mc:Fallback>
        </mc:AlternateContent>
      </w:r>
      <w:r w:rsidR="00F774A8" w:rsidRPr="00624C44">
        <w:rPr>
          <w:noProof/>
          <w:lang w:val="en-GB" w:eastAsia="en-GB"/>
        </w:rPr>
        <mc:AlternateContent>
          <mc:Choice Requires="wps">
            <w:drawing>
              <wp:anchor distT="0" distB="0" distL="114300" distR="114300" simplePos="0" relativeHeight="251675648" behindDoc="0" locked="0" layoutInCell="1" allowOverlap="1" wp14:anchorId="3D872908" wp14:editId="053DFF50">
                <wp:simplePos x="0" y="0"/>
                <wp:positionH relativeFrom="column">
                  <wp:posOffset>228600</wp:posOffset>
                </wp:positionH>
                <wp:positionV relativeFrom="paragraph">
                  <wp:posOffset>83820</wp:posOffset>
                </wp:positionV>
                <wp:extent cx="0" cy="9601200"/>
                <wp:effectExtent l="50800" t="25400" r="76200" b="76200"/>
                <wp:wrapNone/>
                <wp:docPr id="131" name="Straight Connector 131"/>
                <wp:cNvGraphicFramePr/>
                <a:graphic xmlns:a="http://schemas.openxmlformats.org/drawingml/2006/main">
                  <a:graphicData uri="http://schemas.microsoft.com/office/word/2010/wordprocessingShape">
                    <wps:wsp>
                      <wps:cNvCnPr/>
                      <wps:spPr>
                        <a:xfrm>
                          <a:off x="0" y="0"/>
                          <a:ext cx="0" cy="9601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31" o:spid="_x0000_s1026" style="position:absolute;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pt,6.6pt" to="18pt,76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" strokecolor="#4f81bd [3204]" strokeweight="2pt">
                <v:shadow on="t" opacity="24903f" mv:blur="40000f" origin=",.5" offset="0,20000emu"/>
              </v:line>
            </w:pict>
          </mc:Fallback>
        </mc:AlternateContent>
      </w:r>
      <w:r w:rsidR="00F774A8" w:rsidRPr="00624C44">
        <w:rPr>
          <w:noProof/>
          <w:lang w:val="en-GB" w:eastAsia="en-GB"/>
        </w:rPr>
        <mc:AlternateContent>
          <mc:Choice Requires="wps">
            <w:drawing>
              <wp:anchor distT="0" distB="0" distL="114300" distR="114300" simplePos="0" relativeHeight="251708416" behindDoc="0" locked="0" layoutInCell="1" allowOverlap="1" wp14:anchorId="367846A7" wp14:editId="3F3B3D0D">
                <wp:simplePos x="0" y="0"/>
                <wp:positionH relativeFrom="column">
                  <wp:posOffset>1600200</wp:posOffset>
                </wp:positionH>
                <wp:positionV relativeFrom="paragraph">
                  <wp:posOffset>83820</wp:posOffset>
                </wp:positionV>
                <wp:extent cx="1143000" cy="22860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3EFA2" w14:textId="77777777" w:rsidR="00D124BC" w:rsidRPr="00524B47" w:rsidRDefault="00D124BC" w:rsidP="00F774A8">
                            <w:pPr>
                              <w:jc w:val="right"/>
                              <w:rPr>
                                <w:rFonts w:ascii="Blender Pro Thin" w:hAnsi="Blender Pro Thin"/>
                                <w:color w:val="0000FF"/>
                                <w:sz w:val="16"/>
                                <w:szCs w:val="16"/>
                              </w:rPr>
                            </w:pPr>
                            <w:r>
                              <w:rPr>
                                <w:rFonts w:ascii="Blender Pro Thin" w:hAnsi="Blender Pro Thin"/>
                                <w:color w:val="0000FF"/>
                                <w:sz w:val="16"/>
                                <w:szCs w:val="16"/>
                              </w:rPr>
                              <w:t>CM LOADS TM</w:t>
                            </w:r>
                          </w:p>
                          <w:p w14:paraId="3ECD1C27" w14:textId="77777777" w:rsidR="00D124BC" w:rsidRPr="00524B47" w:rsidRDefault="00D124BC" w:rsidP="00F774A8">
                            <w:pPr>
                              <w:rPr>
                                <w:rFonts w:ascii="Blender Pro Thin" w:hAnsi="Blender Pro Thin"/>
                                <w:color w:val="0000FF"/>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846A7" id="Text Box 140" o:spid="_x0000_s1096" type="#_x0000_t202" style="position:absolute;margin-left:126pt;margin-top:6.6pt;width:90pt;height:1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" filled="f" stroked="f">
                <v:textbox>
                  <w:txbxContent>
                    <w:p w14:paraId="73C3EFA2" w14:textId="77777777" w:rsidR="00D124BC" w:rsidRPr="00524B47" w:rsidRDefault="00D124BC" w:rsidP="00F774A8">
                      <w:pPr>
                        <w:jc w:val="right"/>
                        <w:rPr>
                          <w:rFonts w:ascii="Blender Pro Thin" w:hAnsi="Blender Pro Thin"/>
                          <w:color w:val="0000FF"/>
                          <w:sz w:val="16"/>
                          <w:szCs w:val="16"/>
                        </w:rPr>
                      </w:pPr>
                      <w:r>
                        <w:rPr>
                          <w:rFonts w:ascii="Blender Pro Thin" w:hAnsi="Blender Pro Thin"/>
                          <w:color w:val="0000FF"/>
                          <w:sz w:val="16"/>
                          <w:szCs w:val="16"/>
                        </w:rPr>
                        <w:t>CM LOADS TM</w:t>
                      </w:r>
                    </w:p>
                    <w:p w14:paraId="3ECD1C27" w14:textId="77777777" w:rsidR="00D124BC" w:rsidRPr="00524B47" w:rsidRDefault="00D124BC" w:rsidP="00F774A8">
                      <w:pPr>
                        <w:rPr>
                          <w:rFonts w:ascii="Blender Pro Thin" w:hAnsi="Blender Pro Thin"/>
                          <w:color w:val="0000FF"/>
                          <w:sz w:val="16"/>
                          <w:szCs w:val="16"/>
                        </w:rPr>
                      </w:pPr>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83840" behindDoc="0" locked="0" layoutInCell="1" allowOverlap="1" wp14:anchorId="5EA1E108" wp14:editId="0342CA6C">
                <wp:simplePos x="0" y="0"/>
                <wp:positionH relativeFrom="column">
                  <wp:posOffset>228600</wp:posOffset>
                </wp:positionH>
                <wp:positionV relativeFrom="paragraph">
                  <wp:posOffset>998220</wp:posOffset>
                </wp:positionV>
                <wp:extent cx="2514600" cy="0"/>
                <wp:effectExtent l="76200" t="101600" r="0" b="177800"/>
                <wp:wrapTopAndBottom/>
                <wp:docPr id="136" name="Straight Arrow Connector 136"/>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36" o:spid="_x0000_s1026" type="#_x0000_t32" style="position:absolute;margin-left:18pt;margin-top:78.6pt;width:198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" strokecolor="#4f81bd [3204]" strokeweight="2pt">
                <v:stroke endarrow="open"/>
                <v:shadow on="t" opacity="24903f" mv:blur="40000f" origin=",.5" offset="0,20000emu"/>
                <w10:wrap type="topAndBottom"/>
              </v:shape>
            </w:pict>
          </mc:Fallback>
        </mc:AlternateContent>
      </w:r>
      <w:r w:rsidR="00F774A8" w:rsidRPr="00624C44">
        <w:rPr>
          <w:noProof/>
          <w:lang w:val="en-GB" w:eastAsia="en-GB"/>
        </w:rPr>
        <mc:AlternateContent>
          <mc:Choice Requires="wps">
            <w:drawing>
              <wp:anchor distT="0" distB="0" distL="114300" distR="114300" simplePos="0" relativeHeight="251687936" behindDoc="0" locked="0" layoutInCell="1" allowOverlap="1" wp14:anchorId="345C54E5" wp14:editId="5531AFDB">
                <wp:simplePos x="0" y="0"/>
                <wp:positionH relativeFrom="column">
                  <wp:posOffset>1257300</wp:posOffset>
                </wp:positionH>
                <wp:positionV relativeFrom="paragraph">
                  <wp:posOffset>998220</wp:posOffset>
                </wp:positionV>
                <wp:extent cx="1485900" cy="1028700"/>
                <wp:effectExtent l="0" t="0" r="0" b="12700"/>
                <wp:wrapNone/>
                <wp:docPr id="135" name="Text Box 135"/>
                <wp:cNvGraphicFramePr/>
                <a:graphic xmlns:a="http://schemas.openxmlformats.org/drawingml/2006/main">
                  <a:graphicData uri="http://schemas.microsoft.com/office/word/2010/wordprocessingShape">
                    <wps:wsp>
                      <wps:cNvSpPr txBox="1"/>
                      <wps:spPr>
                        <a:xfrm>
                          <a:off x="0" y="0"/>
                          <a:ext cx="14859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BDD936" w14:textId="77777777" w:rsidR="00D124BC" w:rsidRPr="00541DA4" w:rsidRDefault="00D124BC" w:rsidP="00F774A8">
                            <w:pPr>
                              <w:jc w:val="right"/>
                              <w:rPr>
                                <w:rFonts w:ascii="Blender Pro Thin" w:hAnsi="Blender Pro Thin"/>
                                <w:color w:val="0000FF"/>
                                <w:sz w:val="16"/>
                                <w:szCs w:val="16"/>
                                <w:lang w:val="en-US"/>
                              </w:rPr>
                            </w:pPr>
                            <w:r w:rsidRPr="00541DA4">
                              <w:rPr>
                                <w:rFonts w:ascii="Blender Pro Thin" w:hAnsi="Blender Pro Thin"/>
                                <w:color w:val="0000FF"/>
                                <w:sz w:val="16"/>
                                <w:szCs w:val="16"/>
                                <w:lang w:val="en-US"/>
                              </w:rPr>
                              <w:t>Request initialization (Else then loading process, this message can be sent any time and starts the following messaging sequence)</w:t>
                            </w:r>
                          </w:p>
                          <w:p w14:paraId="5742CCAD" w14:textId="77777777" w:rsidR="00D124BC" w:rsidRPr="00541DA4" w:rsidRDefault="00D124BC" w:rsidP="00F774A8">
                            <w:pPr>
                              <w:jc w:val="right"/>
                              <w:rPr>
                                <w:rFonts w:ascii="Blender Pro Thin" w:hAnsi="Blender Pro Thin"/>
                                <w:color w:val="0000FF"/>
                                <w:sz w:val="16"/>
                                <w:szCs w:val="16"/>
                                <w:lang w:val="en-US"/>
                              </w:rPr>
                            </w:pPr>
                          </w:p>
                          <w:p w14:paraId="38B2DD71" w14:textId="77777777" w:rsidR="00D124BC" w:rsidRPr="00541DA4" w:rsidRDefault="00D124BC" w:rsidP="00F774A8">
                            <w:pPr>
                              <w:jc w:val="right"/>
                              <w:rPr>
                                <w:rFonts w:ascii="Blender Pro Thin" w:hAnsi="Blender Pro Thin"/>
                                <w:color w:val="0000FF"/>
                                <w:sz w:val="16"/>
                                <w:szCs w:val="16"/>
                                <w:lang w:val="en-US"/>
                              </w:rPr>
                            </w:pPr>
                          </w:p>
                          <w:p w14:paraId="40E614AA" w14:textId="77777777" w:rsidR="00D124BC" w:rsidRPr="00541DA4" w:rsidRDefault="00D124BC" w:rsidP="00F774A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C54E5" id="Text Box 135" o:spid="_x0000_s1097" type="#_x0000_t202" style="position:absolute;margin-left:99pt;margin-top:78.6pt;width:117pt;height:8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" filled="f" stroked="f">
                <v:textbox>
                  <w:txbxContent>
                    <w:p w14:paraId="5DBDD936" w14:textId="77777777" w:rsidR="00D124BC" w:rsidRPr="00541DA4" w:rsidRDefault="00D124BC" w:rsidP="00F774A8">
                      <w:pPr>
                        <w:jc w:val="right"/>
                        <w:rPr>
                          <w:rFonts w:ascii="Blender Pro Thin" w:hAnsi="Blender Pro Thin"/>
                          <w:color w:val="0000FF"/>
                          <w:sz w:val="16"/>
                          <w:szCs w:val="16"/>
                          <w:lang w:val="en-US"/>
                        </w:rPr>
                      </w:pPr>
                      <w:r w:rsidRPr="00541DA4">
                        <w:rPr>
                          <w:rFonts w:ascii="Blender Pro Thin" w:hAnsi="Blender Pro Thin"/>
                          <w:color w:val="0000FF"/>
                          <w:sz w:val="16"/>
                          <w:szCs w:val="16"/>
                          <w:lang w:val="en-US"/>
                        </w:rPr>
                        <w:t>Request initialization (Else then loading process, this message can be sent any time and starts the following messaging sequence)</w:t>
                      </w:r>
                    </w:p>
                    <w:p w14:paraId="5742CCAD" w14:textId="77777777" w:rsidR="00D124BC" w:rsidRPr="00541DA4" w:rsidRDefault="00D124BC" w:rsidP="00F774A8">
                      <w:pPr>
                        <w:jc w:val="right"/>
                        <w:rPr>
                          <w:rFonts w:ascii="Blender Pro Thin" w:hAnsi="Blender Pro Thin"/>
                          <w:color w:val="0000FF"/>
                          <w:sz w:val="16"/>
                          <w:szCs w:val="16"/>
                          <w:lang w:val="en-US"/>
                        </w:rPr>
                      </w:pPr>
                    </w:p>
                    <w:p w14:paraId="38B2DD71" w14:textId="77777777" w:rsidR="00D124BC" w:rsidRPr="00541DA4" w:rsidRDefault="00D124BC" w:rsidP="00F774A8">
                      <w:pPr>
                        <w:jc w:val="right"/>
                        <w:rPr>
                          <w:rFonts w:ascii="Blender Pro Thin" w:hAnsi="Blender Pro Thin"/>
                          <w:color w:val="0000FF"/>
                          <w:sz w:val="16"/>
                          <w:szCs w:val="16"/>
                          <w:lang w:val="en-US"/>
                        </w:rPr>
                      </w:pPr>
                    </w:p>
                    <w:p w14:paraId="40E614AA" w14:textId="77777777" w:rsidR="00D124BC" w:rsidRPr="00541DA4" w:rsidRDefault="00D124BC" w:rsidP="00F774A8">
                      <w:pPr>
                        <w:rPr>
                          <w:lang w:val="en-US"/>
                        </w:rPr>
                      </w:pPr>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84864" behindDoc="0" locked="0" layoutInCell="1" allowOverlap="1" wp14:anchorId="6E344D28" wp14:editId="335EEC12">
                <wp:simplePos x="0" y="0"/>
                <wp:positionH relativeFrom="column">
                  <wp:posOffset>342900</wp:posOffset>
                </wp:positionH>
                <wp:positionV relativeFrom="paragraph">
                  <wp:posOffset>769620</wp:posOffset>
                </wp:positionV>
                <wp:extent cx="2400300" cy="228600"/>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384B7" w14:textId="77777777" w:rsidR="00D124BC" w:rsidRPr="009775F6" w:rsidRDefault="00D124BC" w:rsidP="00F774A8">
                            <w:pPr>
                              <w:jc w:val="right"/>
                              <w:rPr>
                                <w:szCs w:val="20"/>
                              </w:rPr>
                            </w:pPr>
                            <w:r w:rsidRPr="009775F6">
                              <w:rPr>
                                <w:szCs w:val="20"/>
                              </w:rPr>
                              <w:t>/set/</w:t>
                            </w:r>
                            <w:proofErr w:type="spellStart"/>
                            <w:r>
                              <w:rPr>
                                <w:szCs w:val="20"/>
                              </w:rPr>
                              <w:t>initialize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E344D28" id="Text Box 128" o:spid="_x0000_s1098" type="#_x0000_t202" style="position:absolute;margin-left:27pt;margin-top:60.6pt;width:189pt;height:1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" filled="f" stroked="f">
                <v:textbox>
                  <w:txbxContent>
                    <w:p w14:paraId="55B384B7" w14:textId="77777777" w:rsidR="00D124BC" w:rsidRPr="009775F6" w:rsidRDefault="00D124BC" w:rsidP="00F774A8">
                      <w:pPr>
                        <w:jc w:val="right"/>
                        <w:rPr>
                          <w:szCs w:val="20"/>
                        </w:rPr>
                      </w:pPr>
                      <w:r w:rsidRPr="009775F6">
                        <w:rPr>
                          <w:szCs w:val="20"/>
                        </w:rPr>
                        <w:t>/set/</w:t>
                      </w:r>
                      <w:proofErr w:type="spellStart"/>
                      <w:r>
                        <w:rPr>
                          <w:szCs w:val="20"/>
                        </w:rPr>
                        <w:t>initialize</w:t>
                      </w:r>
                      <w:proofErr w:type="spellEnd"/>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79744" behindDoc="0" locked="0" layoutInCell="1" allowOverlap="1" wp14:anchorId="35E26F8E" wp14:editId="4ADE6E35">
                <wp:simplePos x="0" y="0"/>
                <wp:positionH relativeFrom="column">
                  <wp:posOffset>228600</wp:posOffset>
                </wp:positionH>
                <wp:positionV relativeFrom="paragraph">
                  <wp:posOffset>426720</wp:posOffset>
                </wp:positionV>
                <wp:extent cx="2400300" cy="228600"/>
                <wp:effectExtent l="0" t="0" r="0" b="0"/>
                <wp:wrapNone/>
                <wp:docPr id="127" name="Text Box 127"/>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1AC67E" w14:textId="77777777" w:rsidR="00D124BC" w:rsidRPr="009775F6" w:rsidRDefault="00D124BC" w:rsidP="00F774A8">
                            <w:pPr>
                              <w:rPr>
                                <w:szCs w:val="20"/>
                              </w:rPr>
                            </w:pPr>
                            <w:r w:rsidRPr="009775F6">
                              <w:rPr>
                                <w:szCs w:val="20"/>
                              </w:rPr>
                              <w:t>/set/</w:t>
                            </w:r>
                            <w:r>
                              <w:rPr>
                                <w:szCs w:val="20"/>
                              </w:rPr>
                              <w:t>TM/</w:t>
                            </w:r>
                            <w:proofErr w:type="spellStart"/>
                            <w:r w:rsidRPr="009775F6">
                              <w:rPr>
                                <w:szCs w:val="20"/>
                              </w:rPr>
                              <w:t>loaded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5E26F8E" id="Text Box 127" o:spid="_x0000_s1099" type="#_x0000_t202" style="position:absolute;margin-left:18pt;margin-top:33.6pt;width:189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" filled="f" stroked="f">
                <v:textbox>
                  <w:txbxContent>
                    <w:p w14:paraId="311AC67E" w14:textId="77777777" w:rsidR="00D124BC" w:rsidRPr="009775F6" w:rsidRDefault="00D124BC" w:rsidP="00F774A8">
                      <w:pPr>
                        <w:rPr>
                          <w:szCs w:val="20"/>
                        </w:rPr>
                      </w:pPr>
                      <w:r w:rsidRPr="009775F6">
                        <w:rPr>
                          <w:szCs w:val="20"/>
                        </w:rPr>
                        <w:t>/set/</w:t>
                      </w:r>
                      <w:r>
                        <w:rPr>
                          <w:szCs w:val="20"/>
                        </w:rPr>
                        <w:t>TM/</w:t>
                      </w:r>
                      <w:proofErr w:type="spellStart"/>
                      <w:r w:rsidRPr="009775F6">
                        <w:rPr>
                          <w:szCs w:val="20"/>
                        </w:rPr>
                        <w:t>loaded</w:t>
                      </w:r>
                      <w:proofErr w:type="spellEnd"/>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78720" behindDoc="0" locked="0" layoutInCell="1" allowOverlap="1" wp14:anchorId="5236B601" wp14:editId="17F11A89">
                <wp:simplePos x="0" y="0"/>
                <wp:positionH relativeFrom="column">
                  <wp:posOffset>228600</wp:posOffset>
                </wp:positionH>
                <wp:positionV relativeFrom="paragraph">
                  <wp:posOffset>655320</wp:posOffset>
                </wp:positionV>
                <wp:extent cx="2514600" cy="0"/>
                <wp:effectExtent l="0" t="101600" r="25400" b="177800"/>
                <wp:wrapTopAndBottom/>
                <wp:docPr id="138" name="Straight Arrow Connector 138"/>
                <wp:cNvGraphicFramePr/>
                <a:graphic xmlns:a="http://schemas.openxmlformats.org/drawingml/2006/main">
                  <a:graphicData uri="http://schemas.microsoft.com/office/word/2010/wordprocessingShape">
                    <wps:wsp>
                      <wps:cNvCnPr/>
                      <wps:spPr>
                        <a:xfrm>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38" o:spid="_x0000_s1026" type="#_x0000_t32" style="position:absolute;margin-left:18pt;margin-top:51.6pt;width:198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" strokecolor="#4f81bd [3204]" strokeweight="2pt">
                <v:stroke endarrow="open"/>
                <v:shadow on="t" opacity="24903f" mv:blur="40000f" origin=",.5" offset="0,20000emu"/>
                <w10:wrap type="topAndBottom"/>
              </v:shape>
            </w:pict>
          </mc:Fallback>
        </mc:AlternateContent>
      </w:r>
      <w:r w:rsidR="00F774A8" w:rsidRPr="00624C44">
        <w:rPr>
          <w:noProof/>
          <w:lang w:val="en-GB" w:eastAsia="en-GB"/>
        </w:rPr>
        <mc:AlternateContent>
          <mc:Choice Requires="wps">
            <w:drawing>
              <wp:anchor distT="0" distB="0" distL="114300" distR="114300" simplePos="0" relativeHeight="251694080" behindDoc="0" locked="0" layoutInCell="1" allowOverlap="1" wp14:anchorId="1793A8E7" wp14:editId="16C36310">
                <wp:simplePos x="0" y="0"/>
                <wp:positionH relativeFrom="column">
                  <wp:posOffset>2743200</wp:posOffset>
                </wp:positionH>
                <wp:positionV relativeFrom="paragraph">
                  <wp:posOffset>4335780</wp:posOffset>
                </wp:positionV>
                <wp:extent cx="2514600" cy="0"/>
                <wp:effectExtent l="76200" t="101600" r="0" b="177800"/>
                <wp:wrapTopAndBottom/>
                <wp:docPr id="7" name="Straight Arrow Connector 7"/>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7" o:spid="_x0000_s1026" type="#_x0000_t32" style="position:absolute;margin-left:3in;margin-top:341.4pt;width:198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" strokecolor="#4f81bd [3204]" strokeweight="2pt">
                <v:stroke endarrow="open"/>
                <v:shadow on="t" opacity="24903f" mv:blur="40000f" origin=",.5" offset="0,20000emu"/>
                <w10:wrap type="topAndBottom"/>
              </v:shape>
            </w:pict>
          </mc:Fallback>
        </mc:AlternateContent>
      </w:r>
      <w:r w:rsidR="00F774A8" w:rsidRPr="00624C44">
        <w:rPr>
          <w:noProof/>
          <w:lang w:val="en-GB" w:eastAsia="en-GB"/>
        </w:rPr>
        <mc:AlternateContent>
          <mc:Choice Requires="wps">
            <w:drawing>
              <wp:anchor distT="0" distB="0" distL="114300" distR="114300" simplePos="0" relativeHeight="251692032" behindDoc="0" locked="0" layoutInCell="1" allowOverlap="1" wp14:anchorId="60BC18AE" wp14:editId="2B0BAA12">
                <wp:simplePos x="0" y="0"/>
                <wp:positionH relativeFrom="column">
                  <wp:posOffset>2857500</wp:posOffset>
                </wp:positionH>
                <wp:positionV relativeFrom="paragraph">
                  <wp:posOffset>4107180</wp:posOffset>
                </wp:positionV>
                <wp:extent cx="2400300" cy="228600"/>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3DA09E" w14:textId="77777777" w:rsidR="00D124BC" w:rsidRPr="009775F6" w:rsidRDefault="00D124BC" w:rsidP="00F774A8">
                            <w:pPr>
                              <w:jc w:val="right"/>
                              <w:rPr>
                                <w:szCs w:val="20"/>
                              </w:rPr>
                            </w:pPr>
                            <w:r w:rsidRPr="009775F6">
                              <w:rPr>
                                <w:szCs w:val="20"/>
                              </w:rPr>
                              <w:t>/set/</w:t>
                            </w:r>
                            <w:r>
                              <w:rPr>
                                <w:szCs w:val="20"/>
                              </w:rPr>
                              <w:t>ME/</w:t>
                            </w:r>
                            <w:proofErr w:type="spellStart"/>
                            <w:r w:rsidRPr="009775F6">
                              <w:rPr>
                                <w:szCs w:val="20"/>
                              </w:rPr>
                              <w:t>loaded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BC18AE" id="Text Box 123" o:spid="_x0000_s1100" type="#_x0000_t202" style="position:absolute;margin-left:225pt;margin-top:323.4pt;width:189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" filled="f" stroked="f">
                <v:textbox>
                  <w:txbxContent>
                    <w:p w14:paraId="6B3DA09E" w14:textId="77777777" w:rsidR="00D124BC" w:rsidRPr="009775F6" w:rsidRDefault="00D124BC" w:rsidP="00F774A8">
                      <w:pPr>
                        <w:jc w:val="right"/>
                        <w:rPr>
                          <w:szCs w:val="20"/>
                        </w:rPr>
                      </w:pPr>
                      <w:r w:rsidRPr="009775F6">
                        <w:rPr>
                          <w:szCs w:val="20"/>
                        </w:rPr>
                        <w:t>/set/</w:t>
                      </w:r>
                      <w:r>
                        <w:rPr>
                          <w:szCs w:val="20"/>
                        </w:rPr>
                        <w:t>ME/</w:t>
                      </w:r>
                      <w:proofErr w:type="spellStart"/>
                      <w:r w:rsidRPr="009775F6">
                        <w:rPr>
                          <w:szCs w:val="20"/>
                        </w:rPr>
                        <w:t>loaded</w:t>
                      </w:r>
                      <w:proofErr w:type="spellEnd"/>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93056" behindDoc="0" locked="0" layoutInCell="1" allowOverlap="1" wp14:anchorId="79884CBA" wp14:editId="7CF473C0">
                <wp:simplePos x="0" y="0"/>
                <wp:positionH relativeFrom="column">
                  <wp:posOffset>4000500</wp:posOffset>
                </wp:positionH>
                <wp:positionV relativeFrom="paragraph">
                  <wp:posOffset>3851910</wp:posOffset>
                </wp:positionV>
                <wp:extent cx="1257300" cy="342900"/>
                <wp:effectExtent l="0" t="0" r="0" b="12700"/>
                <wp:wrapNone/>
                <wp:docPr id="122" name="Text Box 122"/>
                <wp:cNvGraphicFramePr/>
                <a:graphic xmlns:a="http://schemas.openxmlformats.org/drawingml/2006/main">
                  <a:graphicData uri="http://schemas.microsoft.com/office/word/2010/wordprocessingShape">
                    <wps:wsp>
                      <wps:cNvSpPr txBox="1"/>
                      <wps:spPr>
                        <a:xfrm>
                          <a:off x="0" y="0"/>
                          <a:ext cx="1257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47CD3A" w14:textId="77777777" w:rsidR="00D124BC" w:rsidRPr="00541DA4" w:rsidRDefault="00D124BC" w:rsidP="00F774A8">
                            <w:pPr>
                              <w:jc w:val="right"/>
                              <w:rPr>
                                <w:rFonts w:ascii="Blender Pro Thin" w:hAnsi="Blender Pro Thin"/>
                                <w:color w:val="0000FF"/>
                                <w:sz w:val="16"/>
                                <w:szCs w:val="16"/>
                                <w:lang w:val="en-US"/>
                              </w:rPr>
                            </w:pPr>
                            <w:r w:rsidRPr="00541DA4">
                              <w:rPr>
                                <w:rFonts w:ascii="Blender Pro Thin" w:hAnsi="Blender Pro Thin"/>
                                <w:color w:val="0000FF"/>
                                <w:sz w:val="16"/>
                                <w:szCs w:val="16"/>
                                <w:lang w:val="en-US"/>
                              </w:rPr>
                              <w:t>On load; successful start of application:</w:t>
                            </w:r>
                          </w:p>
                          <w:p w14:paraId="7B98FF69" w14:textId="77777777" w:rsidR="00D124BC" w:rsidRPr="00541DA4" w:rsidRDefault="00D124BC" w:rsidP="00F774A8">
                            <w:pPr>
                              <w:jc w:val="right"/>
                              <w:rPr>
                                <w:rFonts w:ascii="Blender Pro Thin" w:hAnsi="Blender Pro Thin"/>
                                <w:color w:val="0000FF"/>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84CBA" id="Text Box 122" o:spid="_x0000_s1101" type="#_x0000_t202" style="position:absolute;margin-left:315pt;margin-top:303.3pt;width:99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" filled="f" stroked="f">
                <v:textbox>
                  <w:txbxContent>
                    <w:p w14:paraId="3647CD3A" w14:textId="77777777" w:rsidR="00D124BC" w:rsidRPr="00541DA4" w:rsidRDefault="00D124BC" w:rsidP="00F774A8">
                      <w:pPr>
                        <w:jc w:val="right"/>
                        <w:rPr>
                          <w:rFonts w:ascii="Blender Pro Thin" w:hAnsi="Blender Pro Thin"/>
                          <w:color w:val="0000FF"/>
                          <w:sz w:val="16"/>
                          <w:szCs w:val="16"/>
                          <w:lang w:val="en-US"/>
                        </w:rPr>
                      </w:pPr>
                      <w:r w:rsidRPr="00541DA4">
                        <w:rPr>
                          <w:rFonts w:ascii="Blender Pro Thin" w:hAnsi="Blender Pro Thin"/>
                          <w:color w:val="0000FF"/>
                          <w:sz w:val="16"/>
                          <w:szCs w:val="16"/>
                          <w:lang w:val="en-US"/>
                        </w:rPr>
                        <w:t>On load; successful start of application:</w:t>
                      </w:r>
                    </w:p>
                    <w:p w14:paraId="7B98FF69" w14:textId="77777777" w:rsidR="00D124BC" w:rsidRPr="00541DA4" w:rsidRDefault="00D124BC" w:rsidP="00F774A8">
                      <w:pPr>
                        <w:jc w:val="right"/>
                        <w:rPr>
                          <w:rFonts w:ascii="Blender Pro Thin" w:hAnsi="Blender Pro Thin"/>
                          <w:color w:val="0000FF"/>
                          <w:sz w:val="16"/>
                          <w:szCs w:val="16"/>
                          <w:lang w:val="en-US"/>
                        </w:rPr>
                      </w:pPr>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95104" behindDoc="0" locked="0" layoutInCell="1" allowOverlap="1" wp14:anchorId="49099A70" wp14:editId="1076A71D">
                <wp:simplePos x="0" y="0"/>
                <wp:positionH relativeFrom="column">
                  <wp:posOffset>2743200</wp:posOffset>
                </wp:positionH>
                <wp:positionV relativeFrom="paragraph">
                  <wp:posOffset>4564380</wp:posOffset>
                </wp:positionV>
                <wp:extent cx="2400300" cy="228600"/>
                <wp:effectExtent l="0" t="0" r="0" b="0"/>
                <wp:wrapNone/>
                <wp:docPr id="121" name="Text Box 121"/>
                <wp:cNvGraphicFramePr/>
                <a:graphic xmlns:a="http://schemas.openxmlformats.org/drawingml/2006/main">
                  <a:graphicData uri="http://schemas.microsoft.com/office/word/2010/wordprocessingShape">
                    <wps:wsp>
                      <wps:cNvSpPr txBox="1"/>
                      <wps:spPr>
                        <a:xfrm>
                          <a:off x="0" y="0"/>
                          <a:ext cx="24003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8B5B14" w14:textId="77777777" w:rsidR="00D124BC" w:rsidRPr="009775F6" w:rsidRDefault="00D124BC" w:rsidP="00F774A8">
                            <w:pPr>
                              <w:rPr>
                                <w:szCs w:val="20"/>
                              </w:rPr>
                            </w:pPr>
                            <w:r w:rsidRPr="009775F6">
                              <w:rPr>
                                <w:szCs w:val="20"/>
                              </w:rPr>
                              <w:t>/set/</w:t>
                            </w:r>
                            <w:proofErr w:type="spellStart"/>
                            <w:r>
                              <w:rPr>
                                <w:szCs w:val="20"/>
                              </w:rPr>
                              <w:t>initialize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9099A70" id="Text Box 121" o:spid="_x0000_s1102" type="#_x0000_t202" style="position:absolute;margin-left:3in;margin-top:359.4pt;width:189pt;height:18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" filled="f" stroked="f">
                <v:textbox>
                  <w:txbxContent>
                    <w:p w14:paraId="378B5B14" w14:textId="77777777" w:rsidR="00D124BC" w:rsidRPr="009775F6" w:rsidRDefault="00D124BC" w:rsidP="00F774A8">
                      <w:pPr>
                        <w:rPr>
                          <w:szCs w:val="20"/>
                        </w:rPr>
                      </w:pPr>
                      <w:r w:rsidRPr="009775F6">
                        <w:rPr>
                          <w:szCs w:val="20"/>
                        </w:rPr>
                        <w:t>/set/</w:t>
                      </w:r>
                      <w:proofErr w:type="spellStart"/>
                      <w:r>
                        <w:rPr>
                          <w:szCs w:val="20"/>
                        </w:rPr>
                        <w:t>initialize</w:t>
                      </w:r>
                      <w:proofErr w:type="spellEnd"/>
                    </w:p>
                  </w:txbxContent>
                </v:textbox>
              </v:shape>
            </w:pict>
          </mc:Fallback>
        </mc:AlternateContent>
      </w:r>
      <w:r w:rsidR="00F774A8" w:rsidRPr="00624C44">
        <w:rPr>
          <w:noProof/>
          <w:lang w:val="en-GB" w:eastAsia="en-GB"/>
        </w:rPr>
        <mc:AlternateContent>
          <mc:Choice Requires="wps">
            <w:drawing>
              <wp:anchor distT="0" distB="0" distL="114300" distR="114300" simplePos="0" relativeHeight="251696128" behindDoc="0" locked="0" layoutInCell="1" allowOverlap="1" wp14:anchorId="32F5B0A5" wp14:editId="16866AC2">
                <wp:simplePos x="0" y="0"/>
                <wp:positionH relativeFrom="column">
                  <wp:posOffset>2743200</wp:posOffset>
                </wp:positionH>
                <wp:positionV relativeFrom="paragraph">
                  <wp:posOffset>4792980</wp:posOffset>
                </wp:positionV>
                <wp:extent cx="2514600" cy="0"/>
                <wp:effectExtent l="0" t="101600" r="25400" b="177800"/>
                <wp:wrapTopAndBottom/>
                <wp:docPr id="120" name="Straight Arrow Connector 120"/>
                <wp:cNvGraphicFramePr/>
                <a:graphic xmlns:a="http://schemas.openxmlformats.org/drawingml/2006/main">
                  <a:graphicData uri="http://schemas.microsoft.com/office/word/2010/wordprocessingShape">
                    <wps:wsp>
                      <wps:cNvCnPr/>
                      <wps:spPr>
                        <a:xfrm>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20" o:spid="_x0000_s1026" type="#_x0000_t32" style="position:absolute;margin-left:3in;margin-top:377.4pt;width:198pt;height:0;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" strokecolor="#4f81bd [3204]" strokeweight="2pt">
                <v:stroke endarrow="open"/>
                <v:shadow on="t" opacity="24903f" mv:blur="40000f" origin=",.5" offset="0,20000emu"/>
                <w10:wrap type="topAndBottom"/>
              </v:shape>
            </w:pict>
          </mc:Fallback>
        </mc:AlternateContent>
      </w:r>
      <w:r w:rsidR="00F774A8" w:rsidRPr="00624C44">
        <w:rPr>
          <w:noProof/>
          <w:lang w:val="en-GB" w:eastAsia="en-GB"/>
        </w:rPr>
        <mc:AlternateContent>
          <mc:Choice Requires="wps">
            <w:drawing>
              <wp:anchor distT="0" distB="0" distL="114300" distR="114300" simplePos="0" relativeHeight="251697152" behindDoc="0" locked="0" layoutInCell="1" allowOverlap="1" wp14:anchorId="3DBA4C86" wp14:editId="2F16856D">
                <wp:simplePos x="0" y="0"/>
                <wp:positionH relativeFrom="column">
                  <wp:posOffset>2743200</wp:posOffset>
                </wp:positionH>
                <wp:positionV relativeFrom="paragraph">
                  <wp:posOffset>4792980</wp:posOffset>
                </wp:positionV>
                <wp:extent cx="1485900" cy="1028700"/>
                <wp:effectExtent l="0" t="0" r="0" b="12700"/>
                <wp:wrapNone/>
                <wp:docPr id="119" name="Text Box 119"/>
                <wp:cNvGraphicFramePr/>
                <a:graphic xmlns:a="http://schemas.openxmlformats.org/drawingml/2006/main">
                  <a:graphicData uri="http://schemas.microsoft.com/office/word/2010/wordprocessingShape">
                    <wps:wsp>
                      <wps:cNvSpPr txBox="1"/>
                      <wps:spPr>
                        <a:xfrm>
                          <a:off x="0" y="0"/>
                          <a:ext cx="1485900" cy="1028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31D286" w14:textId="77777777" w:rsidR="00D124BC" w:rsidRPr="00541DA4" w:rsidRDefault="00D124BC" w:rsidP="00F774A8">
                            <w:pPr>
                              <w:rPr>
                                <w:rFonts w:ascii="Blender Pro Thin" w:hAnsi="Blender Pro Thin"/>
                                <w:color w:val="0000FF"/>
                                <w:sz w:val="16"/>
                                <w:szCs w:val="16"/>
                                <w:lang w:val="en-AU"/>
                              </w:rPr>
                            </w:pPr>
                            <w:r w:rsidRPr="00541DA4">
                              <w:rPr>
                                <w:rFonts w:ascii="Blender Pro Thin" w:hAnsi="Blender Pro Thin"/>
                                <w:color w:val="0000FF"/>
                                <w:sz w:val="16"/>
                                <w:szCs w:val="16"/>
                                <w:lang w:val="en-AU"/>
                              </w:rPr>
                              <w:t>Request initialization (Else then loading process, this message can be sent any time and starts the following messaging sequence)</w:t>
                            </w:r>
                          </w:p>
                          <w:p w14:paraId="2A664ABA" w14:textId="77777777" w:rsidR="00D124BC" w:rsidRPr="00541DA4" w:rsidRDefault="00D124BC" w:rsidP="00F774A8">
                            <w:pPr>
                              <w:jc w:val="right"/>
                              <w:rPr>
                                <w:rFonts w:ascii="Blender Pro Thin" w:hAnsi="Blender Pro Thin"/>
                                <w:color w:val="0000FF"/>
                                <w:sz w:val="16"/>
                                <w:szCs w:val="16"/>
                                <w:lang w:val="en-AU"/>
                              </w:rPr>
                            </w:pPr>
                          </w:p>
                          <w:p w14:paraId="314D98B7" w14:textId="77777777" w:rsidR="00D124BC" w:rsidRPr="00541DA4" w:rsidRDefault="00D124BC" w:rsidP="00F774A8">
                            <w:pPr>
                              <w:jc w:val="right"/>
                              <w:rPr>
                                <w:rFonts w:ascii="Blender Pro Thin" w:hAnsi="Blender Pro Thin"/>
                                <w:color w:val="0000FF"/>
                                <w:sz w:val="16"/>
                                <w:szCs w:val="16"/>
                                <w:lang w:val="en-AU"/>
                              </w:rPr>
                            </w:pPr>
                          </w:p>
                          <w:p w14:paraId="08E8617A" w14:textId="77777777" w:rsidR="00D124BC" w:rsidRPr="00541DA4" w:rsidRDefault="00D124BC" w:rsidP="00F774A8">
                            <w:pPr>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A4C86" id="Text Box 119" o:spid="_x0000_s1103" type="#_x0000_t202" style="position:absolute;margin-left:3in;margin-top:377.4pt;width:117pt;height:8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HBD9ICAAAb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" filled="f" stroked="f">
                <v:textbox>
                  <w:txbxContent>
                    <w:p w14:paraId="7831D286" w14:textId="77777777" w:rsidR="00D124BC" w:rsidRPr="00541DA4" w:rsidRDefault="00D124BC" w:rsidP="00F774A8">
                      <w:pPr>
                        <w:rPr>
                          <w:rFonts w:ascii="Blender Pro Thin" w:hAnsi="Blender Pro Thin"/>
                          <w:color w:val="0000FF"/>
                          <w:sz w:val="16"/>
                          <w:szCs w:val="16"/>
                          <w:lang w:val="en-AU"/>
                        </w:rPr>
                      </w:pPr>
                      <w:r w:rsidRPr="00541DA4">
                        <w:rPr>
                          <w:rFonts w:ascii="Blender Pro Thin" w:hAnsi="Blender Pro Thin"/>
                          <w:color w:val="0000FF"/>
                          <w:sz w:val="16"/>
                          <w:szCs w:val="16"/>
                          <w:lang w:val="en-AU"/>
                        </w:rPr>
                        <w:t>Request initialization (Else then loading process, this message can be sent any time and starts the following messaging sequence)</w:t>
                      </w:r>
                    </w:p>
                    <w:p w14:paraId="2A664ABA" w14:textId="77777777" w:rsidR="00D124BC" w:rsidRPr="00541DA4" w:rsidRDefault="00D124BC" w:rsidP="00F774A8">
                      <w:pPr>
                        <w:jc w:val="right"/>
                        <w:rPr>
                          <w:rFonts w:ascii="Blender Pro Thin" w:hAnsi="Blender Pro Thin"/>
                          <w:color w:val="0000FF"/>
                          <w:sz w:val="16"/>
                          <w:szCs w:val="16"/>
                          <w:lang w:val="en-AU"/>
                        </w:rPr>
                      </w:pPr>
                    </w:p>
                    <w:p w14:paraId="314D98B7" w14:textId="77777777" w:rsidR="00D124BC" w:rsidRPr="00541DA4" w:rsidRDefault="00D124BC" w:rsidP="00F774A8">
                      <w:pPr>
                        <w:jc w:val="right"/>
                        <w:rPr>
                          <w:rFonts w:ascii="Blender Pro Thin" w:hAnsi="Blender Pro Thin"/>
                          <w:color w:val="0000FF"/>
                          <w:sz w:val="16"/>
                          <w:szCs w:val="16"/>
                          <w:lang w:val="en-AU"/>
                        </w:rPr>
                      </w:pPr>
                    </w:p>
                    <w:p w14:paraId="08E8617A" w14:textId="77777777" w:rsidR="00D124BC" w:rsidRPr="00541DA4" w:rsidRDefault="00D124BC" w:rsidP="00F774A8">
                      <w:pPr>
                        <w:rPr>
                          <w:lang w:val="en-AU"/>
                        </w:rPr>
                      </w:pPr>
                    </w:p>
                  </w:txbxContent>
                </v:textbox>
              </v:shape>
            </w:pict>
          </mc:Fallback>
        </mc:AlternateContent>
      </w:r>
      <w:r w:rsidR="00F774A8" w:rsidRPr="00624C44">
        <w:rPr>
          <w:rFonts w:ascii="Blender Pro Thin" w:hAnsi="Blender Pro Thin"/>
          <w:color w:val="0000FF"/>
          <w:sz w:val="16"/>
          <w:lang w:val="en-US"/>
        </w:rPr>
        <w:br w:type="page"/>
      </w:r>
    </w:p>
    <w:p w14:paraId="6636DF74" w14:textId="77777777" w:rsidR="00F774A8" w:rsidRPr="00624C44" w:rsidRDefault="00F774A8" w:rsidP="00D74A10">
      <w:pPr>
        <w:pStyle w:val="ListParagraph"/>
        <w:rPr>
          <w:lang w:val="en-US"/>
        </w:rPr>
      </w:pPr>
      <w:r w:rsidRPr="00624C44">
        <w:rPr>
          <w:lang w:val="en-US"/>
        </w:rPr>
        <w:lastRenderedPageBreak/>
        <w:t xml:space="preserve"> </w:t>
      </w:r>
    </w:p>
    <w:p w14:paraId="6227632B" w14:textId="77777777" w:rsidR="00F774A8" w:rsidRPr="00624C44" w:rsidRDefault="00F774A8" w:rsidP="00F774A8">
      <w:pPr>
        <w:rPr>
          <w:b/>
          <w:lang w:val="en-US"/>
        </w:rPr>
      </w:pPr>
      <w:r w:rsidRPr="00624C44">
        <w:rPr>
          <w:b/>
          <w:noProof/>
          <w:lang w:val="en-GB" w:eastAsia="en-GB"/>
        </w:rPr>
        <mc:AlternateContent>
          <mc:Choice Requires="wps">
            <w:drawing>
              <wp:anchor distT="0" distB="0" distL="114300" distR="114300" simplePos="0" relativeHeight="251668480" behindDoc="0" locked="0" layoutInCell="1" allowOverlap="1" wp14:anchorId="0E096AC9" wp14:editId="1A525FBD">
                <wp:simplePos x="0" y="0"/>
                <wp:positionH relativeFrom="column">
                  <wp:posOffset>5257800</wp:posOffset>
                </wp:positionH>
                <wp:positionV relativeFrom="paragraph">
                  <wp:posOffset>449580</wp:posOffset>
                </wp:positionV>
                <wp:extent cx="0" cy="2971800"/>
                <wp:effectExtent l="50800" t="25400" r="76200" b="76200"/>
                <wp:wrapNone/>
                <wp:docPr id="8" name="Straight Connector 8"/>
                <wp:cNvGraphicFramePr/>
                <a:graphic xmlns:a="http://schemas.openxmlformats.org/drawingml/2006/main">
                  <a:graphicData uri="http://schemas.microsoft.com/office/word/2010/wordprocessingShape">
                    <wps:wsp>
                      <wps:cNvCnPr/>
                      <wps:spPr>
                        <a:xfrm>
                          <a:off x="0" y="0"/>
                          <a:ext cx="0" cy="2971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8" o:spid="_x0000_s1026" style="position:absolute;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14pt,35.4pt" to="414pt,26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" strokecolor="#4f81bd [3204]" strokeweight="2pt">
                <v:shadow on="t" opacity="24903f" mv:blur="40000f" origin=",.5" offset="0,20000emu"/>
              </v:line>
            </w:pict>
          </mc:Fallback>
        </mc:AlternateContent>
      </w:r>
      <w:r w:rsidRPr="00624C44">
        <w:rPr>
          <w:b/>
          <w:noProof/>
          <w:lang w:val="en-GB" w:eastAsia="en-GB"/>
        </w:rPr>
        <mc:AlternateContent>
          <mc:Choice Requires="wps">
            <w:drawing>
              <wp:anchor distT="0" distB="0" distL="114300" distR="114300" simplePos="0" relativeHeight="251667456" behindDoc="0" locked="0" layoutInCell="1" allowOverlap="1" wp14:anchorId="652F8A68" wp14:editId="6BDDB330">
                <wp:simplePos x="0" y="0"/>
                <wp:positionH relativeFrom="column">
                  <wp:posOffset>2743200</wp:posOffset>
                </wp:positionH>
                <wp:positionV relativeFrom="paragraph">
                  <wp:posOffset>335280</wp:posOffset>
                </wp:positionV>
                <wp:extent cx="0" cy="2971800"/>
                <wp:effectExtent l="50800" t="25400" r="76200" b="76200"/>
                <wp:wrapNone/>
                <wp:docPr id="9" name="Straight Connector 9"/>
                <wp:cNvGraphicFramePr/>
                <a:graphic xmlns:a="http://schemas.openxmlformats.org/drawingml/2006/main">
                  <a:graphicData uri="http://schemas.microsoft.com/office/word/2010/wordprocessingShape">
                    <wps:wsp>
                      <wps:cNvCnPr/>
                      <wps:spPr>
                        <a:xfrm>
                          <a:off x="0" y="0"/>
                          <a:ext cx="0" cy="2971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9"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in,26.4pt" to="3in,26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" strokecolor="#4f81bd [3204]" strokeweight="2pt">
                <v:shadow on="t" opacity="24903f" mv:blur="40000f" origin=",.5" offset="0,20000emu"/>
              </v:line>
            </w:pict>
          </mc:Fallback>
        </mc:AlternateContent>
      </w:r>
      <w:r w:rsidRPr="00624C44">
        <w:rPr>
          <w:b/>
          <w:noProof/>
          <w:lang w:val="en-GB" w:eastAsia="en-GB"/>
        </w:rPr>
        <mc:AlternateContent>
          <mc:Choice Requires="wps">
            <w:drawing>
              <wp:anchor distT="0" distB="0" distL="114300" distR="114300" simplePos="0" relativeHeight="251666432" behindDoc="0" locked="0" layoutInCell="1" allowOverlap="1" wp14:anchorId="3330187F" wp14:editId="572894E1">
                <wp:simplePos x="0" y="0"/>
                <wp:positionH relativeFrom="column">
                  <wp:posOffset>228600</wp:posOffset>
                </wp:positionH>
                <wp:positionV relativeFrom="paragraph">
                  <wp:posOffset>335280</wp:posOffset>
                </wp:positionV>
                <wp:extent cx="0" cy="2971800"/>
                <wp:effectExtent l="50800" t="25400" r="76200" b="76200"/>
                <wp:wrapNone/>
                <wp:docPr id="11" name="Straight Connector 11"/>
                <wp:cNvGraphicFramePr/>
                <a:graphic xmlns:a="http://schemas.openxmlformats.org/drawingml/2006/main">
                  <a:graphicData uri="http://schemas.microsoft.com/office/word/2010/wordprocessingShape">
                    <wps:wsp>
                      <wps:cNvCnPr/>
                      <wps:spPr>
                        <a:xfrm>
                          <a:off x="0" y="0"/>
                          <a:ext cx="0" cy="29718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1" o:spid="_x0000_s1026" style="position:absolute;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8pt,26.4pt" to="18pt,26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" strokecolor="#4f81bd [3204]" strokeweight="2pt">
                <v:shadow on="t" opacity="24903f" mv:blur="40000f" origin=",.5" offset="0,20000emu"/>
              </v:line>
            </w:pict>
          </mc:Fallback>
        </mc:AlternateContent>
      </w:r>
      <w:r w:rsidRPr="00624C44">
        <w:rPr>
          <w:noProof/>
          <w:lang w:val="en-GB" w:eastAsia="en-GB"/>
        </w:rPr>
        <mc:AlternateContent>
          <mc:Choice Requires="wps">
            <w:drawing>
              <wp:anchor distT="0" distB="0" distL="114300" distR="114300" simplePos="0" relativeHeight="251704320" behindDoc="0" locked="0" layoutInCell="1" allowOverlap="1" wp14:anchorId="4AE46649" wp14:editId="3734E399">
                <wp:simplePos x="0" y="0"/>
                <wp:positionH relativeFrom="column">
                  <wp:posOffset>2743200</wp:posOffset>
                </wp:positionH>
                <wp:positionV relativeFrom="paragraph">
                  <wp:posOffset>792480</wp:posOffset>
                </wp:positionV>
                <wp:extent cx="2514600" cy="0"/>
                <wp:effectExtent l="76200" t="101600" r="0" b="177800"/>
                <wp:wrapTopAndBottom/>
                <wp:docPr id="110" name="Straight Arrow Connector 110"/>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10" o:spid="_x0000_s1026" type="#_x0000_t32" style="position:absolute;margin-left:3in;margin-top:62.4pt;width:198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669504" behindDoc="0" locked="0" layoutInCell="1" allowOverlap="1" wp14:anchorId="030C3FB3" wp14:editId="07F464B6">
                <wp:simplePos x="0" y="0"/>
                <wp:positionH relativeFrom="column">
                  <wp:posOffset>0</wp:posOffset>
                </wp:positionH>
                <wp:positionV relativeFrom="paragraph">
                  <wp:posOffset>106680</wp:posOffset>
                </wp:positionV>
                <wp:extent cx="457200" cy="342900"/>
                <wp:effectExtent l="0" t="0" r="0" b="12700"/>
                <wp:wrapNone/>
                <wp:docPr id="20" name="Text Box 2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F03340" w14:textId="77777777" w:rsidR="00D124BC" w:rsidRPr="009775F6" w:rsidRDefault="00D124BC" w:rsidP="00F774A8">
                            <w:pPr>
                              <w:rPr>
                                <w:rFonts w:ascii="Blender Pro Bold" w:hAnsi="Blender Pro Bold"/>
                              </w:rPr>
                            </w:pPr>
                            <w:r w:rsidRPr="009775F6">
                              <w:rPr>
                                <w:rFonts w:ascii="Blender Pro Bold" w:hAnsi="Blender Pro Bold"/>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0C3FB3" id="Text Box 20" o:spid="_x0000_s1104" type="#_x0000_t202" style="position:absolute;margin-left:0;margin-top:8.4pt;width:36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UD5QtACAAAX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" filled="f" stroked="f">
                <v:textbox>
                  <w:txbxContent>
                    <w:p w14:paraId="55F03340" w14:textId="77777777" w:rsidR="00D124BC" w:rsidRPr="009775F6" w:rsidRDefault="00D124BC" w:rsidP="00F774A8">
                      <w:pPr>
                        <w:rPr>
                          <w:rFonts w:ascii="Blender Pro Bold" w:hAnsi="Blender Pro Bold"/>
                        </w:rPr>
                      </w:pPr>
                      <w:r w:rsidRPr="009775F6">
                        <w:rPr>
                          <w:rFonts w:ascii="Blender Pro Bold" w:hAnsi="Blender Pro Bold"/>
                        </w:rPr>
                        <w:t>TM</w:t>
                      </w:r>
                    </w:p>
                  </w:txbxContent>
                </v:textbox>
              </v:shape>
            </w:pict>
          </mc:Fallback>
        </mc:AlternateContent>
      </w:r>
      <w:r w:rsidRPr="00624C44">
        <w:rPr>
          <w:b/>
          <w:noProof/>
          <w:lang w:val="en-GB" w:eastAsia="en-GB"/>
        </w:rPr>
        <mc:AlternateContent>
          <mc:Choice Requires="wps">
            <w:drawing>
              <wp:anchor distT="0" distB="0" distL="114300" distR="114300" simplePos="0" relativeHeight="251670528" behindDoc="0" locked="0" layoutInCell="1" allowOverlap="1" wp14:anchorId="45C853D0" wp14:editId="31443E27">
                <wp:simplePos x="0" y="0"/>
                <wp:positionH relativeFrom="column">
                  <wp:posOffset>2514600</wp:posOffset>
                </wp:positionH>
                <wp:positionV relativeFrom="paragraph">
                  <wp:posOffset>106680</wp:posOffset>
                </wp:positionV>
                <wp:extent cx="457200" cy="342900"/>
                <wp:effectExtent l="0" t="0" r="0" b="12700"/>
                <wp:wrapNone/>
                <wp:docPr id="22" name="Text Box 22"/>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EB0559" w14:textId="77777777" w:rsidR="00D124BC" w:rsidRDefault="00D124BC" w:rsidP="00F774A8">
                            <w:r w:rsidRPr="009775F6">
                              <w:rPr>
                                <w:rFonts w:ascii="Blender Pro Bold" w:hAnsi="Blender Pro Bold"/>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853D0" id="Text Box 22" o:spid="_x0000_s1105" type="#_x0000_t202" style="position:absolute;margin-left:198pt;margin-top:8.4pt;width:36pt;height:2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" filled="f" stroked="f">
                <v:textbox>
                  <w:txbxContent>
                    <w:p w14:paraId="7AEB0559" w14:textId="77777777" w:rsidR="00D124BC" w:rsidRDefault="00D124BC" w:rsidP="00F774A8">
                      <w:r w:rsidRPr="009775F6">
                        <w:rPr>
                          <w:rFonts w:ascii="Blender Pro Bold" w:hAnsi="Blender Pro Bold"/>
                        </w:rPr>
                        <w:t>CM</w:t>
                      </w:r>
                    </w:p>
                  </w:txbxContent>
                </v:textbox>
              </v:shape>
            </w:pict>
          </mc:Fallback>
        </mc:AlternateContent>
      </w:r>
      <w:r w:rsidRPr="00624C44">
        <w:rPr>
          <w:b/>
          <w:noProof/>
          <w:lang w:val="en-GB" w:eastAsia="en-GB"/>
        </w:rPr>
        <mc:AlternateContent>
          <mc:Choice Requires="wps">
            <w:drawing>
              <wp:anchor distT="0" distB="0" distL="114300" distR="114300" simplePos="0" relativeHeight="251671552" behindDoc="0" locked="0" layoutInCell="1" allowOverlap="1" wp14:anchorId="2211226E" wp14:editId="06629BA6">
                <wp:simplePos x="0" y="0"/>
                <wp:positionH relativeFrom="column">
                  <wp:posOffset>5029200</wp:posOffset>
                </wp:positionH>
                <wp:positionV relativeFrom="paragraph">
                  <wp:posOffset>106680</wp:posOffset>
                </wp:positionV>
                <wp:extent cx="457200" cy="342900"/>
                <wp:effectExtent l="0" t="0" r="0" b="12700"/>
                <wp:wrapNone/>
                <wp:docPr id="96" name="Text Box 9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392523" w14:textId="77777777" w:rsidR="00D124BC" w:rsidRDefault="00D124BC" w:rsidP="00F774A8">
                            <w:r w:rsidRPr="009775F6">
                              <w:rPr>
                                <w:rFonts w:ascii="Blender Pro Bold" w:hAnsi="Blender Pro Bold"/>
                              </w:rPr>
                              <w:t>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1226E" id="Text Box 96" o:spid="_x0000_s1106" type="#_x0000_t202" style="position:absolute;margin-left:396pt;margin-top:8.4pt;width:36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" filled="f" stroked="f">
                <v:textbox>
                  <w:txbxContent>
                    <w:p w14:paraId="25392523" w14:textId="77777777" w:rsidR="00D124BC" w:rsidRDefault="00D124BC" w:rsidP="00F774A8">
                      <w:r w:rsidRPr="009775F6">
                        <w:rPr>
                          <w:rFonts w:ascii="Blender Pro Bold" w:hAnsi="Blender Pro Bold"/>
                        </w:rPr>
                        <w:t>ME</w:t>
                      </w:r>
                    </w:p>
                  </w:txbxContent>
                </v:textbox>
              </v:shape>
            </w:pict>
          </mc:Fallback>
        </mc:AlternateContent>
      </w:r>
      <w:r w:rsidRPr="00624C44">
        <w:rPr>
          <w:b/>
          <w:lang w:val="en-US"/>
        </w:rPr>
        <w:t xml:space="preserve"> </w:t>
      </w:r>
    </w:p>
    <w:p w14:paraId="1C145665" w14:textId="77777777" w:rsidR="00F774A8" w:rsidRPr="00624C44" w:rsidRDefault="00F774A8" w:rsidP="00F774A8">
      <w:pPr>
        <w:rPr>
          <w:b/>
          <w:lang w:val="en-US"/>
        </w:rPr>
      </w:pPr>
    </w:p>
    <w:p w14:paraId="53431823" w14:textId="77777777" w:rsidR="00F774A8" w:rsidRPr="00624C44" w:rsidRDefault="00F774A8" w:rsidP="00F774A8">
      <w:pPr>
        <w:rPr>
          <w:b/>
          <w:lang w:val="en-US"/>
        </w:rPr>
      </w:pPr>
      <w:r w:rsidRPr="00624C44">
        <w:rPr>
          <w:noProof/>
          <w:lang w:val="en-GB" w:eastAsia="en-GB"/>
        </w:rPr>
        <mc:AlternateContent>
          <mc:Choice Requires="wps">
            <w:drawing>
              <wp:anchor distT="0" distB="0" distL="114300" distR="114300" simplePos="0" relativeHeight="251707392" behindDoc="0" locked="0" layoutInCell="1" allowOverlap="1" wp14:anchorId="0FF9DFF0" wp14:editId="0010A93F">
                <wp:simplePos x="0" y="0"/>
                <wp:positionH relativeFrom="column">
                  <wp:posOffset>228600</wp:posOffset>
                </wp:positionH>
                <wp:positionV relativeFrom="paragraph">
                  <wp:posOffset>30480</wp:posOffset>
                </wp:positionV>
                <wp:extent cx="2400300" cy="457200"/>
                <wp:effectExtent l="0" t="0" r="0" b="0"/>
                <wp:wrapNone/>
                <wp:docPr id="111" name="Text Box 111"/>
                <wp:cNvGraphicFramePr/>
                <a:graphic xmlns:a="http://schemas.openxmlformats.org/drawingml/2006/main">
                  <a:graphicData uri="http://schemas.microsoft.com/office/word/2010/wordprocessingShape">
                    <wps:wsp>
                      <wps:cNvSpPr txBox="1"/>
                      <wps:spPr>
                        <a:xfrm>
                          <a:off x="0" y="0"/>
                          <a:ext cx="24003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5288A8" w14:textId="77777777" w:rsidR="00D124BC" w:rsidRPr="009B74DC" w:rsidRDefault="00D124BC" w:rsidP="00D74A10">
                            <w:pPr>
                              <w:pStyle w:val="ListParagraph"/>
                              <w:rPr>
                                <w:lang w:val="en-AU"/>
                              </w:rPr>
                            </w:pPr>
                            <w:r w:rsidRPr="009B74DC">
                              <w:rPr>
                                <w:lang w:val="en-AU"/>
                              </w:rPr>
                              <w:t>TM sets the movement alphabet to track for mentioned player or zone; which movement messages to be sent to ME</w:t>
                            </w:r>
                          </w:p>
                          <w:p w14:paraId="25515FD0" w14:textId="77777777" w:rsidR="00D124BC" w:rsidRPr="009B74DC" w:rsidRDefault="00D124BC" w:rsidP="00D74A10">
                            <w:pPr>
                              <w:pStyle w:val="ListParagraph"/>
                              <w:rPr>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9DFF0" id="Text Box 111" o:spid="_x0000_s1107" type="#_x0000_t202" style="position:absolute;margin-left:18pt;margin-top:2.4pt;width:189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ZG2dACAAAa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" filled="f" stroked="f">
                <v:textbox>
                  <w:txbxContent>
                    <w:p w14:paraId="1C5288A8" w14:textId="77777777" w:rsidR="00D124BC" w:rsidRPr="009B74DC" w:rsidRDefault="00D124BC" w:rsidP="00D74A10">
                      <w:pPr>
                        <w:pStyle w:val="ListParagraph"/>
                        <w:rPr>
                          <w:lang w:val="en-AU"/>
                        </w:rPr>
                      </w:pPr>
                      <w:r w:rsidRPr="009B74DC">
                        <w:rPr>
                          <w:lang w:val="en-AU"/>
                        </w:rPr>
                        <w:t>TM sets the movement alphabet to track for mentioned player or zone; which movement messages to be sent to ME</w:t>
                      </w:r>
                    </w:p>
                    <w:p w14:paraId="25515FD0" w14:textId="77777777" w:rsidR="00D124BC" w:rsidRPr="009B74DC" w:rsidRDefault="00D124BC" w:rsidP="00D74A10">
                      <w:pPr>
                        <w:pStyle w:val="ListParagraph"/>
                        <w:rPr>
                          <w:lang w:val="en-AU"/>
                        </w:rPr>
                      </w:pPr>
                    </w:p>
                  </w:txbxContent>
                </v:textbox>
              </v:shape>
            </w:pict>
          </mc:Fallback>
        </mc:AlternateContent>
      </w:r>
    </w:p>
    <w:p w14:paraId="5001E070" w14:textId="77777777" w:rsidR="00F774A8" w:rsidRPr="00624C44" w:rsidRDefault="00F774A8" w:rsidP="00F774A8">
      <w:pPr>
        <w:rPr>
          <w:b/>
          <w:lang w:val="en-US"/>
        </w:rPr>
      </w:pPr>
      <w:r w:rsidRPr="00624C44">
        <w:rPr>
          <w:noProof/>
          <w:lang w:val="en-GB" w:eastAsia="en-GB"/>
        </w:rPr>
        <mc:AlternateContent>
          <mc:Choice Requires="wps">
            <w:drawing>
              <wp:anchor distT="0" distB="0" distL="114300" distR="114300" simplePos="0" relativeHeight="251705344" behindDoc="0" locked="0" layoutInCell="1" allowOverlap="1" wp14:anchorId="1A398C10" wp14:editId="2CBF01CE">
                <wp:simplePos x="0" y="0"/>
                <wp:positionH relativeFrom="column">
                  <wp:posOffset>2857500</wp:posOffset>
                </wp:positionH>
                <wp:positionV relativeFrom="paragraph">
                  <wp:posOffset>106680</wp:posOffset>
                </wp:positionV>
                <wp:extent cx="2400300" cy="342900"/>
                <wp:effectExtent l="0" t="0" r="0" b="12700"/>
                <wp:wrapNone/>
                <wp:docPr id="109" name="Text Box 109"/>
                <wp:cNvGraphicFramePr/>
                <a:graphic xmlns:a="http://schemas.openxmlformats.org/drawingml/2006/main">
                  <a:graphicData uri="http://schemas.microsoft.com/office/word/2010/wordprocessingShape">
                    <wps:wsp>
                      <wps:cNvSpPr txBox="1"/>
                      <wps:spPr>
                        <a:xfrm>
                          <a:off x="0" y="0"/>
                          <a:ext cx="2400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D56CAE" w14:textId="77777777" w:rsidR="00D124BC" w:rsidRPr="009775F6" w:rsidRDefault="00D124BC" w:rsidP="00F774A8">
                            <w:pPr>
                              <w:jc w:val="right"/>
                            </w:pPr>
                            <w:r w:rsidRPr="009775F6">
                              <w:t>/set/</w:t>
                            </w:r>
                            <w:r>
                              <w:t>ME/</w:t>
                            </w:r>
                            <w:proofErr w:type="spellStart"/>
                            <w:r>
                              <w:t>ready</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A398C10" id="Text Box 109" o:spid="_x0000_s1108" type="#_x0000_t202" style="position:absolute;margin-left:225pt;margin-top:8.4pt;width:189pt;height:27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08mNICAAAa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" filled="f" stroked="f">
                <v:textbox>
                  <w:txbxContent>
                    <w:p w14:paraId="3DD56CAE" w14:textId="77777777" w:rsidR="00D124BC" w:rsidRPr="009775F6" w:rsidRDefault="00D124BC" w:rsidP="00F774A8">
                      <w:pPr>
                        <w:jc w:val="right"/>
                      </w:pPr>
                      <w:r w:rsidRPr="009775F6">
                        <w:t>/set/</w:t>
                      </w:r>
                      <w:r>
                        <w:t>ME/</w:t>
                      </w:r>
                      <w:proofErr w:type="spellStart"/>
                      <w:r>
                        <w:t>ready</w:t>
                      </w:r>
                      <w:proofErr w:type="spellEnd"/>
                    </w:p>
                  </w:txbxContent>
                </v:textbox>
              </v:shape>
            </w:pict>
          </mc:Fallback>
        </mc:AlternateContent>
      </w:r>
    </w:p>
    <w:p w14:paraId="730C0DD7" w14:textId="77777777" w:rsidR="00F774A8" w:rsidRPr="00624C44" w:rsidRDefault="00F774A8" w:rsidP="00F774A8">
      <w:pPr>
        <w:rPr>
          <w:b/>
          <w:lang w:val="en-US"/>
        </w:rPr>
      </w:pPr>
    </w:p>
    <w:p w14:paraId="307BD330" w14:textId="77777777" w:rsidR="00F774A8" w:rsidRPr="00624C44" w:rsidRDefault="00F774A8" w:rsidP="00F774A8">
      <w:pPr>
        <w:rPr>
          <w:b/>
          <w:lang w:val="en-US"/>
        </w:rPr>
      </w:pPr>
      <w:r w:rsidRPr="00624C44">
        <w:rPr>
          <w:b/>
          <w:noProof/>
          <w:lang w:val="en-GB" w:eastAsia="en-GB"/>
        </w:rPr>
        <mc:AlternateContent>
          <mc:Choice Requires="wps">
            <w:drawing>
              <wp:anchor distT="0" distB="0" distL="114300" distR="114300" simplePos="0" relativeHeight="251673600" behindDoc="0" locked="0" layoutInCell="1" allowOverlap="1" wp14:anchorId="36B5019D" wp14:editId="590BBA20">
                <wp:simplePos x="0" y="0"/>
                <wp:positionH relativeFrom="column">
                  <wp:posOffset>342900</wp:posOffset>
                </wp:positionH>
                <wp:positionV relativeFrom="paragraph">
                  <wp:posOffset>100753</wp:posOffset>
                </wp:positionV>
                <wp:extent cx="2286000" cy="342900"/>
                <wp:effectExtent l="0" t="0" r="0" b="12700"/>
                <wp:wrapNone/>
                <wp:docPr id="97" name="Text Box 97"/>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B718F1" w14:textId="77777777" w:rsidR="00D124BC" w:rsidRPr="009775F6" w:rsidRDefault="00D124BC" w:rsidP="00F774A8">
                            <w:pPr>
                              <w:jc w:val="right"/>
                              <w:rPr>
                                <w:szCs w:val="20"/>
                              </w:rPr>
                            </w:pPr>
                            <w:r>
                              <w:t>/set/</w:t>
                            </w:r>
                            <w:proofErr w:type="spellStart"/>
                            <w:r>
                              <w:t>player</w:t>
                            </w:r>
                            <w:proofErr w:type="spellEnd"/>
                            <w:r>
                              <w:t>/0/</w:t>
                            </w:r>
                            <w:proofErr w:type="spellStart"/>
                            <w:proofErr w:type="gramStart"/>
                            <w:r>
                              <w:t>tracking</w:t>
                            </w:r>
                            <w:proofErr w:type="spellEnd"/>
                            <w:r>
                              <w:t xml:space="preserve"> ,i</w:t>
                            </w:r>
                            <w:proofErr w:type="gramEnd"/>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6B5019D" id="Text Box 97" o:spid="_x0000_s1109" type="#_x0000_t202" style="position:absolute;margin-left:27pt;margin-top:7.95pt;width:180pt;height:2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" filled="f" stroked="f">
                <v:textbox>
                  <w:txbxContent>
                    <w:p w14:paraId="3FB718F1" w14:textId="77777777" w:rsidR="00D124BC" w:rsidRPr="009775F6" w:rsidRDefault="00D124BC" w:rsidP="00F774A8">
                      <w:pPr>
                        <w:jc w:val="right"/>
                        <w:rPr>
                          <w:szCs w:val="20"/>
                        </w:rPr>
                      </w:pPr>
                      <w:r>
                        <w:t>/set/</w:t>
                      </w:r>
                      <w:proofErr w:type="spellStart"/>
                      <w:r>
                        <w:t>player</w:t>
                      </w:r>
                      <w:proofErr w:type="spellEnd"/>
                      <w:r>
                        <w:t>/0/</w:t>
                      </w:r>
                      <w:proofErr w:type="spellStart"/>
                      <w:proofErr w:type="gramStart"/>
                      <w:r>
                        <w:t>tracking</w:t>
                      </w:r>
                      <w:proofErr w:type="spellEnd"/>
                      <w:r>
                        <w:t xml:space="preserve"> ,i</w:t>
                      </w:r>
                      <w:proofErr w:type="gramEnd"/>
                      <w:r>
                        <w:t xml:space="preserve"> 1</w:t>
                      </w:r>
                    </w:p>
                  </w:txbxContent>
                </v:textbox>
              </v:shape>
            </w:pict>
          </mc:Fallback>
        </mc:AlternateContent>
      </w:r>
    </w:p>
    <w:p w14:paraId="1961A970" w14:textId="77777777" w:rsidR="00F774A8" w:rsidRPr="00624C44" w:rsidRDefault="00F774A8" w:rsidP="00F774A8">
      <w:pPr>
        <w:rPr>
          <w:b/>
          <w:lang w:val="en-US"/>
        </w:rPr>
      </w:pPr>
      <w:r w:rsidRPr="00624C44">
        <w:rPr>
          <w:b/>
          <w:noProof/>
          <w:lang w:val="en-GB" w:eastAsia="en-GB"/>
        </w:rPr>
        <mc:AlternateContent>
          <mc:Choice Requires="wps">
            <w:drawing>
              <wp:anchor distT="0" distB="0" distL="114300" distR="114300" simplePos="0" relativeHeight="251674624" behindDoc="0" locked="0" layoutInCell="1" allowOverlap="1" wp14:anchorId="31F05284" wp14:editId="6B9A5337">
                <wp:simplePos x="0" y="0"/>
                <wp:positionH relativeFrom="column">
                  <wp:posOffset>228600</wp:posOffset>
                </wp:positionH>
                <wp:positionV relativeFrom="paragraph">
                  <wp:posOffset>317500</wp:posOffset>
                </wp:positionV>
                <wp:extent cx="2057400" cy="685800"/>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0574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44A532" w14:textId="77777777" w:rsidR="00D124BC" w:rsidRPr="00355CE3" w:rsidRDefault="00D124BC" w:rsidP="00D74A10">
                            <w:pPr>
                              <w:pStyle w:val="ListParagraph"/>
                              <w:rPr>
                                <w:lang w:val="en-US"/>
                              </w:rPr>
                            </w:pPr>
                            <w:r>
                              <w:rPr>
                                <w:lang w:val="en-US"/>
                              </w:rPr>
                              <w:t>CM sends default tracking mode message to TM, which tells TM to send tracking messages for the 1st player to ME according to the pattern sent by ME during initialization.</w:t>
                            </w:r>
                          </w:p>
                          <w:p w14:paraId="5A827296" w14:textId="77777777" w:rsidR="00D124BC" w:rsidRPr="00355CE3" w:rsidRDefault="00D124BC" w:rsidP="00D74A10">
                            <w:pPr>
                              <w:pStyle w:val="ListParagraph"/>
                              <w:rPr>
                                <w:lang w:val="en-US"/>
                              </w:rPr>
                            </w:pPr>
                          </w:p>
                          <w:p w14:paraId="5972D568" w14:textId="77777777" w:rsidR="00D124BC" w:rsidRPr="00355CE3" w:rsidRDefault="00D124BC" w:rsidP="00D74A10">
                            <w:pPr>
                              <w:pStyle w:val="ListParagraph"/>
                              <w:rPr>
                                <w:lang w:val="en-US"/>
                              </w:rPr>
                            </w:pPr>
                          </w:p>
                          <w:p w14:paraId="2571ECB8"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05284" id="Text Box 98" o:spid="_x0000_s1110" type="#_x0000_t202" style="position:absolute;margin-left:18pt;margin-top:25pt;width:162pt;height:5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DjtECAAAY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" filled="f" stroked="f">
                <v:textbox>
                  <w:txbxContent>
                    <w:p w14:paraId="6E44A532" w14:textId="77777777" w:rsidR="00D124BC" w:rsidRPr="00355CE3" w:rsidRDefault="00D124BC" w:rsidP="00D74A10">
                      <w:pPr>
                        <w:pStyle w:val="ListParagraph"/>
                        <w:rPr>
                          <w:lang w:val="en-US"/>
                        </w:rPr>
                      </w:pPr>
                      <w:r>
                        <w:rPr>
                          <w:lang w:val="en-US"/>
                        </w:rPr>
                        <w:t>CM sends default tracking mode message to TM, which tells TM to send tracking messages for the 1st player to ME according to the pattern sent by ME during initialization.</w:t>
                      </w:r>
                    </w:p>
                    <w:p w14:paraId="5A827296" w14:textId="77777777" w:rsidR="00D124BC" w:rsidRPr="00355CE3" w:rsidRDefault="00D124BC" w:rsidP="00D74A10">
                      <w:pPr>
                        <w:pStyle w:val="ListParagraph"/>
                        <w:rPr>
                          <w:lang w:val="en-US"/>
                        </w:rPr>
                      </w:pPr>
                    </w:p>
                    <w:p w14:paraId="5972D568" w14:textId="77777777" w:rsidR="00D124BC" w:rsidRPr="00355CE3" w:rsidRDefault="00D124BC" w:rsidP="00D74A10">
                      <w:pPr>
                        <w:pStyle w:val="ListParagraph"/>
                        <w:rPr>
                          <w:lang w:val="en-US"/>
                        </w:rPr>
                      </w:pPr>
                    </w:p>
                    <w:p w14:paraId="2571ECB8" w14:textId="77777777" w:rsidR="00D124BC" w:rsidRPr="00355CE3" w:rsidRDefault="00D124BC" w:rsidP="00D74A10">
                      <w:pPr>
                        <w:pStyle w:val="ListParagraph"/>
                        <w:rPr>
                          <w:lang w:val="en-US"/>
                        </w:rPr>
                      </w:pPr>
                    </w:p>
                  </w:txbxContent>
                </v:textbox>
              </v:shape>
            </w:pict>
          </mc:Fallback>
        </mc:AlternateContent>
      </w:r>
      <w:r w:rsidRPr="00624C44">
        <w:rPr>
          <w:b/>
          <w:noProof/>
          <w:lang w:val="en-GB" w:eastAsia="en-GB"/>
        </w:rPr>
        <mc:AlternateContent>
          <mc:Choice Requires="wps">
            <w:drawing>
              <wp:anchor distT="0" distB="0" distL="114300" distR="114300" simplePos="0" relativeHeight="251672576" behindDoc="0" locked="0" layoutInCell="1" allowOverlap="1" wp14:anchorId="1A7746D7" wp14:editId="6CE56245">
                <wp:simplePos x="0" y="0"/>
                <wp:positionH relativeFrom="column">
                  <wp:posOffset>228600</wp:posOffset>
                </wp:positionH>
                <wp:positionV relativeFrom="paragraph">
                  <wp:posOffset>203200</wp:posOffset>
                </wp:positionV>
                <wp:extent cx="2514600" cy="0"/>
                <wp:effectExtent l="76200" t="101600" r="0" b="177800"/>
                <wp:wrapTopAndBottom/>
                <wp:docPr id="21" name="Straight Arrow Connector 21"/>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21" o:spid="_x0000_s1026" type="#_x0000_t32" style="position:absolute;margin-left:18pt;margin-top:16pt;width:198pt;height:0;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" strokecolor="#4f81bd [3204]" strokeweight="2pt">
                <v:stroke endarrow="open"/>
                <v:shadow on="t" opacity="24903f" mv:blur="40000f" origin=",.5" offset="0,20000emu"/>
                <w10:wrap type="topAndBottom"/>
              </v:shape>
            </w:pict>
          </mc:Fallback>
        </mc:AlternateContent>
      </w:r>
    </w:p>
    <w:p w14:paraId="52ADEEB9" w14:textId="77777777" w:rsidR="00F774A8" w:rsidRPr="00624C44" w:rsidRDefault="00F774A8" w:rsidP="00F774A8">
      <w:pPr>
        <w:rPr>
          <w:b/>
          <w:lang w:val="en-US"/>
        </w:rPr>
      </w:pPr>
    </w:p>
    <w:p w14:paraId="75AC2285" w14:textId="77777777" w:rsidR="00F774A8" w:rsidRPr="00624C44" w:rsidRDefault="00F774A8" w:rsidP="00F774A8">
      <w:pPr>
        <w:rPr>
          <w:b/>
          <w:lang w:val="en-US"/>
        </w:rPr>
      </w:pPr>
    </w:p>
    <w:p w14:paraId="67B5370F" w14:textId="77777777" w:rsidR="00F774A8" w:rsidRPr="00624C44" w:rsidRDefault="00F774A8" w:rsidP="00F774A8">
      <w:pPr>
        <w:rPr>
          <w:b/>
          <w:lang w:val="en-US"/>
        </w:rPr>
      </w:pPr>
    </w:p>
    <w:p w14:paraId="2E0E2646" w14:textId="77777777" w:rsidR="00F774A8" w:rsidRPr="00624C44" w:rsidRDefault="00F774A8" w:rsidP="00F774A8">
      <w:pPr>
        <w:rPr>
          <w:b/>
          <w:lang w:val="en-US"/>
        </w:rPr>
      </w:pPr>
    </w:p>
    <w:p w14:paraId="6FDF0D84" w14:textId="77777777" w:rsidR="00F774A8" w:rsidRPr="00624C44" w:rsidRDefault="00F774A8" w:rsidP="00F774A8">
      <w:pPr>
        <w:rPr>
          <w:b/>
          <w:lang w:val="en-US"/>
        </w:rPr>
      </w:pPr>
    </w:p>
    <w:p w14:paraId="5B1662BC" w14:textId="77777777" w:rsidR="00F774A8" w:rsidRPr="00624C44" w:rsidRDefault="00F774A8" w:rsidP="00F774A8">
      <w:pPr>
        <w:rPr>
          <w:b/>
          <w:lang w:val="en-US"/>
        </w:rPr>
      </w:pPr>
    </w:p>
    <w:p w14:paraId="04D6A1CA" w14:textId="77777777" w:rsidR="00F774A8" w:rsidRPr="00624C44" w:rsidRDefault="00F774A8" w:rsidP="00F774A8">
      <w:pPr>
        <w:rPr>
          <w:b/>
          <w:lang w:val="en-US"/>
        </w:rPr>
      </w:pPr>
    </w:p>
    <w:p w14:paraId="39096D8B" w14:textId="77777777" w:rsidR="00F774A8" w:rsidRPr="00624C44" w:rsidRDefault="00F774A8" w:rsidP="00F774A8">
      <w:pPr>
        <w:rPr>
          <w:b/>
          <w:lang w:val="en-US"/>
        </w:rPr>
      </w:pPr>
    </w:p>
    <w:p w14:paraId="39BC38F3" w14:textId="77777777" w:rsidR="00F774A8" w:rsidRPr="00624C44" w:rsidRDefault="00F774A8" w:rsidP="00F774A8">
      <w:pPr>
        <w:rPr>
          <w:b/>
          <w:lang w:val="en-US"/>
        </w:rPr>
      </w:pPr>
    </w:p>
    <w:p w14:paraId="04E198C0" w14:textId="77777777" w:rsidR="00F774A8" w:rsidRPr="00624C44" w:rsidRDefault="00F774A8" w:rsidP="00F774A8">
      <w:pPr>
        <w:rPr>
          <w:b/>
          <w:lang w:val="en-US"/>
        </w:rPr>
      </w:pPr>
    </w:p>
    <w:p w14:paraId="5DADA263" w14:textId="77777777" w:rsidR="00F774A8" w:rsidRPr="00624C44" w:rsidRDefault="00F774A8" w:rsidP="00F774A8">
      <w:pPr>
        <w:rPr>
          <w:b/>
          <w:lang w:val="en-US"/>
        </w:rPr>
      </w:pPr>
    </w:p>
    <w:p w14:paraId="693BA959" w14:textId="77777777" w:rsidR="00F774A8" w:rsidRPr="00624C44" w:rsidRDefault="00F774A8" w:rsidP="00F774A8">
      <w:pPr>
        <w:rPr>
          <w:b/>
          <w:lang w:val="en-US"/>
        </w:rPr>
      </w:pPr>
    </w:p>
    <w:p w14:paraId="30DC9F10" w14:textId="77777777" w:rsidR="00F774A8" w:rsidRPr="00624C44" w:rsidRDefault="00F774A8" w:rsidP="00F774A8">
      <w:pPr>
        <w:rPr>
          <w:b/>
          <w:lang w:val="en-US"/>
        </w:rPr>
      </w:pPr>
    </w:p>
    <w:p w14:paraId="1ACEF996" w14:textId="77777777" w:rsidR="00F774A8" w:rsidRPr="00624C44" w:rsidRDefault="00F774A8" w:rsidP="00F774A8">
      <w:pPr>
        <w:rPr>
          <w:b/>
          <w:lang w:val="en-US"/>
        </w:rPr>
      </w:pPr>
    </w:p>
    <w:p w14:paraId="1149C1FE" w14:textId="77777777" w:rsidR="00F774A8" w:rsidRPr="00624C44" w:rsidRDefault="00F774A8" w:rsidP="00F774A8">
      <w:pPr>
        <w:rPr>
          <w:lang w:val="en-US"/>
        </w:rPr>
      </w:pPr>
      <w:r w:rsidRPr="00624C44">
        <w:rPr>
          <w:b/>
          <w:noProof/>
          <w:lang w:val="en-GB" w:eastAsia="en-GB"/>
        </w:rPr>
        <mc:AlternateContent>
          <mc:Choice Requires="wps">
            <w:drawing>
              <wp:anchor distT="0" distB="0" distL="114300" distR="114300" simplePos="0" relativeHeight="251715584" behindDoc="0" locked="0" layoutInCell="1" allowOverlap="1" wp14:anchorId="36F7EBCD" wp14:editId="601DDF54">
                <wp:simplePos x="0" y="0"/>
                <wp:positionH relativeFrom="column">
                  <wp:posOffset>342900</wp:posOffset>
                </wp:positionH>
                <wp:positionV relativeFrom="paragraph">
                  <wp:posOffset>716915</wp:posOffset>
                </wp:positionV>
                <wp:extent cx="0" cy="4820285"/>
                <wp:effectExtent l="50800" t="25400" r="76200" b="81915"/>
                <wp:wrapNone/>
                <wp:docPr id="147" name="Straight Connector 147"/>
                <wp:cNvGraphicFramePr/>
                <a:graphic xmlns:a="http://schemas.openxmlformats.org/drawingml/2006/main">
                  <a:graphicData uri="http://schemas.microsoft.com/office/word/2010/wordprocessingShape">
                    <wps:wsp>
                      <wps:cNvCnPr/>
                      <wps:spPr>
                        <a:xfrm>
                          <a:off x="0" y="0"/>
                          <a:ext cx="0" cy="48202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47" o:spid="_x0000_s1026" style="position:absolute;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56.45pt" to="27pt,43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" strokecolor="#4f81bd [3204]" strokeweight="2pt">
                <v:shadow on="t" opacity="24903f" mv:blur="40000f" origin=",.5" offset="0,20000emu"/>
              </v:line>
            </w:pict>
          </mc:Fallback>
        </mc:AlternateContent>
      </w:r>
      <w:r w:rsidRPr="00624C44">
        <w:rPr>
          <w:b/>
          <w:noProof/>
          <w:lang w:val="en-GB" w:eastAsia="en-GB"/>
        </w:rPr>
        <mc:AlternateContent>
          <mc:Choice Requires="wps">
            <w:drawing>
              <wp:anchor distT="0" distB="0" distL="114300" distR="114300" simplePos="0" relativeHeight="251712512" behindDoc="0" locked="0" layoutInCell="1" allowOverlap="1" wp14:anchorId="750D7AC5" wp14:editId="212BCEEE">
                <wp:simplePos x="0" y="0"/>
                <wp:positionH relativeFrom="column">
                  <wp:posOffset>114300</wp:posOffset>
                </wp:positionH>
                <wp:positionV relativeFrom="paragraph">
                  <wp:posOffset>488315</wp:posOffset>
                </wp:positionV>
                <wp:extent cx="457200" cy="342900"/>
                <wp:effectExtent l="0" t="0" r="0" b="12700"/>
                <wp:wrapNone/>
                <wp:docPr id="144" name="Text Box 14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9324F0" w14:textId="77777777" w:rsidR="00D124BC" w:rsidRPr="009775F6" w:rsidRDefault="00D124BC" w:rsidP="00F774A8">
                            <w:pPr>
                              <w:rPr>
                                <w:rFonts w:ascii="Blender Pro Bold" w:hAnsi="Blender Pro Bold"/>
                              </w:rPr>
                            </w:pPr>
                            <w:r w:rsidRPr="009775F6">
                              <w:rPr>
                                <w:rFonts w:ascii="Blender Pro Bold" w:hAnsi="Blender Pro Bold"/>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D7AC5" id="Text Box 144" o:spid="_x0000_s1111" type="#_x0000_t202" style="position:absolute;margin-left:9pt;margin-top:38.45pt;width:36pt;height:27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QvVdECAAAZ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" filled="f" stroked="f">
                <v:textbox>
                  <w:txbxContent>
                    <w:p w14:paraId="1E9324F0" w14:textId="77777777" w:rsidR="00D124BC" w:rsidRPr="009775F6" w:rsidRDefault="00D124BC" w:rsidP="00F774A8">
                      <w:pPr>
                        <w:rPr>
                          <w:rFonts w:ascii="Blender Pro Bold" w:hAnsi="Blender Pro Bold"/>
                        </w:rPr>
                      </w:pPr>
                      <w:r w:rsidRPr="009775F6">
                        <w:rPr>
                          <w:rFonts w:ascii="Blender Pro Bold" w:hAnsi="Blender Pro Bold"/>
                        </w:rPr>
                        <w:t>TM</w:t>
                      </w:r>
                    </w:p>
                  </w:txbxContent>
                </v:textbox>
              </v:shape>
            </w:pict>
          </mc:Fallback>
        </mc:AlternateContent>
      </w:r>
      <w:r w:rsidRPr="00624C44">
        <w:rPr>
          <w:b/>
          <w:noProof/>
          <w:lang w:val="en-GB" w:eastAsia="en-GB"/>
        </w:rPr>
        <mc:AlternateContent>
          <mc:Choice Requires="wps">
            <w:drawing>
              <wp:anchor distT="0" distB="0" distL="114300" distR="114300" simplePos="0" relativeHeight="251713536" behindDoc="0" locked="0" layoutInCell="1" allowOverlap="1" wp14:anchorId="28AE4193" wp14:editId="40167853">
                <wp:simplePos x="0" y="0"/>
                <wp:positionH relativeFrom="column">
                  <wp:posOffset>2628900</wp:posOffset>
                </wp:positionH>
                <wp:positionV relativeFrom="paragraph">
                  <wp:posOffset>488315</wp:posOffset>
                </wp:positionV>
                <wp:extent cx="457200" cy="342900"/>
                <wp:effectExtent l="0" t="0" r="0" b="12700"/>
                <wp:wrapNone/>
                <wp:docPr id="145" name="Text Box 14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FCD9B7" w14:textId="77777777" w:rsidR="00D124BC" w:rsidRDefault="00D124BC" w:rsidP="00F774A8">
                            <w:r w:rsidRPr="009775F6">
                              <w:rPr>
                                <w:rFonts w:ascii="Blender Pro Bold" w:hAnsi="Blender Pro Bold"/>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E4193" id="Text Box 145" o:spid="_x0000_s1112" type="#_x0000_t202" style="position:absolute;margin-left:207pt;margin-top:38.45pt;width:36pt;height: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gJo6tACAAAZ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" filled="f" stroked="f">
                <v:textbox>
                  <w:txbxContent>
                    <w:p w14:paraId="0DFCD9B7" w14:textId="77777777" w:rsidR="00D124BC" w:rsidRDefault="00D124BC" w:rsidP="00F774A8">
                      <w:r w:rsidRPr="009775F6">
                        <w:rPr>
                          <w:rFonts w:ascii="Blender Pro Bold" w:hAnsi="Blender Pro Bold"/>
                        </w:rPr>
                        <w:t>CM</w:t>
                      </w:r>
                    </w:p>
                  </w:txbxContent>
                </v:textbox>
              </v:shape>
            </w:pict>
          </mc:Fallback>
        </mc:AlternateContent>
      </w:r>
      <w:r w:rsidRPr="00624C44">
        <w:rPr>
          <w:b/>
          <w:noProof/>
          <w:lang w:val="en-GB" w:eastAsia="en-GB"/>
        </w:rPr>
        <mc:AlternateContent>
          <mc:Choice Requires="wps">
            <w:drawing>
              <wp:anchor distT="0" distB="0" distL="114300" distR="114300" simplePos="0" relativeHeight="251714560" behindDoc="0" locked="0" layoutInCell="1" allowOverlap="1" wp14:anchorId="3912CC6A" wp14:editId="2138C431">
                <wp:simplePos x="0" y="0"/>
                <wp:positionH relativeFrom="column">
                  <wp:posOffset>5143500</wp:posOffset>
                </wp:positionH>
                <wp:positionV relativeFrom="paragraph">
                  <wp:posOffset>488315</wp:posOffset>
                </wp:positionV>
                <wp:extent cx="457200" cy="342900"/>
                <wp:effectExtent l="0" t="0" r="0" b="12700"/>
                <wp:wrapNone/>
                <wp:docPr id="146" name="Text Box 14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3902BE" w14:textId="77777777" w:rsidR="00D124BC" w:rsidRDefault="00D124BC" w:rsidP="00F774A8">
                            <w:r w:rsidRPr="009775F6">
                              <w:rPr>
                                <w:rFonts w:ascii="Blender Pro Bold" w:hAnsi="Blender Pro Bold"/>
                              </w:rPr>
                              <w:t>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2CC6A" id="Text Box 146" o:spid="_x0000_s1113" type="#_x0000_t202" style="position:absolute;margin-left:405pt;margin-top:38.45pt;width:36pt;height:2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" filled="f" stroked="f">
                <v:textbox>
                  <w:txbxContent>
                    <w:p w14:paraId="383902BE" w14:textId="77777777" w:rsidR="00D124BC" w:rsidRDefault="00D124BC" w:rsidP="00F774A8">
                      <w:r w:rsidRPr="009775F6">
                        <w:rPr>
                          <w:rFonts w:ascii="Blender Pro Bold" w:hAnsi="Blender Pro Bold"/>
                        </w:rPr>
                        <w:t>ME</w:t>
                      </w:r>
                    </w:p>
                  </w:txbxContent>
                </v:textbox>
              </v:shape>
            </w:pict>
          </mc:Fallback>
        </mc:AlternateContent>
      </w:r>
      <w:r w:rsidRPr="00624C44">
        <w:rPr>
          <w:b/>
          <w:lang w:val="en-US"/>
        </w:rPr>
        <w:t>USER CONTROL MESSAGING SEQUENCES</w:t>
      </w:r>
    </w:p>
    <w:p w14:paraId="55A3E039" w14:textId="77777777" w:rsidR="00F774A8" w:rsidRPr="00624C44" w:rsidRDefault="00F774A8" w:rsidP="00F774A8">
      <w:pPr>
        <w:rPr>
          <w:lang w:val="en-US"/>
        </w:rPr>
      </w:pPr>
    </w:p>
    <w:p w14:paraId="0ADDD855" w14:textId="77777777" w:rsidR="00F774A8" w:rsidRPr="00624C44" w:rsidRDefault="00F774A8" w:rsidP="00F774A8">
      <w:pPr>
        <w:rPr>
          <w:lang w:val="en-US"/>
        </w:rPr>
      </w:pPr>
    </w:p>
    <w:p w14:paraId="7BC0DE63" w14:textId="77777777" w:rsidR="00F774A8" w:rsidRPr="00624C44" w:rsidRDefault="00F774A8" w:rsidP="00F774A8">
      <w:pPr>
        <w:rPr>
          <w:lang w:val="en-US"/>
        </w:rPr>
      </w:pPr>
    </w:p>
    <w:p w14:paraId="31206DEF" w14:textId="77777777" w:rsidR="00F774A8" w:rsidRPr="00624C44" w:rsidRDefault="00F774A8" w:rsidP="00F774A8">
      <w:pPr>
        <w:rPr>
          <w:lang w:val="en-US"/>
        </w:rPr>
      </w:pPr>
      <w:r w:rsidRPr="00624C44">
        <w:rPr>
          <w:b/>
          <w:noProof/>
          <w:lang w:val="en-GB" w:eastAsia="en-GB"/>
        </w:rPr>
        <mc:AlternateContent>
          <mc:Choice Requires="wps">
            <w:drawing>
              <wp:anchor distT="0" distB="0" distL="114300" distR="114300" simplePos="0" relativeHeight="251710464" behindDoc="0" locked="0" layoutInCell="1" allowOverlap="1" wp14:anchorId="19CB62CC" wp14:editId="2A99DB2A">
                <wp:simplePos x="0" y="0"/>
                <wp:positionH relativeFrom="column">
                  <wp:posOffset>2857500</wp:posOffset>
                </wp:positionH>
                <wp:positionV relativeFrom="paragraph">
                  <wp:posOffset>107315</wp:posOffset>
                </wp:positionV>
                <wp:extent cx="0" cy="4820285"/>
                <wp:effectExtent l="50800" t="25400" r="76200" b="81915"/>
                <wp:wrapNone/>
                <wp:docPr id="142" name="Straight Connector 142"/>
                <wp:cNvGraphicFramePr/>
                <a:graphic xmlns:a="http://schemas.openxmlformats.org/drawingml/2006/main">
                  <a:graphicData uri="http://schemas.microsoft.com/office/word/2010/wordprocessingShape">
                    <wps:wsp>
                      <wps:cNvCnPr/>
                      <wps:spPr>
                        <a:xfrm>
                          <a:off x="0" y="0"/>
                          <a:ext cx="0" cy="48202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42" o:spid="_x0000_s1026" style="position:absolute;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8.45pt" to="225pt,3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" strokecolor="#4f81bd [3204]" strokeweight="2pt">
                <v:shadow on="t" opacity="24903f" mv:blur="40000f" origin=",.5" offset="0,20000emu"/>
              </v:line>
            </w:pict>
          </mc:Fallback>
        </mc:AlternateContent>
      </w:r>
      <w:r w:rsidRPr="00624C44">
        <w:rPr>
          <w:b/>
          <w:noProof/>
          <w:lang w:val="en-GB" w:eastAsia="en-GB"/>
        </w:rPr>
        <mc:AlternateContent>
          <mc:Choice Requires="wps">
            <w:drawing>
              <wp:anchor distT="0" distB="0" distL="114300" distR="114300" simplePos="0" relativeHeight="251719680" behindDoc="0" locked="0" layoutInCell="1" allowOverlap="1" wp14:anchorId="6B79B6CB" wp14:editId="37667019">
                <wp:simplePos x="0" y="0"/>
                <wp:positionH relativeFrom="column">
                  <wp:posOffset>2857500</wp:posOffset>
                </wp:positionH>
                <wp:positionV relativeFrom="paragraph">
                  <wp:posOffset>127000</wp:posOffset>
                </wp:positionV>
                <wp:extent cx="2057400" cy="1485900"/>
                <wp:effectExtent l="0" t="0" r="0" b="12700"/>
                <wp:wrapNone/>
                <wp:docPr id="151" name="Text Box 151"/>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2B14E0" w14:textId="77777777" w:rsidR="00D124BC" w:rsidRPr="00B02E2B" w:rsidRDefault="00D124BC" w:rsidP="00D74A10">
                            <w:pPr>
                              <w:pStyle w:val="ListParagraph"/>
                              <w:rPr>
                                <w:lang w:val="en-US"/>
                              </w:rPr>
                            </w:pPr>
                            <w:r w:rsidRPr="00B02E2B">
                              <w:rPr>
                                <w:lang w:val="en-US"/>
                              </w:rPr>
                              <w:t>Important</w:t>
                            </w:r>
                            <w:r>
                              <w:rPr>
                                <w:lang w:val="en-US"/>
                              </w:rPr>
                              <w:t xml:space="preserve"> for MEs!</w:t>
                            </w:r>
                          </w:p>
                          <w:p w14:paraId="2F7211C5" w14:textId="4AA42184" w:rsidR="00D124BC" w:rsidRDefault="00D124BC" w:rsidP="00D74A10">
                            <w:pPr>
                              <w:pStyle w:val="ListParagraph"/>
                              <w:rPr>
                                <w:lang w:val="en-US"/>
                              </w:rPr>
                            </w:pPr>
                            <w:r>
                              <w:rPr>
                                <w:lang w:val="en-US"/>
                              </w:rPr>
                              <w:t>ME receives message for one of 3 modes possible modes of use:</w:t>
                            </w:r>
                          </w:p>
                          <w:p w14:paraId="4620897C" w14:textId="77777777" w:rsidR="00D124BC" w:rsidRDefault="00D124BC" w:rsidP="00D74A10">
                            <w:pPr>
                              <w:pStyle w:val="ListParagraph"/>
                              <w:rPr>
                                <w:lang w:val="en-US"/>
                              </w:rPr>
                            </w:pPr>
                            <w:r>
                              <w:rPr>
                                <w:lang w:val="en-US"/>
                              </w:rPr>
                              <w:t>1. /player/0/… messages that means single player on stage</w:t>
                            </w:r>
                          </w:p>
                          <w:p w14:paraId="6947287F" w14:textId="77777777" w:rsidR="00D124BC" w:rsidRDefault="00D124BC" w:rsidP="00D74A10">
                            <w:pPr>
                              <w:pStyle w:val="ListParagraph"/>
                              <w:rPr>
                                <w:lang w:val="en-US"/>
                              </w:rPr>
                            </w:pPr>
                            <w:r>
                              <w:rPr>
                                <w:lang w:val="en-US"/>
                              </w:rPr>
                              <w:t xml:space="preserve">2. /player/1/…  or /player/1/…  messages that means two </w:t>
                            </w:r>
                            <w:proofErr w:type="gramStart"/>
                            <w:r>
                              <w:rPr>
                                <w:lang w:val="en-US"/>
                              </w:rPr>
                              <w:t>player</w:t>
                            </w:r>
                            <w:proofErr w:type="gramEnd"/>
                            <w:r>
                              <w:rPr>
                                <w:lang w:val="en-US"/>
                              </w:rPr>
                              <w:t xml:space="preserve"> on stage</w:t>
                            </w:r>
                          </w:p>
                          <w:p w14:paraId="69E970CB" w14:textId="77777777" w:rsidR="00D124BC" w:rsidRPr="00355CE3" w:rsidRDefault="00D124BC" w:rsidP="00D74A10">
                            <w:pPr>
                              <w:pStyle w:val="ListParagraph"/>
                              <w:rPr>
                                <w:lang w:val="en-US"/>
                              </w:rPr>
                            </w:pPr>
                            <w:r>
                              <w:rPr>
                                <w:lang w:val="en-US"/>
                              </w:rPr>
                              <w:t xml:space="preserve">3. /zone/… just respond to the movement </w:t>
                            </w:r>
                            <w:proofErr w:type="gramStart"/>
                            <w:r>
                              <w:rPr>
                                <w:lang w:val="en-US"/>
                              </w:rPr>
                              <w:t>in  the</w:t>
                            </w:r>
                            <w:proofErr w:type="gramEnd"/>
                            <w:r>
                              <w:rPr>
                                <w:lang w:val="en-US"/>
                              </w:rPr>
                              <w:t xml:space="preserve"> zone</w:t>
                            </w:r>
                          </w:p>
                          <w:p w14:paraId="3B9901B9" w14:textId="77777777" w:rsidR="00D124BC" w:rsidRPr="00355CE3" w:rsidRDefault="00D124BC" w:rsidP="00D74A10">
                            <w:pPr>
                              <w:pStyle w:val="ListParagraph"/>
                              <w:rPr>
                                <w:lang w:val="en-US"/>
                              </w:rPr>
                            </w:pPr>
                          </w:p>
                          <w:p w14:paraId="77E3F836" w14:textId="77777777" w:rsidR="00D124BC" w:rsidRPr="00355CE3" w:rsidRDefault="00D124BC" w:rsidP="00D74A10">
                            <w:pPr>
                              <w:pStyle w:val="ListParagraph"/>
                              <w:rPr>
                                <w:lang w:val="en-US"/>
                              </w:rPr>
                            </w:pPr>
                          </w:p>
                          <w:p w14:paraId="7FB61FEE"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9B6CB" id="Text Box 151" o:spid="_x0000_s1114" type="#_x0000_t202" style="position:absolute;margin-left:225pt;margin-top:10pt;width:162pt;height:11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" filled="f" stroked="f">
                <v:textbox>
                  <w:txbxContent>
                    <w:p w14:paraId="7E2B14E0" w14:textId="77777777" w:rsidR="00D124BC" w:rsidRPr="00B02E2B" w:rsidRDefault="00D124BC" w:rsidP="00D74A10">
                      <w:pPr>
                        <w:pStyle w:val="ListParagraph"/>
                        <w:rPr>
                          <w:lang w:val="en-US"/>
                        </w:rPr>
                      </w:pPr>
                      <w:r w:rsidRPr="00B02E2B">
                        <w:rPr>
                          <w:lang w:val="en-US"/>
                        </w:rPr>
                        <w:t>Important</w:t>
                      </w:r>
                      <w:r>
                        <w:rPr>
                          <w:lang w:val="en-US"/>
                        </w:rPr>
                        <w:t xml:space="preserve"> for MEs!</w:t>
                      </w:r>
                    </w:p>
                    <w:p w14:paraId="2F7211C5" w14:textId="4AA42184" w:rsidR="00D124BC" w:rsidRDefault="00D124BC" w:rsidP="00D74A10">
                      <w:pPr>
                        <w:pStyle w:val="ListParagraph"/>
                        <w:rPr>
                          <w:lang w:val="en-US"/>
                        </w:rPr>
                      </w:pPr>
                      <w:r>
                        <w:rPr>
                          <w:lang w:val="en-US"/>
                        </w:rPr>
                        <w:t>ME receives message for one of 3 modes possible modes of use:</w:t>
                      </w:r>
                    </w:p>
                    <w:p w14:paraId="4620897C" w14:textId="77777777" w:rsidR="00D124BC" w:rsidRDefault="00D124BC" w:rsidP="00D74A10">
                      <w:pPr>
                        <w:pStyle w:val="ListParagraph"/>
                        <w:rPr>
                          <w:lang w:val="en-US"/>
                        </w:rPr>
                      </w:pPr>
                      <w:r>
                        <w:rPr>
                          <w:lang w:val="en-US"/>
                        </w:rPr>
                        <w:t>1. /player/0/… messages that means single player on stage</w:t>
                      </w:r>
                    </w:p>
                    <w:p w14:paraId="6947287F" w14:textId="77777777" w:rsidR="00D124BC" w:rsidRDefault="00D124BC" w:rsidP="00D74A10">
                      <w:pPr>
                        <w:pStyle w:val="ListParagraph"/>
                        <w:rPr>
                          <w:lang w:val="en-US"/>
                        </w:rPr>
                      </w:pPr>
                      <w:r>
                        <w:rPr>
                          <w:lang w:val="en-US"/>
                        </w:rPr>
                        <w:t xml:space="preserve">2. /player/1/…  or /player/1/…  messages that means two </w:t>
                      </w:r>
                      <w:proofErr w:type="gramStart"/>
                      <w:r>
                        <w:rPr>
                          <w:lang w:val="en-US"/>
                        </w:rPr>
                        <w:t>player</w:t>
                      </w:r>
                      <w:proofErr w:type="gramEnd"/>
                      <w:r>
                        <w:rPr>
                          <w:lang w:val="en-US"/>
                        </w:rPr>
                        <w:t xml:space="preserve"> on stage</w:t>
                      </w:r>
                    </w:p>
                    <w:p w14:paraId="69E970CB" w14:textId="77777777" w:rsidR="00D124BC" w:rsidRPr="00355CE3" w:rsidRDefault="00D124BC" w:rsidP="00D74A10">
                      <w:pPr>
                        <w:pStyle w:val="ListParagraph"/>
                        <w:rPr>
                          <w:lang w:val="en-US"/>
                        </w:rPr>
                      </w:pPr>
                      <w:r>
                        <w:rPr>
                          <w:lang w:val="en-US"/>
                        </w:rPr>
                        <w:t xml:space="preserve">3. /zone/… just respond to the movement </w:t>
                      </w:r>
                      <w:proofErr w:type="gramStart"/>
                      <w:r>
                        <w:rPr>
                          <w:lang w:val="en-US"/>
                        </w:rPr>
                        <w:t>in  the</w:t>
                      </w:r>
                      <w:proofErr w:type="gramEnd"/>
                      <w:r>
                        <w:rPr>
                          <w:lang w:val="en-US"/>
                        </w:rPr>
                        <w:t xml:space="preserve"> zone</w:t>
                      </w:r>
                    </w:p>
                    <w:p w14:paraId="3B9901B9" w14:textId="77777777" w:rsidR="00D124BC" w:rsidRPr="00355CE3" w:rsidRDefault="00D124BC" w:rsidP="00D74A10">
                      <w:pPr>
                        <w:pStyle w:val="ListParagraph"/>
                        <w:rPr>
                          <w:lang w:val="en-US"/>
                        </w:rPr>
                      </w:pPr>
                    </w:p>
                    <w:p w14:paraId="77E3F836" w14:textId="77777777" w:rsidR="00D124BC" w:rsidRPr="00355CE3" w:rsidRDefault="00D124BC" w:rsidP="00D74A10">
                      <w:pPr>
                        <w:pStyle w:val="ListParagraph"/>
                        <w:rPr>
                          <w:lang w:val="en-US"/>
                        </w:rPr>
                      </w:pPr>
                    </w:p>
                    <w:p w14:paraId="7FB61FEE" w14:textId="77777777" w:rsidR="00D124BC" w:rsidRPr="00355CE3" w:rsidRDefault="00D124BC" w:rsidP="00D74A10">
                      <w:pPr>
                        <w:pStyle w:val="ListParagraph"/>
                        <w:rPr>
                          <w:lang w:val="en-US"/>
                        </w:rPr>
                      </w:pPr>
                    </w:p>
                  </w:txbxContent>
                </v:textbox>
              </v:shape>
            </w:pict>
          </mc:Fallback>
        </mc:AlternateContent>
      </w:r>
    </w:p>
    <w:p w14:paraId="442627F1" w14:textId="77777777" w:rsidR="00F774A8" w:rsidRPr="00624C44" w:rsidRDefault="00F774A8" w:rsidP="00F774A8">
      <w:pPr>
        <w:rPr>
          <w:lang w:val="en-US"/>
        </w:rPr>
      </w:pPr>
      <w:r w:rsidRPr="00624C44">
        <w:rPr>
          <w:b/>
          <w:noProof/>
          <w:lang w:val="en-GB" w:eastAsia="en-GB"/>
        </w:rPr>
        <mc:AlternateContent>
          <mc:Choice Requires="wps">
            <w:drawing>
              <wp:anchor distT="0" distB="0" distL="114300" distR="114300" simplePos="0" relativeHeight="251711488" behindDoc="0" locked="0" layoutInCell="1" allowOverlap="1" wp14:anchorId="6FE74DB7" wp14:editId="179D4F22">
                <wp:simplePos x="0" y="0"/>
                <wp:positionH relativeFrom="column">
                  <wp:posOffset>5372100</wp:posOffset>
                </wp:positionH>
                <wp:positionV relativeFrom="paragraph">
                  <wp:posOffset>69215</wp:posOffset>
                </wp:positionV>
                <wp:extent cx="0" cy="4705985"/>
                <wp:effectExtent l="50800" t="25400" r="76200" b="94615"/>
                <wp:wrapNone/>
                <wp:docPr id="143" name="Straight Connector 143"/>
                <wp:cNvGraphicFramePr/>
                <a:graphic xmlns:a="http://schemas.openxmlformats.org/drawingml/2006/main">
                  <a:graphicData uri="http://schemas.microsoft.com/office/word/2010/wordprocessingShape">
                    <wps:wsp>
                      <wps:cNvCnPr/>
                      <wps:spPr>
                        <a:xfrm>
                          <a:off x="0" y="0"/>
                          <a:ext cx="0" cy="470598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43" o:spid="_x0000_s1026" style="position:absolute;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3pt,5.45pt" to="423pt,3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" strokecolor="#4f81bd [3204]" strokeweight="2pt">
                <v:shadow on="t" opacity="24903f" mv:blur="40000f" origin=",.5" offset="0,20000emu"/>
              </v:line>
            </w:pict>
          </mc:Fallback>
        </mc:AlternateContent>
      </w:r>
    </w:p>
    <w:p w14:paraId="06D71249" w14:textId="77777777" w:rsidR="00F774A8" w:rsidRPr="00624C44" w:rsidRDefault="00F774A8" w:rsidP="00F774A8">
      <w:pPr>
        <w:rPr>
          <w:lang w:val="en-US"/>
        </w:rPr>
      </w:pPr>
    </w:p>
    <w:p w14:paraId="03E523CF" w14:textId="77777777" w:rsidR="00F774A8" w:rsidRPr="00624C44" w:rsidRDefault="00F774A8" w:rsidP="00F774A8">
      <w:pPr>
        <w:rPr>
          <w:lang w:val="en-US"/>
        </w:rPr>
      </w:pPr>
    </w:p>
    <w:p w14:paraId="089B72E7" w14:textId="77777777" w:rsidR="00F774A8" w:rsidRPr="00624C44" w:rsidRDefault="00F774A8" w:rsidP="00F774A8">
      <w:pPr>
        <w:rPr>
          <w:lang w:val="en-US"/>
        </w:rPr>
      </w:pPr>
    </w:p>
    <w:p w14:paraId="4E93ABF5" w14:textId="77777777" w:rsidR="00F774A8" w:rsidRPr="00624C44" w:rsidRDefault="00F774A8" w:rsidP="00F774A8">
      <w:pPr>
        <w:rPr>
          <w:lang w:val="en-US"/>
        </w:rPr>
      </w:pPr>
    </w:p>
    <w:p w14:paraId="1238BE02" w14:textId="77777777" w:rsidR="00F774A8" w:rsidRPr="00624C44" w:rsidRDefault="00F774A8" w:rsidP="00F774A8">
      <w:pPr>
        <w:rPr>
          <w:lang w:val="en-US"/>
        </w:rPr>
      </w:pPr>
    </w:p>
    <w:p w14:paraId="25DE0AB3" w14:textId="77777777" w:rsidR="00F774A8" w:rsidRPr="00624C44" w:rsidRDefault="00F774A8" w:rsidP="00F774A8">
      <w:pPr>
        <w:rPr>
          <w:lang w:val="en-US"/>
        </w:rPr>
      </w:pPr>
    </w:p>
    <w:p w14:paraId="524D42CD" w14:textId="77777777" w:rsidR="00F774A8" w:rsidRPr="00624C44" w:rsidRDefault="00F774A8" w:rsidP="00F774A8">
      <w:pPr>
        <w:rPr>
          <w:lang w:val="en-US"/>
        </w:rPr>
      </w:pPr>
    </w:p>
    <w:p w14:paraId="7908A123" w14:textId="77777777" w:rsidR="00F774A8" w:rsidRPr="00624C44" w:rsidRDefault="00F774A8" w:rsidP="00F774A8">
      <w:pPr>
        <w:rPr>
          <w:lang w:val="en-US"/>
        </w:rPr>
      </w:pPr>
    </w:p>
    <w:p w14:paraId="5B1AC6C8" w14:textId="77777777" w:rsidR="00F774A8" w:rsidRPr="00624C44" w:rsidRDefault="00F774A8" w:rsidP="00F774A8">
      <w:pPr>
        <w:rPr>
          <w:lang w:val="en-US"/>
        </w:rPr>
      </w:pPr>
      <w:r w:rsidRPr="00624C44">
        <w:rPr>
          <w:noProof/>
          <w:lang w:val="en-GB" w:eastAsia="en-GB"/>
        </w:rPr>
        <mc:AlternateContent>
          <mc:Choice Requires="wps">
            <w:drawing>
              <wp:anchor distT="0" distB="0" distL="114300" distR="114300" simplePos="0" relativeHeight="251720704" behindDoc="0" locked="0" layoutInCell="1" allowOverlap="1" wp14:anchorId="08F18354" wp14:editId="3447D4EE">
                <wp:simplePos x="0" y="0"/>
                <wp:positionH relativeFrom="column">
                  <wp:posOffset>457200</wp:posOffset>
                </wp:positionH>
                <wp:positionV relativeFrom="paragraph">
                  <wp:posOffset>88900</wp:posOffset>
                </wp:positionV>
                <wp:extent cx="4800600" cy="1257300"/>
                <wp:effectExtent l="0" t="0" r="25400" b="38100"/>
                <wp:wrapSquare wrapText="bothSides"/>
                <wp:docPr id="164" name="Text Box 164"/>
                <wp:cNvGraphicFramePr/>
                <a:graphic xmlns:a="http://schemas.openxmlformats.org/drawingml/2006/main">
                  <a:graphicData uri="http://schemas.microsoft.com/office/word/2010/wordprocessingShape">
                    <wps:wsp>
                      <wps:cNvSpPr txBox="1"/>
                      <wps:spPr>
                        <a:xfrm>
                          <a:off x="0" y="0"/>
                          <a:ext cx="4800600" cy="12573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F3F875" w14:textId="77777777" w:rsidR="00D124BC" w:rsidRDefault="00D124BC" w:rsidP="00F774A8">
                            <w:proofErr w:type="spellStart"/>
                            <w:r>
                              <w:t>By</w:t>
                            </w:r>
                            <w:proofErr w:type="spellEnd"/>
                            <w:r>
                              <w:t xml:space="preserve"> </w:t>
                            </w:r>
                            <w:proofErr w:type="spellStart"/>
                            <w:proofErr w:type="gramStart"/>
                            <w:r>
                              <w:t>default</w:t>
                            </w:r>
                            <w:proofErr w:type="spellEnd"/>
                            <w:r>
                              <w:t xml:space="preserve">  “</w:t>
                            </w:r>
                            <w:proofErr w:type="gramEnd"/>
                            <w:r>
                              <w:t xml:space="preserve">1 </w:t>
                            </w:r>
                            <w:proofErr w:type="spellStart"/>
                            <w:r>
                              <w:t>player</w:t>
                            </w:r>
                            <w:proofErr w:type="spellEnd"/>
                            <w:r>
                              <w:t xml:space="preserve">” is </w:t>
                            </w:r>
                            <w:proofErr w:type="spellStart"/>
                            <w:r>
                              <w:t>selected</w:t>
                            </w:r>
                            <w:proofErr w:type="spellEnd"/>
                            <w:r>
                              <w:t xml:space="preserve"> on </w:t>
                            </w:r>
                            <w:proofErr w:type="spellStart"/>
                            <w:r>
                              <w:t>the</w:t>
                            </w:r>
                            <w:proofErr w:type="spellEnd"/>
                            <w:r>
                              <w:t xml:space="preserve"> GUI (</w:t>
                            </w:r>
                            <w:proofErr w:type="spellStart"/>
                            <w:r>
                              <w:t>tracking</w:t>
                            </w:r>
                            <w:proofErr w:type="spellEnd"/>
                            <w:r>
                              <w:t xml:space="preserve"> </w:t>
                            </w:r>
                            <w:proofErr w:type="spellStart"/>
                            <w:r>
                              <w:t>radio</w:t>
                            </w:r>
                            <w:proofErr w:type="spellEnd"/>
                            <w:r>
                              <w:t xml:space="preserve"> </w:t>
                            </w:r>
                            <w:proofErr w:type="spellStart"/>
                            <w:r>
                              <w:t>buttons</w:t>
                            </w:r>
                            <w:proofErr w:type="spellEnd"/>
                            <w:r>
                              <w:t xml:space="preserve">) </w:t>
                            </w:r>
                            <w:proofErr w:type="spellStart"/>
                            <w:r>
                              <w:t>and</w:t>
                            </w:r>
                            <w:proofErr w:type="spellEnd"/>
                            <w:r>
                              <w:t xml:space="preserve"> CM </w:t>
                            </w:r>
                            <w:proofErr w:type="spellStart"/>
                            <w:r>
                              <w:t>sends</w:t>
                            </w:r>
                            <w:proofErr w:type="spellEnd"/>
                            <w:r>
                              <w:t xml:space="preserve"> /set/</w:t>
                            </w:r>
                            <w:proofErr w:type="spellStart"/>
                            <w:r>
                              <w:t>player</w:t>
                            </w:r>
                            <w:proofErr w:type="spellEnd"/>
                            <w:r>
                              <w:t>/0/</w:t>
                            </w:r>
                            <w:proofErr w:type="spellStart"/>
                            <w:r>
                              <w:t>tracking</w:t>
                            </w:r>
                            <w:proofErr w:type="spellEnd"/>
                            <w:r>
                              <w:t xml:space="preserve"> ,i 1 </w:t>
                            </w:r>
                            <w:proofErr w:type="spellStart"/>
                            <w:r>
                              <w:t>message</w:t>
                            </w:r>
                            <w:proofErr w:type="spellEnd"/>
                            <w:r>
                              <w:t xml:space="preserve"> </w:t>
                            </w:r>
                            <w:proofErr w:type="spellStart"/>
                            <w:r>
                              <w:t>to</w:t>
                            </w:r>
                            <w:proofErr w:type="spellEnd"/>
                            <w:r>
                              <w:t xml:space="preserve"> TM </w:t>
                            </w:r>
                            <w:proofErr w:type="spellStart"/>
                            <w:r>
                              <w:t>after</w:t>
                            </w:r>
                            <w:proofErr w:type="spellEnd"/>
                            <w:r>
                              <w:t xml:space="preserve"> ME </w:t>
                            </w:r>
                            <w:proofErr w:type="spellStart"/>
                            <w:r>
                              <w:t>initialization</w:t>
                            </w:r>
                            <w:proofErr w:type="spellEnd"/>
                            <w:r>
                              <w:t xml:space="preserve"> </w:t>
                            </w:r>
                            <w:proofErr w:type="spellStart"/>
                            <w:r>
                              <w:t>completed</w:t>
                            </w:r>
                            <w:proofErr w:type="spellEnd"/>
                            <w:r>
                              <w:t xml:space="preserve">. </w:t>
                            </w:r>
                            <w:proofErr w:type="spellStart"/>
                            <w:r>
                              <w:t>This</w:t>
                            </w:r>
                            <w:proofErr w:type="spellEnd"/>
                            <w:r>
                              <w:t xml:space="preserve"> </w:t>
                            </w:r>
                            <w:proofErr w:type="spellStart"/>
                            <w:r>
                              <w:t>message</w:t>
                            </w:r>
                            <w:proofErr w:type="spellEnd"/>
                            <w:r>
                              <w:t xml:space="preserve"> </w:t>
                            </w:r>
                            <w:proofErr w:type="spellStart"/>
                            <w:r>
                              <w:t>starts</w:t>
                            </w:r>
                            <w:proofErr w:type="spellEnd"/>
                            <w:r>
                              <w:t xml:space="preserve"> </w:t>
                            </w:r>
                            <w:proofErr w:type="spellStart"/>
                            <w:r>
                              <w:t>tracking</w:t>
                            </w:r>
                            <w:proofErr w:type="spellEnd"/>
                            <w:r>
                              <w:t xml:space="preserve"> </w:t>
                            </w:r>
                            <w:proofErr w:type="spellStart"/>
                            <w:r>
                              <w:t>player</w:t>
                            </w:r>
                            <w:proofErr w:type="spellEnd"/>
                            <w:r>
                              <w:t xml:space="preserve"> 1.</w:t>
                            </w:r>
                          </w:p>
                          <w:p w14:paraId="128F51E2" w14:textId="77777777" w:rsidR="00D124BC" w:rsidRDefault="00D124BC" w:rsidP="00F774A8">
                            <w:pPr>
                              <w:rPr>
                                <w:szCs w:val="20"/>
                              </w:rPr>
                            </w:pPr>
                          </w:p>
                          <w:p w14:paraId="1F45197B" w14:textId="77777777" w:rsidR="00D124BC" w:rsidRDefault="00D124BC" w:rsidP="00F774A8">
                            <w:pPr>
                              <w:rPr>
                                <w:szCs w:val="20"/>
                              </w:rPr>
                            </w:pPr>
                            <w:r>
                              <w:rPr>
                                <w:szCs w:val="20"/>
                              </w:rPr>
                              <w:t xml:space="preserve">GUI </w:t>
                            </w:r>
                            <w:proofErr w:type="spellStart"/>
                            <w:r>
                              <w:rPr>
                                <w:szCs w:val="20"/>
                              </w:rPr>
                              <w:t>interaction</w:t>
                            </w:r>
                            <w:proofErr w:type="spellEnd"/>
                            <w:r>
                              <w:rPr>
                                <w:szCs w:val="20"/>
                              </w:rPr>
                              <w:t>:</w:t>
                            </w:r>
                          </w:p>
                          <w:p w14:paraId="38EF3703" w14:textId="77777777" w:rsidR="00D124BC" w:rsidRDefault="00D124BC" w:rsidP="00F774A8">
                            <w:r>
                              <w:rPr>
                                <w:szCs w:val="20"/>
                              </w:rPr>
                              <w:t xml:space="preserve">User </w:t>
                            </w:r>
                            <w:proofErr w:type="spellStart"/>
                            <w:r>
                              <w:rPr>
                                <w:szCs w:val="20"/>
                              </w:rPr>
                              <w:t>selects</w:t>
                            </w:r>
                            <w:proofErr w:type="spellEnd"/>
                            <w:r>
                              <w:rPr>
                                <w:szCs w:val="20"/>
                              </w:rPr>
                              <w:t xml:space="preserve"> “2 </w:t>
                            </w:r>
                            <w:proofErr w:type="spellStart"/>
                            <w:r>
                              <w:rPr>
                                <w:szCs w:val="20"/>
                              </w:rPr>
                              <w:t>players</w:t>
                            </w:r>
                            <w:proofErr w:type="spellEnd"/>
                            <w:r>
                              <w:rPr>
                                <w:szCs w:val="20"/>
                              </w:rPr>
                              <w:t xml:space="preserve">” on </w:t>
                            </w:r>
                            <w:proofErr w:type="spellStart"/>
                            <w:r>
                              <w:rPr>
                                <w:szCs w:val="20"/>
                              </w:rPr>
                              <w:t>tracking</w:t>
                            </w:r>
                            <w:proofErr w:type="spellEnd"/>
                            <w:r>
                              <w:rPr>
                                <w:szCs w:val="20"/>
                              </w:rPr>
                              <w:t xml:space="preserve"> </w:t>
                            </w:r>
                            <w:proofErr w:type="spellStart"/>
                            <w:r>
                              <w:rPr>
                                <w:szCs w:val="20"/>
                              </w:rPr>
                              <w:t>radio</w:t>
                            </w:r>
                            <w:proofErr w:type="spellEnd"/>
                            <w:r>
                              <w:rPr>
                                <w:szCs w:val="20"/>
                              </w:rPr>
                              <w:t xml:space="preserve"> </w:t>
                            </w:r>
                            <w:proofErr w:type="spellStart"/>
                            <w:r>
                              <w:rPr>
                                <w:szCs w:val="20"/>
                              </w:rPr>
                              <w:t>buttons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F18354" id="Text Box 164" o:spid="_x0000_s1115" type="#_x0000_t202" style="position:absolute;margin-left:36pt;margin-top:7pt;width:378pt;height:99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" fillcolor="white [3212]" strokecolor="#4f81bd">
                <v:textbox>
                  <w:txbxContent>
                    <w:p w14:paraId="08F3F875" w14:textId="77777777" w:rsidR="00D124BC" w:rsidRDefault="00D124BC" w:rsidP="00F774A8">
                      <w:proofErr w:type="spellStart"/>
                      <w:r>
                        <w:t>By</w:t>
                      </w:r>
                      <w:proofErr w:type="spellEnd"/>
                      <w:r>
                        <w:t xml:space="preserve"> </w:t>
                      </w:r>
                      <w:proofErr w:type="spellStart"/>
                      <w:proofErr w:type="gramStart"/>
                      <w:r>
                        <w:t>default</w:t>
                      </w:r>
                      <w:proofErr w:type="spellEnd"/>
                      <w:r>
                        <w:t xml:space="preserve">  “</w:t>
                      </w:r>
                      <w:proofErr w:type="gramEnd"/>
                      <w:r>
                        <w:t xml:space="preserve">1 </w:t>
                      </w:r>
                      <w:proofErr w:type="spellStart"/>
                      <w:r>
                        <w:t>player</w:t>
                      </w:r>
                      <w:proofErr w:type="spellEnd"/>
                      <w:r>
                        <w:t xml:space="preserve">” is </w:t>
                      </w:r>
                      <w:proofErr w:type="spellStart"/>
                      <w:r>
                        <w:t>selected</w:t>
                      </w:r>
                      <w:proofErr w:type="spellEnd"/>
                      <w:r>
                        <w:t xml:space="preserve"> on </w:t>
                      </w:r>
                      <w:proofErr w:type="spellStart"/>
                      <w:r>
                        <w:t>the</w:t>
                      </w:r>
                      <w:proofErr w:type="spellEnd"/>
                      <w:r>
                        <w:t xml:space="preserve"> GUI (</w:t>
                      </w:r>
                      <w:proofErr w:type="spellStart"/>
                      <w:r>
                        <w:t>tracking</w:t>
                      </w:r>
                      <w:proofErr w:type="spellEnd"/>
                      <w:r>
                        <w:t xml:space="preserve"> </w:t>
                      </w:r>
                      <w:proofErr w:type="spellStart"/>
                      <w:r>
                        <w:t>radio</w:t>
                      </w:r>
                      <w:proofErr w:type="spellEnd"/>
                      <w:r>
                        <w:t xml:space="preserve"> </w:t>
                      </w:r>
                      <w:proofErr w:type="spellStart"/>
                      <w:r>
                        <w:t>buttons</w:t>
                      </w:r>
                      <w:proofErr w:type="spellEnd"/>
                      <w:r>
                        <w:t xml:space="preserve">) </w:t>
                      </w:r>
                      <w:proofErr w:type="spellStart"/>
                      <w:r>
                        <w:t>and</w:t>
                      </w:r>
                      <w:proofErr w:type="spellEnd"/>
                      <w:r>
                        <w:t xml:space="preserve"> CM </w:t>
                      </w:r>
                      <w:proofErr w:type="spellStart"/>
                      <w:r>
                        <w:t>sends</w:t>
                      </w:r>
                      <w:proofErr w:type="spellEnd"/>
                      <w:r>
                        <w:t xml:space="preserve"> /set/</w:t>
                      </w:r>
                      <w:proofErr w:type="spellStart"/>
                      <w:r>
                        <w:t>player</w:t>
                      </w:r>
                      <w:proofErr w:type="spellEnd"/>
                      <w:r>
                        <w:t>/0/</w:t>
                      </w:r>
                      <w:proofErr w:type="spellStart"/>
                      <w:r>
                        <w:t>tracking</w:t>
                      </w:r>
                      <w:proofErr w:type="spellEnd"/>
                      <w:r>
                        <w:t xml:space="preserve"> ,i 1 </w:t>
                      </w:r>
                      <w:proofErr w:type="spellStart"/>
                      <w:r>
                        <w:t>message</w:t>
                      </w:r>
                      <w:proofErr w:type="spellEnd"/>
                      <w:r>
                        <w:t xml:space="preserve"> </w:t>
                      </w:r>
                      <w:proofErr w:type="spellStart"/>
                      <w:r>
                        <w:t>to</w:t>
                      </w:r>
                      <w:proofErr w:type="spellEnd"/>
                      <w:r>
                        <w:t xml:space="preserve"> TM </w:t>
                      </w:r>
                      <w:proofErr w:type="spellStart"/>
                      <w:r>
                        <w:t>after</w:t>
                      </w:r>
                      <w:proofErr w:type="spellEnd"/>
                      <w:r>
                        <w:t xml:space="preserve"> ME </w:t>
                      </w:r>
                      <w:proofErr w:type="spellStart"/>
                      <w:r>
                        <w:t>initialization</w:t>
                      </w:r>
                      <w:proofErr w:type="spellEnd"/>
                      <w:r>
                        <w:t xml:space="preserve"> </w:t>
                      </w:r>
                      <w:proofErr w:type="spellStart"/>
                      <w:r>
                        <w:t>completed</w:t>
                      </w:r>
                      <w:proofErr w:type="spellEnd"/>
                      <w:r>
                        <w:t xml:space="preserve">. </w:t>
                      </w:r>
                      <w:proofErr w:type="spellStart"/>
                      <w:r>
                        <w:t>This</w:t>
                      </w:r>
                      <w:proofErr w:type="spellEnd"/>
                      <w:r>
                        <w:t xml:space="preserve"> </w:t>
                      </w:r>
                      <w:proofErr w:type="spellStart"/>
                      <w:r>
                        <w:t>message</w:t>
                      </w:r>
                      <w:proofErr w:type="spellEnd"/>
                      <w:r>
                        <w:t xml:space="preserve"> </w:t>
                      </w:r>
                      <w:proofErr w:type="spellStart"/>
                      <w:r>
                        <w:t>starts</w:t>
                      </w:r>
                      <w:proofErr w:type="spellEnd"/>
                      <w:r>
                        <w:t xml:space="preserve"> </w:t>
                      </w:r>
                      <w:proofErr w:type="spellStart"/>
                      <w:r>
                        <w:t>tracking</w:t>
                      </w:r>
                      <w:proofErr w:type="spellEnd"/>
                      <w:r>
                        <w:t xml:space="preserve"> </w:t>
                      </w:r>
                      <w:proofErr w:type="spellStart"/>
                      <w:r>
                        <w:t>player</w:t>
                      </w:r>
                      <w:proofErr w:type="spellEnd"/>
                      <w:r>
                        <w:t xml:space="preserve"> 1.</w:t>
                      </w:r>
                    </w:p>
                    <w:p w14:paraId="128F51E2" w14:textId="77777777" w:rsidR="00D124BC" w:rsidRDefault="00D124BC" w:rsidP="00F774A8">
                      <w:pPr>
                        <w:rPr>
                          <w:szCs w:val="20"/>
                        </w:rPr>
                      </w:pPr>
                    </w:p>
                    <w:p w14:paraId="1F45197B" w14:textId="77777777" w:rsidR="00D124BC" w:rsidRDefault="00D124BC" w:rsidP="00F774A8">
                      <w:pPr>
                        <w:rPr>
                          <w:szCs w:val="20"/>
                        </w:rPr>
                      </w:pPr>
                      <w:r>
                        <w:rPr>
                          <w:szCs w:val="20"/>
                        </w:rPr>
                        <w:t xml:space="preserve">GUI </w:t>
                      </w:r>
                      <w:proofErr w:type="spellStart"/>
                      <w:r>
                        <w:rPr>
                          <w:szCs w:val="20"/>
                        </w:rPr>
                        <w:t>interaction</w:t>
                      </w:r>
                      <w:proofErr w:type="spellEnd"/>
                      <w:r>
                        <w:rPr>
                          <w:szCs w:val="20"/>
                        </w:rPr>
                        <w:t>:</w:t>
                      </w:r>
                    </w:p>
                    <w:p w14:paraId="38EF3703" w14:textId="77777777" w:rsidR="00D124BC" w:rsidRDefault="00D124BC" w:rsidP="00F774A8">
                      <w:r>
                        <w:rPr>
                          <w:szCs w:val="20"/>
                        </w:rPr>
                        <w:t xml:space="preserve">User </w:t>
                      </w:r>
                      <w:proofErr w:type="spellStart"/>
                      <w:r>
                        <w:rPr>
                          <w:szCs w:val="20"/>
                        </w:rPr>
                        <w:t>selects</w:t>
                      </w:r>
                      <w:proofErr w:type="spellEnd"/>
                      <w:r>
                        <w:rPr>
                          <w:szCs w:val="20"/>
                        </w:rPr>
                        <w:t xml:space="preserve"> “2 </w:t>
                      </w:r>
                      <w:proofErr w:type="spellStart"/>
                      <w:r>
                        <w:rPr>
                          <w:szCs w:val="20"/>
                        </w:rPr>
                        <w:t>players</w:t>
                      </w:r>
                      <w:proofErr w:type="spellEnd"/>
                      <w:r>
                        <w:rPr>
                          <w:szCs w:val="20"/>
                        </w:rPr>
                        <w:t xml:space="preserve">” on </w:t>
                      </w:r>
                      <w:proofErr w:type="spellStart"/>
                      <w:r>
                        <w:rPr>
                          <w:szCs w:val="20"/>
                        </w:rPr>
                        <w:t>tracking</w:t>
                      </w:r>
                      <w:proofErr w:type="spellEnd"/>
                      <w:r>
                        <w:rPr>
                          <w:szCs w:val="20"/>
                        </w:rPr>
                        <w:t xml:space="preserve"> </w:t>
                      </w:r>
                      <w:proofErr w:type="spellStart"/>
                      <w:r>
                        <w:rPr>
                          <w:szCs w:val="20"/>
                        </w:rPr>
                        <w:t>radio</w:t>
                      </w:r>
                      <w:proofErr w:type="spellEnd"/>
                      <w:r>
                        <w:rPr>
                          <w:szCs w:val="20"/>
                        </w:rPr>
                        <w:t xml:space="preserve"> </w:t>
                      </w:r>
                      <w:proofErr w:type="spellStart"/>
                      <w:r>
                        <w:rPr>
                          <w:szCs w:val="20"/>
                        </w:rPr>
                        <w:t>buttons</w:t>
                      </w:r>
                      <w:proofErr w:type="spellEnd"/>
                    </w:p>
                  </w:txbxContent>
                </v:textbox>
                <w10:wrap type="square"/>
              </v:shape>
            </w:pict>
          </mc:Fallback>
        </mc:AlternateContent>
      </w:r>
    </w:p>
    <w:p w14:paraId="2D48C54B" w14:textId="77777777" w:rsidR="00F774A8" w:rsidRPr="00624C44" w:rsidRDefault="00F774A8" w:rsidP="00F774A8">
      <w:pPr>
        <w:rPr>
          <w:lang w:val="en-US"/>
        </w:rPr>
      </w:pPr>
    </w:p>
    <w:p w14:paraId="5BC59188" w14:textId="77777777" w:rsidR="00F774A8" w:rsidRPr="00624C44" w:rsidRDefault="00F774A8" w:rsidP="00F774A8">
      <w:pPr>
        <w:rPr>
          <w:lang w:val="en-US"/>
        </w:rPr>
      </w:pPr>
    </w:p>
    <w:p w14:paraId="456CEC97" w14:textId="77777777" w:rsidR="00F774A8" w:rsidRPr="00624C44" w:rsidRDefault="00F774A8" w:rsidP="00F774A8">
      <w:pPr>
        <w:rPr>
          <w:lang w:val="en-US"/>
        </w:rPr>
      </w:pPr>
    </w:p>
    <w:p w14:paraId="7EBD430E" w14:textId="77777777" w:rsidR="00F774A8" w:rsidRPr="00624C44" w:rsidRDefault="00F774A8" w:rsidP="00F774A8">
      <w:pPr>
        <w:rPr>
          <w:lang w:val="en-US"/>
        </w:rPr>
      </w:pPr>
    </w:p>
    <w:p w14:paraId="3DC266FF" w14:textId="77777777" w:rsidR="00F774A8" w:rsidRPr="00624C44" w:rsidRDefault="00F774A8" w:rsidP="00F774A8">
      <w:pPr>
        <w:rPr>
          <w:lang w:val="en-US"/>
        </w:rPr>
      </w:pPr>
    </w:p>
    <w:p w14:paraId="65F628AA" w14:textId="77777777" w:rsidR="00F774A8" w:rsidRPr="00624C44" w:rsidRDefault="00F774A8" w:rsidP="00F774A8">
      <w:pPr>
        <w:rPr>
          <w:lang w:val="en-US"/>
        </w:rPr>
      </w:pPr>
    </w:p>
    <w:p w14:paraId="2F82EE68" w14:textId="77777777" w:rsidR="00F774A8" w:rsidRPr="00624C44" w:rsidRDefault="00F774A8" w:rsidP="00F774A8">
      <w:pPr>
        <w:rPr>
          <w:lang w:val="en-US"/>
        </w:rPr>
      </w:pPr>
    </w:p>
    <w:p w14:paraId="4D00CDCB" w14:textId="77777777" w:rsidR="00F774A8" w:rsidRPr="00624C44" w:rsidRDefault="00F774A8" w:rsidP="00F774A8">
      <w:pPr>
        <w:rPr>
          <w:lang w:val="en-US"/>
        </w:rPr>
      </w:pPr>
      <w:r w:rsidRPr="00624C44">
        <w:rPr>
          <w:b/>
          <w:noProof/>
          <w:lang w:val="en-GB" w:eastAsia="en-GB"/>
        </w:rPr>
        <mc:AlternateContent>
          <mc:Choice Requires="wps">
            <w:drawing>
              <wp:anchor distT="0" distB="0" distL="114300" distR="114300" simplePos="0" relativeHeight="251717632" behindDoc="0" locked="0" layoutInCell="1" allowOverlap="1" wp14:anchorId="42C076C4" wp14:editId="6C9921E8">
                <wp:simplePos x="0" y="0"/>
                <wp:positionH relativeFrom="column">
                  <wp:posOffset>457200</wp:posOffset>
                </wp:positionH>
                <wp:positionV relativeFrom="paragraph">
                  <wp:posOffset>146685</wp:posOffset>
                </wp:positionV>
                <wp:extent cx="2400300" cy="248285"/>
                <wp:effectExtent l="0" t="0" r="0" b="5715"/>
                <wp:wrapNone/>
                <wp:docPr id="149" name="Text Box 149"/>
                <wp:cNvGraphicFramePr/>
                <a:graphic xmlns:a="http://schemas.openxmlformats.org/drawingml/2006/main">
                  <a:graphicData uri="http://schemas.microsoft.com/office/word/2010/wordprocessingShape">
                    <wps:wsp>
                      <wps:cNvSpPr txBox="1"/>
                      <wps:spPr>
                        <a:xfrm>
                          <a:off x="0" y="0"/>
                          <a:ext cx="2400300" cy="24828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1E31D3" w14:textId="77777777" w:rsidR="00D124BC" w:rsidRPr="009775F6" w:rsidRDefault="00D124BC" w:rsidP="00F774A8">
                            <w:pPr>
                              <w:jc w:val="right"/>
                              <w:rPr>
                                <w:szCs w:val="20"/>
                              </w:rPr>
                            </w:pPr>
                            <w:r>
                              <w:t>/set/</w:t>
                            </w:r>
                            <w:proofErr w:type="spellStart"/>
                            <w:r>
                              <w:t>player</w:t>
                            </w:r>
                            <w:proofErr w:type="spellEnd"/>
                            <w:r>
                              <w:t>/2/</w:t>
                            </w:r>
                            <w:proofErr w:type="spellStart"/>
                            <w:proofErr w:type="gramStart"/>
                            <w:r>
                              <w:t>tracking</w:t>
                            </w:r>
                            <w:proofErr w:type="spellEnd"/>
                            <w:r>
                              <w:t xml:space="preserve"> ,i</w:t>
                            </w:r>
                            <w:proofErr w:type="gramEnd"/>
                            <w:r>
                              <w:t xml:space="preserve"> 1</w:t>
                            </w:r>
                          </w:p>
                          <w:p w14:paraId="3D6A4D49" w14:textId="77777777" w:rsidR="00D124BC" w:rsidRPr="009775F6" w:rsidRDefault="00D124BC" w:rsidP="00F774A8">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2C076C4" id="Text Box 149" o:spid="_x0000_s1116" type="#_x0000_t202" style="position:absolute;margin-left:36pt;margin-top:11.55pt;width:189pt;height:19.5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" filled="f" stroked="f">
                <v:textbox>
                  <w:txbxContent>
                    <w:p w14:paraId="4C1E31D3" w14:textId="77777777" w:rsidR="00D124BC" w:rsidRPr="009775F6" w:rsidRDefault="00D124BC" w:rsidP="00F774A8">
                      <w:pPr>
                        <w:jc w:val="right"/>
                        <w:rPr>
                          <w:szCs w:val="20"/>
                        </w:rPr>
                      </w:pPr>
                      <w:r>
                        <w:t>/set/</w:t>
                      </w:r>
                      <w:proofErr w:type="spellStart"/>
                      <w:r>
                        <w:t>player</w:t>
                      </w:r>
                      <w:proofErr w:type="spellEnd"/>
                      <w:r>
                        <w:t>/2/</w:t>
                      </w:r>
                      <w:proofErr w:type="spellStart"/>
                      <w:proofErr w:type="gramStart"/>
                      <w:r>
                        <w:t>tracking</w:t>
                      </w:r>
                      <w:proofErr w:type="spellEnd"/>
                      <w:r>
                        <w:t xml:space="preserve"> ,i</w:t>
                      </w:r>
                      <w:proofErr w:type="gramEnd"/>
                      <w:r>
                        <w:t xml:space="preserve"> 1</w:t>
                      </w:r>
                    </w:p>
                    <w:p w14:paraId="3D6A4D49" w14:textId="77777777" w:rsidR="00D124BC" w:rsidRPr="009775F6" w:rsidRDefault="00D124BC" w:rsidP="00F774A8">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716608" behindDoc="0" locked="0" layoutInCell="1" allowOverlap="1" wp14:anchorId="49B69FEA" wp14:editId="7E21BDBA">
                <wp:simplePos x="0" y="0"/>
                <wp:positionH relativeFrom="column">
                  <wp:posOffset>342900</wp:posOffset>
                </wp:positionH>
                <wp:positionV relativeFrom="paragraph">
                  <wp:posOffset>413385</wp:posOffset>
                </wp:positionV>
                <wp:extent cx="2514600" cy="0"/>
                <wp:effectExtent l="76200" t="101600" r="0" b="177800"/>
                <wp:wrapTopAndBottom/>
                <wp:docPr id="148" name="Straight Arrow Connector 148"/>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48" o:spid="_x0000_s1026" type="#_x0000_t32" style="position:absolute;margin-left:27pt;margin-top:32.55pt;width:198pt;height:0;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" strokecolor="#4f81bd [3204]" strokeweight="2pt">
                <v:stroke endarrow="open"/>
                <v:shadow on="t" opacity="24903f" mv:blur="40000f" origin=",.5" offset="0,20000emu"/>
                <w10:wrap type="topAndBottom"/>
              </v:shape>
            </w:pict>
          </mc:Fallback>
        </mc:AlternateContent>
      </w:r>
    </w:p>
    <w:p w14:paraId="32E3BF8F" w14:textId="77777777" w:rsidR="00F774A8" w:rsidRPr="00624C44" w:rsidRDefault="00F774A8" w:rsidP="00F774A8">
      <w:pPr>
        <w:rPr>
          <w:lang w:val="en-US"/>
        </w:rPr>
      </w:pPr>
      <w:r w:rsidRPr="00624C44">
        <w:rPr>
          <w:b/>
          <w:noProof/>
          <w:lang w:val="en-GB" w:eastAsia="en-GB"/>
        </w:rPr>
        <mc:AlternateContent>
          <mc:Choice Requires="wps">
            <w:drawing>
              <wp:anchor distT="0" distB="0" distL="114300" distR="114300" simplePos="0" relativeHeight="251718656" behindDoc="0" locked="0" layoutInCell="1" allowOverlap="1" wp14:anchorId="6F789416" wp14:editId="7FD5F238">
                <wp:simplePos x="0" y="0"/>
                <wp:positionH relativeFrom="column">
                  <wp:posOffset>342900</wp:posOffset>
                </wp:positionH>
                <wp:positionV relativeFrom="paragraph">
                  <wp:posOffset>281728</wp:posOffset>
                </wp:positionV>
                <wp:extent cx="2057400" cy="1828800"/>
                <wp:effectExtent l="0" t="0" r="0" b="0"/>
                <wp:wrapNone/>
                <wp:docPr id="150" name="Text Box 150"/>
                <wp:cNvGraphicFramePr/>
                <a:graphic xmlns:a="http://schemas.openxmlformats.org/drawingml/2006/main">
                  <a:graphicData uri="http://schemas.microsoft.com/office/word/2010/wordprocessingShape">
                    <wps:wsp>
                      <wps:cNvSpPr txBox="1"/>
                      <wps:spPr>
                        <a:xfrm>
                          <a:off x="0" y="0"/>
                          <a:ext cx="20574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23B6FF" w14:textId="77777777" w:rsidR="00D124BC" w:rsidRDefault="00D124BC" w:rsidP="00D74A10">
                            <w:pPr>
                              <w:pStyle w:val="ListParagraph"/>
                              <w:rPr>
                                <w:lang w:val="en-US"/>
                              </w:rPr>
                            </w:pPr>
                            <w:r>
                              <w:rPr>
                                <w:lang w:val="en-US"/>
                              </w:rPr>
                              <w:t>TM starts sending tracking messages for the second blob…</w:t>
                            </w:r>
                          </w:p>
                          <w:p w14:paraId="1F30276F" w14:textId="77777777" w:rsidR="00D124BC" w:rsidRDefault="00D124BC" w:rsidP="00D74A10">
                            <w:pPr>
                              <w:pStyle w:val="ListParagraph"/>
                              <w:rPr>
                                <w:lang w:val="en-US"/>
                              </w:rPr>
                            </w:pPr>
                          </w:p>
                          <w:p w14:paraId="15659C27" w14:textId="77777777" w:rsidR="00D124BC" w:rsidRDefault="00D124BC" w:rsidP="00D74A10">
                            <w:pPr>
                              <w:pStyle w:val="ListParagraph"/>
                              <w:rPr>
                                <w:lang w:val="en-US"/>
                              </w:rPr>
                            </w:pPr>
                            <w:r>
                              <w:rPr>
                                <w:lang w:val="en-US"/>
                              </w:rPr>
                              <w:t>General info:</w:t>
                            </w:r>
                          </w:p>
                          <w:p w14:paraId="76243AF0" w14:textId="323839AA" w:rsidR="00D124BC" w:rsidRDefault="00D124BC" w:rsidP="00D74A10">
                            <w:pPr>
                              <w:pStyle w:val="ListParagraph"/>
                              <w:rPr>
                                <w:lang w:val="en-US"/>
                              </w:rPr>
                            </w:pPr>
                            <w:r w:rsidRPr="00355CE3">
                              <w:rPr>
                                <w:lang w:val="en-US"/>
                              </w:rPr>
                              <w:t xml:space="preserve">TM </w:t>
                            </w:r>
                            <w:r>
                              <w:rPr>
                                <w:lang w:val="en-US"/>
                              </w:rPr>
                              <w:t>is made</w:t>
                            </w:r>
                            <w:r w:rsidRPr="00355CE3">
                              <w:rPr>
                                <w:lang w:val="en-US"/>
                              </w:rPr>
                              <w:t xml:space="preserve"> ready to track and send movement messages for player or </w:t>
                            </w:r>
                            <w:proofErr w:type="gramStart"/>
                            <w:r w:rsidRPr="00355CE3">
                              <w:rPr>
                                <w:lang w:val="en-US"/>
                              </w:rPr>
                              <w:t>zone  [</w:t>
                            </w:r>
                            <w:proofErr w:type="gramEnd"/>
                            <w:r w:rsidRPr="00355CE3">
                              <w:rPr>
                                <w:lang w:val="en-US"/>
                              </w:rPr>
                              <w:t xml:space="preserve">id] </w:t>
                            </w:r>
                          </w:p>
                          <w:p w14:paraId="66F600EC" w14:textId="77777777" w:rsidR="00D124BC"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 </w:t>
                            </w:r>
                          </w:p>
                          <w:p w14:paraId="068E41C4" w14:textId="77777777" w:rsidR="00D124BC" w:rsidRPr="00355CE3" w:rsidRDefault="00D124BC" w:rsidP="00D74A10">
                            <w:pPr>
                              <w:pStyle w:val="ListParagraph"/>
                              <w:rPr>
                                <w:lang w:val="en-US"/>
                              </w:rPr>
                            </w:pPr>
                            <w:r w:rsidRPr="00355CE3">
                              <w:rPr>
                                <w:lang w:val="en-US"/>
                              </w:rPr>
                              <w:t xml:space="preserve">Argument </w:t>
                            </w:r>
                          </w:p>
                          <w:p w14:paraId="1A7DC27D"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659AF76C"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0512C50D" w14:textId="77777777" w:rsidR="00D124BC" w:rsidRPr="00355CE3" w:rsidRDefault="00D124BC" w:rsidP="00D74A10">
                            <w:pPr>
                              <w:pStyle w:val="ListParagraph"/>
                              <w:rPr>
                                <w:lang w:val="en-US"/>
                              </w:rPr>
                            </w:pPr>
                          </w:p>
                          <w:p w14:paraId="3C1E3CE5" w14:textId="77777777" w:rsidR="00D124BC" w:rsidRPr="00355CE3" w:rsidRDefault="00D124BC" w:rsidP="00D74A10">
                            <w:pPr>
                              <w:pStyle w:val="ListParagraph"/>
                              <w:rPr>
                                <w:lang w:val="en-US"/>
                              </w:rPr>
                            </w:pPr>
                          </w:p>
                          <w:p w14:paraId="6F12E75E"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89416" id="Text Box 150" o:spid="_x0000_s1117" type="#_x0000_t202" style="position:absolute;margin-left:27pt;margin-top:22.2pt;width:162pt;height:2in;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" filled="f" stroked="f">
                <v:textbox>
                  <w:txbxContent>
                    <w:p w14:paraId="3223B6FF" w14:textId="77777777" w:rsidR="00D124BC" w:rsidRDefault="00D124BC" w:rsidP="00D74A10">
                      <w:pPr>
                        <w:pStyle w:val="ListParagraph"/>
                        <w:rPr>
                          <w:lang w:val="en-US"/>
                        </w:rPr>
                      </w:pPr>
                      <w:r>
                        <w:rPr>
                          <w:lang w:val="en-US"/>
                        </w:rPr>
                        <w:t>TM starts sending tracking messages for the second blob…</w:t>
                      </w:r>
                    </w:p>
                    <w:p w14:paraId="1F30276F" w14:textId="77777777" w:rsidR="00D124BC" w:rsidRDefault="00D124BC" w:rsidP="00D74A10">
                      <w:pPr>
                        <w:pStyle w:val="ListParagraph"/>
                        <w:rPr>
                          <w:lang w:val="en-US"/>
                        </w:rPr>
                      </w:pPr>
                    </w:p>
                    <w:p w14:paraId="15659C27" w14:textId="77777777" w:rsidR="00D124BC" w:rsidRDefault="00D124BC" w:rsidP="00D74A10">
                      <w:pPr>
                        <w:pStyle w:val="ListParagraph"/>
                        <w:rPr>
                          <w:lang w:val="en-US"/>
                        </w:rPr>
                      </w:pPr>
                      <w:r>
                        <w:rPr>
                          <w:lang w:val="en-US"/>
                        </w:rPr>
                        <w:t>General info:</w:t>
                      </w:r>
                    </w:p>
                    <w:p w14:paraId="76243AF0" w14:textId="323839AA" w:rsidR="00D124BC" w:rsidRDefault="00D124BC" w:rsidP="00D74A10">
                      <w:pPr>
                        <w:pStyle w:val="ListParagraph"/>
                        <w:rPr>
                          <w:lang w:val="en-US"/>
                        </w:rPr>
                      </w:pPr>
                      <w:r w:rsidRPr="00355CE3">
                        <w:rPr>
                          <w:lang w:val="en-US"/>
                        </w:rPr>
                        <w:t xml:space="preserve">TM </w:t>
                      </w:r>
                      <w:r>
                        <w:rPr>
                          <w:lang w:val="en-US"/>
                        </w:rPr>
                        <w:t>is made</w:t>
                      </w:r>
                      <w:r w:rsidRPr="00355CE3">
                        <w:rPr>
                          <w:lang w:val="en-US"/>
                        </w:rPr>
                        <w:t xml:space="preserve"> ready to track and send movement messages for player or </w:t>
                      </w:r>
                      <w:proofErr w:type="gramStart"/>
                      <w:r w:rsidRPr="00355CE3">
                        <w:rPr>
                          <w:lang w:val="en-US"/>
                        </w:rPr>
                        <w:t>zone  [</w:t>
                      </w:r>
                      <w:proofErr w:type="gramEnd"/>
                      <w:r w:rsidRPr="00355CE3">
                        <w:rPr>
                          <w:lang w:val="en-US"/>
                        </w:rPr>
                        <w:t xml:space="preserve">id] </w:t>
                      </w:r>
                    </w:p>
                    <w:p w14:paraId="66F600EC" w14:textId="77777777" w:rsidR="00D124BC"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 </w:t>
                      </w:r>
                    </w:p>
                    <w:p w14:paraId="068E41C4" w14:textId="77777777" w:rsidR="00D124BC" w:rsidRPr="00355CE3" w:rsidRDefault="00D124BC" w:rsidP="00D74A10">
                      <w:pPr>
                        <w:pStyle w:val="ListParagraph"/>
                        <w:rPr>
                          <w:lang w:val="en-US"/>
                        </w:rPr>
                      </w:pPr>
                      <w:r w:rsidRPr="00355CE3">
                        <w:rPr>
                          <w:lang w:val="en-US"/>
                        </w:rPr>
                        <w:t xml:space="preserve">Argument </w:t>
                      </w:r>
                    </w:p>
                    <w:p w14:paraId="1A7DC27D"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659AF76C"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0512C50D" w14:textId="77777777" w:rsidR="00D124BC" w:rsidRPr="00355CE3" w:rsidRDefault="00D124BC" w:rsidP="00D74A10">
                      <w:pPr>
                        <w:pStyle w:val="ListParagraph"/>
                        <w:rPr>
                          <w:lang w:val="en-US"/>
                        </w:rPr>
                      </w:pPr>
                    </w:p>
                    <w:p w14:paraId="3C1E3CE5" w14:textId="77777777" w:rsidR="00D124BC" w:rsidRPr="00355CE3" w:rsidRDefault="00D124BC" w:rsidP="00D74A10">
                      <w:pPr>
                        <w:pStyle w:val="ListParagraph"/>
                        <w:rPr>
                          <w:lang w:val="en-US"/>
                        </w:rPr>
                      </w:pPr>
                    </w:p>
                    <w:p w14:paraId="6F12E75E" w14:textId="77777777" w:rsidR="00D124BC" w:rsidRPr="00355CE3" w:rsidRDefault="00D124BC" w:rsidP="00D74A10">
                      <w:pPr>
                        <w:pStyle w:val="ListParagraph"/>
                        <w:rPr>
                          <w:lang w:val="en-US"/>
                        </w:rPr>
                      </w:pPr>
                    </w:p>
                  </w:txbxContent>
                </v:textbox>
              </v:shape>
            </w:pict>
          </mc:Fallback>
        </mc:AlternateContent>
      </w:r>
    </w:p>
    <w:p w14:paraId="6638B07B" w14:textId="77777777" w:rsidR="00F774A8" w:rsidRPr="00624C44" w:rsidRDefault="00F774A8" w:rsidP="00F774A8">
      <w:pPr>
        <w:rPr>
          <w:lang w:val="en-US"/>
        </w:rPr>
      </w:pPr>
    </w:p>
    <w:p w14:paraId="27D74F3A" w14:textId="77777777" w:rsidR="00F774A8" w:rsidRPr="00624C44" w:rsidRDefault="00F774A8" w:rsidP="00F774A8">
      <w:pPr>
        <w:rPr>
          <w:lang w:val="en-US"/>
        </w:rPr>
      </w:pPr>
    </w:p>
    <w:p w14:paraId="0A07372B" w14:textId="77777777" w:rsidR="00F774A8" w:rsidRPr="00624C44" w:rsidRDefault="00F774A8" w:rsidP="00F774A8">
      <w:pPr>
        <w:rPr>
          <w:lang w:val="en-US"/>
        </w:rPr>
      </w:pPr>
    </w:p>
    <w:p w14:paraId="51DC30F4" w14:textId="77777777" w:rsidR="00F774A8" w:rsidRPr="00624C44" w:rsidRDefault="00F774A8" w:rsidP="00F774A8">
      <w:pPr>
        <w:rPr>
          <w:lang w:val="en-US"/>
        </w:rPr>
      </w:pPr>
    </w:p>
    <w:p w14:paraId="074EF3A9" w14:textId="77777777" w:rsidR="00F774A8" w:rsidRPr="00624C44" w:rsidRDefault="00F774A8" w:rsidP="00F774A8">
      <w:pPr>
        <w:rPr>
          <w:lang w:val="en-US"/>
        </w:rPr>
      </w:pPr>
    </w:p>
    <w:p w14:paraId="7AE646E6" w14:textId="77777777" w:rsidR="00F774A8" w:rsidRPr="00624C44" w:rsidRDefault="00F774A8" w:rsidP="00F774A8">
      <w:pPr>
        <w:rPr>
          <w:lang w:val="en-US"/>
        </w:rPr>
      </w:pPr>
    </w:p>
    <w:p w14:paraId="6F3AE1B5" w14:textId="77777777" w:rsidR="00F774A8" w:rsidRPr="00624C44" w:rsidRDefault="00F774A8" w:rsidP="00F774A8">
      <w:pPr>
        <w:rPr>
          <w:lang w:val="en-US"/>
        </w:rPr>
      </w:pPr>
    </w:p>
    <w:p w14:paraId="40F1DC35" w14:textId="77777777" w:rsidR="00F774A8" w:rsidRPr="00624C44" w:rsidRDefault="00F774A8" w:rsidP="00F774A8">
      <w:pPr>
        <w:rPr>
          <w:lang w:val="en-US"/>
        </w:rPr>
      </w:pPr>
    </w:p>
    <w:p w14:paraId="1999B60C" w14:textId="77777777" w:rsidR="00F774A8" w:rsidRPr="00624C44" w:rsidRDefault="00F774A8" w:rsidP="00F774A8">
      <w:pPr>
        <w:rPr>
          <w:lang w:val="en-US"/>
        </w:rPr>
      </w:pPr>
    </w:p>
    <w:p w14:paraId="38E9A734" w14:textId="77777777" w:rsidR="00F774A8" w:rsidRPr="00624C44" w:rsidRDefault="00F774A8" w:rsidP="00F774A8">
      <w:pPr>
        <w:rPr>
          <w:lang w:val="en-US"/>
        </w:rPr>
      </w:pPr>
    </w:p>
    <w:p w14:paraId="76C03C3F" w14:textId="77777777" w:rsidR="00F774A8" w:rsidRPr="00624C44" w:rsidRDefault="00F774A8" w:rsidP="00F774A8">
      <w:pPr>
        <w:rPr>
          <w:lang w:val="en-US"/>
        </w:rPr>
      </w:pPr>
    </w:p>
    <w:p w14:paraId="5339222E" w14:textId="77777777" w:rsidR="00D74A10" w:rsidRPr="00624C44" w:rsidRDefault="00D74A10" w:rsidP="00D74A10">
      <w:pPr>
        <w:rPr>
          <w:lang w:val="en-US"/>
        </w:rPr>
      </w:pPr>
      <w:r w:rsidRPr="00624C44">
        <w:rPr>
          <w:b/>
          <w:noProof/>
          <w:lang w:val="en-GB" w:eastAsia="en-GB"/>
        </w:rPr>
        <w:lastRenderedPageBreak/>
        <mc:AlternateContent>
          <mc:Choice Requires="wps">
            <w:drawing>
              <wp:anchor distT="0" distB="0" distL="114300" distR="114300" simplePos="0" relativeHeight="251960320" behindDoc="0" locked="0" layoutInCell="1" allowOverlap="1" wp14:anchorId="51E12417" wp14:editId="453256FA">
                <wp:simplePos x="0" y="0"/>
                <wp:positionH relativeFrom="column">
                  <wp:posOffset>571500</wp:posOffset>
                </wp:positionH>
                <wp:positionV relativeFrom="paragraph">
                  <wp:posOffset>2628900</wp:posOffset>
                </wp:positionV>
                <wp:extent cx="2286000" cy="228600"/>
                <wp:effectExtent l="0" t="0" r="0" b="0"/>
                <wp:wrapNone/>
                <wp:docPr id="391" name="Text Box 391"/>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8533DF" w14:textId="77777777" w:rsidR="00D124BC" w:rsidRPr="009775F6" w:rsidRDefault="00D124BC" w:rsidP="00D74A10">
                            <w:pPr>
                              <w:jc w:val="right"/>
                              <w:rPr>
                                <w:szCs w:val="20"/>
                              </w:rPr>
                            </w:pPr>
                            <w:r w:rsidRPr="00E91C9D">
                              <w:t>/set/</w:t>
                            </w:r>
                            <w:proofErr w:type="spellStart"/>
                            <w:r>
                              <w:t>zone</w:t>
                            </w:r>
                            <w:proofErr w:type="spellEnd"/>
                            <w:r>
                              <w:t>/1/</w:t>
                            </w:r>
                            <w:proofErr w:type="spellStart"/>
                            <w:proofErr w:type="gramStart"/>
                            <w:r>
                              <w:t>blob</w:t>
                            </w:r>
                            <w:proofErr w:type="spellEnd"/>
                            <w:r>
                              <w:t xml:space="preserve"> ,</w:t>
                            </w:r>
                            <w:proofErr w:type="spellStart"/>
                            <w:r>
                              <w:t>iiii</w:t>
                            </w:r>
                            <w:proofErr w:type="spellEnd"/>
                            <w:proofErr w:type="gramEnd"/>
                            <w:r>
                              <w:t xml:space="preserve"> x1 y1 x2 y2 </w:t>
                            </w:r>
                          </w:p>
                          <w:p w14:paraId="3623D55E"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1E12417" id="Text Box 391" o:spid="_x0000_s1118" type="#_x0000_t202" style="position:absolute;margin-left:45pt;margin-top:207pt;width:180pt;height:18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" filled="f" stroked="f">
                <v:textbox>
                  <w:txbxContent>
                    <w:p w14:paraId="698533DF" w14:textId="77777777" w:rsidR="00D124BC" w:rsidRPr="009775F6" w:rsidRDefault="00D124BC" w:rsidP="00D74A10">
                      <w:pPr>
                        <w:jc w:val="right"/>
                        <w:rPr>
                          <w:szCs w:val="20"/>
                        </w:rPr>
                      </w:pPr>
                      <w:r w:rsidRPr="00E91C9D">
                        <w:t>/set/</w:t>
                      </w:r>
                      <w:proofErr w:type="spellStart"/>
                      <w:r>
                        <w:t>zone</w:t>
                      </w:r>
                      <w:proofErr w:type="spellEnd"/>
                      <w:r>
                        <w:t>/1/</w:t>
                      </w:r>
                      <w:proofErr w:type="spellStart"/>
                      <w:proofErr w:type="gramStart"/>
                      <w:r>
                        <w:t>blob</w:t>
                      </w:r>
                      <w:proofErr w:type="spellEnd"/>
                      <w:r>
                        <w:t xml:space="preserve"> ,</w:t>
                      </w:r>
                      <w:proofErr w:type="spellStart"/>
                      <w:r>
                        <w:t>iiii</w:t>
                      </w:r>
                      <w:proofErr w:type="spellEnd"/>
                      <w:proofErr w:type="gramEnd"/>
                      <w:r>
                        <w:t xml:space="preserve"> x1 y1 x2 y2 </w:t>
                      </w:r>
                    </w:p>
                    <w:p w14:paraId="3623D55E" w14:textId="77777777" w:rsidR="00D124BC" w:rsidRPr="009775F6" w:rsidRDefault="00D124BC" w:rsidP="00D74A10">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959296" behindDoc="0" locked="0" layoutInCell="1" allowOverlap="1" wp14:anchorId="373F9FBE" wp14:editId="1EE01D95">
                <wp:simplePos x="0" y="0"/>
                <wp:positionH relativeFrom="column">
                  <wp:posOffset>342900</wp:posOffset>
                </wp:positionH>
                <wp:positionV relativeFrom="paragraph">
                  <wp:posOffset>2908300</wp:posOffset>
                </wp:positionV>
                <wp:extent cx="2514600" cy="0"/>
                <wp:effectExtent l="76200" t="101600" r="0" b="177800"/>
                <wp:wrapTopAndBottom/>
                <wp:docPr id="390" name="Straight Arrow Connector 390"/>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390" o:spid="_x0000_s1026" type="#_x0000_t32" style="position:absolute;margin-left:27pt;margin-top:229pt;width:198pt;height:0;flip:x;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958272" behindDoc="0" locked="0" layoutInCell="1" allowOverlap="1" wp14:anchorId="16DBA3A4" wp14:editId="03217B23">
                <wp:simplePos x="0" y="0"/>
                <wp:positionH relativeFrom="column">
                  <wp:posOffset>571500</wp:posOffset>
                </wp:positionH>
                <wp:positionV relativeFrom="paragraph">
                  <wp:posOffset>1943100</wp:posOffset>
                </wp:positionV>
                <wp:extent cx="2286000" cy="228600"/>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BD4B72" w14:textId="77777777" w:rsidR="00D124BC" w:rsidRPr="009775F6" w:rsidRDefault="00D124BC" w:rsidP="00D74A10">
                            <w:pPr>
                              <w:jc w:val="right"/>
                              <w:rPr>
                                <w:szCs w:val="20"/>
                              </w:rPr>
                            </w:pPr>
                            <w:r w:rsidRPr="00E91C9D">
                              <w:t>/set/</w:t>
                            </w:r>
                            <w:proofErr w:type="spellStart"/>
                            <w:r>
                              <w:t>zone</w:t>
                            </w:r>
                            <w:proofErr w:type="spellEnd"/>
                            <w:r>
                              <w:t>/0/</w:t>
                            </w:r>
                            <w:proofErr w:type="spellStart"/>
                            <w:proofErr w:type="gramStart"/>
                            <w:r>
                              <w:t>blob</w:t>
                            </w:r>
                            <w:proofErr w:type="spellEnd"/>
                            <w:r>
                              <w:t xml:space="preserve"> ,</w:t>
                            </w:r>
                            <w:proofErr w:type="spellStart"/>
                            <w:r>
                              <w:t>iiii</w:t>
                            </w:r>
                            <w:proofErr w:type="spellEnd"/>
                            <w:proofErr w:type="gramEnd"/>
                            <w:r>
                              <w:t xml:space="preserve"> x1 y1 x2 y2 </w:t>
                            </w:r>
                          </w:p>
                          <w:p w14:paraId="54041527"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6DBA3A4" id="Text Box 389" o:spid="_x0000_s1119" type="#_x0000_t202" style="position:absolute;margin-left:45pt;margin-top:153pt;width:180pt;height:18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" filled="f" stroked="f">
                <v:textbox>
                  <w:txbxContent>
                    <w:p w14:paraId="17BD4B72" w14:textId="77777777" w:rsidR="00D124BC" w:rsidRPr="009775F6" w:rsidRDefault="00D124BC" w:rsidP="00D74A10">
                      <w:pPr>
                        <w:jc w:val="right"/>
                        <w:rPr>
                          <w:szCs w:val="20"/>
                        </w:rPr>
                      </w:pPr>
                      <w:r w:rsidRPr="00E91C9D">
                        <w:t>/set/</w:t>
                      </w:r>
                      <w:proofErr w:type="spellStart"/>
                      <w:r>
                        <w:t>zone</w:t>
                      </w:r>
                      <w:proofErr w:type="spellEnd"/>
                      <w:r>
                        <w:t>/0/</w:t>
                      </w:r>
                      <w:proofErr w:type="spellStart"/>
                      <w:proofErr w:type="gramStart"/>
                      <w:r>
                        <w:t>blob</w:t>
                      </w:r>
                      <w:proofErr w:type="spellEnd"/>
                      <w:r>
                        <w:t xml:space="preserve"> ,</w:t>
                      </w:r>
                      <w:proofErr w:type="spellStart"/>
                      <w:r>
                        <w:t>iiii</w:t>
                      </w:r>
                      <w:proofErr w:type="spellEnd"/>
                      <w:proofErr w:type="gramEnd"/>
                      <w:r>
                        <w:t xml:space="preserve"> x1 y1 x2 y2 </w:t>
                      </w:r>
                    </w:p>
                    <w:p w14:paraId="54041527" w14:textId="77777777" w:rsidR="00D124BC" w:rsidRPr="009775F6" w:rsidRDefault="00D124BC" w:rsidP="00D74A10">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957248" behindDoc="0" locked="0" layoutInCell="1" allowOverlap="1" wp14:anchorId="367D95CD" wp14:editId="0AE8BA23">
                <wp:simplePos x="0" y="0"/>
                <wp:positionH relativeFrom="column">
                  <wp:posOffset>342900</wp:posOffset>
                </wp:positionH>
                <wp:positionV relativeFrom="paragraph">
                  <wp:posOffset>2222500</wp:posOffset>
                </wp:positionV>
                <wp:extent cx="2514600" cy="0"/>
                <wp:effectExtent l="76200" t="101600" r="0" b="177800"/>
                <wp:wrapTopAndBottom/>
                <wp:docPr id="388" name="Straight Arrow Connector 388"/>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388" o:spid="_x0000_s1026" type="#_x0000_t32" style="position:absolute;margin-left:27pt;margin-top:175pt;width:198pt;height:0;flip:x;z-index:2519572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933696" behindDoc="0" locked="0" layoutInCell="1" allowOverlap="1" wp14:anchorId="1D3980F9" wp14:editId="42158309">
                <wp:simplePos x="0" y="0"/>
                <wp:positionH relativeFrom="column">
                  <wp:posOffset>342900</wp:posOffset>
                </wp:positionH>
                <wp:positionV relativeFrom="paragraph">
                  <wp:posOffset>3441700</wp:posOffset>
                </wp:positionV>
                <wp:extent cx="2514600" cy="0"/>
                <wp:effectExtent l="76200" t="101600" r="0" b="177800"/>
                <wp:wrapTopAndBottom/>
                <wp:docPr id="168" name="Straight Arrow Connector 168"/>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68" o:spid="_x0000_s1026" type="#_x0000_t32" style="position:absolute;margin-left:27pt;margin-top:271pt;width:198pt;height:0;flip:x;z-index:251933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934720" behindDoc="0" locked="0" layoutInCell="1" allowOverlap="1" wp14:anchorId="4E50BB0C" wp14:editId="0A249FD8">
                <wp:simplePos x="0" y="0"/>
                <wp:positionH relativeFrom="column">
                  <wp:posOffset>571500</wp:posOffset>
                </wp:positionH>
                <wp:positionV relativeFrom="paragraph">
                  <wp:posOffset>3162300</wp:posOffset>
                </wp:positionV>
                <wp:extent cx="2286000" cy="228600"/>
                <wp:effectExtent l="0" t="0" r="0" b="0"/>
                <wp:wrapNone/>
                <wp:docPr id="169" name="Text Box 169"/>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AC509C" w14:textId="77777777" w:rsidR="00D124BC" w:rsidRPr="009775F6" w:rsidRDefault="00D124BC" w:rsidP="00D74A10">
                            <w:pPr>
                              <w:jc w:val="right"/>
                              <w:rPr>
                                <w:szCs w:val="20"/>
                              </w:rPr>
                            </w:pPr>
                            <w:r w:rsidRPr="00E91C9D">
                              <w:t>/set/</w:t>
                            </w:r>
                            <w:proofErr w:type="spellStart"/>
                            <w:r>
                              <w:t>zone</w:t>
                            </w:r>
                            <w:proofErr w:type="spellEnd"/>
                            <w:r>
                              <w:t>/</w:t>
                            </w:r>
                            <w:proofErr w:type="spellStart"/>
                            <w:proofErr w:type="gramStart"/>
                            <w:r>
                              <w:t>tracking</w:t>
                            </w:r>
                            <w:proofErr w:type="spellEnd"/>
                            <w:r>
                              <w:t xml:space="preserve"> ,i</w:t>
                            </w:r>
                            <w:proofErr w:type="gramEnd"/>
                            <w:r>
                              <w:t xml:space="preserve"> 1</w:t>
                            </w:r>
                          </w:p>
                          <w:p w14:paraId="5C9D4989"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50BB0C" id="Text Box 169" o:spid="_x0000_s1120" type="#_x0000_t202" style="position:absolute;margin-left:45pt;margin-top:249pt;width:180pt;height:18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" filled="f" stroked="f">
                <v:textbox>
                  <w:txbxContent>
                    <w:p w14:paraId="3BAC509C" w14:textId="77777777" w:rsidR="00D124BC" w:rsidRPr="009775F6" w:rsidRDefault="00D124BC" w:rsidP="00D74A10">
                      <w:pPr>
                        <w:jc w:val="right"/>
                        <w:rPr>
                          <w:szCs w:val="20"/>
                        </w:rPr>
                      </w:pPr>
                      <w:r w:rsidRPr="00E91C9D">
                        <w:t>/set/</w:t>
                      </w:r>
                      <w:proofErr w:type="spellStart"/>
                      <w:r>
                        <w:t>zone</w:t>
                      </w:r>
                      <w:proofErr w:type="spellEnd"/>
                      <w:r>
                        <w:t>/</w:t>
                      </w:r>
                      <w:proofErr w:type="spellStart"/>
                      <w:proofErr w:type="gramStart"/>
                      <w:r>
                        <w:t>tracking</w:t>
                      </w:r>
                      <w:proofErr w:type="spellEnd"/>
                      <w:r>
                        <w:t xml:space="preserve"> ,i</w:t>
                      </w:r>
                      <w:proofErr w:type="gramEnd"/>
                      <w:r>
                        <w:t xml:space="preserve"> 1</w:t>
                      </w:r>
                    </w:p>
                    <w:p w14:paraId="5C9D4989" w14:textId="77777777" w:rsidR="00D124BC" w:rsidRPr="009775F6" w:rsidRDefault="00D124BC" w:rsidP="00D74A10">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938816" behindDoc="0" locked="0" layoutInCell="1" allowOverlap="1" wp14:anchorId="3A14C4D6" wp14:editId="49D01564">
                <wp:simplePos x="0" y="0"/>
                <wp:positionH relativeFrom="column">
                  <wp:posOffset>342900</wp:posOffset>
                </wp:positionH>
                <wp:positionV relativeFrom="paragraph">
                  <wp:posOffset>3543300</wp:posOffset>
                </wp:positionV>
                <wp:extent cx="2057400" cy="342900"/>
                <wp:effectExtent l="0" t="0" r="0" b="12700"/>
                <wp:wrapNone/>
                <wp:docPr id="173" name="Text Box 173"/>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1AF6F2" w14:textId="77777777" w:rsidR="00D124BC" w:rsidRDefault="00D124BC" w:rsidP="00D74A10">
                            <w:pPr>
                              <w:pStyle w:val="ListParagraph"/>
                              <w:rPr>
                                <w:lang w:val="en-US"/>
                              </w:rPr>
                            </w:pPr>
                            <w:r w:rsidRPr="00355CE3">
                              <w:rPr>
                                <w:lang w:val="en-US"/>
                              </w:rPr>
                              <w:t xml:space="preserve">TM </w:t>
                            </w:r>
                            <w:r>
                              <w:rPr>
                                <w:lang w:val="en-US"/>
                              </w:rPr>
                              <w:t xml:space="preserve">starts tracking BOTH zones (no [id] means </w:t>
                            </w:r>
                            <w:proofErr w:type="gramStart"/>
                            <w:r>
                              <w:rPr>
                                <w:lang w:val="en-US"/>
                              </w:rPr>
                              <w:t>both)</w:t>
                            </w:r>
                            <w:r w:rsidRPr="00355CE3">
                              <w:rPr>
                                <w:lang w:val="en-US"/>
                              </w:rPr>
                              <w:t xml:space="preserve"> </w:t>
                            </w:r>
                            <w:r>
                              <w:rPr>
                                <w:lang w:val="en-US"/>
                              </w:rPr>
                              <w:t xml:space="preserve"> blob</w:t>
                            </w:r>
                            <w:proofErr w:type="gramEnd"/>
                            <w:r>
                              <w:rPr>
                                <w:lang w:val="en-US"/>
                              </w:rPr>
                              <w:t xml:space="preserve"> colors &gt; active</w:t>
                            </w:r>
                          </w:p>
                          <w:p w14:paraId="3A806427" w14:textId="77777777" w:rsidR="00D124BC" w:rsidRDefault="00D124BC" w:rsidP="00D74A10">
                            <w:pPr>
                              <w:pStyle w:val="ListParagraph"/>
                              <w:rPr>
                                <w:lang w:val="en-US"/>
                              </w:rPr>
                            </w:pPr>
                          </w:p>
                          <w:p w14:paraId="6A8EF585"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096DE8DB" w14:textId="77777777" w:rsidR="00D124BC" w:rsidRDefault="00D124BC" w:rsidP="00D74A10">
                            <w:pPr>
                              <w:pStyle w:val="ListParagraph"/>
                              <w:rPr>
                                <w:lang w:val="en-US"/>
                              </w:rPr>
                            </w:pPr>
                          </w:p>
                          <w:p w14:paraId="588ABE7F" w14:textId="77777777" w:rsidR="00D124BC" w:rsidRPr="00355CE3" w:rsidRDefault="00D124BC" w:rsidP="00D74A10">
                            <w:pPr>
                              <w:pStyle w:val="ListParagraph"/>
                              <w:rPr>
                                <w:lang w:val="en-US"/>
                              </w:rPr>
                            </w:pPr>
                            <w:r w:rsidRPr="00355CE3">
                              <w:rPr>
                                <w:lang w:val="en-US"/>
                              </w:rPr>
                              <w:t xml:space="preserve">Argument </w:t>
                            </w:r>
                          </w:p>
                          <w:p w14:paraId="5DBAFD07"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6989EF26"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6BA87D70" w14:textId="77777777" w:rsidR="00D124BC" w:rsidRPr="00355CE3" w:rsidRDefault="00D124BC" w:rsidP="00D74A10">
                            <w:pPr>
                              <w:pStyle w:val="ListParagraph"/>
                              <w:rPr>
                                <w:lang w:val="en-US"/>
                              </w:rPr>
                            </w:pPr>
                          </w:p>
                          <w:p w14:paraId="39E11C76" w14:textId="77777777" w:rsidR="00D124BC" w:rsidRPr="00355CE3" w:rsidRDefault="00D124BC" w:rsidP="00D74A10">
                            <w:pPr>
                              <w:pStyle w:val="ListParagraph"/>
                              <w:rPr>
                                <w:lang w:val="en-US"/>
                              </w:rPr>
                            </w:pPr>
                          </w:p>
                          <w:p w14:paraId="0C0DAE91"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4C4D6" id="Text Box 173" o:spid="_x0000_s1121" type="#_x0000_t202" style="position:absolute;margin-left:27pt;margin-top:279pt;width:162pt;height:27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WY9HtMCAAAa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" filled="f" stroked="f">
                <v:textbox>
                  <w:txbxContent>
                    <w:p w14:paraId="191AF6F2" w14:textId="77777777" w:rsidR="00D124BC" w:rsidRDefault="00D124BC" w:rsidP="00D74A10">
                      <w:pPr>
                        <w:pStyle w:val="ListParagraph"/>
                        <w:rPr>
                          <w:lang w:val="en-US"/>
                        </w:rPr>
                      </w:pPr>
                      <w:r w:rsidRPr="00355CE3">
                        <w:rPr>
                          <w:lang w:val="en-US"/>
                        </w:rPr>
                        <w:t xml:space="preserve">TM </w:t>
                      </w:r>
                      <w:r>
                        <w:rPr>
                          <w:lang w:val="en-US"/>
                        </w:rPr>
                        <w:t xml:space="preserve">starts tracking BOTH zones (no [id] means </w:t>
                      </w:r>
                      <w:proofErr w:type="gramStart"/>
                      <w:r>
                        <w:rPr>
                          <w:lang w:val="en-US"/>
                        </w:rPr>
                        <w:t>both)</w:t>
                      </w:r>
                      <w:r w:rsidRPr="00355CE3">
                        <w:rPr>
                          <w:lang w:val="en-US"/>
                        </w:rPr>
                        <w:t xml:space="preserve"> </w:t>
                      </w:r>
                      <w:r>
                        <w:rPr>
                          <w:lang w:val="en-US"/>
                        </w:rPr>
                        <w:t xml:space="preserve"> blob</w:t>
                      </w:r>
                      <w:proofErr w:type="gramEnd"/>
                      <w:r>
                        <w:rPr>
                          <w:lang w:val="en-US"/>
                        </w:rPr>
                        <w:t xml:space="preserve"> colors &gt; active</w:t>
                      </w:r>
                    </w:p>
                    <w:p w14:paraId="3A806427" w14:textId="77777777" w:rsidR="00D124BC" w:rsidRDefault="00D124BC" w:rsidP="00D74A10">
                      <w:pPr>
                        <w:pStyle w:val="ListParagraph"/>
                        <w:rPr>
                          <w:lang w:val="en-US"/>
                        </w:rPr>
                      </w:pPr>
                    </w:p>
                    <w:p w14:paraId="6A8EF585"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096DE8DB" w14:textId="77777777" w:rsidR="00D124BC" w:rsidRDefault="00D124BC" w:rsidP="00D74A10">
                      <w:pPr>
                        <w:pStyle w:val="ListParagraph"/>
                        <w:rPr>
                          <w:lang w:val="en-US"/>
                        </w:rPr>
                      </w:pPr>
                    </w:p>
                    <w:p w14:paraId="588ABE7F" w14:textId="77777777" w:rsidR="00D124BC" w:rsidRPr="00355CE3" w:rsidRDefault="00D124BC" w:rsidP="00D74A10">
                      <w:pPr>
                        <w:pStyle w:val="ListParagraph"/>
                        <w:rPr>
                          <w:lang w:val="en-US"/>
                        </w:rPr>
                      </w:pPr>
                      <w:r w:rsidRPr="00355CE3">
                        <w:rPr>
                          <w:lang w:val="en-US"/>
                        </w:rPr>
                        <w:t xml:space="preserve">Argument </w:t>
                      </w:r>
                    </w:p>
                    <w:p w14:paraId="5DBAFD07"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6989EF26"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6BA87D70" w14:textId="77777777" w:rsidR="00D124BC" w:rsidRPr="00355CE3" w:rsidRDefault="00D124BC" w:rsidP="00D74A10">
                      <w:pPr>
                        <w:pStyle w:val="ListParagraph"/>
                        <w:rPr>
                          <w:lang w:val="en-US"/>
                        </w:rPr>
                      </w:pPr>
                    </w:p>
                    <w:p w14:paraId="39E11C76" w14:textId="77777777" w:rsidR="00D124BC" w:rsidRPr="00355CE3" w:rsidRDefault="00D124BC" w:rsidP="00D74A10">
                      <w:pPr>
                        <w:pStyle w:val="ListParagraph"/>
                        <w:rPr>
                          <w:lang w:val="en-US"/>
                        </w:rPr>
                      </w:pPr>
                    </w:p>
                    <w:p w14:paraId="0C0DAE91" w14:textId="77777777" w:rsidR="00D124BC" w:rsidRPr="00355CE3" w:rsidRDefault="00D124BC" w:rsidP="00D74A10">
                      <w:pPr>
                        <w:pStyle w:val="ListParagraph"/>
                        <w:rPr>
                          <w:lang w:val="en-US"/>
                        </w:rPr>
                      </w:pPr>
                    </w:p>
                  </w:txbxContent>
                </v:textbox>
              </v:shape>
            </w:pict>
          </mc:Fallback>
        </mc:AlternateContent>
      </w:r>
      <w:r w:rsidRPr="00624C44">
        <w:rPr>
          <w:b/>
          <w:noProof/>
          <w:lang w:val="en-GB" w:eastAsia="en-GB"/>
        </w:rPr>
        <mc:AlternateContent>
          <mc:Choice Requires="wps">
            <w:drawing>
              <wp:anchor distT="0" distB="0" distL="114300" distR="114300" simplePos="0" relativeHeight="251939840" behindDoc="0" locked="0" layoutInCell="1" allowOverlap="1" wp14:anchorId="4ED17A63" wp14:editId="555118BB">
                <wp:simplePos x="0" y="0"/>
                <wp:positionH relativeFrom="column">
                  <wp:posOffset>457200</wp:posOffset>
                </wp:positionH>
                <wp:positionV relativeFrom="paragraph">
                  <wp:posOffset>4229100</wp:posOffset>
                </wp:positionV>
                <wp:extent cx="4800600" cy="457200"/>
                <wp:effectExtent l="0" t="0" r="25400" b="25400"/>
                <wp:wrapSquare wrapText="bothSides"/>
                <wp:docPr id="161" name="Text Box 161"/>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EEA009" w14:textId="77777777" w:rsidR="00D124BC" w:rsidRPr="0063632F" w:rsidRDefault="00D124BC" w:rsidP="00D74A10">
                            <w:pPr>
                              <w:rPr>
                                <w:szCs w:val="20"/>
                                <w:lang w:val="en-US"/>
                              </w:rPr>
                            </w:pPr>
                            <w:r w:rsidRPr="0063632F">
                              <w:rPr>
                                <w:szCs w:val="20"/>
                                <w:lang w:val="en-US"/>
                              </w:rPr>
                              <w:t>GUI interaction:</w:t>
                            </w:r>
                          </w:p>
                          <w:p w14:paraId="747E24F3" w14:textId="77777777" w:rsidR="00D124BC" w:rsidRPr="0063632F" w:rsidRDefault="00D124BC" w:rsidP="00D74A10">
                            <w:pPr>
                              <w:rPr>
                                <w:lang w:val="en-US"/>
                              </w:rPr>
                            </w:pPr>
                            <w:r w:rsidRPr="0063632F">
                              <w:rPr>
                                <w:szCs w:val="20"/>
                                <w:lang w:val="en-US"/>
                              </w:rPr>
                              <w:t xml:space="preserve">User selects “2 players” on tracking radio buttons (from </w:t>
                            </w:r>
                            <w:proofErr w:type="spellStart"/>
                            <w:r w:rsidRPr="0063632F">
                              <w:rPr>
                                <w:szCs w:val="20"/>
                                <w:lang w:val="en-US"/>
                              </w:rPr>
                              <w:t>zone_only</w:t>
                            </w:r>
                            <w:proofErr w:type="spellEnd"/>
                            <w:r w:rsidRPr="0063632F">
                              <w:rPr>
                                <w:szCs w:val="20"/>
                                <w:lang w:val="en-US"/>
                              </w:rPr>
                              <w:t xml:space="preserve">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17A63" id="Text Box 161" o:spid="_x0000_s1122" type="#_x0000_t202" style="position:absolute;margin-left:36pt;margin-top:333pt;width:378pt;height:36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" fillcolor="white [3212]" strokecolor="#4f81bd">
                <v:textbox>
                  <w:txbxContent>
                    <w:p w14:paraId="03EEA009" w14:textId="77777777" w:rsidR="00D124BC" w:rsidRPr="0063632F" w:rsidRDefault="00D124BC" w:rsidP="00D74A10">
                      <w:pPr>
                        <w:rPr>
                          <w:szCs w:val="20"/>
                          <w:lang w:val="en-US"/>
                        </w:rPr>
                      </w:pPr>
                      <w:r w:rsidRPr="0063632F">
                        <w:rPr>
                          <w:szCs w:val="20"/>
                          <w:lang w:val="en-US"/>
                        </w:rPr>
                        <w:t>GUI interaction:</w:t>
                      </w:r>
                    </w:p>
                    <w:p w14:paraId="747E24F3" w14:textId="77777777" w:rsidR="00D124BC" w:rsidRPr="0063632F" w:rsidRDefault="00D124BC" w:rsidP="00D74A10">
                      <w:pPr>
                        <w:rPr>
                          <w:lang w:val="en-US"/>
                        </w:rPr>
                      </w:pPr>
                      <w:r w:rsidRPr="0063632F">
                        <w:rPr>
                          <w:szCs w:val="20"/>
                          <w:lang w:val="en-US"/>
                        </w:rPr>
                        <w:t xml:space="preserve">User selects “2 players” on tracking radio buttons (from </w:t>
                      </w:r>
                      <w:proofErr w:type="spellStart"/>
                      <w:r w:rsidRPr="0063632F">
                        <w:rPr>
                          <w:szCs w:val="20"/>
                          <w:lang w:val="en-US"/>
                        </w:rPr>
                        <w:t>zone_only</w:t>
                      </w:r>
                      <w:proofErr w:type="spellEnd"/>
                      <w:r w:rsidRPr="0063632F">
                        <w:rPr>
                          <w:szCs w:val="20"/>
                          <w:lang w:val="en-US"/>
                        </w:rPr>
                        <w:t xml:space="preserve"> state)</w:t>
                      </w:r>
                    </w:p>
                  </w:txbxContent>
                </v:textbox>
                <w10:wrap type="square"/>
              </v:shape>
            </w:pict>
          </mc:Fallback>
        </mc:AlternateContent>
      </w:r>
      <w:r w:rsidRPr="00624C44">
        <w:rPr>
          <w:b/>
          <w:noProof/>
          <w:lang w:val="en-GB" w:eastAsia="en-GB"/>
        </w:rPr>
        <mc:AlternateContent>
          <mc:Choice Requires="wps">
            <w:drawing>
              <wp:anchor distT="0" distB="0" distL="114300" distR="114300" simplePos="0" relativeHeight="251943936" behindDoc="0" locked="0" layoutInCell="1" allowOverlap="1" wp14:anchorId="232EA5F0" wp14:editId="4FA0A029">
                <wp:simplePos x="0" y="0"/>
                <wp:positionH relativeFrom="column">
                  <wp:posOffset>571500</wp:posOffset>
                </wp:positionH>
                <wp:positionV relativeFrom="paragraph">
                  <wp:posOffset>5372100</wp:posOffset>
                </wp:positionV>
                <wp:extent cx="2286000" cy="342900"/>
                <wp:effectExtent l="0" t="0" r="0" b="12700"/>
                <wp:wrapNone/>
                <wp:docPr id="160" name="Text Box 160"/>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5C7A83" w14:textId="77777777" w:rsidR="00D124BC" w:rsidRPr="009775F6" w:rsidRDefault="00D124BC" w:rsidP="00D74A10">
                            <w:pPr>
                              <w:jc w:val="right"/>
                              <w:rPr>
                                <w:szCs w:val="20"/>
                              </w:rPr>
                            </w:pPr>
                            <w:r w:rsidRPr="00E91C9D">
                              <w:t>/set/</w:t>
                            </w:r>
                            <w:proofErr w:type="spellStart"/>
                            <w:r>
                              <w:t>player</w:t>
                            </w:r>
                            <w:proofErr w:type="spellEnd"/>
                            <w:r>
                              <w:t>/</w:t>
                            </w:r>
                            <w:proofErr w:type="spellStart"/>
                            <w:proofErr w:type="gramStart"/>
                            <w:r>
                              <w:t>tracking</w:t>
                            </w:r>
                            <w:proofErr w:type="spellEnd"/>
                            <w:r w:rsidRPr="00E91C9D">
                              <w:t xml:space="preserve"> ,i</w:t>
                            </w:r>
                            <w:proofErr w:type="gramEnd"/>
                            <w:r>
                              <w:t xml:space="preserve"> 1</w:t>
                            </w:r>
                          </w:p>
                          <w:p w14:paraId="44D4AD5C"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2EA5F0" id="Text Box 160" o:spid="_x0000_s1123" type="#_x0000_t202" style="position:absolute;margin-left:45pt;margin-top:423pt;width:180pt;height:27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" filled="f" stroked="f">
                <v:textbox>
                  <w:txbxContent>
                    <w:p w14:paraId="265C7A83" w14:textId="77777777" w:rsidR="00D124BC" w:rsidRPr="009775F6" w:rsidRDefault="00D124BC" w:rsidP="00D74A10">
                      <w:pPr>
                        <w:jc w:val="right"/>
                        <w:rPr>
                          <w:szCs w:val="20"/>
                        </w:rPr>
                      </w:pPr>
                      <w:r w:rsidRPr="00E91C9D">
                        <w:t>/set/</w:t>
                      </w:r>
                      <w:proofErr w:type="spellStart"/>
                      <w:r>
                        <w:t>player</w:t>
                      </w:r>
                      <w:proofErr w:type="spellEnd"/>
                      <w:r>
                        <w:t>/</w:t>
                      </w:r>
                      <w:proofErr w:type="spellStart"/>
                      <w:proofErr w:type="gramStart"/>
                      <w:r>
                        <w:t>tracking</w:t>
                      </w:r>
                      <w:proofErr w:type="spellEnd"/>
                      <w:r w:rsidRPr="00E91C9D">
                        <w:t xml:space="preserve"> ,i</w:t>
                      </w:r>
                      <w:proofErr w:type="gramEnd"/>
                      <w:r>
                        <w:t xml:space="preserve"> 1</w:t>
                      </w:r>
                    </w:p>
                    <w:p w14:paraId="44D4AD5C" w14:textId="77777777" w:rsidR="00D124BC" w:rsidRPr="009775F6" w:rsidRDefault="00D124BC" w:rsidP="00D74A10">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941888" behindDoc="0" locked="0" layoutInCell="1" allowOverlap="1" wp14:anchorId="602D12AB" wp14:editId="3C3218CA">
                <wp:simplePos x="0" y="0"/>
                <wp:positionH relativeFrom="column">
                  <wp:posOffset>571500</wp:posOffset>
                </wp:positionH>
                <wp:positionV relativeFrom="paragraph">
                  <wp:posOffset>4800600</wp:posOffset>
                </wp:positionV>
                <wp:extent cx="2286000" cy="22860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0B7DFC" w14:textId="77777777" w:rsidR="00D124BC" w:rsidRPr="009775F6" w:rsidRDefault="00D124BC" w:rsidP="00D74A10">
                            <w:pPr>
                              <w:jc w:val="right"/>
                              <w:rPr>
                                <w:szCs w:val="20"/>
                              </w:rPr>
                            </w:pPr>
                            <w:r w:rsidRPr="00E91C9D">
                              <w:t>/set/</w:t>
                            </w:r>
                            <w:proofErr w:type="spellStart"/>
                            <w:r>
                              <w:t>zone</w:t>
                            </w:r>
                            <w:proofErr w:type="spellEnd"/>
                            <w:r>
                              <w:t>/</w:t>
                            </w:r>
                            <w:proofErr w:type="spellStart"/>
                            <w:proofErr w:type="gramStart"/>
                            <w:r>
                              <w:t>tracking</w:t>
                            </w:r>
                            <w:proofErr w:type="spellEnd"/>
                            <w:r>
                              <w:t xml:space="preserve"> ,i</w:t>
                            </w:r>
                            <w:proofErr w:type="gramEnd"/>
                            <w:r>
                              <w:t xml:space="preserve"> 0</w:t>
                            </w:r>
                          </w:p>
                          <w:p w14:paraId="09ED050A"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2D12AB" id="Text Box 159" o:spid="_x0000_s1124" type="#_x0000_t202" style="position:absolute;margin-left:45pt;margin-top:378pt;width:180pt;height:18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" filled="f" stroked="f">
                <v:textbox>
                  <w:txbxContent>
                    <w:p w14:paraId="2E0B7DFC" w14:textId="77777777" w:rsidR="00D124BC" w:rsidRPr="009775F6" w:rsidRDefault="00D124BC" w:rsidP="00D74A10">
                      <w:pPr>
                        <w:jc w:val="right"/>
                        <w:rPr>
                          <w:szCs w:val="20"/>
                        </w:rPr>
                      </w:pPr>
                      <w:r w:rsidRPr="00E91C9D">
                        <w:t>/set/</w:t>
                      </w:r>
                      <w:proofErr w:type="spellStart"/>
                      <w:r>
                        <w:t>zone</w:t>
                      </w:r>
                      <w:proofErr w:type="spellEnd"/>
                      <w:r>
                        <w:t>/</w:t>
                      </w:r>
                      <w:proofErr w:type="spellStart"/>
                      <w:proofErr w:type="gramStart"/>
                      <w:r>
                        <w:t>tracking</w:t>
                      </w:r>
                      <w:proofErr w:type="spellEnd"/>
                      <w:r>
                        <w:t xml:space="preserve"> ,i</w:t>
                      </w:r>
                      <w:proofErr w:type="gramEnd"/>
                      <w:r>
                        <w:t xml:space="preserve"> 0</w:t>
                      </w:r>
                    </w:p>
                    <w:p w14:paraId="09ED050A" w14:textId="77777777" w:rsidR="00D124BC" w:rsidRPr="009775F6" w:rsidRDefault="00D124BC" w:rsidP="00D74A10">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940864" behindDoc="0" locked="0" layoutInCell="1" allowOverlap="1" wp14:anchorId="68EDE216" wp14:editId="090744A1">
                <wp:simplePos x="0" y="0"/>
                <wp:positionH relativeFrom="column">
                  <wp:posOffset>342900</wp:posOffset>
                </wp:positionH>
                <wp:positionV relativeFrom="paragraph">
                  <wp:posOffset>5689600</wp:posOffset>
                </wp:positionV>
                <wp:extent cx="2514600" cy="0"/>
                <wp:effectExtent l="76200" t="101600" r="0" b="177800"/>
                <wp:wrapTopAndBottom/>
                <wp:docPr id="158" name="Straight Arrow Connector 158"/>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58" o:spid="_x0000_s1026" type="#_x0000_t32" style="position:absolute;margin-left:27pt;margin-top:448pt;width:198pt;height:0;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942912" behindDoc="0" locked="0" layoutInCell="1" allowOverlap="1" wp14:anchorId="76E097C5" wp14:editId="212B651E">
                <wp:simplePos x="0" y="0"/>
                <wp:positionH relativeFrom="column">
                  <wp:posOffset>342900</wp:posOffset>
                </wp:positionH>
                <wp:positionV relativeFrom="paragraph">
                  <wp:posOffset>5041900</wp:posOffset>
                </wp:positionV>
                <wp:extent cx="2514600" cy="0"/>
                <wp:effectExtent l="76200" t="101600" r="0" b="177800"/>
                <wp:wrapTopAndBottom/>
                <wp:docPr id="157" name="Straight Arrow Connector 157"/>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57" o:spid="_x0000_s1026" type="#_x0000_t32" style="position:absolute;margin-left:27pt;margin-top:397pt;width:198pt;height:0;flip:x;z-index:2519429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947008" behindDoc="0" locked="0" layoutInCell="1" allowOverlap="1" wp14:anchorId="18D2EFD1" wp14:editId="6F46D614">
                <wp:simplePos x="0" y="0"/>
                <wp:positionH relativeFrom="column">
                  <wp:posOffset>457200</wp:posOffset>
                </wp:positionH>
                <wp:positionV relativeFrom="paragraph">
                  <wp:posOffset>6057900</wp:posOffset>
                </wp:positionV>
                <wp:extent cx="4800600" cy="457200"/>
                <wp:effectExtent l="0" t="0" r="25400" b="25400"/>
                <wp:wrapSquare wrapText="bothSides"/>
                <wp:docPr id="156" name="Text Box 156"/>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E717F6" w14:textId="77777777" w:rsidR="00D124BC" w:rsidRPr="0063632F" w:rsidRDefault="00D124BC" w:rsidP="00D74A10">
                            <w:pPr>
                              <w:rPr>
                                <w:szCs w:val="20"/>
                                <w:lang w:val="en-US"/>
                              </w:rPr>
                            </w:pPr>
                            <w:r w:rsidRPr="0063632F">
                              <w:rPr>
                                <w:szCs w:val="20"/>
                                <w:lang w:val="en-US"/>
                              </w:rPr>
                              <w:t>GUI interaction:</w:t>
                            </w:r>
                          </w:p>
                          <w:p w14:paraId="108F3593" w14:textId="77777777" w:rsidR="00D124BC" w:rsidRPr="0063632F" w:rsidRDefault="00D124BC" w:rsidP="00D74A10">
                            <w:pPr>
                              <w:rPr>
                                <w:lang w:val="en-US"/>
                              </w:rPr>
                            </w:pPr>
                            <w:r w:rsidRPr="0063632F">
                              <w:rPr>
                                <w:szCs w:val="20"/>
                                <w:lang w:val="en-US"/>
                              </w:rPr>
                              <w:t xml:space="preserve">User selects “1 player” on tracking radio buttons (from </w:t>
                            </w:r>
                            <w:proofErr w:type="spellStart"/>
                            <w:r w:rsidRPr="0063632F">
                              <w:rPr>
                                <w:szCs w:val="20"/>
                                <w:lang w:val="en-US"/>
                              </w:rPr>
                              <w:t>zone_only</w:t>
                            </w:r>
                            <w:proofErr w:type="spellEnd"/>
                            <w:r w:rsidRPr="0063632F">
                              <w:rPr>
                                <w:szCs w:val="20"/>
                                <w:lang w:val="en-US"/>
                              </w:rPr>
                              <w:t xml:space="preserve">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2EFD1" id="Text Box 156" o:spid="_x0000_s1125" type="#_x0000_t202" style="position:absolute;margin-left:36pt;margin-top:477pt;width:378pt;height:36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" fillcolor="white [3212]" strokecolor="#4f81bd">
                <v:textbox>
                  <w:txbxContent>
                    <w:p w14:paraId="64E717F6" w14:textId="77777777" w:rsidR="00D124BC" w:rsidRPr="0063632F" w:rsidRDefault="00D124BC" w:rsidP="00D74A10">
                      <w:pPr>
                        <w:rPr>
                          <w:szCs w:val="20"/>
                          <w:lang w:val="en-US"/>
                        </w:rPr>
                      </w:pPr>
                      <w:r w:rsidRPr="0063632F">
                        <w:rPr>
                          <w:szCs w:val="20"/>
                          <w:lang w:val="en-US"/>
                        </w:rPr>
                        <w:t>GUI interaction:</w:t>
                      </w:r>
                    </w:p>
                    <w:p w14:paraId="108F3593" w14:textId="77777777" w:rsidR="00D124BC" w:rsidRPr="0063632F" w:rsidRDefault="00D124BC" w:rsidP="00D74A10">
                      <w:pPr>
                        <w:rPr>
                          <w:lang w:val="en-US"/>
                        </w:rPr>
                      </w:pPr>
                      <w:r w:rsidRPr="0063632F">
                        <w:rPr>
                          <w:szCs w:val="20"/>
                          <w:lang w:val="en-US"/>
                        </w:rPr>
                        <w:t xml:space="preserve">User selects “1 player” on tracking radio buttons (from </w:t>
                      </w:r>
                      <w:proofErr w:type="spellStart"/>
                      <w:r w:rsidRPr="0063632F">
                        <w:rPr>
                          <w:szCs w:val="20"/>
                          <w:lang w:val="en-US"/>
                        </w:rPr>
                        <w:t>zone_only</w:t>
                      </w:r>
                      <w:proofErr w:type="spellEnd"/>
                      <w:r w:rsidRPr="0063632F">
                        <w:rPr>
                          <w:szCs w:val="20"/>
                          <w:lang w:val="en-US"/>
                        </w:rPr>
                        <w:t xml:space="preserve"> state)</w:t>
                      </w:r>
                    </w:p>
                  </w:txbxContent>
                </v:textbox>
                <w10:wrap type="square"/>
              </v:shape>
            </w:pict>
          </mc:Fallback>
        </mc:AlternateContent>
      </w:r>
      <w:r w:rsidRPr="00624C44">
        <w:rPr>
          <w:b/>
          <w:noProof/>
          <w:lang w:val="en-GB" w:eastAsia="en-GB"/>
        </w:rPr>
        <mc:AlternateContent>
          <mc:Choice Requires="wps">
            <w:drawing>
              <wp:anchor distT="0" distB="0" distL="114300" distR="114300" simplePos="0" relativeHeight="251951104" behindDoc="0" locked="0" layoutInCell="1" allowOverlap="1" wp14:anchorId="0B8F9D1A" wp14:editId="1F8AAE36">
                <wp:simplePos x="0" y="0"/>
                <wp:positionH relativeFrom="column">
                  <wp:posOffset>571500</wp:posOffset>
                </wp:positionH>
                <wp:positionV relativeFrom="paragraph">
                  <wp:posOffset>7200900</wp:posOffset>
                </wp:positionV>
                <wp:extent cx="2286000" cy="342900"/>
                <wp:effectExtent l="0" t="0" r="0" b="12700"/>
                <wp:wrapNone/>
                <wp:docPr id="155" name="Text Box 155"/>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070FE2" w14:textId="77777777" w:rsidR="00D124BC" w:rsidRPr="009775F6" w:rsidRDefault="00D124BC" w:rsidP="00D74A10">
                            <w:pPr>
                              <w:jc w:val="right"/>
                              <w:rPr>
                                <w:szCs w:val="20"/>
                              </w:rPr>
                            </w:pPr>
                            <w:r w:rsidRPr="00E91C9D">
                              <w:t>/set/</w:t>
                            </w:r>
                            <w:proofErr w:type="spellStart"/>
                            <w:r>
                              <w:t>player</w:t>
                            </w:r>
                            <w:proofErr w:type="spellEnd"/>
                            <w:r>
                              <w:t>/0/</w:t>
                            </w:r>
                            <w:proofErr w:type="spellStart"/>
                            <w:proofErr w:type="gramStart"/>
                            <w:r>
                              <w:t>tracking</w:t>
                            </w:r>
                            <w:proofErr w:type="spellEnd"/>
                            <w:r w:rsidRPr="00E91C9D">
                              <w:t xml:space="preserve"> ,i</w:t>
                            </w:r>
                            <w:proofErr w:type="gramEnd"/>
                            <w:r>
                              <w:t xml:space="preserve"> 1</w:t>
                            </w:r>
                          </w:p>
                          <w:p w14:paraId="66F935E1"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8F9D1A" id="Text Box 155" o:spid="_x0000_s1126" type="#_x0000_t202" style="position:absolute;margin-left:45pt;margin-top:567pt;width:180pt;height:27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" filled="f" stroked="f">
                <v:textbox>
                  <w:txbxContent>
                    <w:p w14:paraId="61070FE2" w14:textId="77777777" w:rsidR="00D124BC" w:rsidRPr="009775F6" w:rsidRDefault="00D124BC" w:rsidP="00D74A10">
                      <w:pPr>
                        <w:jc w:val="right"/>
                        <w:rPr>
                          <w:szCs w:val="20"/>
                        </w:rPr>
                      </w:pPr>
                      <w:r w:rsidRPr="00E91C9D">
                        <w:t>/set/</w:t>
                      </w:r>
                      <w:proofErr w:type="spellStart"/>
                      <w:r>
                        <w:t>player</w:t>
                      </w:r>
                      <w:proofErr w:type="spellEnd"/>
                      <w:r>
                        <w:t>/0/</w:t>
                      </w:r>
                      <w:proofErr w:type="spellStart"/>
                      <w:proofErr w:type="gramStart"/>
                      <w:r>
                        <w:t>tracking</w:t>
                      </w:r>
                      <w:proofErr w:type="spellEnd"/>
                      <w:r w:rsidRPr="00E91C9D">
                        <w:t xml:space="preserve"> ,i</w:t>
                      </w:r>
                      <w:proofErr w:type="gramEnd"/>
                      <w:r>
                        <w:t xml:space="preserve"> 1</w:t>
                      </w:r>
                    </w:p>
                    <w:p w14:paraId="66F935E1" w14:textId="77777777" w:rsidR="00D124BC" w:rsidRPr="009775F6" w:rsidRDefault="00D124BC" w:rsidP="00D74A10">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950080" behindDoc="0" locked="0" layoutInCell="1" allowOverlap="1" wp14:anchorId="264A1733" wp14:editId="0368C13E">
                <wp:simplePos x="0" y="0"/>
                <wp:positionH relativeFrom="column">
                  <wp:posOffset>342900</wp:posOffset>
                </wp:positionH>
                <wp:positionV relativeFrom="paragraph">
                  <wp:posOffset>6870700</wp:posOffset>
                </wp:positionV>
                <wp:extent cx="2514600" cy="0"/>
                <wp:effectExtent l="76200" t="101600" r="0" b="177800"/>
                <wp:wrapTopAndBottom/>
                <wp:docPr id="154" name="Straight Arrow Connector 154"/>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54" o:spid="_x0000_s1026" type="#_x0000_t32" style="position:absolute;margin-left:27pt;margin-top:541pt;width:198pt;height:0;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949056" behindDoc="0" locked="0" layoutInCell="1" allowOverlap="1" wp14:anchorId="64CA2676" wp14:editId="3A326CE3">
                <wp:simplePos x="0" y="0"/>
                <wp:positionH relativeFrom="column">
                  <wp:posOffset>571500</wp:posOffset>
                </wp:positionH>
                <wp:positionV relativeFrom="paragraph">
                  <wp:posOffset>6629400</wp:posOffset>
                </wp:positionV>
                <wp:extent cx="2286000" cy="228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94DE58" w14:textId="77777777" w:rsidR="00D124BC" w:rsidRPr="009775F6" w:rsidRDefault="00D124BC" w:rsidP="00D74A10">
                            <w:pPr>
                              <w:jc w:val="right"/>
                              <w:rPr>
                                <w:szCs w:val="20"/>
                              </w:rPr>
                            </w:pPr>
                            <w:r w:rsidRPr="00E91C9D">
                              <w:t>/set/</w:t>
                            </w:r>
                            <w:proofErr w:type="spellStart"/>
                            <w:r>
                              <w:t>zone</w:t>
                            </w:r>
                            <w:proofErr w:type="spellEnd"/>
                            <w:r>
                              <w:t>/</w:t>
                            </w:r>
                            <w:proofErr w:type="spellStart"/>
                            <w:proofErr w:type="gramStart"/>
                            <w:r>
                              <w:t>tracking</w:t>
                            </w:r>
                            <w:proofErr w:type="spellEnd"/>
                            <w:r>
                              <w:t xml:space="preserve"> ,i</w:t>
                            </w:r>
                            <w:proofErr w:type="gramEnd"/>
                            <w:r>
                              <w:t xml:space="preserve"> 0</w:t>
                            </w:r>
                          </w:p>
                          <w:p w14:paraId="47229522"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CA2676" id="Text Box 153" o:spid="_x0000_s1127" type="#_x0000_t202" style="position:absolute;margin-left:45pt;margin-top:522pt;width:180pt;height:18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" filled="f" stroked="f">
                <v:textbox>
                  <w:txbxContent>
                    <w:p w14:paraId="0194DE58" w14:textId="77777777" w:rsidR="00D124BC" w:rsidRPr="009775F6" w:rsidRDefault="00D124BC" w:rsidP="00D74A10">
                      <w:pPr>
                        <w:jc w:val="right"/>
                        <w:rPr>
                          <w:szCs w:val="20"/>
                        </w:rPr>
                      </w:pPr>
                      <w:r w:rsidRPr="00E91C9D">
                        <w:t>/set/</w:t>
                      </w:r>
                      <w:proofErr w:type="spellStart"/>
                      <w:r>
                        <w:t>zone</w:t>
                      </w:r>
                      <w:proofErr w:type="spellEnd"/>
                      <w:r>
                        <w:t>/</w:t>
                      </w:r>
                      <w:proofErr w:type="spellStart"/>
                      <w:proofErr w:type="gramStart"/>
                      <w:r>
                        <w:t>tracking</w:t>
                      </w:r>
                      <w:proofErr w:type="spellEnd"/>
                      <w:r>
                        <w:t xml:space="preserve"> ,i</w:t>
                      </w:r>
                      <w:proofErr w:type="gramEnd"/>
                      <w:r>
                        <w:t xml:space="preserve"> 0</w:t>
                      </w:r>
                    </w:p>
                    <w:p w14:paraId="47229522" w14:textId="77777777" w:rsidR="00D124BC" w:rsidRPr="009775F6" w:rsidRDefault="00D124BC" w:rsidP="00D74A10">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948032" behindDoc="0" locked="0" layoutInCell="1" allowOverlap="1" wp14:anchorId="3B880925" wp14:editId="6CD3B19F">
                <wp:simplePos x="0" y="0"/>
                <wp:positionH relativeFrom="column">
                  <wp:posOffset>342900</wp:posOffset>
                </wp:positionH>
                <wp:positionV relativeFrom="paragraph">
                  <wp:posOffset>7518400</wp:posOffset>
                </wp:positionV>
                <wp:extent cx="2514600" cy="0"/>
                <wp:effectExtent l="76200" t="101600" r="0" b="177800"/>
                <wp:wrapTopAndBottom/>
                <wp:docPr id="152" name="Straight Arrow Connector 152"/>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52" o:spid="_x0000_s1026" type="#_x0000_t32" style="position:absolute;margin-left:27pt;margin-top:592pt;width:198pt;height:0;flip:x;z-index:2519480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952128" behindDoc="0" locked="0" layoutInCell="1" allowOverlap="1" wp14:anchorId="10521128" wp14:editId="3768F0B1">
                <wp:simplePos x="0" y="0"/>
                <wp:positionH relativeFrom="column">
                  <wp:posOffset>457200</wp:posOffset>
                </wp:positionH>
                <wp:positionV relativeFrom="paragraph">
                  <wp:posOffset>7886700</wp:posOffset>
                </wp:positionV>
                <wp:extent cx="4800600" cy="457200"/>
                <wp:effectExtent l="0" t="0" r="25400" b="25400"/>
                <wp:wrapSquare wrapText="bothSides"/>
                <wp:docPr id="108" name="Text Box 108"/>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C017EA" w14:textId="77777777" w:rsidR="00D124BC" w:rsidRPr="0063632F" w:rsidRDefault="00D124BC" w:rsidP="00D74A10">
                            <w:pPr>
                              <w:rPr>
                                <w:szCs w:val="20"/>
                                <w:lang w:val="en-US"/>
                              </w:rPr>
                            </w:pPr>
                            <w:r w:rsidRPr="0063632F">
                              <w:rPr>
                                <w:szCs w:val="20"/>
                                <w:lang w:val="en-US"/>
                              </w:rPr>
                              <w:t>GUI interaction:</w:t>
                            </w:r>
                          </w:p>
                          <w:p w14:paraId="286233CA" w14:textId="77777777" w:rsidR="00D124BC" w:rsidRPr="0063632F" w:rsidRDefault="00D124BC" w:rsidP="00D74A10">
                            <w:pPr>
                              <w:rPr>
                                <w:lang w:val="en-US"/>
                              </w:rPr>
                            </w:pPr>
                            <w:r w:rsidRPr="0063632F">
                              <w:rPr>
                                <w:szCs w:val="20"/>
                                <w:lang w:val="en-US"/>
                              </w:rPr>
                              <w:t>User selects “1 players” on tracking radio buttons (from 2 players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21128" id="Text Box 108" o:spid="_x0000_s1128" type="#_x0000_t202" style="position:absolute;margin-left:36pt;margin-top:621pt;width:378pt;height:3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" fillcolor="white [3212]" strokecolor="#4f81bd">
                <v:textbox>
                  <w:txbxContent>
                    <w:p w14:paraId="14C017EA" w14:textId="77777777" w:rsidR="00D124BC" w:rsidRPr="0063632F" w:rsidRDefault="00D124BC" w:rsidP="00D74A10">
                      <w:pPr>
                        <w:rPr>
                          <w:szCs w:val="20"/>
                          <w:lang w:val="en-US"/>
                        </w:rPr>
                      </w:pPr>
                      <w:r w:rsidRPr="0063632F">
                        <w:rPr>
                          <w:szCs w:val="20"/>
                          <w:lang w:val="en-US"/>
                        </w:rPr>
                        <w:t>GUI interaction:</w:t>
                      </w:r>
                    </w:p>
                    <w:p w14:paraId="286233CA" w14:textId="77777777" w:rsidR="00D124BC" w:rsidRPr="0063632F" w:rsidRDefault="00D124BC" w:rsidP="00D74A10">
                      <w:pPr>
                        <w:rPr>
                          <w:lang w:val="en-US"/>
                        </w:rPr>
                      </w:pPr>
                      <w:r w:rsidRPr="0063632F">
                        <w:rPr>
                          <w:szCs w:val="20"/>
                          <w:lang w:val="en-US"/>
                        </w:rPr>
                        <w:t>User selects “1 players” on tracking radio buttons (from 2 players state)</w:t>
                      </w:r>
                    </w:p>
                  </w:txbxContent>
                </v:textbox>
                <w10:wrap type="square"/>
              </v:shape>
            </w:pict>
          </mc:Fallback>
        </mc:AlternateContent>
      </w:r>
      <w:r w:rsidRPr="00624C44">
        <w:rPr>
          <w:b/>
          <w:noProof/>
          <w:lang w:val="en-GB" w:eastAsia="en-GB"/>
        </w:rPr>
        <mc:AlternateContent>
          <mc:Choice Requires="wps">
            <w:drawing>
              <wp:anchor distT="0" distB="0" distL="114300" distR="114300" simplePos="0" relativeHeight="251953152" behindDoc="0" locked="0" layoutInCell="1" allowOverlap="1" wp14:anchorId="4FE682E0" wp14:editId="5937BDA4">
                <wp:simplePos x="0" y="0"/>
                <wp:positionH relativeFrom="column">
                  <wp:posOffset>342900</wp:posOffset>
                </wp:positionH>
                <wp:positionV relativeFrom="paragraph">
                  <wp:posOffset>9347200</wp:posOffset>
                </wp:positionV>
                <wp:extent cx="2514600" cy="0"/>
                <wp:effectExtent l="76200" t="101600" r="0" b="177800"/>
                <wp:wrapTopAndBottom/>
                <wp:docPr id="106" name="Straight Arrow Connector 106"/>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6" o:spid="_x0000_s1026" type="#_x0000_t32" style="position:absolute;margin-left:27pt;margin-top:736pt;width:198pt;height:0;flip:x;z-index:2519531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954176" behindDoc="0" locked="0" layoutInCell="1" allowOverlap="1" wp14:anchorId="4A73167E" wp14:editId="3C32B86A">
                <wp:simplePos x="0" y="0"/>
                <wp:positionH relativeFrom="column">
                  <wp:posOffset>571500</wp:posOffset>
                </wp:positionH>
                <wp:positionV relativeFrom="paragraph">
                  <wp:posOffset>8458200</wp:posOffset>
                </wp:positionV>
                <wp:extent cx="2286000" cy="228600"/>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69A6AC" w14:textId="77777777" w:rsidR="00D124BC" w:rsidRPr="009775F6" w:rsidRDefault="00D124BC" w:rsidP="00D74A10">
                            <w:pPr>
                              <w:jc w:val="right"/>
                              <w:rPr>
                                <w:szCs w:val="20"/>
                              </w:rPr>
                            </w:pPr>
                            <w:r w:rsidRPr="00E91C9D">
                              <w:t>/set/</w:t>
                            </w:r>
                            <w:proofErr w:type="spellStart"/>
                            <w:r>
                              <w:t>player</w:t>
                            </w:r>
                            <w:proofErr w:type="spellEnd"/>
                            <w:r>
                              <w:t>/2/</w:t>
                            </w:r>
                            <w:proofErr w:type="spellStart"/>
                            <w:proofErr w:type="gramStart"/>
                            <w:r>
                              <w:t>tracking</w:t>
                            </w:r>
                            <w:proofErr w:type="spellEnd"/>
                            <w:r>
                              <w:t xml:space="preserve"> ,i</w:t>
                            </w:r>
                            <w:proofErr w:type="gramEnd"/>
                            <w:r>
                              <w:t xml:space="preserve"> 0</w:t>
                            </w:r>
                          </w:p>
                          <w:p w14:paraId="222BE99B"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73167E" id="Text Box 103" o:spid="_x0000_s1129" type="#_x0000_t202" style="position:absolute;margin-left:45pt;margin-top:666pt;width:180pt;height:18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" filled="f" stroked="f">
                <v:textbox>
                  <w:txbxContent>
                    <w:p w14:paraId="5A69A6AC" w14:textId="77777777" w:rsidR="00D124BC" w:rsidRPr="009775F6" w:rsidRDefault="00D124BC" w:rsidP="00D74A10">
                      <w:pPr>
                        <w:jc w:val="right"/>
                        <w:rPr>
                          <w:szCs w:val="20"/>
                        </w:rPr>
                      </w:pPr>
                      <w:r w:rsidRPr="00E91C9D">
                        <w:t>/set/</w:t>
                      </w:r>
                      <w:proofErr w:type="spellStart"/>
                      <w:r>
                        <w:t>player</w:t>
                      </w:r>
                      <w:proofErr w:type="spellEnd"/>
                      <w:r>
                        <w:t>/2/</w:t>
                      </w:r>
                      <w:proofErr w:type="spellStart"/>
                      <w:proofErr w:type="gramStart"/>
                      <w:r>
                        <w:t>tracking</w:t>
                      </w:r>
                      <w:proofErr w:type="spellEnd"/>
                      <w:r>
                        <w:t xml:space="preserve"> ,i</w:t>
                      </w:r>
                      <w:proofErr w:type="gramEnd"/>
                      <w:r>
                        <w:t xml:space="preserve"> 0</w:t>
                      </w:r>
                    </w:p>
                    <w:p w14:paraId="222BE99B" w14:textId="77777777" w:rsidR="00D124BC" w:rsidRPr="009775F6" w:rsidRDefault="00D124BC" w:rsidP="00D74A10">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955200" behindDoc="0" locked="0" layoutInCell="1" allowOverlap="1" wp14:anchorId="00D98FC8" wp14:editId="356D93E5">
                <wp:simplePos x="0" y="0"/>
                <wp:positionH relativeFrom="column">
                  <wp:posOffset>342900</wp:posOffset>
                </wp:positionH>
                <wp:positionV relativeFrom="paragraph">
                  <wp:posOffset>8699500</wp:posOffset>
                </wp:positionV>
                <wp:extent cx="2514600" cy="0"/>
                <wp:effectExtent l="76200" t="101600" r="0" b="177800"/>
                <wp:wrapTopAndBottom/>
                <wp:docPr id="100" name="Straight Arrow Connector 100"/>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00" o:spid="_x0000_s1026" type="#_x0000_t32" style="position:absolute;margin-left:27pt;margin-top:685pt;width:198pt;height:0;flip:x;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956224" behindDoc="0" locked="0" layoutInCell="1" allowOverlap="1" wp14:anchorId="47CF806C" wp14:editId="7E7E986E">
                <wp:simplePos x="0" y="0"/>
                <wp:positionH relativeFrom="column">
                  <wp:posOffset>571500</wp:posOffset>
                </wp:positionH>
                <wp:positionV relativeFrom="paragraph">
                  <wp:posOffset>9029700</wp:posOffset>
                </wp:positionV>
                <wp:extent cx="2286000" cy="342900"/>
                <wp:effectExtent l="0" t="0" r="0" b="12700"/>
                <wp:wrapNone/>
                <wp:docPr id="99" name="Text Box 99"/>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AD9FFA" w14:textId="77777777" w:rsidR="00D124BC" w:rsidRPr="009775F6" w:rsidRDefault="00D124BC" w:rsidP="00D74A10">
                            <w:pPr>
                              <w:jc w:val="right"/>
                              <w:rPr>
                                <w:szCs w:val="20"/>
                              </w:rPr>
                            </w:pPr>
                            <w:r w:rsidRPr="00E91C9D">
                              <w:t>/set/</w:t>
                            </w:r>
                            <w:proofErr w:type="spellStart"/>
                            <w:r>
                              <w:t>player</w:t>
                            </w:r>
                            <w:proofErr w:type="spellEnd"/>
                            <w:r>
                              <w:t>/0/</w:t>
                            </w:r>
                            <w:proofErr w:type="spellStart"/>
                            <w:proofErr w:type="gramStart"/>
                            <w:r>
                              <w:t>tracking</w:t>
                            </w:r>
                            <w:proofErr w:type="spellEnd"/>
                            <w:r w:rsidRPr="00E91C9D">
                              <w:t xml:space="preserve"> ,i</w:t>
                            </w:r>
                            <w:proofErr w:type="gramEnd"/>
                            <w:r>
                              <w:t xml:space="preserve"> 1</w:t>
                            </w:r>
                          </w:p>
                          <w:p w14:paraId="64DEE3EE"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7CF806C" id="Text Box 99" o:spid="_x0000_s1130" type="#_x0000_t202" style="position:absolute;margin-left:45pt;margin-top:711pt;width:180pt;height:27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" filled="f" stroked="f">
                <v:textbox>
                  <w:txbxContent>
                    <w:p w14:paraId="09AD9FFA" w14:textId="77777777" w:rsidR="00D124BC" w:rsidRPr="009775F6" w:rsidRDefault="00D124BC" w:rsidP="00D74A10">
                      <w:pPr>
                        <w:jc w:val="right"/>
                        <w:rPr>
                          <w:szCs w:val="20"/>
                        </w:rPr>
                      </w:pPr>
                      <w:r w:rsidRPr="00E91C9D">
                        <w:t>/set/</w:t>
                      </w:r>
                      <w:proofErr w:type="spellStart"/>
                      <w:r>
                        <w:t>player</w:t>
                      </w:r>
                      <w:proofErr w:type="spellEnd"/>
                      <w:r>
                        <w:t>/0/</w:t>
                      </w:r>
                      <w:proofErr w:type="spellStart"/>
                      <w:proofErr w:type="gramStart"/>
                      <w:r>
                        <w:t>tracking</w:t>
                      </w:r>
                      <w:proofErr w:type="spellEnd"/>
                      <w:r w:rsidRPr="00E91C9D">
                        <w:t xml:space="preserve"> ,i</w:t>
                      </w:r>
                      <w:proofErr w:type="gramEnd"/>
                      <w:r>
                        <w:t xml:space="preserve"> 1</w:t>
                      </w:r>
                    </w:p>
                    <w:p w14:paraId="64DEE3EE" w14:textId="77777777" w:rsidR="00D124BC" w:rsidRPr="009775F6" w:rsidRDefault="00D124BC" w:rsidP="00D74A10">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927552" behindDoc="0" locked="0" layoutInCell="1" allowOverlap="1" wp14:anchorId="59AAB510" wp14:editId="04F0FF75">
                <wp:simplePos x="0" y="0"/>
                <wp:positionH relativeFrom="column">
                  <wp:posOffset>5372100</wp:posOffset>
                </wp:positionH>
                <wp:positionV relativeFrom="paragraph">
                  <wp:posOffset>381000</wp:posOffset>
                </wp:positionV>
                <wp:extent cx="0" cy="9220200"/>
                <wp:effectExtent l="50800" t="25400" r="76200" b="76200"/>
                <wp:wrapNone/>
                <wp:docPr id="165" name="Straight Connector 165"/>
                <wp:cNvGraphicFramePr/>
                <a:graphic xmlns:a="http://schemas.openxmlformats.org/drawingml/2006/main">
                  <a:graphicData uri="http://schemas.microsoft.com/office/word/2010/wordprocessingShape">
                    <wps:wsp>
                      <wps:cNvCnPr/>
                      <wps:spPr>
                        <a:xfrm>
                          <a:off x="0" y="0"/>
                          <a:ext cx="0" cy="9220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65" o:spid="_x0000_s1026" style="position:absolute;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3pt,30pt" to="423pt,7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" strokecolor="#4f81bd [3204]" strokeweight="2pt">
                <v:shadow on="t" opacity="24903f" mv:blur="40000f" origin=",.5" offset="0,20000emu"/>
              </v:line>
            </w:pict>
          </mc:Fallback>
        </mc:AlternateContent>
      </w:r>
      <w:r w:rsidRPr="00624C44">
        <w:rPr>
          <w:b/>
          <w:noProof/>
          <w:lang w:val="en-GB" w:eastAsia="en-GB"/>
        </w:rPr>
        <mc:AlternateContent>
          <mc:Choice Requires="wps">
            <w:drawing>
              <wp:anchor distT="0" distB="0" distL="114300" distR="114300" simplePos="0" relativeHeight="251926528" behindDoc="0" locked="0" layoutInCell="1" allowOverlap="1" wp14:anchorId="2C84DA69" wp14:editId="7FBBBCBE">
                <wp:simplePos x="0" y="0"/>
                <wp:positionH relativeFrom="column">
                  <wp:posOffset>2857500</wp:posOffset>
                </wp:positionH>
                <wp:positionV relativeFrom="paragraph">
                  <wp:posOffset>342900</wp:posOffset>
                </wp:positionV>
                <wp:extent cx="0" cy="9258300"/>
                <wp:effectExtent l="50800" t="25400" r="76200" b="88900"/>
                <wp:wrapNone/>
                <wp:docPr id="167" name="Straight Connector 167"/>
                <wp:cNvGraphicFramePr/>
                <a:graphic xmlns:a="http://schemas.openxmlformats.org/drawingml/2006/main">
                  <a:graphicData uri="http://schemas.microsoft.com/office/word/2010/wordprocessingShape">
                    <wps:wsp>
                      <wps:cNvCnPr/>
                      <wps:spPr>
                        <a:xfrm>
                          <a:off x="0" y="0"/>
                          <a:ext cx="0" cy="9258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67" o:spid="_x0000_s1026" style="position:absolute;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27pt" to="225pt,7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" strokecolor="#4f81bd [3204]" strokeweight="2pt">
                <v:shadow on="t" opacity="24903f" mv:blur="40000f" origin=",.5" offset="0,20000emu"/>
              </v:line>
            </w:pict>
          </mc:Fallback>
        </mc:AlternateContent>
      </w:r>
      <w:r w:rsidRPr="00624C44">
        <w:rPr>
          <w:b/>
          <w:noProof/>
          <w:lang w:val="en-GB" w:eastAsia="en-GB"/>
        </w:rPr>
        <mc:AlternateContent>
          <mc:Choice Requires="wps">
            <w:drawing>
              <wp:anchor distT="0" distB="0" distL="114300" distR="114300" simplePos="0" relativeHeight="251931648" behindDoc="0" locked="0" layoutInCell="1" allowOverlap="1" wp14:anchorId="6044B39E" wp14:editId="46AB9222">
                <wp:simplePos x="0" y="0"/>
                <wp:positionH relativeFrom="column">
                  <wp:posOffset>342900</wp:posOffset>
                </wp:positionH>
                <wp:positionV relativeFrom="paragraph">
                  <wp:posOffset>342900</wp:posOffset>
                </wp:positionV>
                <wp:extent cx="0" cy="9258300"/>
                <wp:effectExtent l="50800" t="25400" r="76200" b="88900"/>
                <wp:wrapNone/>
                <wp:docPr id="166" name="Straight Connector 166"/>
                <wp:cNvGraphicFramePr/>
                <a:graphic xmlns:a="http://schemas.openxmlformats.org/drawingml/2006/main">
                  <a:graphicData uri="http://schemas.microsoft.com/office/word/2010/wordprocessingShape">
                    <wps:wsp>
                      <wps:cNvCnPr/>
                      <wps:spPr>
                        <a:xfrm>
                          <a:off x="0" y="0"/>
                          <a:ext cx="0" cy="92583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66" o:spid="_x0000_s1026" style="position:absolute;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27pt" to="27pt,7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" strokecolor="#4f81bd [3204]" strokeweight="2pt">
                <v:shadow on="t" opacity="24903f" mv:blur="40000f" origin=",.5" offset="0,20000emu"/>
              </v:line>
            </w:pict>
          </mc:Fallback>
        </mc:AlternateContent>
      </w:r>
      <w:r w:rsidRPr="00624C44">
        <w:rPr>
          <w:b/>
          <w:noProof/>
          <w:lang w:val="en-GB" w:eastAsia="en-GB"/>
        </w:rPr>
        <mc:AlternateContent>
          <mc:Choice Requires="wps">
            <w:drawing>
              <wp:anchor distT="0" distB="0" distL="114300" distR="114300" simplePos="0" relativeHeight="251937792" behindDoc="0" locked="0" layoutInCell="1" allowOverlap="1" wp14:anchorId="3F12051C" wp14:editId="315AC616">
                <wp:simplePos x="0" y="0"/>
                <wp:positionH relativeFrom="column">
                  <wp:posOffset>342900</wp:posOffset>
                </wp:positionH>
                <wp:positionV relativeFrom="paragraph">
                  <wp:posOffset>1409700</wp:posOffset>
                </wp:positionV>
                <wp:extent cx="2057400" cy="342900"/>
                <wp:effectExtent l="0" t="0" r="0" b="12700"/>
                <wp:wrapNone/>
                <wp:docPr id="172" name="Text Box 172"/>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DAFE72" w14:textId="77777777" w:rsidR="00D124BC" w:rsidRDefault="00D124BC" w:rsidP="00D74A10">
                            <w:pPr>
                              <w:pStyle w:val="ListParagraph"/>
                              <w:rPr>
                                <w:lang w:val="en-US"/>
                              </w:rPr>
                            </w:pPr>
                            <w:r w:rsidRPr="00355CE3">
                              <w:rPr>
                                <w:lang w:val="en-US"/>
                              </w:rPr>
                              <w:t xml:space="preserve">TM </w:t>
                            </w:r>
                            <w:r>
                              <w:rPr>
                                <w:lang w:val="en-US"/>
                              </w:rPr>
                              <w:t>stops tracking BOTH players (no [id] means both</w:t>
                            </w:r>
                            <w:proofErr w:type="gramStart"/>
                            <w:r>
                              <w:rPr>
                                <w:lang w:val="en-US"/>
                              </w:rPr>
                              <w:t>)</w:t>
                            </w:r>
                            <w:r w:rsidRPr="00355CE3">
                              <w:rPr>
                                <w:lang w:val="en-US"/>
                              </w:rPr>
                              <w:t xml:space="preserve"> </w:t>
                            </w:r>
                            <w:r>
                              <w:rPr>
                                <w:lang w:val="en-US"/>
                              </w:rPr>
                              <w:t>)</w:t>
                            </w:r>
                            <w:proofErr w:type="gramEnd"/>
                            <w:r w:rsidRPr="00355CE3">
                              <w:rPr>
                                <w:lang w:val="en-US"/>
                              </w:rPr>
                              <w:t xml:space="preserve"> </w:t>
                            </w:r>
                            <w:r>
                              <w:rPr>
                                <w:lang w:val="en-US"/>
                              </w:rPr>
                              <w:t xml:space="preserve"> blob colors &gt; inactive</w:t>
                            </w:r>
                          </w:p>
                          <w:p w14:paraId="4D604536" w14:textId="77777777" w:rsidR="00D124BC" w:rsidRDefault="00D124BC" w:rsidP="00D74A10">
                            <w:pPr>
                              <w:pStyle w:val="ListParagraph"/>
                              <w:rPr>
                                <w:lang w:val="en-US"/>
                              </w:rPr>
                            </w:pPr>
                          </w:p>
                          <w:p w14:paraId="014C14BE"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5EC4749E" w14:textId="77777777" w:rsidR="00D124BC" w:rsidRDefault="00D124BC" w:rsidP="00D74A10">
                            <w:pPr>
                              <w:pStyle w:val="ListParagraph"/>
                              <w:rPr>
                                <w:lang w:val="en-US"/>
                              </w:rPr>
                            </w:pPr>
                          </w:p>
                          <w:p w14:paraId="31BAC910" w14:textId="77777777" w:rsidR="00D124BC" w:rsidRPr="00355CE3" w:rsidRDefault="00D124BC" w:rsidP="00D74A10">
                            <w:pPr>
                              <w:pStyle w:val="ListParagraph"/>
                              <w:rPr>
                                <w:lang w:val="en-US"/>
                              </w:rPr>
                            </w:pPr>
                            <w:r w:rsidRPr="00355CE3">
                              <w:rPr>
                                <w:lang w:val="en-US"/>
                              </w:rPr>
                              <w:t xml:space="preserve">Argument </w:t>
                            </w:r>
                          </w:p>
                          <w:p w14:paraId="65C02CD3"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18847578"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2C9B35C4" w14:textId="77777777" w:rsidR="00D124BC" w:rsidRPr="00355CE3" w:rsidRDefault="00D124BC" w:rsidP="00D74A10">
                            <w:pPr>
                              <w:pStyle w:val="ListParagraph"/>
                              <w:rPr>
                                <w:lang w:val="en-US"/>
                              </w:rPr>
                            </w:pPr>
                          </w:p>
                          <w:p w14:paraId="596A6A62" w14:textId="77777777" w:rsidR="00D124BC" w:rsidRPr="00355CE3" w:rsidRDefault="00D124BC" w:rsidP="00D74A10">
                            <w:pPr>
                              <w:pStyle w:val="ListParagraph"/>
                              <w:rPr>
                                <w:lang w:val="en-US"/>
                              </w:rPr>
                            </w:pPr>
                          </w:p>
                          <w:p w14:paraId="628004B2"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2051C" id="Text Box 172" o:spid="_x0000_s1131" type="#_x0000_t202" style="position:absolute;margin-left:27pt;margin-top:111pt;width:162pt;height:27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" filled="f" stroked="f">
                <v:textbox>
                  <w:txbxContent>
                    <w:p w14:paraId="55DAFE72" w14:textId="77777777" w:rsidR="00D124BC" w:rsidRDefault="00D124BC" w:rsidP="00D74A10">
                      <w:pPr>
                        <w:pStyle w:val="ListParagraph"/>
                        <w:rPr>
                          <w:lang w:val="en-US"/>
                        </w:rPr>
                      </w:pPr>
                      <w:r w:rsidRPr="00355CE3">
                        <w:rPr>
                          <w:lang w:val="en-US"/>
                        </w:rPr>
                        <w:t xml:space="preserve">TM </w:t>
                      </w:r>
                      <w:r>
                        <w:rPr>
                          <w:lang w:val="en-US"/>
                        </w:rPr>
                        <w:t>stops tracking BOTH players (no [id] means both</w:t>
                      </w:r>
                      <w:proofErr w:type="gramStart"/>
                      <w:r>
                        <w:rPr>
                          <w:lang w:val="en-US"/>
                        </w:rPr>
                        <w:t>)</w:t>
                      </w:r>
                      <w:r w:rsidRPr="00355CE3">
                        <w:rPr>
                          <w:lang w:val="en-US"/>
                        </w:rPr>
                        <w:t xml:space="preserve"> </w:t>
                      </w:r>
                      <w:r>
                        <w:rPr>
                          <w:lang w:val="en-US"/>
                        </w:rPr>
                        <w:t>)</w:t>
                      </w:r>
                      <w:proofErr w:type="gramEnd"/>
                      <w:r w:rsidRPr="00355CE3">
                        <w:rPr>
                          <w:lang w:val="en-US"/>
                        </w:rPr>
                        <w:t xml:space="preserve"> </w:t>
                      </w:r>
                      <w:r>
                        <w:rPr>
                          <w:lang w:val="en-US"/>
                        </w:rPr>
                        <w:t xml:space="preserve"> blob colors &gt; inactive</w:t>
                      </w:r>
                    </w:p>
                    <w:p w14:paraId="4D604536" w14:textId="77777777" w:rsidR="00D124BC" w:rsidRDefault="00D124BC" w:rsidP="00D74A10">
                      <w:pPr>
                        <w:pStyle w:val="ListParagraph"/>
                        <w:rPr>
                          <w:lang w:val="en-US"/>
                        </w:rPr>
                      </w:pPr>
                    </w:p>
                    <w:p w14:paraId="014C14BE"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5EC4749E" w14:textId="77777777" w:rsidR="00D124BC" w:rsidRDefault="00D124BC" w:rsidP="00D74A10">
                      <w:pPr>
                        <w:pStyle w:val="ListParagraph"/>
                        <w:rPr>
                          <w:lang w:val="en-US"/>
                        </w:rPr>
                      </w:pPr>
                    </w:p>
                    <w:p w14:paraId="31BAC910" w14:textId="77777777" w:rsidR="00D124BC" w:rsidRPr="00355CE3" w:rsidRDefault="00D124BC" w:rsidP="00D74A10">
                      <w:pPr>
                        <w:pStyle w:val="ListParagraph"/>
                        <w:rPr>
                          <w:lang w:val="en-US"/>
                        </w:rPr>
                      </w:pPr>
                      <w:r w:rsidRPr="00355CE3">
                        <w:rPr>
                          <w:lang w:val="en-US"/>
                        </w:rPr>
                        <w:t xml:space="preserve">Argument </w:t>
                      </w:r>
                    </w:p>
                    <w:p w14:paraId="65C02CD3"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18847578"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2C9B35C4" w14:textId="77777777" w:rsidR="00D124BC" w:rsidRPr="00355CE3" w:rsidRDefault="00D124BC" w:rsidP="00D74A10">
                      <w:pPr>
                        <w:pStyle w:val="ListParagraph"/>
                        <w:rPr>
                          <w:lang w:val="en-US"/>
                        </w:rPr>
                      </w:pPr>
                    </w:p>
                    <w:p w14:paraId="596A6A62" w14:textId="77777777" w:rsidR="00D124BC" w:rsidRPr="00355CE3" w:rsidRDefault="00D124BC" w:rsidP="00D74A10">
                      <w:pPr>
                        <w:pStyle w:val="ListParagraph"/>
                        <w:rPr>
                          <w:lang w:val="en-US"/>
                        </w:rPr>
                      </w:pPr>
                    </w:p>
                    <w:p w14:paraId="628004B2" w14:textId="77777777" w:rsidR="00D124BC" w:rsidRPr="00355CE3" w:rsidRDefault="00D124BC" w:rsidP="00D74A10">
                      <w:pPr>
                        <w:pStyle w:val="ListParagraph"/>
                        <w:rPr>
                          <w:lang w:val="en-US"/>
                        </w:rPr>
                      </w:pPr>
                    </w:p>
                  </w:txbxContent>
                </v:textbox>
              </v:shape>
            </w:pict>
          </mc:Fallback>
        </mc:AlternateContent>
      </w:r>
      <w:r w:rsidRPr="00624C44">
        <w:rPr>
          <w:b/>
          <w:noProof/>
          <w:lang w:val="en-GB" w:eastAsia="en-GB"/>
        </w:rPr>
        <mc:AlternateContent>
          <mc:Choice Requires="wps">
            <w:drawing>
              <wp:anchor distT="0" distB="0" distL="114300" distR="114300" simplePos="0" relativeHeight="251936768" behindDoc="0" locked="0" layoutInCell="1" allowOverlap="1" wp14:anchorId="026DF557" wp14:editId="4F69B8B0">
                <wp:simplePos x="0" y="0"/>
                <wp:positionH relativeFrom="column">
                  <wp:posOffset>571500</wp:posOffset>
                </wp:positionH>
                <wp:positionV relativeFrom="paragraph">
                  <wp:posOffset>1066800</wp:posOffset>
                </wp:positionV>
                <wp:extent cx="2286000" cy="342900"/>
                <wp:effectExtent l="0" t="0" r="0" b="12700"/>
                <wp:wrapNone/>
                <wp:docPr id="171" name="Text Box 171"/>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410B5C" w14:textId="77777777" w:rsidR="00D124BC" w:rsidRPr="009775F6" w:rsidRDefault="00D124BC" w:rsidP="00D74A10">
                            <w:pPr>
                              <w:jc w:val="right"/>
                              <w:rPr>
                                <w:szCs w:val="20"/>
                              </w:rPr>
                            </w:pPr>
                            <w:r w:rsidRPr="00E91C9D">
                              <w:t>/set/</w:t>
                            </w:r>
                            <w:proofErr w:type="spellStart"/>
                            <w:r>
                              <w:t>player</w:t>
                            </w:r>
                            <w:proofErr w:type="spellEnd"/>
                            <w:r>
                              <w:t>/</w:t>
                            </w:r>
                            <w:proofErr w:type="spellStart"/>
                            <w:proofErr w:type="gramStart"/>
                            <w:r>
                              <w:t>tracking</w:t>
                            </w:r>
                            <w:proofErr w:type="spellEnd"/>
                            <w:r w:rsidRPr="00E91C9D">
                              <w:t xml:space="preserve"> ,i</w:t>
                            </w:r>
                            <w:proofErr w:type="gramEnd"/>
                            <w:r>
                              <w:t xml:space="preserve"> 0</w:t>
                            </w:r>
                          </w:p>
                          <w:p w14:paraId="2E5DBB70" w14:textId="77777777" w:rsidR="00D124BC" w:rsidRPr="009775F6" w:rsidRDefault="00D124BC" w:rsidP="00D74A10">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26DF557" id="Text Box 171" o:spid="_x0000_s1132" type="#_x0000_t202" style="position:absolute;margin-left:45pt;margin-top:84pt;width:180pt;height:27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" filled="f" stroked="f">
                <v:textbox>
                  <w:txbxContent>
                    <w:p w14:paraId="64410B5C" w14:textId="77777777" w:rsidR="00D124BC" w:rsidRPr="009775F6" w:rsidRDefault="00D124BC" w:rsidP="00D74A10">
                      <w:pPr>
                        <w:jc w:val="right"/>
                        <w:rPr>
                          <w:szCs w:val="20"/>
                        </w:rPr>
                      </w:pPr>
                      <w:r w:rsidRPr="00E91C9D">
                        <w:t>/set/</w:t>
                      </w:r>
                      <w:proofErr w:type="spellStart"/>
                      <w:r>
                        <w:t>player</w:t>
                      </w:r>
                      <w:proofErr w:type="spellEnd"/>
                      <w:r>
                        <w:t>/</w:t>
                      </w:r>
                      <w:proofErr w:type="spellStart"/>
                      <w:proofErr w:type="gramStart"/>
                      <w:r>
                        <w:t>tracking</w:t>
                      </w:r>
                      <w:proofErr w:type="spellEnd"/>
                      <w:r w:rsidRPr="00E91C9D">
                        <w:t xml:space="preserve"> ,i</w:t>
                      </w:r>
                      <w:proofErr w:type="gramEnd"/>
                      <w:r>
                        <w:t xml:space="preserve"> 0</w:t>
                      </w:r>
                    </w:p>
                    <w:p w14:paraId="2E5DBB70" w14:textId="77777777" w:rsidR="00D124BC" w:rsidRPr="009775F6" w:rsidRDefault="00D124BC" w:rsidP="00D74A10">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935744" behindDoc="0" locked="0" layoutInCell="1" allowOverlap="1" wp14:anchorId="25DF069E" wp14:editId="780D9B3C">
                <wp:simplePos x="0" y="0"/>
                <wp:positionH relativeFrom="column">
                  <wp:posOffset>342900</wp:posOffset>
                </wp:positionH>
                <wp:positionV relativeFrom="paragraph">
                  <wp:posOffset>1346200</wp:posOffset>
                </wp:positionV>
                <wp:extent cx="2514600" cy="0"/>
                <wp:effectExtent l="76200" t="101600" r="0" b="177800"/>
                <wp:wrapTopAndBottom/>
                <wp:docPr id="170" name="Straight Arrow Connector 170"/>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70" o:spid="_x0000_s1026" type="#_x0000_t32" style="position:absolute;margin-left:27pt;margin-top:106pt;width:198pt;height:0;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944960" behindDoc="0" locked="0" layoutInCell="1" allowOverlap="1" wp14:anchorId="3D0943B5" wp14:editId="27775AC9">
                <wp:simplePos x="0" y="0"/>
                <wp:positionH relativeFrom="column">
                  <wp:posOffset>342900</wp:posOffset>
                </wp:positionH>
                <wp:positionV relativeFrom="paragraph">
                  <wp:posOffset>4457700</wp:posOffset>
                </wp:positionV>
                <wp:extent cx="2057400" cy="342900"/>
                <wp:effectExtent l="0" t="0" r="0" b="12700"/>
                <wp:wrapNone/>
                <wp:docPr id="162" name="Text Box 162"/>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EC8A8F" w14:textId="77777777" w:rsidR="00D124BC" w:rsidRDefault="00D124BC" w:rsidP="00D74A10">
                            <w:pPr>
                              <w:pStyle w:val="MC"/>
                            </w:pPr>
                            <w:r w:rsidRPr="00355CE3">
                              <w:t xml:space="preserve">TM </w:t>
                            </w:r>
                            <w:r>
                              <w:t>stops tracking BOTH players (no [id] means both</w:t>
                            </w:r>
                            <w:proofErr w:type="gramStart"/>
                            <w:r>
                              <w:t>)</w:t>
                            </w:r>
                            <w:r w:rsidRPr="00355CE3">
                              <w:t xml:space="preserve"> </w:t>
                            </w:r>
                            <w:r>
                              <w:t>)</w:t>
                            </w:r>
                            <w:proofErr w:type="gramEnd"/>
                            <w:r w:rsidRPr="00355CE3">
                              <w:t xml:space="preserve"> </w:t>
                            </w:r>
                            <w:r>
                              <w:t xml:space="preserve"> blob colors &gt; inactive</w:t>
                            </w:r>
                          </w:p>
                          <w:p w14:paraId="798C65BD" w14:textId="77777777" w:rsidR="00D124BC" w:rsidRDefault="00D124BC" w:rsidP="00D74A10">
                            <w:pPr>
                              <w:pStyle w:val="MC"/>
                            </w:pPr>
                          </w:p>
                          <w:p w14:paraId="1A28030A" w14:textId="77777777" w:rsidR="00D124BC" w:rsidRPr="00355CE3" w:rsidRDefault="00D124BC" w:rsidP="00D74A10">
                            <w:pPr>
                              <w:pStyle w:val="MC"/>
                            </w:pPr>
                            <w:r w:rsidRPr="00355CE3">
                              <w:t xml:space="preserve">player id can be 0 or 1 referring to 1st player or 2 referring to </w:t>
                            </w:r>
                            <w:r>
                              <w:t>2nd</w:t>
                            </w:r>
                            <w:r w:rsidRPr="00355CE3">
                              <w:t xml:space="preserve"> player; zones can be up to 2</w:t>
                            </w:r>
                            <w:r>
                              <w:t xml:space="preserve"> (later it may increase) id starts from 0</w:t>
                            </w:r>
                            <w:r w:rsidRPr="00355CE3">
                              <w:t xml:space="preserve"> </w:t>
                            </w:r>
                          </w:p>
                          <w:p w14:paraId="0C096862" w14:textId="77777777" w:rsidR="00D124BC" w:rsidRDefault="00D124BC" w:rsidP="00D74A10">
                            <w:pPr>
                              <w:pStyle w:val="MC"/>
                            </w:pPr>
                          </w:p>
                          <w:p w14:paraId="5FF63198" w14:textId="77777777" w:rsidR="00D124BC" w:rsidRPr="00355CE3" w:rsidRDefault="00D124BC" w:rsidP="00D74A10">
                            <w:pPr>
                              <w:pStyle w:val="MC"/>
                            </w:pPr>
                            <w:r w:rsidRPr="00355CE3">
                              <w:t xml:space="preserve">Argument </w:t>
                            </w:r>
                          </w:p>
                          <w:p w14:paraId="02D984B1" w14:textId="77777777" w:rsidR="00D124BC" w:rsidRPr="00355CE3" w:rsidRDefault="00D124BC" w:rsidP="00D74A10">
                            <w:pPr>
                              <w:pStyle w:val="MC"/>
                            </w:pPr>
                            <w:r w:rsidRPr="00355CE3">
                              <w:t xml:space="preserve"> 1: start tracking, change blob color to active </w:t>
                            </w:r>
                          </w:p>
                          <w:p w14:paraId="6DC42010" w14:textId="77777777" w:rsidR="00D124BC" w:rsidRPr="00355CE3" w:rsidRDefault="00D124BC" w:rsidP="00D74A10">
                            <w:pPr>
                              <w:pStyle w:val="MC"/>
                            </w:pPr>
                            <w:r w:rsidRPr="00355CE3">
                              <w:t xml:space="preserve"> 0: stop tracking, change blob color to inactive</w:t>
                            </w:r>
                          </w:p>
                          <w:p w14:paraId="180EF4A3" w14:textId="77777777" w:rsidR="00D124BC" w:rsidRPr="00355CE3" w:rsidRDefault="00D124BC" w:rsidP="00D74A10">
                            <w:pPr>
                              <w:pStyle w:val="MC"/>
                            </w:pPr>
                          </w:p>
                          <w:p w14:paraId="10CBCE22" w14:textId="77777777" w:rsidR="00D124BC" w:rsidRPr="00355CE3" w:rsidRDefault="00D124BC" w:rsidP="00D74A10">
                            <w:pPr>
                              <w:pStyle w:val="MC"/>
                              <w:rPr>
                                <w:szCs w:val="16"/>
                              </w:rPr>
                            </w:pPr>
                          </w:p>
                          <w:p w14:paraId="75AFBBAD" w14:textId="77777777" w:rsidR="00D124BC" w:rsidRPr="00355CE3" w:rsidRDefault="00D124BC" w:rsidP="00D74A10">
                            <w:pPr>
                              <w:pStyle w:val="MC"/>
                              <w:rPr>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0943B5" id="Text Box 162" o:spid="_x0000_s1133" type="#_x0000_t202" style="position:absolute;margin-left:27pt;margin-top:351pt;width:162pt;height:27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" filled="f" stroked="f">
                <v:textbox>
                  <w:txbxContent>
                    <w:p w14:paraId="5CEC8A8F" w14:textId="77777777" w:rsidR="00D124BC" w:rsidRDefault="00D124BC" w:rsidP="00D74A10">
                      <w:pPr>
                        <w:pStyle w:val="MC"/>
                      </w:pPr>
                      <w:r w:rsidRPr="00355CE3">
                        <w:t xml:space="preserve">TM </w:t>
                      </w:r>
                      <w:r>
                        <w:t>stops tracking BOTH players (no [id] means both</w:t>
                      </w:r>
                      <w:proofErr w:type="gramStart"/>
                      <w:r>
                        <w:t>)</w:t>
                      </w:r>
                      <w:r w:rsidRPr="00355CE3">
                        <w:t xml:space="preserve"> </w:t>
                      </w:r>
                      <w:r>
                        <w:t>)</w:t>
                      </w:r>
                      <w:proofErr w:type="gramEnd"/>
                      <w:r w:rsidRPr="00355CE3">
                        <w:t xml:space="preserve"> </w:t>
                      </w:r>
                      <w:r>
                        <w:t xml:space="preserve"> blob colors &gt; inactive</w:t>
                      </w:r>
                    </w:p>
                    <w:p w14:paraId="798C65BD" w14:textId="77777777" w:rsidR="00D124BC" w:rsidRDefault="00D124BC" w:rsidP="00D74A10">
                      <w:pPr>
                        <w:pStyle w:val="MC"/>
                      </w:pPr>
                    </w:p>
                    <w:p w14:paraId="1A28030A" w14:textId="77777777" w:rsidR="00D124BC" w:rsidRPr="00355CE3" w:rsidRDefault="00D124BC" w:rsidP="00D74A10">
                      <w:pPr>
                        <w:pStyle w:val="MC"/>
                      </w:pPr>
                      <w:r w:rsidRPr="00355CE3">
                        <w:t xml:space="preserve">player id can be 0 or 1 referring to 1st player or 2 referring to </w:t>
                      </w:r>
                      <w:r>
                        <w:t>2nd</w:t>
                      </w:r>
                      <w:r w:rsidRPr="00355CE3">
                        <w:t xml:space="preserve"> player; zones can be up to 2</w:t>
                      </w:r>
                      <w:r>
                        <w:t xml:space="preserve"> (later it may increase) id starts from 0</w:t>
                      </w:r>
                      <w:r w:rsidRPr="00355CE3">
                        <w:t xml:space="preserve"> </w:t>
                      </w:r>
                    </w:p>
                    <w:p w14:paraId="0C096862" w14:textId="77777777" w:rsidR="00D124BC" w:rsidRDefault="00D124BC" w:rsidP="00D74A10">
                      <w:pPr>
                        <w:pStyle w:val="MC"/>
                      </w:pPr>
                    </w:p>
                    <w:p w14:paraId="5FF63198" w14:textId="77777777" w:rsidR="00D124BC" w:rsidRPr="00355CE3" w:rsidRDefault="00D124BC" w:rsidP="00D74A10">
                      <w:pPr>
                        <w:pStyle w:val="MC"/>
                      </w:pPr>
                      <w:r w:rsidRPr="00355CE3">
                        <w:t xml:space="preserve">Argument </w:t>
                      </w:r>
                    </w:p>
                    <w:p w14:paraId="02D984B1" w14:textId="77777777" w:rsidR="00D124BC" w:rsidRPr="00355CE3" w:rsidRDefault="00D124BC" w:rsidP="00D74A10">
                      <w:pPr>
                        <w:pStyle w:val="MC"/>
                      </w:pPr>
                      <w:r w:rsidRPr="00355CE3">
                        <w:t xml:space="preserve"> 1: start tracking, change blob color to active </w:t>
                      </w:r>
                    </w:p>
                    <w:p w14:paraId="6DC42010" w14:textId="77777777" w:rsidR="00D124BC" w:rsidRPr="00355CE3" w:rsidRDefault="00D124BC" w:rsidP="00D74A10">
                      <w:pPr>
                        <w:pStyle w:val="MC"/>
                      </w:pPr>
                      <w:r w:rsidRPr="00355CE3">
                        <w:t xml:space="preserve"> 0: stop tracking, change blob color to inactive</w:t>
                      </w:r>
                    </w:p>
                    <w:p w14:paraId="180EF4A3" w14:textId="77777777" w:rsidR="00D124BC" w:rsidRPr="00355CE3" w:rsidRDefault="00D124BC" w:rsidP="00D74A10">
                      <w:pPr>
                        <w:pStyle w:val="MC"/>
                      </w:pPr>
                    </w:p>
                    <w:p w14:paraId="10CBCE22" w14:textId="77777777" w:rsidR="00D124BC" w:rsidRPr="00355CE3" w:rsidRDefault="00D124BC" w:rsidP="00D74A10">
                      <w:pPr>
                        <w:pStyle w:val="MC"/>
                        <w:rPr>
                          <w:szCs w:val="16"/>
                        </w:rPr>
                      </w:pPr>
                    </w:p>
                    <w:p w14:paraId="75AFBBAD" w14:textId="77777777" w:rsidR="00D124BC" w:rsidRPr="00355CE3" w:rsidRDefault="00D124BC" w:rsidP="00D74A10">
                      <w:pPr>
                        <w:pStyle w:val="MC"/>
                        <w:rPr>
                          <w:szCs w:val="16"/>
                        </w:rPr>
                      </w:pPr>
                    </w:p>
                  </w:txbxContent>
                </v:textbox>
              </v:shape>
            </w:pict>
          </mc:Fallback>
        </mc:AlternateContent>
      </w:r>
      <w:r w:rsidRPr="00624C44">
        <w:rPr>
          <w:b/>
          <w:noProof/>
          <w:lang w:val="en-GB" w:eastAsia="en-GB"/>
        </w:rPr>
        <mc:AlternateContent>
          <mc:Choice Requires="wps">
            <w:drawing>
              <wp:anchor distT="0" distB="0" distL="114300" distR="114300" simplePos="0" relativeHeight="251945984" behindDoc="0" locked="0" layoutInCell="1" allowOverlap="1" wp14:anchorId="28E2974E" wp14:editId="17D34D5A">
                <wp:simplePos x="0" y="0"/>
                <wp:positionH relativeFrom="column">
                  <wp:posOffset>342900</wp:posOffset>
                </wp:positionH>
                <wp:positionV relativeFrom="paragraph">
                  <wp:posOffset>5143500</wp:posOffset>
                </wp:positionV>
                <wp:extent cx="2057400" cy="342900"/>
                <wp:effectExtent l="0" t="0" r="0" b="12700"/>
                <wp:wrapNone/>
                <wp:docPr id="163" name="Text Box 163"/>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BFC711" w14:textId="77777777" w:rsidR="00D124BC" w:rsidRDefault="00D124BC" w:rsidP="00D74A10">
                            <w:pPr>
                              <w:pStyle w:val="MC"/>
                            </w:pPr>
                            <w:r w:rsidRPr="00355CE3">
                              <w:t xml:space="preserve">TM </w:t>
                            </w:r>
                            <w:r>
                              <w:t xml:space="preserve">starts tracking BOTH zones (no [id] means </w:t>
                            </w:r>
                            <w:proofErr w:type="gramStart"/>
                            <w:r>
                              <w:t>both)</w:t>
                            </w:r>
                            <w:r w:rsidRPr="00355CE3">
                              <w:t xml:space="preserve"> </w:t>
                            </w:r>
                            <w:r>
                              <w:t xml:space="preserve"> blob</w:t>
                            </w:r>
                            <w:proofErr w:type="gramEnd"/>
                            <w:r>
                              <w:t xml:space="preserve"> colors &gt; active</w:t>
                            </w:r>
                          </w:p>
                          <w:p w14:paraId="6544D4AE" w14:textId="77777777" w:rsidR="00D124BC" w:rsidRDefault="00D124BC" w:rsidP="00D74A10">
                            <w:pPr>
                              <w:pStyle w:val="MC"/>
                            </w:pPr>
                          </w:p>
                          <w:p w14:paraId="1C9FFAA5" w14:textId="77777777" w:rsidR="00D124BC" w:rsidRPr="00355CE3" w:rsidRDefault="00D124BC" w:rsidP="00D74A10">
                            <w:pPr>
                              <w:pStyle w:val="MC"/>
                            </w:pPr>
                            <w:r w:rsidRPr="00355CE3">
                              <w:t xml:space="preserve">player id can be 0 or 1 referring to 1st player or 2 referring to </w:t>
                            </w:r>
                            <w:r>
                              <w:t>2nd</w:t>
                            </w:r>
                            <w:r w:rsidRPr="00355CE3">
                              <w:t xml:space="preserve"> player; zones can be up to 2</w:t>
                            </w:r>
                            <w:r>
                              <w:t xml:space="preserve"> (later it may increase) id starts from 0</w:t>
                            </w:r>
                            <w:r w:rsidRPr="00355CE3">
                              <w:t xml:space="preserve"> </w:t>
                            </w:r>
                          </w:p>
                          <w:p w14:paraId="405F40D7" w14:textId="77777777" w:rsidR="00D124BC" w:rsidRDefault="00D124BC" w:rsidP="00D74A10">
                            <w:pPr>
                              <w:pStyle w:val="MC"/>
                            </w:pPr>
                          </w:p>
                          <w:p w14:paraId="21475B17" w14:textId="77777777" w:rsidR="00D124BC" w:rsidRPr="00355CE3" w:rsidRDefault="00D124BC" w:rsidP="00D74A10">
                            <w:pPr>
                              <w:pStyle w:val="MC"/>
                            </w:pPr>
                            <w:r w:rsidRPr="00355CE3">
                              <w:t xml:space="preserve">Argument </w:t>
                            </w:r>
                          </w:p>
                          <w:p w14:paraId="497E32CF" w14:textId="77777777" w:rsidR="00D124BC" w:rsidRPr="00355CE3" w:rsidRDefault="00D124BC" w:rsidP="00D74A10">
                            <w:pPr>
                              <w:pStyle w:val="MC"/>
                            </w:pPr>
                            <w:r w:rsidRPr="00355CE3">
                              <w:t xml:space="preserve"> 1: start tracking, change blob color to active </w:t>
                            </w:r>
                          </w:p>
                          <w:p w14:paraId="0970048C" w14:textId="77777777" w:rsidR="00D124BC" w:rsidRPr="00355CE3" w:rsidRDefault="00D124BC" w:rsidP="00D74A10">
                            <w:pPr>
                              <w:pStyle w:val="MC"/>
                            </w:pPr>
                            <w:r w:rsidRPr="00355CE3">
                              <w:t xml:space="preserve"> 0: stop tracking, change blob color to inactive</w:t>
                            </w:r>
                          </w:p>
                          <w:p w14:paraId="296B1E11" w14:textId="77777777" w:rsidR="00D124BC" w:rsidRPr="00355CE3" w:rsidRDefault="00D124BC" w:rsidP="00D74A10">
                            <w:pPr>
                              <w:pStyle w:val="MC"/>
                            </w:pPr>
                          </w:p>
                          <w:p w14:paraId="0D6D364A" w14:textId="77777777" w:rsidR="00D124BC" w:rsidRPr="00355CE3" w:rsidRDefault="00D124BC" w:rsidP="00D74A10">
                            <w:pPr>
                              <w:pStyle w:val="MC"/>
                              <w:rPr>
                                <w:szCs w:val="16"/>
                              </w:rPr>
                            </w:pPr>
                          </w:p>
                          <w:p w14:paraId="31C86CA1" w14:textId="77777777" w:rsidR="00D124BC" w:rsidRPr="00355CE3" w:rsidRDefault="00D124BC" w:rsidP="00D74A10">
                            <w:pPr>
                              <w:pStyle w:val="MC"/>
                              <w:rPr>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2974E" id="Text Box 163" o:spid="_x0000_s1134" type="#_x0000_t202" style="position:absolute;margin-left:27pt;margin-top:405pt;width:162pt;height:27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" filled="f" stroked="f">
                <v:textbox>
                  <w:txbxContent>
                    <w:p w14:paraId="71BFC711" w14:textId="77777777" w:rsidR="00D124BC" w:rsidRDefault="00D124BC" w:rsidP="00D74A10">
                      <w:pPr>
                        <w:pStyle w:val="MC"/>
                      </w:pPr>
                      <w:r w:rsidRPr="00355CE3">
                        <w:t xml:space="preserve">TM </w:t>
                      </w:r>
                      <w:r>
                        <w:t xml:space="preserve">starts tracking BOTH zones (no [id] means </w:t>
                      </w:r>
                      <w:proofErr w:type="gramStart"/>
                      <w:r>
                        <w:t>both)</w:t>
                      </w:r>
                      <w:r w:rsidRPr="00355CE3">
                        <w:t xml:space="preserve"> </w:t>
                      </w:r>
                      <w:r>
                        <w:t xml:space="preserve"> blob</w:t>
                      </w:r>
                      <w:proofErr w:type="gramEnd"/>
                      <w:r>
                        <w:t xml:space="preserve"> colors &gt; active</w:t>
                      </w:r>
                    </w:p>
                    <w:p w14:paraId="6544D4AE" w14:textId="77777777" w:rsidR="00D124BC" w:rsidRDefault="00D124BC" w:rsidP="00D74A10">
                      <w:pPr>
                        <w:pStyle w:val="MC"/>
                      </w:pPr>
                    </w:p>
                    <w:p w14:paraId="1C9FFAA5" w14:textId="77777777" w:rsidR="00D124BC" w:rsidRPr="00355CE3" w:rsidRDefault="00D124BC" w:rsidP="00D74A10">
                      <w:pPr>
                        <w:pStyle w:val="MC"/>
                      </w:pPr>
                      <w:r w:rsidRPr="00355CE3">
                        <w:t xml:space="preserve">player id can be 0 or 1 referring to 1st player or 2 referring to </w:t>
                      </w:r>
                      <w:r>
                        <w:t>2nd</w:t>
                      </w:r>
                      <w:r w:rsidRPr="00355CE3">
                        <w:t xml:space="preserve"> player; zones can be up to 2</w:t>
                      </w:r>
                      <w:r>
                        <w:t xml:space="preserve"> (later it may increase) id starts from 0</w:t>
                      </w:r>
                      <w:r w:rsidRPr="00355CE3">
                        <w:t xml:space="preserve"> </w:t>
                      </w:r>
                    </w:p>
                    <w:p w14:paraId="405F40D7" w14:textId="77777777" w:rsidR="00D124BC" w:rsidRDefault="00D124BC" w:rsidP="00D74A10">
                      <w:pPr>
                        <w:pStyle w:val="MC"/>
                      </w:pPr>
                    </w:p>
                    <w:p w14:paraId="21475B17" w14:textId="77777777" w:rsidR="00D124BC" w:rsidRPr="00355CE3" w:rsidRDefault="00D124BC" w:rsidP="00D74A10">
                      <w:pPr>
                        <w:pStyle w:val="MC"/>
                      </w:pPr>
                      <w:r w:rsidRPr="00355CE3">
                        <w:t xml:space="preserve">Argument </w:t>
                      </w:r>
                    </w:p>
                    <w:p w14:paraId="497E32CF" w14:textId="77777777" w:rsidR="00D124BC" w:rsidRPr="00355CE3" w:rsidRDefault="00D124BC" w:rsidP="00D74A10">
                      <w:pPr>
                        <w:pStyle w:val="MC"/>
                      </w:pPr>
                      <w:r w:rsidRPr="00355CE3">
                        <w:t xml:space="preserve"> 1: start tracking, change blob color to active </w:t>
                      </w:r>
                    </w:p>
                    <w:p w14:paraId="0970048C" w14:textId="77777777" w:rsidR="00D124BC" w:rsidRPr="00355CE3" w:rsidRDefault="00D124BC" w:rsidP="00D74A10">
                      <w:pPr>
                        <w:pStyle w:val="MC"/>
                      </w:pPr>
                      <w:r w:rsidRPr="00355CE3">
                        <w:t xml:space="preserve"> 0: stop tracking, change blob color to inactive</w:t>
                      </w:r>
                    </w:p>
                    <w:p w14:paraId="296B1E11" w14:textId="77777777" w:rsidR="00D124BC" w:rsidRPr="00355CE3" w:rsidRDefault="00D124BC" w:rsidP="00D74A10">
                      <w:pPr>
                        <w:pStyle w:val="MC"/>
                      </w:pPr>
                    </w:p>
                    <w:p w14:paraId="0D6D364A" w14:textId="77777777" w:rsidR="00D124BC" w:rsidRPr="00355CE3" w:rsidRDefault="00D124BC" w:rsidP="00D74A10">
                      <w:pPr>
                        <w:pStyle w:val="MC"/>
                        <w:rPr>
                          <w:szCs w:val="16"/>
                        </w:rPr>
                      </w:pPr>
                    </w:p>
                    <w:p w14:paraId="31C86CA1" w14:textId="77777777" w:rsidR="00D124BC" w:rsidRPr="00355CE3" w:rsidRDefault="00D124BC" w:rsidP="00D74A10">
                      <w:pPr>
                        <w:pStyle w:val="MC"/>
                        <w:rPr>
                          <w:szCs w:val="16"/>
                        </w:rPr>
                      </w:pPr>
                    </w:p>
                  </w:txbxContent>
                </v:textbox>
              </v:shape>
            </w:pict>
          </mc:Fallback>
        </mc:AlternateContent>
      </w:r>
      <w:r w:rsidRPr="00624C44">
        <w:rPr>
          <w:b/>
          <w:noProof/>
          <w:lang w:val="en-GB" w:eastAsia="en-GB"/>
        </w:rPr>
        <mc:AlternateContent>
          <mc:Choice Requires="wps">
            <w:drawing>
              <wp:anchor distT="0" distB="0" distL="114300" distR="114300" simplePos="0" relativeHeight="251928576" behindDoc="0" locked="0" layoutInCell="1" allowOverlap="1" wp14:anchorId="204B2A26" wp14:editId="7E9CACF9">
                <wp:simplePos x="0" y="0"/>
                <wp:positionH relativeFrom="column">
                  <wp:posOffset>114300</wp:posOffset>
                </wp:positionH>
                <wp:positionV relativeFrom="paragraph">
                  <wp:posOffset>69215</wp:posOffset>
                </wp:positionV>
                <wp:extent cx="457200" cy="342900"/>
                <wp:effectExtent l="0" t="0" r="0" b="12700"/>
                <wp:wrapNone/>
                <wp:docPr id="174" name="Text Box 174"/>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FC3BB8" w14:textId="77777777" w:rsidR="00D124BC" w:rsidRPr="009775F6" w:rsidRDefault="00D124BC" w:rsidP="00D74A10">
                            <w:pPr>
                              <w:rPr>
                                <w:rFonts w:ascii="Blender Pro Bold" w:hAnsi="Blender Pro Bold"/>
                              </w:rPr>
                            </w:pPr>
                            <w:r w:rsidRPr="009775F6">
                              <w:rPr>
                                <w:rFonts w:ascii="Blender Pro Bold" w:hAnsi="Blender Pro Bold"/>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4B2A26" id="Text Box 174" o:spid="_x0000_s1135" type="#_x0000_t202" style="position:absolute;margin-left:9pt;margin-top:5.45pt;width:36pt;height:27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" filled="f" stroked="f">
                <v:textbox>
                  <w:txbxContent>
                    <w:p w14:paraId="70FC3BB8" w14:textId="77777777" w:rsidR="00D124BC" w:rsidRPr="009775F6" w:rsidRDefault="00D124BC" w:rsidP="00D74A10">
                      <w:pPr>
                        <w:rPr>
                          <w:rFonts w:ascii="Blender Pro Bold" w:hAnsi="Blender Pro Bold"/>
                        </w:rPr>
                      </w:pPr>
                      <w:r w:rsidRPr="009775F6">
                        <w:rPr>
                          <w:rFonts w:ascii="Blender Pro Bold" w:hAnsi="Blender Pro Bold"/>
                        </w:rPr>
                        <w:t>TM</w:t>
                      </w:r>
                    </w:p>
                  </w:txbxContent>
                </v:textbox>
              </v:shape>
            </w:pict>
          </mc:Fallback>
        </mc:AlternateContent>
      </w:r>
      <w:r w:rsidRPr="00624C44">
        <w:rPr>
          <w:b/>
          <w:noProof/>
          <w:lang w:val="en-GB" w:eastAsia="en-GB"/>
        </w:rPr>
        <mc:AlternateContent>
          <mc:Choice Requires="wps">
            <w:drawing>
              <wp:anchor distT="0" distB="0" distL="114300" distR="114300" simplePos="0" relativeHeight="251929600" behindDoc="0" locked="0" layoutInCell="1" allowOverlap="1" wp14:anchorId="5BA4BCFF" wp14:editId="59F37C3E">
                <wp:simplePos x="0" y="0"/>
                <wp:positionH relativeFrom="column">
                  <wp:posOffset>2628900</wp:posOffset>
                </wp:positionH>
                <wp:positionV relativeFrom="paragraph">
                  <wp:posOffset>0</wp:posOffset>
                </wp:positionV>
                <wp:extent cx="457200" cy="342900"/>
                <wp:effectExtent l="0" t="0" r="0" b="12700"/>
                <wp:wrapNone/>
                <wp:docPr id="175" name="Text Box 175"/>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8BFCE1" w14:textId="77777777" w:rsidR="00D124BC" w:rsidRDefault="00D124BC" w:rsidP="00D74A10">
                            <w:r w:rsidRPr="009775F6">
                              <w:rPr>
                                <w:rFonts w:ascii="Blender Pro Bold" w:hAnsi="Blender Pro Bold"/>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4BCFF" id="Text Box 175" o:spid="_x0000_s1136" type="#_x0000_t202" style="position:absolute;margin-left:207pt;margin-top:0;width:36pt;height:27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" filled="f" stroked="f">
                <v:textbox>
                  <w:txbxContent>
                    <w:p w14:paraId="178BFCE1" w14:textId="77777777" w:rsidR="00D124BC" w:rsidRDefault="00D124BC" w:rsidP="00D74A10">
                      <w:r w:rsidRPr="009775F6">
                        <w:rPr>
                          <w:rFonts w:ascii="Blender Pro Bold" w:hAnsi="Blender Pro Bold"/>
                        </w:rPr>
                        <w:t>CM</w:t>
                      </w:r>
                    </w:p>
                  </w:txbxContent>
                </v:textbox>
              </v:shape>
            </w:pict>
          </mc:Fallback>
        </mc:AlternateContent>
      </w:r>
      <w:r w:rsidRPr="00624C44">
        <w:rPr>
          <w:b/>
          <w:noProof/>
          <w:lang w:val="en-GB" w:eastAsia="en-GB"/>
        </w:rPr>
        <mc:AlternateContent>
          <mc:Choice Requires="wps">
            <w:drawing>
              <wp:anchor distT="0" distB="0" distL="114300" distR="114300" simplePos="0" relativeHeight="251930624" behindDoc="0" locked="0" layoutInCell="1" allowOverlap="1" wp14:anchorId="6CF24F28" wp14:editId="26D39C4E">
                <wp:simplePos x="0" y="0"/>
                <wp:positionH relativeFrom="column">
                  <wp:posOffset>5143500</wp:posOffset>
                </wp:positionH>
                <wp:positionV relativeFrom="paragraph">
                  <wp:posOffset>0</wp:posOffset>
                </wp:positionV>
                <wp:extent cx="457200" cy="342900"/>
                <wp:effectExtent l="0" t="0" r="0" b="12700"/>
                <wp:wrapNone/>
                <wp:docPr id="176" name="Text Box 176"/>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71011A" w14:textId="77777777" w:rsidR="00D124BC" w:rsidRDefault="00D124BC" w:rsidP="00D74A10">
                            <w:r w:rsidRPr="009775F6">
                              <w:rPr>
                                <w:rFonts w:ascii="Blender Pro Bold" w:hAnsi="Blender Pro Bold"/>
                              </w:rPr>
                              <w:t>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24F28" id="Text Box 176" o:spid="_x0000_s1137" type="#_x0000_t202" style="position:absolute;margin-left:405pt;margin-top:0;width:36pt;height:27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" filled="f" stroked="f">
                <v:textbox>
                  <w:txbxContent>
                    <w:p w14:paraId="7071011A" w14:textId="77777777" w:rsidR="00D124BC" w:rsidRDefault="00D124BC" w:rsidP="00D74A10">
                      <w:r w:rsidRPr="009775F6">
                        <w:rPr>
                          <w:rFonts w:ascii="Blender Pro Bold" w:hAnsi="Blender Pro Bold"/>
                        </w:rPr>
                        <w:t>ME</w:t>
                      </w:r>
                    </w:p>
                  </w:txbxContent>
                </v:textbox>
              </v:shape>
            </w:pict>
          </mc:Fallback>
        </mc:AlternateContent>
      </w:r>
      <w:r w:rsidRPr="00624C44">
        <w:rPr>
          <w:noProof/>
          <w:lang w:val="en-GB" w:eastAsia="en-GB"/>
        </w:rPr>
        <mc:AlternateContent>
          <mc:Choice Requires="wps">
            <w:drawing>
              <wp:anchor distT="0" distB="0" distL="114300" distR="114300" simplePos="0" relativeHeight="251932672" behindDoc="0" locked="0" layoutInCell="1" allowOverlap="1" wp14:anchorId="1F203008" wp14:editId="30DF78A0">
                <wp:simplePos x="0" y="0"/>
                <wp:positionH relativeFrom="column">
                  <wp:posOffset>457200</wp:posOffset>
                </wp:positionH>
                <wp:positionV relativeFrom="paragraph">
                  <wp:posOffset>647700</wp:posOffset>
                </wp:positionV>
                <wp:extent cx="4800600" cy="457200"/>
                <wp:effectExtent l="0" t="0" r="25400" b="25400"/>
                <wp:wrapSquare wrapText="bothSides"/>
                <wp:docPr id="177" name="Text Box 177"/>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443995" w14:textId="77777777" w:rsidR="00D124BC" w:rsidRPr="0063632F" w:rsidRDefault="00D124BC" w:rsidP="00D74A10">
                            <w:pPr>
                              <w:rPr>
                                <w:szCs w:val="20"/>
                                <w:lang w:val="en-US"/>
                              </w:rPr>
                            </w:pPr>
                            <w:r w:rsidRPr="0063632F">
                              <w:rPr>
                                <w:szCs w:val="20"/>
                                <w:lang w:val="en-US"/>
                              </w:rPr>
                              <w:t>GUI interaction:</w:t>
                            </w:r>
                          </w:p>
                          <w:p w14:paraId="6661DBC6" w14:textId="77777777" w:rsidR="00D124BC" w:rsidRPr="0063632F" w:rsidRDefault="00D124BC" w:rsidP="00D74A10">
                            <w:pPr>
                              <w:rPr>
                                <w:lang w:val="en-US"/>
                              </w:rPr>
                            </w:pPr>
                            <w:r w:rsidRPr="0063632F">
                              <w:rPr>
                                <w:szCs w:val="20"/>
                                <w:lang w:val="en-US"/>
                              </w:rPr>
                              <w:t>User selects “zone-only” on tracking radio buttons (from 1 player or 2 players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03008" id="Text Box 177" o:spid="_x0000_s1138" type="#_x0000_t202" style="position:absolute;margin-left:36pt;margin-top:51pt;width:378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" fillcolor="white [3212]" strokecolor="#4f81bd">
                <v:textbox>
                  <w:txbxContent>
                    <w:p w14:paraId="3A443995" w14:textId="77777777" w:rsidR="00D124BC" w:rsidRPr="0063632F" w:rsidRDefault="00D124BC" w:rsidP="00D74A10">
                      <w:pPr>
                        <w:rPr>
                          <w:szCs w:val="20"/>
                          <w:lang w:val="en-US"/>
                        </w:rPr>
                      </w:pPr>
                      <w:r w:rsidRPr="0063632F">
                        <w:rPr>
                          <w:szCs w:val="20"/>
                          <w:lang w:val="en-US"/>
                        </w:rPr>
                        <w:t>GUI interaction:</w:t>
                      </w:r>
                    </w:p>
                    <w:p w14:paraId="6661DBC6" w14:textId="77777777" w:rsidR="00D124BC" w:rsidRPr="0063632F" w:rsidRDefault="00D124BC" w:rsidP="00D74A10">
                      <w:pPr>
                        <w:rPr>
                          <w:lang w:val="en-US"/>
                        </w:rPr>
                      </w:pPr>
                      <w:r w:rsidRPr="0063632F">
                        <w:rPr>
                          <w:szCs w:val="20"/>
                          <w:lang w:val="en-US"/>
                        </w:rPr>
                        <w:t>User selects “zone-only” on tracking radio buttons (from 1 player or 2 players state)</w:t>
                      </w:r>
                    </w:p>
                  </w:txbxContent>
                </v:textbox>
                <w10:wrap type="square"/>
              </v:shape>
            </w:pict>
          </mc:Fallback>
        </mc:AlternateContent>
      </w:r>
      <w:r w:rsidRPr="00624C44">
        <w:rPr>
          <w:lang w:val="en-US"/>
        </w:rPr>
        <w:br w:type="page"/>
      </w:r>
    </w:p>
    <w:p w14:paraId="31B1AA47" w14:textId="77777777" w:rsidR="00F774A8" w:rsidRPr="00624C44" w:rsidRDefault="00F774A8" w:rsidP="00F774A8">
      <w:pPr>
        <w:rPr>
          <w:lang w:val="en-US"/>
        </w:rPr>
      </w:pPr>
      <w:r w:rsidRPr="00624C44">
        <w:rPr>
          <w:b/>
          <w:noProof/>
          <w:lang w:val="en-GB" w:eastAsia="en-GB"/>
        </w:rPr>
        <w:lastRenderedPageBreak/>
        <mc:AlternateContent>
          <mc:Choice Requires="wps">
            <w:drawing>
              <wp:anchor distT="0" distB="0" distL="114300" distR="114300" simplePos="0" relativeHeight="251766784" behindDoc="0" locked="0" layoutInCell="1" allowOverlap="1" wp14:anchorId="267F05FB" wp14:editId="72154745">
                <wp:simplePos x="0" y="0"/>
                <wp:positionH relativeFrom="column">
                  <wp:posOffset>457200</wp:posOffset>
                </wp:positionH>
                <wp:positionV relativeFrom="paragraph">
                  <wp:posOffset>5143500</wp:posOffset>
                </wp:positionV>
                <wp:extent cx="4800600" cy="685800"/>
                <wp:effectExtent l="0" t="0" r="25400" b="25400"/>
                <wp:wrapSquare wrapText="bothSides"/>
                <wp:docPr id="178" name="Text Box 178"/>
                <wp:cNvGraphicFramePr/>
                <a:graphic xmlns:a="http://schemas.openxmlformats.org/drawingml/2006/main">
                  <a:graphicData uri="http://schemas.microsoft.com/office/word/2010/wordprocessingShape">
                    <wps:wsp>
                      <wps:cNvSpPr txBox="1"/>
                      <wps:spPr>
                        <a:xfrm>
                          <a:off x="0" y="0"/>
                          <a:ext cx="4800600" cy="6858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3D799F" w14:textId="77777777" w:rsidR="00D124BC" w:rsidRPr="0063632F" w:rsidRDefault="00D124BC" w:rsidP="00F774A8">
                            <w:pPr>
                              <w:rPr>
                                <w:szCs w:val="20"/>
                                <w:lang w:val="en-US"/>
                              </w:rPr>
                            </w:pPr>
                            <w:r w:rsidRPr="0063632F">
                              <w:rPr>
                                <w:szCs w:val="20"/>
                                <w:lang w:val="en-US"/>
                              </w:rPr>
                              <w:t>GUI interaction:</w:t>
                            </w:r>
                          </w:p>
                          <w:p w14:paraId="2F6FBC14" w14:textId="7A63C8E8" w:rsidR="00D124BC" w:rsidRPr="0063632F" w:rsidRDefault="00D124BC" w:rsidP="00F774A8">
                            <w:pPr>
                              <w:rPr>
                                <w:szCs w:val="20"/>
                                <w:lang w:val="en-US"/>
                              </w:rPr>
                            </w:pPr>
                            <w:r>
                              <w:rPr>
                                <w:szCs w:val="20"/>
                                <w:lang w:val="en-US"/>
                              </w:rPr>
                              <w:t>On all other ME-</w:t>
                            </w:r>
                            <w:r w:rsidRPr="0063632F">
                              <w:rPr>
                                <w:szCs w:val="20"/>
                                <w:lang w:val="en-US"/>
                              </w:rPr>
                              <w:t>related buttons and check boxes</w:t>
                            </w:r>
                            <w:r>
                              <w:rPr>
                                <w:szCs w:val="20"/>
                                <w:lang w:val="en-US"/>
                              </w:rPr>
                              <w:t>,</w:t>
                            </w:r>
                            <w:r w:rsidRPr="0063632F">
                              <w:rPr>
                                <w:szCs w:val="20"/>
                                <w:lang w:val="en-US"/>
                              </w:rPr>
                              <w:t xml:space="preserve"> CM sends related messages to ME. </w:t>
                            </w:r>
                          </w:p>
                          <w:p w14:paraId="6C8F13B8" w14:textId="77777777" w:rsidR="00D124BC" w:rsidRPr="0063632F" w:rsidRDefault="00D124BC" w:rsidP="00F774A8">
                            <w:pPr>
                              <w:rPr>
                                <w:lang w:val="en-US"/>
                              </w:rPr>
                            </w:pPr>
                            <w:r w:rsidRPr="0063632F">
                              <w:rPr>
                                <w:szCs w:val="20"/>
                                <w:lang w:val="en-US"/>
                              </w:rPr>
                              <w:t>See GUI sections of each MEs and Control Messages chapter of this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F05FB" id="Text Box 178" o:spid="_x0000_s1139" type="#_x0000_t202" style="position:absolute;margin-left:36pt;margin-top:405pt;width:378pt;height:54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" fillcolor="white [3212]" strokecolor="#4f81bd">
                <v:textbox>
                  <w:txbxContent>
                    <w:p w14:paraId="763D799F" w14:textId="77777777" w:rsidR="00D124BC" w:rsidRPr="0063632F" w:rsidRDefault="00D124BC" w:rsidP="00F774A8">
                      <w:pPr>
                        <w:rPr>
                          <w:szCs w:val="20"/>
                          <w:lang w:val="en-US"/>
                        </w:rPr>
                      </w:pPr>
                      <w:r w:rsidRPr="0063632F">
                        <w:rPr>
                          <w:szCs w:val="20"/>
                          <w:lang w:val="en-US"/>
                        </w:rPr>
                        <w:t>GUI interaction:</w:t>
                      </w:r>
                    </w:p>
                    <w:p w14:paraId="2F6FBC14" w14:textId="7A63C8E8" w:rsidR="00D124BC" w:rsidRPr="0063632F" w:rsidRDefault="00D124BC" w:rsidP="00F774A8">
                      <w:pPr>
                        <w:rPr>
                          <w:szCs w:val="20"/>
                          <w:lang w:val="en-US"/>
                        </w:rPr>
                      </w:pPr>
                      <w:r>
                        <w:rPr>
                          <w:szCs w:val="20"/>
                          <w:lang w:val="en-US"/>
                        </w:rPr>
                        <w:t>On all other ME-</w:t>
                      </w:r>
                      <w:r w:rsidRPr="0063632F">
                        <w:rPr>
                          <w:szCs w:val="20"/>
                          <w:lang w:val="en-US"/>
                        </w:rPr>
                        <w:t>related buttons and check boxes</w:t>
                      </w:r>
                      <w:r>
                        <w:rPr>
                          <w:szCs w:val="20"/>
                          <w:lang w:val="en-US"/>
                        </w:rPr>
                        <w:t>,</w:t>
                      </w:r>
                      <w:r w:rsidRPr="0063632F">
                        <w:rPr>
                          <w:szCs w:val="20"/>
                          <w:lang w:val="en-US"/>
                        </w:rPr>
                        <w:t xml:space="preserve"> CM sends related messages to ME. </w:t>
                      </w:r>
                    </w:p>
                    <w:p w14:paraId="6C8F13B8" w14:textId="77777777" w:rsidR="00D124BC" w:rsidRPr="0063632F" w:rsidRDefault="00D124BC" w:rsidP="00F774A8">
                      <w:pPr>
                        <w:rPr>
                          <w:lang w:val="en-US"/>
                        </w:rPr>
                      </w:pPr>
                      <w:r w:rsidRPr="0063632F">
                        <w:rPr>
                          <w:szCs w:val="20"/>
                          <w:lang w:val="en-US"/>
                        </w:rPr>
                        <w:t>See GUI sections of each MEs and Control Messages chapter of this document.</w:t>
                      </w:r>
                    </w:p>
                  </w:txbxContent>
                </v:textbox>
                <w10:wrap type="square"/>
              </v:shape>
            </w:pict>
          </mc:Fallback>
        </mc:AlternateContent>
      </w:r>
      <w:r w:rsidRPr="00624C44">
        <w:rPr>
          <w:b/>
          <w:noProof/>
          <w:lang w:val="en-GB" w:eastAsia="en-GB"/>
        </w:rPr>
        <mc:AlternateContent>
          <mc:Choice Requires="wps">
            <w:drawing>
              <wp:anchor distT="0" distB="0" distL="114300" distR="114300" simplePos="0" relativeHeight="251726848" behindDoc="0" locked="0" layoutInCell="1" allowOverlap="1" wp14:anchorId="355C2125" wp14:editId="2A7064AE">
                <wp:simplePos x="0" y="0"/>
                <wp:positionH relativeFrom="column">
                  <wp:posOffset>342900</wp:posOffset>
                </wp:positionH>
                <wp:positionV relativeFrom="paragraph">
                  <wp:posOffset>3543300</wp:posOffset>
                </wp:positionV>
                <wp:extent cx="2057400" cy="1485900"/>
                <wp:effectExtent l="0" t="0" r="0" b="12700"/>
                <wp:wrapNone/>
                <wp:docPr id="185" name="Text Box 185"/>
                <wp:cNvGraphicFramePr/>
                <a:graphic xmlns:a="http://schemas.openxmlformats.org/drawingml/2006/main">
                  <a:graphicData uri="http://schemas.microsoft.com/office/word/2010/wordprocessingShape">
                    <wps:wsp>
                      <wps:cNvSpPr txBox="1"/>
                      <wps:spPr>
                        <a:xfrm>
                          <a:off x="0" y="0"/>
                          <a:ext cx="2057400" cy="1485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F46C7C" w14:textId="77777777" w:rsidR="00D124BC" w:rsidRDefault="00D124BC" w:rsidP="00D74A10">
                            <w:pPr>
                              <w:pStyle w:val="ListParagraph"/>
                              <w:rPr>
                                <w:lang w:val="en-US"/>
                              </w:rPr>
                            </w:pPr>
                            <w:r w:rsidRPr="00355CE3">
                              <w:rPr>
                                <w:lang w:val="en-US"/>
                              </w:rPr>
                              <w:t xml:space="preserve">TM gets ready to track and send movement messages for player or </w:t>
                            </w:r>
                            <w:proofErr w:type="gramStart"/>
                            <w:r w:rsidRPr="00355CE3">
                              <w:rPr>
                                <w:lang w:val="en-US"/>
                              </w:rPr>
                              <w:t>zone  [</w:t>
                            </w:r>
                            <w:proofErr w:type="gramEnd"/>
                            <w:r w:rsidRPr="00355CE3">
                              <w:rPr>
                                <w:lang w:val="en-US"/>
                              </w:rPr>
                              <w:t xml:space="preserve">id] </w:t>
                            </w:r>
                          </w:p>
                          <w:p w14:paraId="06F2A798" w14:textId="77777777" w:rsidR="00D124BC" w:rsidRDefault="00D124BC" w:rsidP="00D74A10">
                            <w:pPr>
                              <w:pStyle w:val="ListParagraph"/>
                              <w:rPr>
                                <w:lang w:val="en-US"/>
                              </w:rPr>
                            </w:pPr>
                          </w:p>
                          <w:p w14:paraId="26141DD4"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6CC91CEA" w14:textId="77777777" w:rsidR="00D124BC" w:rsidRDefault="00D124BC" w:rsidP="00D74A10">
                            <w:pPr>
                              <w:pStyle w:val="ListParagraph"/>
                              <w:rPr>
                                <w:lang w:val="en-US"/>
                              </w:rPr>
                            </w:pPr>
                          </w:p>
                          <w:p w14:paraId="7A67211C" w14:textId="77777777" w:rsidR="00D124BC" w:rsidRPr="00355CE3" w:rsidRDefault="00D124BC" w:rsidP="00D74A10">
                            <w:pPr>
                              <w:pStyle w:val="ListParagraph"/>
                              <w:rPr>
                                <w:lang w:val="en-US"/>
                              </w:rPr>
                            </w:pPr>
                            <w:r w:rsidRPr="00355CE3">
                              <w:rPr>
                                <w:lang w:val="en-US"/>
                              </w:rPr>
                              <w:t xml:space="preserve">Argument </w:t>
                            </w:r>
                          </w:p>
                          <w:p w14:paraId="616E22C9"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59395D59"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08BF017E" w14:textId="77777777" w:rsidR="00D124BC" w:rsidRPr="00355CE3" w:rsidRDefault="00D124BC" w:rsidP="00D74A10">
                            <w:pPr>
                              <w:pStyle w:val="ListParagraph"/>
                              <w:rPr>
                                <w:lang w:val="en-US"/>
                              </w:rPr>
                            </w:pPr>
                          </w:p>
                          <w:p w14:paraId="22A8F04E" w14:textId="77777777" w:rsidR="00D124BC" w:rsidRPr="00355CE3" w:rsidRDefault="00D124BC" w:rsidP="00D74A10">
                            <w:pPr>
                              <w:pStyle w:val="ListParagraph"/>
                              <w:rPr>
                                <w:lang w:val="en-US"/>
                              </w:rPr>
                            </w:pPr>
                          </w:p>
                          <w:p w14:paraId="46179649"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C2125" id="Text Box 185" o:spid="_x0000_s1140" type="#_x0000_t202" style="position:absolute;margin-left:27pt;margin-top:279pt;width:162pt;height:117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" filled="f" stroked="f">
                <v:textbox>
                  <w:txbxContent>
                    <w:p w14:paraId="47F46C7C" w14:textId="77777777" w:rsidR="00D124BC" w:rsidRDefault="00D124BC" w:rsidP="00D74A10">
                      <w:pPr>
                        <w:pStyle w:val="ListParagraph"/>
                        <w:rPr>
                          <w:lang w:val="en-US"/>
                        </w:rPr>
                      </w:pPr>
                      <w:r w:rsidRPr="00355CE3">
                        <w:rPr>
                          <w:lang w:val="en-US"/>
                        </w:rPr>
                        <w:t xml:space="preserve">TM gets ready to track and send movement messages for player or </w:t>
                      </w:r>
                      <w:proofErr w:type="gramStart"/>
                      <w:r w:rsidRPr="00355CE3">
                        <w:rPr>
                          <w:lang w:val="en-US"/>
                        </w:rPr>
                        <w:t>zone  [</w:t>
                      </w:r>
                      <w:proofErr w:type="gramEnd"/>
                      <w:r w:rsidRPr="00355CE3">
                        <w:rPr>
                          <w:lang w:val="en-US"/>
                        </w:rPr>
                        <w:t xml:space="preserve">id] </w:t>
                      </w:r>
                    </w:p>
                    <w:p w14:paraId="06F2A798" w14:textId="77777777" w:rsidR="00D124BC" w:rsidRDefault="00D124BC" w:rsidP="00D74A10">
                      <w:pPr>
                        <w:pStyle w:val="ListParagraph"/>
                        <w:rPr>
                          <w:lang w:val="en-US"/>
                        </w:rPr>
                      </w:pPr>
                    </w:p>
                    <w:p w14:paraId="26141DD4" w14:textId="77777777" w:rsidR="00D124BC" w:rsidRPr="00355CE3" w:rsidRDefault="00D124BC" w:rsidP="00D74A10">
                      <w:pPr>
                        <w:pStyle w:val="ListParagraph"/>
                        <w:rPr>
                          <w:lang w:val="en-US"/>
                        </w:rPr>
                      </w:pPr>
                      <w:r w:rsidRPr="00355CE3">
                        <w:rPr>
                          <w:lang w:val="en-US"/>
                        </w:rPr>
                        <w:t xml:space="preserve">player id can be 0 or 1 referring to 1st player or 2 referring to </w:t>
                      </w:r>
                      <w:r>
                        <w:rPr>
                          <w:lang w:val="en-US"/>
                        </w:rPr>
                        <w:t>2nd</w:t>
                      </w:r>
                      <w:r w:rsidRPr="00355CE3">
                        <w:rPr>
                          <w:lang w:val="en-US"/>
                        </w:rPr>
                        <w:t xml:space="preserve"> player; zones can be up to 2</w:t>
                      </w:r>
                      <w:r>
                        <w:rPr>
                          <w:lang w:val="en-US"/>
                        </w:rPr>
                        <w:t xml:space="preserve"> (later it may increase) id starts from 0</w:t>
                      </w:r>
                      <w:r w:rsidRPr="00355CE3">
                        <w:rPr>
                          <w:lang w:val="en-US"/>
                        </w:rPr>
                        <w:t xml:space="preserve"> </w:t>
                      </w:r>
                    </w:p>
                    <w:p w14:paraId="6CC91CEA" w14:textId="77777777" w:rsidR="00D124BC" w:rsidRDefault="00D124BC" w:rsidP="00D74A10">
                      <w:pPr>
                        <w:pStyle w:val="ListParagraph"/>
                        <w:rPr>
                          <w:lang w:val="en-US"/>
                        </w:rPr>
                      </w:pPr>
                    </w:p>
                    <w:p w14:paraId="7A67211C" w14:textId="77777777" w:rsidR="00D124BC" w:rsidRPr="00355CE3" w:rsidRDefault="00D124BC" w:rsidP="00D74A10">
                      <w:pPr>
                        <w:pStyle w:val="ListParagraph"/>
                        <w:rPr>
                          <w:lang w:val="en-US"/>
                        </w:rPr>
                      </w:pPr>
                      <w:r w:rsidRPr="00355CE3">
                        <w:rPr>
                          <w:lang w:val="en-US"/>
                        </w:rPr>
                        <w:t xml:space="preserve">Argument </w:t>
                      </w:r>
                    </w:p>
                    <w:p w14:paraId="616E22C9" w14:textId="77777777" w:rsidR="00D124BC" w:rsidRPr="00355CE3" w:rsidRDefault="00D124BC" w:rsidP="00D74A10">
                      <w:pPr>
                        <w:pStyle w:val="ListParagraph"/>
                        <w:rPr>
                          <w:lang w:val="en-US"/>
                        </w:rPr>
                      </w:pPr>
                      <w:r w:rsidRPr="00355CE3">
                        <w:rPr>
                          <w:lang w:val="en-US"/>
                        </w:rPr>
                        <w:t xml:space="preserve"> 1: start tracking, change blob color to active </w:t>
                      </w:r>
                    </w:p>
                    <w:p w14:paraId="59395D59" w14:textId="77777777" w:rsidR="00D124BC" w:rsidRPr="00355CE3" w:rsidRDefault="00D124BC" w:rsidP="00D74A10">
                      <w:pPr>
                        <w:pStyle w:val="ListParagraph"/>
                        <w:rPr>
                          <w:lang w:val="en-US"/>
                        </w:rPr>
                      </w:pPr>
                      <w:r w:rsidRPr="00355CE3">
                        <w:rPr>
                          <w:lang w:val="en-US"/>
                        </w:rPr>
                        <w:t xml:space="preserve"> 0: stop tracking, change blob color to inactive</w:t>
                      </w:r>
                    </w:p>
                    <w:p w14:paraId="08BF017E" w14:textId="77777777" w:rsidR="00D124BC" w:rsidRPr="00355CE3" w:rsidRDefault="00D124BC" w:rsidP="00D74A10">
                      <w:pPr>
                        <w:pStyle w:val="ListParagraph"/>
                        <w:rPr>
                          <w:lang w:val="en-US"/>
                        </w:rPr>
                      </w:pPr>
                    </w:p>
                    <w:p w14:paraId="22A8F04E" w14:textId="77777777" w:rsidR="00D124BC" w:rsidRPr="00355CE3" w:rsidRDefault="00D124BC" w:rsidP="00D74A10">
                      <w:pPr>
                        <w:pStyle w:val="ListParagraph"/>
                        <w:rPr>
                          <w:lang w:val="en-US"/>
                        </w:rPr>
                      </w:pPr>
                    </w:p>
                    <w:p w14:paraId="46179649" w14:textId="77777777" w:rsidR="00D124BC" w:rsidRPr="00355CE3" w:rsidRDefault="00D124BC" w:rsidP="00D74A10">
                      <w:pPr>
                        <w:pStyle w:val="ListParagraph"/>
                        <w:rPr>
                          <w:lang w:val="en-US"/>
                        </w:rPr>
                      </w:pPr>
                    </w:p>
                  </w:txbxContent>
                </v:textbox>
              </v:shape>
            </w:pict>
          </mc:Fallback>
        </mc:AlternateContent>
      </w:r>
      <w:r w:rsidRPr="00624C44">
        <w:rPr>
          <w:b/>
          <w:noProof/>
          <w:lang w:val="en-GB" w:eastAsia="en-GB"/>
        </w:rPr>
        <mc:AlternateContent>
          <mc:Choice Requires="wps">
            <w:drawing>
              <wp:anchor distT="0" distB="0" distL="114300" distR="114300" simplePos="0" relativeHeight="251725824" behindDoc="0" locked="0" layoutInCell="1" allowOverlap="1" wp14:anchorId="34D331B1" wp14:editId="25261BE9">
                <wp:simplePos x="0" y="0"/>
                <wp:positionH relativeFrom="column">
                  <wp:posOffset>571500</wp:posOffset>
                </wp:positionH>
                <wp:positionV relativeFrom="paragraph">
                  <wp:posOffset>3086100</wp:posOffset>
                </wp:positionV>
                <wp:extent cx="2286000" cy="45720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22860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ED3FF8" w14:textId="77777777" w:rsidR="00D124BC" w:rsidRPr="009775F6" w:rsidRDefault="00D124BC" w:rsidP="00F774A8">
                            <w:pPr>
                              <w:jc w:val="right"/>
                              <w:rPr>
                                <w:szCs w:val="20"/>
                              </w:rPr>
                            </w:pPr>
                            <w:r w:rsidRPr="00E91C9D">
                              <w:t>/set/</w:t>
                            </w:r>
                            <w:proofErr w:type="spellStart"/>
                            <w:r w:rsidRPr="00E91C9D">
                              <w:t>player</w:t>
                            </w:r>
                            <w:proofErr w:type="spellEnd"/>
                            <w:r w:rsidRPr="00E91C9D">
                              <w:t>/[</w:t>
                            </w:r>
                            <w:proofErr w:type="spellStart"/>
                            <w:r w:rsidRPr="00E91C9D">
                              <w:t>id</w:t>
                            </w:r>
                            <w:proofErr w:type="spellEnd"/>
                            <w:r w:rsidRPr="00E91C9D">
                              <w:t>]/</w:t>
                            </w:r>
                            <w:proofErr w:type="spellStart"/>
                            <w:proofErr w:type="gramStart"/>
                            <w:r w:rsidRPr="00E91C9D">
                              <w:t>tracking</w:t>
                            </w:r>
                            <w:proofErr w:type="spellEnd"/>
                            <w:r w:rsidRPr="00E91C9D">
                              <w:t xml:space="preserve"> ,i</w:t>
                            </w:r>
                            <w:proofErr w:type="gramEnd"/>
                            <w:r w:rsidRPr="00E91C9D">
                              <w:t xml:space="preserve"> 1/0</w:t>
                            </w:r>
                          </w:p>
                          <w:p w14:paraId="55BBD194" w14:textId="77777777" w:rsidR="00D124BC" w:rsidRPr="009775F6" w:rsidRDefault="00D124BC" w:rsidP="00F774A8">
                            <w:pPr>
                              <w:jc w:val="right"/>
                              <w:rPr>
                                <w:szCs w:val="20"/>
                              </w:rPr>
                            </w:pPr>
                            <w:r w:rsidRPr="00E91C9D">
                              <w:t>/set/</w:t>
                            </w:r>
                            <w:proofErr w:type="spellStart"/>
                            <w:r>
                              <w:t>zone</w:t>
                            </w:r>
                            <w:proofErr w:type="spellEnd"/>
                            <w:r w:rsidRPr="00E91C9D">
                              <w:t>/[</w:t>
                            </w:r>
                            <w:proofErr w:type="spellStart"/>
                            <w:r w:rsidRPr="00E91C9D">
                              <w:t>id</w:t>
                            </w:r>
                            <w:proofErr w:type="spellEnd"/>
                            <w:r w:rsidRPr="00E91C9D">
                              <w:t>]/</w:t>
                            </w:r>
                            <w:proofErr w:type="spellStart"/>
                            <w:proofErr w:type="gramStart"/>
                            <w:r w:rsidRPr="00E91C9D">
                              <w:t>tracking</w:t>
                            </w:r>
                            <w:proofErr w:type="spellEnd"/>
                            <w:r w:rsidRPr="00E91C9D">
                              <w:t xml:space="preserve"> ,i</w:t>
                            </w:r>
                            <w:proofErr w:type="gramEnd"/>
                            <w:r w:rsidRPr="00E91C9D">
                              <w:t xml:space="preserve"> 1/0</w:t>
                            </w:r>
                          </w:p>
                          <w:p w14:paraId="2163F55B" w14:textId="77777777" w:rsidR="00D124BC" w:rsidRPr="009775F6" w:rsidRDefault="00D124BC" w:rsidP="00F774A8">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4D331B1" id="Text Box 184" o:spid="_x0000_s1141" type="#_x0000_t202" style="position:absolute;margin-left:45pt;margin-top:243pt;width:180pt;height:36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" filled="f" stroked="f">
                <v:textbox>
                  <w:txbxContent>
                    <w:p w14:paraId="11ED3FF8" w14:textId="77777777" w:rsidR="00D124BC" w:rsidRPr="009775F6" w:rsidRDefault="00D124BC" w:rsidP="00F774A8">
                      <w:pPr>
                        <w:jc w:val="right"/>
                        <w:rPr>
                          <w:szCs w:val="20"/>
                        </w:rPr>
                      </w:pPr>
                      <w:r w:rsidRPr="00E91C9D">
                        <w:t>/set/</w:t>
                      </w:r>
                      <w:proofErr w:type="spellStart"/>
                      <w:r w:rsidRPr="00E91C9D">
                        <w:t>player</w:t>
                      </w:r>
                      <w:proofErr w:type="spellEnd"/>
                      <w:r w:rsidRPr="00E91C9D">
                        <w:t>/[</w:t>
                      </w:r>
                      <w:proofErr w:type="spellStart"/>
                      <w:r w:rsidRPr="00E91C9D">
                        <w:t>id</w:t>
                      </w:r>
                      <w:proofErr w:type="spellEnd"/>
                      <w:r w:rsidRPr="00E91C9D">
                        <w:t>]/</w:t>
                      </w:r>
                      <w:proofErr w:type="spellStart"/>
                      <w:proofErr w:type="gramStart"/>
                      <w:r w:rsidRPr="00E91C9D">
                        <w:t>tracking</w:t>
                      </w:r>
                      <w:proofErr w:type="spellEnd"/>
                      <w:r w:rsidRPr="00E91C9D">
                        <w:t xml:space="preserve"> ,i</w:t>
                      </w:r>
                      <w:proofErr w:type="gramEnd"/>
                      <w:r w:rsidRPr="00E91C9D">
                        <w:t xml:space="preserve"> 1/0</w:t>
                      </w:r>
                    </w:p>
                    <w:p w14:paraId="55BBD194" w14:textId="77777777" w:rsidR="00D124BC" w:rsidRPr="009775F6" w:rsidRDefault="00D124BC" w:rsidP="00F774A8">
                      <w:pPr>
                        <w:jc w:val="right"/>
                        <w:rPr>
                          <w:szCs w:val="20"/>
                        </w:rPr>
                      </w:pPr>
                      <w:r w:rsidRPr="00E91C9D">
                        <w:t>/set/</w:t>
                      </w:r>
                      <w:proofErr w:type="spellStart"/>
                      <w:r>
                        <w:t>zone</w:t>
                      </w:r>
                      <w:proofErr w:type="spellEnd"/>
                      <w:r w:rsidRPr="00E91C9D">
                        <w:t>/[</w:t>
                      </w:r>
                      <w:proofErr w:type="spellStart"/>
                      <w:r w:rsidRPr="00E91C9D">
                        <w:t>id</w:t>
                      </w:r>
                      <w:proofErr w:type="spellEnd"/>
                      <w:r w:rsidRPr="00E91C9D">
                        <w:t>]/</w:t>
                      </w:r>
                      <w:proofErr w:type="spellStart"/>
                      <w:proofErr w:type="gramStart"/>
                      <w:r w:rsidRPr="00E91C9D">
                        <w:t>tracking</w:t>
                      </w:r>
                      <w:proofErr w:type="spellEnd"/>
                      <w:r w:rsidRPr="00E91C9D">
                        <w:t xml:space="preserve"> ,i</w:t>
                      </w:r>
                      <w:proofErr w:type="gramEnd"/>
                      <w:r w:rsidRPr="00E91C9D">
                        <w:t xml:space="preserve"> 1/0</w:t>
                      </w:r>
                    </w:p>
                    <w:p w14:paraId="2163F55B" w14:textId="77777777" w:rsidR="00D124BC" w:rsidRPr="009775F6" w:rsidRDefault="00D124BC" w:rsidP="00F774A8">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724800" behindDoc="0" locked="0" layoutInCell="1" allowOverlap="1" wp14:anchorId="42096D7F" wp14:editId="7EBA6F49">
                <wp:simplePos x="0" y="0"/>
                <wp:positionH relativeFrom="column">
                  <wp:posOffset>342900</wp:posOffset>
                </wp:positionH>
                <wp:positionV relativeFrom="paragraph">
                  <wp:posOffset>3486785</wp:posOffset>
                </wp:positionV>
                <wp:extent cx="2514600" cy="0"/>
                <wp:effectExtent l="76200" t="101600" r="0" b="177800"/>
                <wp:wrapTopAndBottom/>
                <wp:docPr id="183" name="Straight Arrow Connector 183"/>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83" o:spid="_x0000_s1026" type="#_x0000_t32" style="position:absolute;margin-left:27pt;margin-top:274.55pt;width:198pt;height:0;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765760" behindDoc="0" locked="0" layoutInCell="1" allowOverlap="1" wp14:anchorId="514C2EAB" wp14:editId="72A7265E">
                <wp:simplePos x="0" y="0"/>
                <wp:positionH relativeFrom="column">
                  <wp:posOffset>457200</wp:posOffset>
                </wp:positionH>
                <wp:positionV relativeFrom="paragraph">
                  <wp:posOffset>2514600</wp:posOffset>
                </wp:positionV>
                <wp:extent cx="4800600" cy="457200"/>
                <wp:effectExtent l="0" t="0" r="25400" b="25400"/>
                <wp:wrapSquare wrapText="bothSides"/>
                <wp:docPr id="179" name="Text Box 179"/>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C86EB1" w14:textId="77777777" w:rsidR="00D124BC" w:rsidRPr="0063632F" w:rsidRDefault="00D124BC" w:rsidP="00F774A8">
                            <w:pPr>
                              <w:rPr>
                                <w:szCs w:val="20"/>
                                <w:lang w:val="en-US"/>
                              </w:rPr>
                            </w:pPr>
                            <w:r w:rsidRPr="0063632F">
                              <w:rPr>
                                <w:szCs w:val="20"/>
                                <w:lang w:val="en-US"/>
                              </w:rPr>
                              <w:t>GUI interaction:</w:t>
                            </w:r>
                          </w:p>
                          <w:p w14:paraId="2E4B2C7B" w14:textId="0593AA4A" w:rsidR="00D124BC" w:rsidRPr="0063632F" w:rsidRDefault="00D124BC" w:rsidP="00F774A8">
                            <w:pPr>
                              <w:rPr>
                                <w:lang w:val="en-US"/>
                              </w:rPr>
                            </w:pPr>
                            <w:r w:rsidRPr="0063632F">
                              <w:rPr>
                                <w:szCs w:val="20"/>
                                <w:lang w:val="en-US"/>
                              </w:rPr>
                              <w:t xml:space="preserve">generic messages </w:t>
                            </w:r>
                            <w:r>
                              <w:rPr>
                                <w:szCs w:val="20"/>
                                <w:lang w:val="en-US"/>
                              </w:rPr>
                              <w:t>TM receives about what to track: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C2EAB" id="Text Box 179" o:spid="_x0000_s1142" type="#_x0000_t202" style="position:absolute;margin-left:36pt;margin-top:198pt;width:378pt;height:36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" fillcolor="white [3212]" strokecolor="#4f81bd">
                <v:textbox>
                  <w:txbxContent>
                    <w:p w14:paraId="12C86EB1" w14:textId="77777777" w:rsidR="00D124BC" w:rsidRPr="0063632F" w:rsidRDefault="00D124BC" w:rsidP="00F774A8">
                      <w:pPr>
                        <w:rPr>
                          <w:szCs w:val="20"/>
                          <w:lang w:val="en-US"/>
                        </w:rPr>
                      </w:pPr>
                      <w:r w:rsidRPr="0063632F">
                        <w:rPr>
                          <w:szCs w:val="20"/>
                          <w:lang w:val="en-US"/>
                        </w:rPr>
                        <w:t>GUI interaction:</w:t>
                      </w:r>
                    </w:p>
                    <w:p w14:paraId="2E4B2C7B" w14:textId="0593AA4A" w:rsidR="00D124BC" w:rsidRPr="0063632F" w:rsidRDefault="00D124BC" w:rsidP="00F774A8">
                      <w:pPr>
                        <w:rPr>
                          <w:lang w:val="en-US"/>
                        </w:rPr>
                      </w:pPr>
                      <w:r w:rsidRPr="0063632F">
                        <w:rPr>
                          <w:szCs w:val="20"/>
                          <w:lang w:val="en-US"/>
                        </w:rPr>
                        <w:t xml:space="preserve">generic messages </w:t>
                      </w:r>
                      <w:r>
                        <w:rPr>
                          <w:szCs w:val="20"/>
                          <w:lang w:val="en-US"/>
                        </w:rPr>
                        <w:t>TM receives about what to track:</w:t>
                      </w:r>
                    </w:p>
                  </w:txbxContent>
                </v:textbox>
                <w10:wrap type="square"/>
              </v:shape>
            </w:pict>
          </mc:Fallback>
        </mc:AlternateContent>
      </w:r>
      <w:r w:rsidRPr="00624C44">
        <w:rPr>
          <w:b/>
          <w:noProof/>
          <w:lang w:val="en-GB" w:eastAsia="en-GB"/>
        </w:rPr>
        <mc:AlternateContent>
          <mc:Choice Requires="wps">
            <w:drawing>
              <wp:anchor distT="0" distB="0" distL="114300" distR="114300" simplePos="0" relativeHeight="251723776" behindDoc="0" locked="0" layoutInCell="1" allowOverlap="1" wp14:anchorId="1177D299" wp14:editId="3CD6E12B">
                <wp:simplePos x="0" y="0"/>
                <wp:positionH relativeFrom="column">
                  <wp:posOffset>342900</wp:posOffset>
                </wp:positionH>
                <wp:positionV relativeFrom="paragraph">
                  <wp:posOffset>1820122</wp:posOffset>
                </wp:positionV>
                <wp:extent cx="2057400" cy="368300"/>
                <wp:effectExtent l="0" t="0" r="0" b="12700"/>
                <wp:wrapNone/>
                <wp:docPr id="182" name="Text Box 182"/>
                <wp:cNvGraphicFramePr/>
                <a:graphic xmlns:a="http://schemas.openxmlformats.org/drawingml/2006/main">
                  <a:graphicData uri="http://schemas.microsoft.com/office/word/2010/wordprocessingShape">
                    <wps:wsp>
                      <wps:cNvSpPr txBox="1"/>
                      <wps:spPr>
                        <a:xfrm>
                          <a:off x="0" y="0"/>
                          <a:ext cx="2057400" cy="368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F63CA8" w14:textId="77777777" w:rsidR="00D124BC" w:rsidRPr="00355CE3" w:rsidRDefault="00D124BC" w:rsidP="00D74A10">
                            <w:pPr>
                              <w:pStyle w:val="ListParagraph"/>
                              <w:rPr>
                                <w:lang w:val="en-US"/>
                              </w:rPr>
                            </w:pPr>
                            <w:r w:rsidRPr="00355CE3">
                              <w:rPr>
                                <w:lang w:val="en-US"/>
                              </w:rPr>
                              <w:t xml:space="preserve">TM </w:t>
                            </w:r>
                            <w:r>
                              <w:rPr>
                                <w:lang w:val="en-US"/>
                              </w:rPr>
                              <w:t>sets the zone blob accordingly</w:t>
                            </w:r>
                          </w:p>
                          <w:p w14:paraId="4581C7EE" w14:textId="77777777" w:rsidR="00D124BC" w:rsidRPr="00355CE3" w:rsidRDefault="00D124BC" w:rsidP="00D74A10">
                            <w:pPr>
                              <w:pStyle w:val="ListParagraph"/>
                              <w:rPr>
                                <w:lang w:val="en-US"/>
                              </w:rPr>
                            </w:pPr>
                          </w:p>
                          <w:p w14:paraId="1EDFD991" w14:textId="77777777" w:rsidR="00D124BC" w:rsidRPr="00355CE3" w:rsidRDefault="00D124BC" w:rsidP="00D74A10">
                            <w:pPr>
                              <w:pStyle w:val="ListParagraph"/>
                              <w:rPr>
                                <w:lang w:val="en-US"/>
                              </w:rPr>
                            </w:pPr>
                          </w:p>
                          <w:p w14:paraId="0CAA5CEE" w14:textId="77777777" w:rsidR="00D124BC" w:rsidRPr="00355CE3" w:rsidRDefault="00D124BC" w:rsidP="00D74A10">
                            <w:pPr>
                              <w:pStyle w:val="ListParagraph"/>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7D299" id="Text Box 182" o:spid="_x0000_s1143" type="#_x0000_t202" style="position:absolute;margin-left:27pt;margin-top:143.3pt;width:162pt;height:29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" filled="f" stroked="f">
                <v:textbox>
                  <w:txbxContent>
                    <w:p w14:paraId="14F63CA8" w14:textId="77777777" w:rsidR="00D124BC" w:rsidRPr="00355CE3" w:rsidRDefault="00D124BC" w:rsidP="00D74A10">
                      <w:pPr>
                        <w:pStyle w:val="ListParagraph"/>
                        <w:rPr>
                          <w:lang w:val="en-US"/>
                        </w:rPr>
                      </w:pPr>
                      <w:r w:rsidRPr="00355CE3">
                        <w:rPr>
                          <w:lang w:val="en-US"/>
                        </w:rPr>
                        <w:t xml:space="preserve">TM </w:t>
                      </w:r>
                      <w:r>
                        <w:rPr>
                          <w:lang w:val="en-US"/>
                        </w:rPr>
                        <w:t>sets the zone blob accordingly</w:t>
                      </w:r>
                    </w:p>
                    <w:p w14:paraId="4581C7EE" w14:textId="77777777" w:rsidR="00D124BC" w:rsidRPr="00355CE3" w:rsidRDefault="00D124BC" w:rsidP="00D74A10">
                      <w:pPr>
                        <w:pStyle w:val="ListParagraph"/>
                        <w:rPr>
                          <w:lang w:val="en-US"/>
                        </w:rPr>
                      </w:pPr>
                    </w:p>
                    <w:p w14:paraId="1EDFD991" w14:textId="77777777" w:rsidR="00D124BC" w:rsidRPr="00355CE3" w:rsidRDefault="00D124BC" w:rsidP="00D74A10">
                      <w:pPr>
                        <w:pStyle w:val="ListParagraph"/>
                        <w:rPr>
                          <w:lang w:val="en-US"/>
                        </w:rPr>
                      </w:pPr>
                    </w:p>
                    <w:p w14:paraId="0CAA5CEE" w14:textId="77777777" w:rsidR="00D124BC" w:rsidRPr="00355CE3" w:rsidRDefault="00D124BC" w:rsidP="00D74A10">
                      <w:pPr>
                        <w:pStyle w:val="ListParagraph"/>
                        <w:rPr>
                          <w:lang w:val="en-US"/>
                        </w:rPr>
                      </w:pPr>
                    </w:p>
                  </w:txbxContent>
                </v:textbox>
              </v:shape>
            </w:pict>
          </mc:Fallback>
        </mc:AlternateContent>
      </w:r>
      <w:r w:rsidRPr="00624C44">
        <w:rPr>
          <w:b/>
          <w:noProof/>
          <w:lang w:val="en-GB" w:eastAsia="en-GB"/>
        </w:rPr>
        <mc:AlternateContent>
          <mc:Choice Requires="wps">
            <w:drawing>
              <wp:anchor distT="0" distB="0" distL="114300" distR="114300" simplePos="0" relativeHeight="251721728" behindDoc="0" locked="0" layoutInCell="1" allowOverlap="1" wp14:anchorId="1A890132" wp14:editId="14FF9516">
                <wp:simplePos x="0" y="0"/>
                <wp:positionH relativeFrom="column">
                  <wp:posOffset>342900</wp:posOffset>
                </wp:positionH>
                <wp:positionV relativeFrom="paragraph">
                  <wp:posOffset>1803400</wp:posOffset>
                </wp:positionV>
                <wp:extent cx="2514600" cy="0"/>
                <wp:effectExtent l="76200" t="101600" r="0" b="177800"/>
                <wp:wrapTopAndBottom/>
                <wp:docPr id="180" name="Straight Arrow Connector 180"/>
                <wp:cNvGraphicFramePr/>
                <a:graphic xmlns:a="http://schemas.openxmlformats.org/drawingml/2006/main">
                  <a:graphicData uri="http://schemas.microsoft.com/office/word/2010/wordprocessingShape">
                    <wps:wsp>
                      <wps:cNvCnPr/>
                      <wps:spPr>
                        <a:xfrm flipH="1">
                          <a:off x="0" y="0"/>
                          <a:ext cx="2514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Straight Arrow Connector 180" o:spid="_x0000_s1026" type="#_x0000_t32" style="position:absolute;margin-left:27pt;margin-top:142pt;width:198pt;height:0;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" strokecolor="#4f81bd [3204]" strokeweight="2pt">
                <v:stroke endarrow="open"/>
                <v:shadow on="t" opacity="24903f" mv:blur="40000f" origin=",.5" offset="0,20000emu"/>
                <w10:wrap type="topAndBottom"/>
              </v:shape>
            </w:pict>
          </mc:Fallback>
        </mc:AlternateContent>
      </w:r>
      <w:r w:rsidRPr="00624C44">
        <w:rPr>
          <w:b/>
          <w:noProof/>
          <w:lang w:val="en-GB" w:eastAsia="en-GB"/>
        </w:rPr>
        <mc:AlternateContent>
          <mc:Choice Requires="wps">
            <w:drawing>
              <wp:anchor distT="0" distB="0" distL="114300" distR="114300" simplePos="0" relativeHeight="251722752" behindDoc="0" locked="0" layoutInCell="1" allowOverlap="1" wp14:anchorId="2C073021" wp14:editId="2ACE323D">
                <wp:simplePos x="0" y="0"/>
                <wp:positionH relativeFrom="column">
                  <wp:posOffset>571500</wp:posOffset>
                </wp:positionH>
                <wp:positionV relativeFrom="paragraph">
                  <wp:posOffset>1485900</wp:posOffset>
                </wp:positionV>
                <wp:extent cx="2286000" cy="228600"/>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22860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BBD459" w14:textId="77777777" w:rsidR="00D124BC" w:rsidRPr="009775F6" w:rsidRDefault="00D124BC" w:rsidP="00F774A8">
                            <w:pPr>
                              <w:jc w:val="right"/>
                              <w:rPr>
                                <w:szCs w:val="20"/>
                              </w:rPr>
                            </w:pPr>
                            <w:r w:rsidRPr="00E91C9D">
                              <w:t>/set/</w:t>
                            </w:r>
                            <w:proofErr w:type="spellStart"/>
                            <w:r>
                              <w:t>zone</w:t>
                            </w:r>
                            <w:proofErr w:type="spellEnd"/>
                            <w:r w:rsidRPr="00E91C9D">
                              <w:t>/[</w:t>
                            </w:r>
                            <w:proofErr w:type="spellStart"/>
                            <w:r w:rsidRPr="00E91C9D">
                              <w:t>id</w:t>
                            </w:r>
                            <w:proofErr w:type="spellEnd"/>
                            <w:r w:rsidRPr="00E91C9D">
                              <w:t>]/</w:t>
                            </w:r>
                            <w:proofErr w:type="spellStart"/>
                            <w:proofErr w:type="gramStart"/>
                            <w:r>
                              <w:t>blob</w:t>
                            </w:r>
                            <w:proofErr w:type="spellEnd"/>
                            <w:r w:rsidRPr="00E91C9D">
                              <w:t xml:space="preserve"> ,</w:t>
                            </w:r>
                            <w:proofErr w:type="spellStart"/>
                            <w:r w:rsidRPr="00E91C9D">
                              <w:t>i</w:t>
                            </w:r>
                            <w:r>
                              <w:t>iii</w:t>
                            </w:r>
                            <w:proofErr w:type="spellEnd"/>
                            <w:proofErr w:type="gramEnd"/>
                            <w:r>
                              <w:t xml:space="preserve"> x1 y1 x2 y2</w:t>
                            </w:r>
                          </w:p>
                          <w:p w14:paraId="06CE5BE3" w14:textId="77777777" w:rsidR="00D124BC" w:rsidRPr="009775F6" w:rsidRDefault="00D124BC" w:rsidP="00F774A8">
                            <w:pPr>
                              <w:jc w:val="right"/>
                              <w:rPr>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C073021" id="Text Box 181" o:spid="_x0000_s1144" type="#_x0000_t202" style="position:absolute;margin-left:45pt;margin-top:117pt;width:180pt;height:1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" filled="f" stroked="f">
                <v:textbox>
                  <w:txbxContent>
                    <w:p w14:paraId="7EBBD459" w14:textId="77777777" w:rsidR="00D124BC" w:rsidRPr="009775F6" w:rsidRDefault="00D124BC" w:rsidP="00F774A8">
                      <w:pPr>
                        <w:jc w:val="right"/>
                        <w:rPr>
                          <w:szCs w:val="20"/>
                        </w:rPr>
                      </w:pPr>
                      <w:r w:rsidRPr="00E91C9D">
                        <w:t>/set/</w:t>
                      </w:r>
                      <w:proofErr w:type="spellStart"/>
                      <w:r>
                        <w:t>zone</w:t>
                      </w:r>
                      <w:proofErr w:type="spellEnd"/>
                      <w:r w:rsidRPr="00E91C9D">
                        <w:t>/[</w:t>
                      </w:r>
                      <w:proofErr w:type="spellStart"/>
                      <w:r w:rsidRPr="00E91C9D">
                        <w:t>id</w:t>
                      </w:r>
                      <w:proofErr w:type="spellEnd"/>
                      <w:r w:rsidRPr="00E91C9D">
                        <w:t>]/</w:t>
                      </w:r>
                      <w:proofErr w:type="spellStart"/>
                      <w:proofErr w:type="gramStart"/>
                      <w:r>
                        <w:t>blob</w:t>
                      </w:r>
                      <w:proofErr w:type="spellEnd"/>
                      <w:r w:rsidRPr="00E91C9D">
                        <w:t xml:space="preserve"> ,</w:t>
                      </w:r>
                      <w:proofErr w:type="spellStart"/>
                      <w:r w:rsidRPr="00E91C9D">
                        <w:t>i</w:t>
                      </w:r>
                      <w:r>
                        <w:t>iii</w:t>
                      </w:r>
                      <w:proofErr w:type="spellEnd"/>
                      <w:proofErr w:type="gramEnd"/>
                      <w:r>
                        <w:t xml:space="preserve"> x1 y1 x2 y2</w:t>
                      </w:r>
                    </w:p>
                    <w:p w14:paraId="06CE5BE3" w14:textId="77777777" w:rsidR="00D124BC" w:rsidRPr="009775F6" w:rsidRDefault="00D124BC" w:rsidP="00F774A8">
                      <w:pPr>
                        <w:jc w:val="right"/>
                        <w:rPr>
                          <w:szCs w:val="20"/>
                        </w:rPr>
                      </w:pPr>
                    </w:p>
                  </w:txbxContent>
                </v:textbox>
              </v:shape>
            </w:pict>
          </mc:Fallback>
        </mc:AlternateContent>
      </w:r>
      <w:r w:rsidRPr="00624C44">
        <w:rPr>
          <w:b/>
          <w:noProof/>
          <w:lang w:val="en-GB" w:eastAsia="en-GB"/>
        </w:rPr>
        <mc:AlternateContent>
          <mc:Choice Requires="wps">
            <w:drawing>
              <wp:anchor distT="0" distB="0" distL="114300" distR="114300" simplePos="0" relativeHeight="251764736" behindDoc="0" locked="0" layoutInCell="1" allowOverlap="1" wp14:anchorId="436A163E" wp14:editId="57E41852">
                <wp:simplePos x="0" y="0"/>
                <wp:positionH relativeFrom="column">
                  <wp:posOffset>457200</wp:posOffset>
                </wp:positionH>
                <wp:positionV relativeFrom="paragraph">
                  <wp:posOffset>800100</wp:posOffset>
                </wp:positionV>
                <wp:extent cx="4800600" cy="457200"/>
                <wp:effectExtent l="0" t="0" r="25400" b="25400"/>
                <wp:wrapSquare wrapText="bothSides"/>
                <wp:docPr id="186" name="Text Box 186"/>
                <wp:cNvGraphicFramePr/>
                <a:graphic xmlns:a="http://schemas.openxmlformats.org/drawingml/2006/main">
                  <a:graphicData uri="http://schemas.microsoft.com/office/word/2010/wordprocessingShape">
                    <wps:wsp>
                      <wps:cNvSpPr txBox="1"/>
                      <wps:spPr>
                        <a:xfrm>
                          <a:off x="0" y="0"/>
                          <a:ext cx="4800600" cy="457200"/>
                        </a:xfrm>
                        <a:prstGeom prst="rect">
                          <a:avLst/>
                        </a:prstGeom>
                        <a:solidFill>
                          <a:schemeClr val="bg1"/>
                        </a:solidFill>
                        <a:ln>
                          <a:solidFill>
                            <a:srgbClr val="4F81BD"/>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A7C930" w14:textId="77777777" w:rsidR="00D124BC" w:rsidRPr="0063632F" w:rsidRDefault="00D124BC" w:rsidP="00F774A8">
                            <w:pPr>
                              <w:rPr>
                                <w:szCs w:val="20"/>
                                <w:lang w:val="en-US"/>
                              </w:rPr>
                            </w:pPr>
                            <w:r w:rsidRPr="0063632F">
                              <w:rPr>
                                <w:szCs w:val="20"/>
                                <w:lang w:val="en-US"/>
                              </w:rPr>
                              <w:t>GUI interaction:</w:t>
                            </w:r>
                          </w:p>
                          <w:p w14:paraId="00DE1959" w14:textId="77777777" w:rsidR="00D124BC" w:rsidRPr="0063632F" w:rsidRDefault="00D124BC" w:rsidP="00F774A8">
                            <w:pPr>
                              <w:rPr>
                                <w:lang w:val="en-US"/>
                              </w:rPr>
                            </w:pPr>
                            <w:r w:rsidRPr="0063632F">
                              <w:rPr>
                                <w:szCs w:val="20"/>
                                <w:lang w:val="en-US"/>
                              </w:rPr>
                              <w:t>User changes the shape of the zone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A163E" id="Text Box 186" o:spid="_x0000_s1145" type="#_x0000_t202" style="position:absolute;margin-left:36pt;margin-top:63pt;width:378pt;height:3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" fillcolor="white [3212]" strokecolor="#4f81bd">
                <v:textbox>
                  <w:txbxContent>
                    <w:p w14:paraId="35A7C930" w14:textId="77777777" w:rsidR="00D124BC" w:rsidRPr="0063632F" w:rsidRDefault="00D124BC" w:rsidP="00F774A8">
                      <w:pPr>
                        <w:rPr>
                          <w:szCs w:val="20"/>
                          <w:lang w:val="en-US"/>
                        </w:rPr>
                      </w:pPr>
                      <w:r w:rsidRPr="0063632F">
                        <w:rPr>
                          <w:szCs w:val="20"/>
                          <w:lang w:val="en-US"/>
                        </w:rPr>
                        <w:t>GUI interaction:</w:t>
                      </w:r>
                    </w:p>
                    <w:p w14:paraId="00DE1959" w14:textId="77777777" w:rsidR="00D124BC" w:rsidRPr="0063632F" w:rsidRDefault="00D124BC" w:rsidP="00F774A8">
                      <w:pPr>
                        <w:rPr>
                          <w:lang w:val="en-US"/>
                        </w:rPr>
                      </w:pPr>
                      <w:r w:rsidRPr="0063632F">
                        <w:rPr>
                          <w:szCs w:val="20"/>
                          <w:lang w:val="en-US"/>
                        </w:rPr>
                        <w:t>User changes the shape of the zone</w:t>
                      </w:r>
                    </w:p>
                  </w:txbxContent>
                </v:textbox>
                <w10:wrap type="square"/>
              </v:shape>
            </w:pict>
          </mc:Fallback>
        </mc:AlternateContent>
      </w:r>
      <w:r w:rsidRPr="00624C44">
        <w:rPr>
          <w:b/>
          <w:noProof/>
          <w:lang w:val="en-GB" w:eastAsia="en-GB"/>
        </w:rPr>
        <mc:AlternateContent>
          <mc:Choice Requires="wps">
            <w:drawing>
              <wp:anchor distT="0" distB="0" distL="114300" distR="114300" simplePos="0" relativeHeight="251727872" behindDoc="0" locked="0" layoutInCell="1" allowOverlap="1" wp14:anchorId="6485ECC9" wp14:editId="00D9C38C">
                <wp:simplePos x="0" y="0"/>
                <wp:positionH relativeFrom="column">
                  <wp:posOffset>2857500</wp:posOffset>
                </wp:positionH>
                <wp:positionV relativeFrom="paragraph">
                  <wp:posOffset>533400</wp:posOffset>
                </wp:positionV>
                <wp:extent cx="0" cy="7315200"/>
                <wp:effectExtent l="50800" t="25400" r="76200" b="76200"/>
                <wp:wrapNone/>
                <wp:docPr id="187" name="Straight Connector 187"/>
                <wp:cNvGraphicFramePr/>
                <a:graphic xmlns:a="http://schemas.openxmlformats.org/drawingml/2006/main">
                  <a:graphicData uri="http://schemas.microsoft.com/office/word/2010/wordprocessingShape">
                    <wps:wsp>
                      <wps:cNvCnPr/>
                      <wps:spPr>
                        <a:xfrm>
                          <a:off x="0" y="0"/>
                          <a:ext cx="0" cy="7315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87" o:spid="_x0000_s1026" style="position:absolute;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42pt" to="225pt,61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" strokecolor="#4f81bd [3204]" strokeweight="2pt">
                <v:shadow on="t" opacity="24903f" mv:blur="40000f" origin=",.5" offset="0,20000emu"/>
              </v:line>
            </w:pict>
          </mc:Fallback>
        </mc:AlternateContent>
      </w:r>
      <w:r w:rsidRPr="00624C44">
        <w:rPr>
          <w:b/>
          <w:noProof/>
          <w:lang w:val="en-GB" w:eastAsia="en-GB"/>
        </w:rPr>
        <mc:AlternateContent>
          <mc:Choice Requires="wps">
            <w:drawing>
              <wp:anchor distT="0" distB="0" distL="114300" distR="114300" simplePos="0" relativeHeight="251728896" behindDoc="0" locked="0" layoutInCell="1" allowOverlap="1" wp14:anchorId="3D2F943F" wp14:editId="65570C2D">
                <wp:simplePos x="0" y="0"/>
                <wp:positionH relativeFrom="column">
                  <wp:posOffset>5372100</wp:posOffset>
                </wp:positionH>
                <wp:positionV relativeFrom="paragraph">
                  <wp:posOffset>647700</wp:posOffset>
                </wp:positionV>
                <wp:extent cx="0" cy="7315200"/>
                <wp:effectExtent l="50800" t="25400" r="76200" b="76200"/>
                <wp:wrapNone/>
                <wp:docPr id="188" name="Straight Connector 188"/>
                <wp:cNvGraphicFramePr/>
                <a:graphic xmlns:a="http://schemas.openxmlformats.org/drawingml/2006/main">
                  <a:graphicData uri="http://schemas.microsoft.com/office/word/2010/wordprocessingShape">
                    <wps:wsp>
                      <wps:cNvCnPr/>
                      <wps:spPr>
                        <a:xfrm>
                          <a:off x="0" y="0"/>
                          <a:ext cx="0" cy="73152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88" o:spid="_x0000_s1026" style="position:absolute;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3pt,51pt" to="423pt,6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" strokecolor="#4f81bd [3204]" strokeweight="2pt">
                <v:shadow on="t" opacity="24903f" mv:blur="40000f" origin=",.5" offset="0,20000emu"/>
              </v:line>
            </w:pict>
          </mc:Fallback>
        </mc:AlternateContent>
      </w:r>
      <w:r w:rsidRPr="00624C44">
        <w:rPr>
          <w:b/>
          <w:noProof/>
          <w:lang w:val="en-GB" w:eastAsia="en-GB"/>
        </w:rPr>
        <mc:AlternateContent>
          <mc:Choice Requires="wps">
            <w:drawing>
              <wp:anchor distT="0" distB="0" distL="114300" distR="114300" simplePos="0" relativeHeight="251729920" behindDoc="0" locked="0" layoutInCell="1" allowOverlap="1" wp14:anchorId="577B171A" wp14:editId="28322AD8">
                <wp:simplePos x="0" y="0"/>
                <wp:positionH relativeFrom="column">
                  <wp:posOffset>114300</wp:posOffset>
                </wp:positionH>
                <wp:positionV relativeFrom="paragraph">
                  <wp:posOffset>374015</wp:posOffset>
                </wp:positionV>
                <wp:extent cx="457200" cy="342900"/>
                <wp:effectExtent l="0" t="0" r="0" b="12700"/>
                <wp:wrapNone/>
                <wp:docPr id="189" name="Text Box 18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7F15D1" w14:textId="77777777" w:rsidR="00D124BC" w:rsidRPr="009775F6" w:rsidRDefault="00D124BC" w:rsidP="00F774A8">
                            <w:pPr>
                              <w:rPr>
                                <w:rFonts w:ascii="Blender Pro Bold" w:hAnsi="Blender Pro Bold"/>
                              </w:rPr>
                            </w:pPr>
                            <w:r w:rsidRPr="009775F6">
                              <w:rPr>
                                <w:rFonts w:ascii="Blender Pro Bold" w:hAnsi="Blender Pro Bold"/>
                              </w:rPr>
                              <w:t>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B171A" id="Text Box 189" o:spid="_x0000_s1146" type="#_x0000_t202" style="position:absolute;margin-left:9pt;margin-top:29.45pt;width:36pt;height:27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" filled="f" stroked="f">
                <v:textbox>
                  <w:txbxContent>
                    <w:p w14:paraId="637F15D1" w14:textId="77777777" w:rsidR="00D124BC" w:rsidRPr="009775F6" w:rsidRDefault="00D124BC" w:rsidP="00F774A8">
                      <w:pPr>
                        <w:rPr>
                          <w:rFonts w:ascii="Blender Pro Bold" w:hAnsi="Blender Pro Bold"/>
                        </w:rPr>
                      </w:pPr>
                      <w:r w:rsidRPr="009775F6">
                        <w:rPr>
                          <w:rFonts w:ascii="Blender Pro Bold" w:hAnsi="Blender Pro Bold"/>
                        </w:rPr>
                        <w:t>TM</w:t>
                      </w:r>
                    </w:p>
                  </w:txbxContent>
                </v:textbox>
              </v:shape>
            </w:pict>
          </mc:Fallback>
        </mc:AlternateContent>
      </w:r>
      <w:r w:rsidRPr="00624C44">
        <w:rPr>
          <w:b/>
          <w:noProof/>
          <w:lang w:val="en-GB" w:eastAsia="en-GB"/>
        </w:rPr>
        <mc:AlternateContent>
          <mc:Choice Requires="wps">
            <w:drawing>
              <wp:anchor distT="0" distB="0" distL="114300" distR="114300" simplePos="0" relativeHeight="251730944" behindDoc="0" locked="0" layoutInCell="1" allowOverlap="1" wp14:anchorId="27A2779D" wp14:editId="1ED37F07">
                <wp:simplePos x="0" y="0"/>
                <wp:positionH relativeFrom="column">
                  <wp:posOffset>2628900</wp:posOffset>
                </wp:positionH>
                <wp:positionV relativeFrom="paragraph">
                  <wp:posOffset>304800</wp:posOffset>
                </wp:positionV>
                <wp:extent cx="457200" cy="342900"/>
                <wp:effectExtent l="0" t="0" r="0" b="12700"/>
                <wp:wrapNone/>
                <wp:docPr id="190" name="Text Box 19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74CC65" w14:textId="77777777" w:rsidR="00D124BC" w:rsidRDefault="00D124BC" w:rsidP="00F774A8">
                            <w:r w:rsidRPr="009775F6">
                              <w:rPr>
                                <w:rFonts w:ascii="Blender Pro Bold" w:hAnsi="Blender Pro Bold"/>
                              </w:rPr>
                              <w:t>CM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2779D" id="Text Box 190" o:spid="_x0000_s1147" type="#_x0000_t202" style="position:absolute;margin-left:207pt;margin-top:24pt;width:36pt;height:2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" filled="f" stroked="f">
                <v:textbox>
                  <w:txbxContent>
                    <w:p w14:paraId="1D74CC65" w14:textId="77777777" w:rsidR="00D124BC" w:rsidRDefault="00D124BC" w:rsidP="00F774A8">
                      <w:r w:rsidRPr="009775F6">
                        <w:rPr>
                          <w:rFonts w:ascii="Blender Pro Bold" w:hAnsi="Blender Pro Bold"/>
                        </w:rPr>
                        <w:t>CM</w:t>
                      </w:r>
                    </w:p>
                  </w:txbxContent>
                </v:textbox>
              </v:shape>
            </w:pict>
          </mc:Fallback>
        </mc:AlternateContent>
      </w:r>
      <w:r w:rsidRPr="00624C44">
        <w:rPr>
          <w:b/>
          <w:noProof/>
          <w:lang w:val="en-GB" w:eastAsia="en-GB"/>
        </w:rPr>
        <mc:AlternateContent>
          <mc:Choice Requires="wps">
            <w:drawing>
              <wp:anchor distT="0" distB="0" distL="114300" distR="114300" simplePos="0" relativeHeight="251731968" behindDoc="0" locked="0" layoutInCell="1" allowOverlap="1" wp14:anchorId="32BD03D7" wp14:editId="18490FD9">
                <wp:simplePos x="0" y="0"/>
                <wp:positionH relativeFrom="column">
                  <wp:posOffset>5143500</wp:posOffset>
                </wp:positionH>
                <wp:positionV relativeFrom="paragraph">
                  <wp:posOffset>304800</wp:posOffset>
                </wp:positionV>
                <wp:extent cx="457200" cy="342900"/>
                <wp:effectExtent l="0" t="0" r="0" b="12700"/>
                <wp:wrapNone/>
                <wp:docPr id="191" name="Text Box 19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D1F8FD" w14:textId="77777777" w:rsidR="00D124BC" w:rsidRDefault="00D124BC" w:rsidP="00F774A8">
                            <w:r w:rsidRPr="009775F6">
                              <w:rPr>
                                <w:rFonts w:ascii="Blender Pro Bold" w:hAnsi="Blender Pro Bold"/>
                              </w:rPr>
                              <w:t>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D03D7" id="Text Box 191" o:spid="_x0000_s1148" type="#_x0000_t202" style="position:absolute;margin-left:405pt;margin-top:24pt;width:36pt;height:27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" filled="f" stroked="f">
                <v:textbox>
                  <w:txbxContent>
                    <w:p w14:paraId="24D1F8FD" w14:textId="77777777" w:rsidR="00D124BC" w:rsidRDefault="00D124BC" w:rsidP="00F774A8">
                      <w:r w:rsidRPr="009775F6">
                        <w:rPr>
                          <w:rFonts w:ascii="Blender Pro Bold" w:hAnsi="Blender Pro Bold"/>
                        </w:rPr>
                        <w:t>ME</w:t>
                      </w:r>
                    </w:p>
                  </w:txbxContent>
                </v:textbox>
              </v:shape>
            </w:pict>
          </mc:Fallback>
        </mc:AlternateContent>
      </w:r>
      <w:r w:rsidRPr="00624C44">
        <w:rPr>
          <w:b/>
          <w:noProof/>
          <w:lang w:val="en-GB" w:eastAsia="en-GB"/>
        </w:rPr>
        <mc:AlternateContent>
          <mc:Choice Requires="wps">
            <w:drawing>
              <wp:anchor distT="0" distB="0" distL="114300" distR="114300" simplePos="0" relativeHeight="251732992" behindDoc="0" locked="0" layoutInCell="1" allowOverlap="1" wp14:anchorId="45F1A8E9" wp14:editId="62E9CB82">
                <wp:simplePos x="0" y="0"/>
                <wp:positionH relativeFrom="column">
                  <wp:posOffset>342900</wp:posOffset>
                </wp:positionH>
                <wp:positionV relativeFrom="paragraph">
                  <wp:posOffset>533400</wp:posOffset>
                </wp:positionV>
                <wp:extent cx="0" cy="7429500"/>
                <wp:effectExtent l="50800" t="25400" r="76200" b="88900"/>
                <wp:wrapNone/>
                <wp:docPr id="192" name="Straight Connector 192"/>
                <wp:cNvGraphicFramePr/>
                <a:graphic xmlns:a="http://schemas.openxmlformats.org/drawingml/2006/main">
                  <a:graphicData uri="http://schemas.microsoft.com/office/word/2010/wordprocessingShape">
                    <wps:wsp>
                      <wps:cNvCnPr/>
                      <wps:spPr>
                        <a:xfrm>
                          <a:off x="0" y="0"/>
                          <a:ext cx="0" cy="74295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id="Straight Connector 192" o:spid="_x0000_s1026" style="position:absolute;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pt,42pt" to="27pt,62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" strokecolor="#4f81bd [3204]" strokeweight="2pt">
                <v:shadow on="t" opacity="24903f" mv:blur="40000f" origin=",.5" offset="0,20000emu"/>
              </v:line>
            </w:pict>
          </mc:Fallback>
        </mc:AlternateContent>
      </w:r>
      <w:r w:rsidRPr="00624C44">
        <w:rPr>
          <w:lang w:val="en-US"/>
        </w:rPr>
        <w:br w:type="page"/>
      </w:r>
    </w:p>
    <w:p w14:paraId="4E55DE95" w14:textId="77777777" w:rsidR="00D926EC" w:rsidRPr="00624C44" w:rsidRDefault="00D926EC" w:rsidP="00833C12">
      <w:pPr>
        <w:pStyle w:val="Heading2"/>
        <w:rPr>
          <w:lang w:val="en-US"/>
        </w:rPr>
      </w:pPr>
      <w:bookmarkStart w:id="426" w:name="_Toc362437876"/>
      <w:bookmarkStart w:id="427" w:name="_Toc365022691"/>
      <w:bookmarkStart w:id="428" w:name="_Toc369191178"/>
      <w:bookmarkStart w:id="429" w:name="_Toc380405754"/>
      <w:r w:rsidRPr="00624C44">
        <w:rPr>
          <w:lang w:val="en-US"/>
        </w:rPr>
        <w:lastRenderedPageBreak/>
        <w:t>Control Messages</w:t>
      </w:r>
      <w:bookmarkEnd w:id="426"/>
      <w:bookmarkEnd w:id="427"/>
      <w:bookmarkEnd w:id="428"/>
      <w:bookmarkEnd w:id="429"/>
    </w:p>
    <w:p w14:paraId="4F48EC2B" w14:textId="77777777" w:rsidR="00D926EC" w:rsidRPr="00624C44" w:rsidRDefault="00D926EC" w:rsidP="00D926EC">
      <w:pPr>
        <w:rPr>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781"/>
        <w:gridCol w:w="866"/>
        <w:gridCol w:w="607"/>
        <w:gridCol w:w="1345"/>
        <w:gridCol w:w="1313"/>
        <w:gridCol w:w="792"/>
        <w:gridCol w:w="588"/>
        <w:gridCol w:w="1348"/>
        <w:gridCol w:w="1340"/>
        <w:gridCol w:w="1793"/>
      </w:tblGrid>
      <w:tr w:rsidR="00B8396F" w:rsidRPr="00624C44" w14:paraId="4066971D" w14:textId="77777777" w:rsidTr="001D3FC6">
        <w:trPr>
          <w:cantSplit/>
          <w:trHeight w:val="360"/>
        </w:trPr>
        <w:tc>
          <w:tcPr>
            <w:tcW w:w="781" w:type="dxa"/>
          </w:tcPr>
          <w:p w14:paraId="3B9918FE" w14:textId="77777777" w:rsidR="0062391B" w:rsidRPr="00624C44" w:rsidRDefault="0062391B" w:rsidP="00D926EC">
            <w:pPr>
              <w:rPr>
                <w:lang w:val="en-US"/>
              </w:rPr>
            </w:pPr>
            <w:r w:rsidRPr="00624C44">
              <w:rPr>
                <w:lang w:val="en-US"/>
              </w:rPr>
              <w:t>Message Number</w:t>
            </w:r>
          </w:p>
        </w:tc>
        <w:tc>
          <w:tcPr>
            <w:tcW w:w="866" w:type="dxa"/>
            <w:vMerge w:val="restart"/>
          </w:tcPr>
          <w:p w14:paraId="7B60AD46" w14:textId="77777777" w:rsidR="0062391B" w:rsidRPr="00624C44" w:rsidRDefault="0062391B" w:rsidP="00D926EC">
            <w:pPr>
              <w:rPr>
                <w:lang w:val="en-US"/>
              </w:rPr>
            </w:pPr>
            <w:r w:rsidRPr="00624C44">
              <w:rPr>
                <w:lang w:val="en-US"/>
              </w:rPr>
              <w:t>Source/ Destination</w:t>
            </w:r>
          </w:p>
          <w:p w14:paraId="46E450F0" w14:textId="77777777" w:rsidR="0062391B" w:rsidRPr="00624C44" w:rsidRDefault="0062391B" w:rsidP="00D926EC">
            <w:pPr>
              <w:rPr>
                <w:lang w:val="en-US"/>
              </w:rPr>
            </w:pPr>
            <w:r w:rsidRPr="00624C44">
              <w:rPr>
                <w:lang w:val="en-US"/>
              </w:rPr>
              <w:t>to/from</w:t>
            </w:r>
          </w:p>
        </w:tc>
        <w:tc>
          <w:tcPr>
            <w:tcW w:w="4645" w:type="dxa"/>
            <w:gridSpan w:val="5"/>
            <w:tcBorders>
              <w:bottom w:val="single" w:sz="4" w:space="0" w:color="auto"/>
            </w:tcBorders>
          </w:tcPr>
          <w:p w14:paraId="4001E06D" w14:textId="77777777" w:rsidR="0062391B" w:rsidRPr="00624C44" w:rsidRDefault="0062391B" w:rsidP="00D926EC">
            <w:pPr>
              <w:rPr>
                <w:lang w:val="en-US"/>
              </w:rPr>
            </w:pPr>
            <w:r w:rsidRPr="00624C44">
              <w:rPr>
                <w:lang w:val="en-US"/>
              </w:rPr>
              <w:t>OSC Messages</w:t>
            </w:r>
          </w:p>
        </w:tc>
        <w:tc>
          <w:tcPr>
            <w:tcW w:w="1348" w:type="dxa"/>
          </w:tcPr>
          <w:p w14:paraId="51C12B99" w14:textId="77777777" w:rsidR="0062391B" w:rsidRPr="00624C44" w:rsidRDefault="0062391B" w:rsidP="00D926EC">
            <w:pPr>
              <w:rPr>
                <w:lang w:val="en-US"/>
              </w:rPr>
            </w:pPr>
          </w:p>
        </w:tc>
        <w:tc>
          <w:tcPr>
            <w:tcW w:w="1340" w:type="dxa"/>
            <w:vMerge w:val="restart"/>
          </w:tcPr>
          <w:p w14:paraId="230B9C40" w14:textId="167997CC" w:rsidR="0062391B" w:rsidRPr="00624C44" w:rsidRDefault="0062391B" w:rsidP="00D926EC">
            <w:pPr>
              <w:rPr>
                <w:lang w:val="en-US"/>
              </w:rPr>
            </w:pPr>
            <w:r w:rsidRPr="00624C44">
              <w:rPr>
                <w:lang w:val="en-US"/>
              </w:rPr>
              <w:t>When</w:t>
            </w:r>
          </w:p>
        </w:tc>
        <w:tc>
          <w:tcPr>
            <w:tcW w:w="1793" w:type="dxa"/>
            <w:vMerge w:val="restart"/>
          </w:tcPr>
          <w:p w14:paraId="0F76173F" w14:textId="223A3059" w:rsidR="0062391B" w:rsidRPr="00624C44" w:rsidRDefault="0062391B" w:rsidP="00D926EC">
            <w:pPr>
              <w:rPr>
                <w:lang w:val="en-US"/>
              </w:rPr>
            </w:pPr>
            <w:r w:rsidRPr="00624C44">
              <w:rPr>
                <w:lang w:val="en-US"/>
              </w:rPr>
              <w:t>Function*</w:t>
            </w:r>
          </w:p>
        </w:tc>
      </w:tr>
      <w:tr w:rsidR="00B8396F" w:rsidRPr="00624C44" w14:paraId="25F5BB32" w14:textId="77777777" w:rsidTr="001D3FC6">
        <w:trPr>
          <w:cantSplit/>
          <w:trHeight w:val="328"/>
        </w:trPr>
        <w:tc>
          <w:tcPr>
            <w:tcW w:w="781" w:type="dxa"/>
            <w:tcBorders>
              <w:bottom w:val="single" w:sz="4" w:space="0" w:color="auto"/>
            </w:tcBorders>
          </w:tcPr>
          <w:p w14:paraId="3AC01B76" w14:textId="77777777" w:rsidR="0062391B" w:rsidRPr="00624C44" w:rsidRDefault="0062391B" w:rsidP="00D926EC">
            <w:pPr>
              <w:rPr>
                <w:lang w:val="en-US"/>
              </w:rPr>
            </w:pPr>
            <w:r w:rsidRPr="00624C44">
              <w:rPr>
                <w:lang w:val="en-US"/>
              </w:rPr>
              <w:t>**</w:t>
            </w:r>
          </w:p>
        </w:tc>
        <w:tc>
          <w:tcPr>
            <w:tcW w:w="866" w:type="dxa"/>
            <w:vMerge/>
            <w:tcBorders>
              <w:bottom w:val="single" w:sz="4" w:space="0" w:color="auto"/>
            </w:tcBorders>
          </w:tcPr>
          <w:p w14:paraId="76EA553B" w14:textId="77777777" w:rsidR="0062391B" w:rsidRPr="00624C44" w:rsidRDefault="0062391B" w:rsidP="00D926EC">
            <w:pPr>
              <w:rPr>
                <w:lang w:val="en-US"/>
              </w:rPr>
            </w:pPr>
          </w:p>
        </w:tc>
        <w:tc>
          <w:tcPr>
            <w:tcW w:w="4057" w:type="dxa"/>
            <w:gridSpan w:val="4"/>
            <w:tcBorders>
              <w:bottom w:val="single" w:sz="4" w:space="0" w:color="auto"/>
            </w:tcBorders>
          </w:tcPr>
          <w:p w14:paraId="16D4B0B2" w14:textId="77777777" w:rsidR="0062391B" w:rsidRPr="00624C44" w:rsidRDefault="0062391B" w:rsidP="00D926EC">
            <w:pPr>
              <w:rPr>
                <w:lang w:val="en-US"/>
              </w:rPr>
            </w:pPr>
            <w:r w:rsidRPr="00624C44">
              <w:rPr>
                <w:lang w:val="en-US"/>
              </w:rPr>
              <w:t>Address pattern</w:t>
            </w:r>
          </w:p>
        </w:tc>
        <w:tc>
          <w:tcPr>
            <w:tcW w:w="588" w:type="dxa"/>
            <w:tcBorders>
              <w:bottom w:val="single" w:sz="4" w:space="0" w:color="auto"/>
            </w:tcBorders>
          </w:tcPr>
          <w:p w14:paraId="16A1E351" w14:textId="77777777" w:rsidR="0062391B" w:rsidRPr="00624C44" w:rsidRDefault="0062391B" w:rsidP="00D926EC">
            <w:pPr>
              <w:rPr>
                <w:lang w:val="en-US"/>
              </w:rPr>
            </w:pPr>
            <w:proofErr w:type="spellStart"/>
            <w:r w:rsidRPr="00624C44">
              <w:rPr>
                <w:lang w:val="en-US"/>
              </w:rPr>
              <w:t>typetag</w:t>
            </w:r>
            <w:proofErr w:type="spellEnd"/>
          </w:p>
        </w:tc>
        <w:tc>
          <w:tcPr>
            <w:tcW w:w="1348" w:type="dxa"/>
            <w:tcBorders>
              <w:bottom w:val="single" w:sz="4" w:space="0" w:color="auto"/>
            </w:tcBorders>
          </w:tcPr>
          <w:p w14:paraId="40033B0B" w14:textId="77777777" w:rsidR="0062391B" w:rsidRPr="00624C44" w:rsidRDefault="0062391B" w:rsidP="0062391B">
            <w:pPr>
              <w:rPr>
                <w:lang w:val="en-US"/>
              </w:rPr>
            </w:pPr>
            <w:r w:rsidRPr="00624C44">
              <w:rPr>
                <w:lang w:val="en-US"/>
              </w:rPr>
              <w:t>Arguments</w:t>
            </w:r>
          </w:p>
          <w:p w14:paraId="2BDEAE94" w14:textId="77777777" w:rsidR="0062391B" w:rsidRPr="00624C44" w:rsidRDefault="0062391B" w:rsidP="00D926EC">
            <w:pPr>
              <w:rPr>
                <w:lang w:val="en-US"/>
              </w:rPr>
            </w:pPr>
          </w:p>
        </w:tc>
        <w:tc>
          <w:tcPr>
            <w:tcW w:w="1340" w:type="dxa"/>
            <w:vMerge/>
            <w:tcBorders>
              <w:bottom w:val="single" w:sz="4" w:space="0" w:color="auto"/>
            </w:tcBorders>
          </w:tcPr>
          <w:p w14:paraId="5B9A632E" w14:textId="7AB27926" w:rsidR="0062391B" w:rsidRPr="00624C44" w:rsidRDefault="0062391B" w:rsidP="00D926EC">
            <w:pPr>
              <w:rPr>
                <w:lang w:val="en-US"/>
              </w:rPr>
            </w:pPr>
          </w:p>
        </w:tc>
        <w:tc>
          <w:tcPr>
            <w:tcW w:w="1793" w:type="dxa"/>
            <w:vMerge/>
            <w:tcBorders>
              <w:bottom w:val="single" w:sz="4" w:space="0" w:color="auto"/>
            </w:tcBorders>
          </w:tcPr>
          <w:p w14:paraId="4CDBC3DC" w14:textId="76B7C4A0" w:rsidR="0062391B" w:rsidRPr="00624C44" w:rsidRDefault="0062391B" w:rsidP="00D926EC">
            <w:pPr>
              <w:rPr>
                <w:lang w:val="en-US"/>
              </w:rPr>
            </w:pPr>
          </w:p>
        </w:tc>
      </w:tr>
      <w:tr w:rsidR="00637497" w:rsidRPr="00624C44" w14:paraId="61B62353" w14:textId="77777777" w:rsidTr="001D3FC6">
        <w:trPr>
          <w:cantSplit/>
          <w:trHeight w:val="543"/>
        </w:trPr>
        <w:tc>
          <w:tcPr>
            <w:tcW w:w="781" w:type="dxa"/>
            <w:shd w:val="clear" w:color="auto" w:fill="FBFFE2"/>
          </w:tcPr>
          <w:p w14:paraId="5F1B32B2" w14:textId="77777777" w:rsidR="00637497" w:rsidRPr="00624C44" w:rsidRDefault="00637497" w:rsidP="00D926EC">
            <w:pPr>
              <w:rPr>
                <w:lang w:val="en-US"/>
              </w:rPr>
            </w:pPr>
            <w:r w:rsidRPr="00624C44">
              <w:rPr>
                <w:lang w:val="en-US"/>
              </w:rPr>
              <w:t>S01</w:t>
            </w:r>
          </w:p>
        </w:tc>
        <w:tc>
          <w:tcPr>
            <w:tcW w:w="866" w:type="dxa"/>
            <w:shd w:val="clear" w:color="auto" w:fill="FBFFE2"/>
          </w:tcPr>
          <w:p w14:paraId="3174C615" w14:textId="77777777" w:rsidR="00637497" w:rsidRPr="00624C44" w:rsidRDefault="00637497" w:rsidP="00D926EC">
            <w:pPr>
              <w:rPr>
                <w:lang w:val="en-US"/>
              </w:rPr>
            </w:pPr>
            <w:proofErr w:type="spellStart"/>
            <w:r w:rsidRPr="00624C44">
              <w:rPr>
                <w:lang w:val="en-US"/>
              </w:rPr>
              <w:t>MEtoMT</w:t>
            </w:r>
            <w:proofErr w:type="spellEnd"/>
          </w:p>
        </w:tc>
        <w:tc>
          <w:tcPr>
            <w:tcW w:w="607" w:type="dxa"/>
            <w:vMerge w:val="restart"/>
            <w:shd w:val="clear" w:color="auto" w:fill="FBFFE2"/>
          </w:tcPr>
          <w:p w14:paraId="67DFF14A" w14:textId="77777777" w:rsidR="00637497" w:rsidRPr="00624C44" w:rsidRDefault="00637497" w:rsidP="00D926EC">
            <w:pPr>
              <w:rPr>
                <w:lang w:val="en-US"/>
              </w:rPr>
            </w:pPr>
            <w:r w:rsidRPr="00624C44">
              <w:rPr>
                <w:lang w:val="en-US"/>
              </w:rPr>
              <w:t>/set</w:t>
            </w:r>
          </w:p>
        </w:tc>
        <w:tc>
          <w:tcPr>
            <w:tcW w:w="1345" w:type="dxa"/>
            <w:shd w:val="clear" w:color="auto" w:fill="FBFFE2"/>
          </w:tcPr>
          <w:p w14:paraId="15387FAC" w14:textId="295A2275" w:rsidR="00637497" w:rsidRPr="00624C44" w:rsidRDefault="00637497" w:rsidP="00B12262">
            <w:pPr>
              <w:rPr>
                <w:lang w:val="en-US"/>
              </w:rPr>
            </w:pPr>
            <w:r w:rsidRPr="00624C44">
              <w:rPr>
                <w:lang w:val="en-US"/>
              </w:rPr>
              <w:t>/alphabet</w:t>
            </w:r>
          </w:p>
        </w:tc>
        <w:tc>
          <w:tcPr>
            <w:tcW w:w="1313" w:type="dxa"/>
            <w:shd w:val="clear" w:color="auto" w:fill="FBFFE2"/>
          </w:tcPr>
          <w:p w14:paraId="3386B084" w14:textId="3C9958FF" w:rsidR="00637497" w:rsidRPr="00624C44" w:rsidRDefault="00637497" w:rsidP="00D926EC">
            <w:pPr>
              <w:rPr>
                <w:lang w:val="en-US"/>
              </w:rPr>
            </w:pPr>
            <w:r w:rsidRPr="00624C44">
              <w:rPr>
                <w:lang w:val="en-US"/>
              </w:rPr>
              <w:t xml:space="preserve">/[pattern]* </w:t>
            </w:r>
          </w:p>
        </w:tc>
        <w:tc>
          <w:tcPr>
            <w:tcW w:w="792" w:type="dxa"/>
            <w:shd w:val="clear" w:color="auto" w:fill="FBFFE2"/>
          </w:tcPr>
          <w:p w14:paraId="512E9949" w14:textId="77777777" w:rsidR="00637497" w:rsidRPr="00624C44" w:rsidRDefault="00637497" w:rsidP="00D926EC">
            <w:pPr>
              <w:rPr>
                <w:lang w:val="en-US"/>
              </w:rPr>
            </w:pPr>
          </w:p>
        </w:tc>
        <w:tc>
          <w:tcPr>
            <w:tcW w:w="588" w:type="dxa"/>
            <w:shd w:val="clear" w:color="auto" w:fill="FBFFE2"/>
          </w:tcPr>
          <w:p w14:paraId="03BB5D7D" w14:textId="762BC5C1" w:rsidR="00637497" w:rsidRPr="00624C44" w:rsidRDefault="00637497"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348" w:type="dxa"/>
            <w:shd w:val="clear" w:color="auto" w:fill="FBFFE2"/>
          </w:tcPr>
          <w:p w14:paraId="4F37EE67" w14:textId="56FCF8B9" w:rsidR="00637497" w:rsidRPr="00624C44" w:rsidRDefault="00637497" w:rsidP="00D926EC">
            <w:pPr>
              <w:rPr>
                <w:lang w:val="en-US"/>
              </w:rPr>
            </w:pPr>
            <w:r w:rsidRPr="00624C44">
              <w:rPr>
                <w:lang w:val="en-US"/>
              </w:rPr>
              <w:t>1/0</w:t>
            </w:r>
          </w:p>
        </w:tc>
        <w:tc>
          <w:tcPr>
            <w:tcW w:w="1340" w:type="dxa"/>
            <w:shd w:val="clear" w:color="auto" w:fill="FBFFE2"/>
          </w:tcPr>
          <w:p w14:paraId="45FE4154" w14:textId="18DC1C57" w:rsidR="00637497" w:rsidRPr="00624C44" w:rsidRDefault="00637497" w:rsidP="00D926EC">
            <w:pPr>
              <w:rPr>
                <w:lang w:val="en-US"/>
              </w:rPr>
            </w:pPr>
            <w:r w:rsidRPr="00624C44">
              <w:rPr>
                <w:lang w:val="en-US"/>
              </w:rPr>
              <w:t>anytime</w:t>
            </w:r>
          </w:p>
        </w:tc>
        <w:tc>
          <w:tcPr>
            <w:tcW w:w="1793" w:type="dxa"/>
            <w:shd w:val="clear" w:color="auto" w:fill="FBFFE2"/>
          </w:tcPr>
          <w:p w14:paraId="461D00D7" w14:textId="4CB16738" w:rsidR="00637497" w:rsidRPr="00624C44" w:rsidRDefault="00637497" w:rsidP="001B094E">
            <w:pPr>
              <w:rPr>
                <w:lang w:val="en-US"/>
              </w:rPr>
            </w:pPr>
            <w:r w:rsidRPr="00624C44">
              <w:rPr>
                <w:lang w:val="en-US"/>
              </w:rPr>
              <w:t xml:space="preserve">Sets list of messages from the alphabet to be tracked or not </w:t>
            </w:r>
          </w:p>
        </w:tc>
      </w:tr>
      <w:tr w:rsidR="00637497" w:rsidRPr="00624C44" w14:paraId="6C5AEDC3" w14:textId="77777777" w:rsidTr="001D3FC6">
        <w:trPr>
          <w:cantSplit/>
          <w:trHeight w:val="720"/>
        </w:trPr>
        <w:tc>
          <w:tcPr>
            <w:tcW w:w="781" w:type="dxa"/>
            <w:shd w:val="clear" w:color="auto" w:fill="FBFFE2"/>
          </w:tcPr>
          <w:p w14:paraId="5010F2EF" w14:textId="77777777" w:rsidR="00637497" w:rsidRPr="00624C44" w:rsidRDefault="00637497" w:rsidP="00D926EC">
            <w:pPr>
              <w:rPr>
                <w:lang w:val="en-US"/>
              </w:rPr>
            </w:pPr>
            <w:r w:rsidRPr="00624C44">
              <w:rPr>
                <w:lang w:val="en-US"/>
              </w:rPr>
              <w:t>S02</w:t>
            </w:r>
          </w:p>
        </w:tc>
        <w:tc>
          <w:tcPr>
            <w:tcW w:w="866" w:type="dxa"/>
            <w:shd w:val="clear" w:color="auto" w:fill="FBFFE2"/>
          </w:tcPr>
          <w:p w14:paraId="354493C4" w14:textId="77777777" w:rsidR="00637497" w:rsidRPr="00624C44" w:rsidRDefault="00637497" w:rsidP="00D926EC">
            <w:pPr>
              <w:rPr>
                <w:lang w:val="en-US"/>
              </w:rPr>
            </w:pPr>
            <w:proofErr w:type="spellStart"/>
            <w:r w:rsidRPr="00624C44">
              <w:rPr>
                <w:lang w:val="en-US"/>
              </w:rPr>
              <w:t>CMtoMT</w:t>
            </w:r>
            <w:proofErr w:type="spellEnd"/>
          </w:p>
        </w:tc>
        <w:tc>
          <w:tcPr>
            <w:tcW w:w="607" w:type="dxa"/>
            <w:vMerge/>
            <w:shd w:val="clear" w:color="auto" w:fill="FBFFE2"/>
          </w:tcPr>
          <w:p w14:paraId="22E590FC" w14:textId="77777777" w:rsidR="00637497" w:rsidRPr="00624C44" w:rsidRDefault="00637497" w:rsidP="00D926EC">
            <w:pPr>
              <w:rPr>
                <w:lang w:val="en-US"/>
              </w:rPr>
            </w:pPr>
          </w:p>
        </w:tc>
        <w:tc>
          <w:tcPr>
            <w:tcW w:w="1345" w:type="dxa"/>
            <w:shd w:val="clear" w:color="auto" w:fill="FBFFE2"/>
          </w:tcPr>
          <w:p w14:paraId="24F42E7E" w14:textId="75A9C571" w:rsidR="00637497" w:rsidRPr="00624C44" w:rsidRDefault="00637497" w:rsidP="00D926EC">
            <w:pPr>
              <w:rPr>
                <w:lang w:val="en-US"/>
              </w:rPr>
            </w:pPr>
            <w:r w:rsidRPr="00624C44">
              <w:rPr>
                <w:lang w:val="en-US"/>
              </w:rPr>
              <w:t>/player/[id]</w:t>
            </w:r>
          </w:p>
          <w:p w14:paraId="0D087C96" w14:textId="19A035C6" w:rsidR="00637497" w:rsidRPr="00624C44" w:rsidRDefault="00637497" w:rsidP="00D926EC">
            <w:pPr>
              <w:rPr>
                <w:lang w:val="en-US"/>
              </w:rPr>
            </w:pPr>
            <w:r w:rsidRPr="00624C44">
              <w:rPr>
                <w:lang w:val="en-US"/>
              </w:rPr>
              <w:t>or</w:t>
            </w:r>
          </w:p>
          <w:p w14:paraId="5BF7D1A9" w14:textId="380EFEB7" w:rsidR="00637497" w:rsidRPr="00624C44" w:rsidRDefault="00637497" w:rsidP="00D926EC">
            <w:pPr>
              <w:rPr>
                <w:lang w:val="en-US"/>
              </w:rPr>
            </w:pPr>
            <w:r w:rsidRPr="00624C44">
              <w:rPr>
                <w:lang w:val="en-US"/>
              </w:rPr>
              <w:t>/zone/[id]</w:t>
            </w:r>
          </w:p>
        </w:tc>
        <w:tc>
          <w:tcPr>
            <w:tcW w:w="1313" w:type="dxa"/>
            <w:shd w:val="clear" w:color="auto" w:fill="FBFFE2"/>
          </w:tcPr>
          <w:p w14:paraId="4D33307D" w14:textId="2E8AA30F" w:rsidR="00637497" w:rsidRPr="00624C44" w:rsidRDefault="00637497" w:rsidP="009A2518">
            <w:pPr>
              <w:rPr>
                <w:lang w:val="en-US"/>
              </w:rPr>
            </w:pPr>
            <w:r w:rsidRPr="00624C44">
              <w:rPr>
                <w:lang w:val="en-US"/>
              </w:rPr>
              <w:t>/tracking</w:t>
            </w:r>
          </w:p>
        </w:tc>
        <w:tc>
          <w:tcPr>
            <w:tcW w:w="792" w:type="dxa"/>
            <w:shd w:val="clear" w:color="auto" w:fill="FBFFE2"/>
          </w:tcPr>
          <w:p w14:paraId="3FD7FB0F" w14:textId="2E859DD3" w:rsidR="00637497" w:rsidRPr="00624C44" w:rsidRDefault="00637497" w:rsidP="009A2518">
            <w:pPr>
              <w:rPr>
                <w:lang w:val="en-US"/>
              </w:rPr>
            </w:pPr>
          </w:p>
        </w:tc>
        <w:tc>
          <w:tcPr>
            <w:tcW w:w="588" w:type="dxa"/>
            <w:shd w:val="clear" w:color="auto" w:fill="FBFFE2"/>
          </w:tcPr>
          <w:p w14:paraId="5BC74B82" w14:textId="370228A3" w:rsidR="00637497" w:rsidRPr="00624C44" w:rsidRDefault="00637497"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348" w:type="dxa"/>
            <w:shd w:val="clear" w:color="auto" w:fill="FBFFE2"/>
          </w:tcPr>
          <w:p w14:paraId="477CC70A" w14:textId="1DBC7C06" w:rsidR="00637497" w:rsidRPr="00624C44" w:rsidRDefault="00637497" w:rsidP="00D926EC">
            <w:pPr>
              <w:rPr>
                <w:lang w:val="en-US"/>
              </w:rPr>
            </w:pPr>
            <w:r w:rsidRPr="00624C44">
              <w:rPr>
                <w:lang w:val="en-US"/>
              </w:rPr>
              <w:t>1/0</w:t>
            </w:r>
          </w:p>
        </w:tc>
        <w:tc>
          <w:tcPr>
            <w:tcW w:w="1340" w:type="dxa"/>
            <w:shd w:val="clear" w:color="auto" w:fill="FBFFE2"/>
          </w:tcPr>
          <w:p w14:paraId="07A8AAFF" w14:textId="12D66F69" w:rsidR="00637497" w:rsidRPr="00624C44" w:rsidRDefault="00637497" w:rsidP="00D926EC">
            <w:pPr>
              <w:rPr>
                <w:lang w:val="en-US"/>
              </w:rPr>
            </w:pPr>
            <w:r w:rsidRPr="00624C44">
              <w:rPr>
                <w:lang w:val="en-US"/>
              </w:rPr>
              <w:t>anytime</w:t>
            </w:r>
          </w:p>
        </w:tc>
        <w:tc>
          <w:tcPr>
            <w:tcW w:w="1793" w:type="dxa"/>
            <w:shd w:val="clear" w:color="auto" w:fill="FBFFE2"/>
          </w:tcPr>
          <w:p w14:paraId="6CB4BA46" w14:textId="0400297E" w:rsidR="00637497" w:rsidRPr="00624C44" w:rsidRDefault="00637497" w:rsidP="00D926EC">
            <w:pPr>
              <w:rPr>
                <w:lang w:val="en-US"/>
              </w:rPr>
            </w:pPr>
            <w:r w:rsidRPr="00624C44">
              <w:rPr>
                <w:lang w:val="en-US"/>
              </w:rPr>
              <w:t>Start tracking player or zone on/off</w:t>
            </w:r>
          </w:p>
        </w:tc>
      </w:tr>
      <w:tr w:rsidR="00637497" w:rsidRPr="00624C44" w14:paraId="3C9201F0" w14:textId="77777777" w:rsidTr="001D3FC6">
        <w:trPr>
          <w:cantSplit/>
          <w:trHeight w:val="64"/>
        </w:trPr>
        <w:tc>
          <w:tcPr>
            <w:tcW w:w="781" w:type="dxa"/>
            <w:shd w:val="clear" w:color="auto" w:fill="FBFFE2"/>
          </w:tcPr>
          <w:p w14:paraId="6301DE1D" w14:textId="77777777" w:rsidR="00637497" w:rsidRPr="00624C44" w:rsidRDefault="00637497" w:rsidP="00D926EC">
            <w:pPr>
              <w:rPr>
                <w:lang w:val="en-US"/>
              </w:rPr>
            </w:pPr>
            <w:r w:rsidRPr="00624C44">
              <w:rPr>
                <w:lang w:val="en-US"/>
              </w:rPr>
              <w:t>S03</w:t>
            </w:r>
          </w:p>
        </w:tc>
        <w:tc>
          <w:tcPr>
            <w:tcW w:w="866" w:type="dxa"/>
            <w:shd w:val="clear" w:color="auto" w:fill="FBFFE2"/>
          </w:tcPr>
          <w:p w14:paraId="59B2FD16" w14:textId="77777777" w:rsidR="00637497" w:rsidRPr="00624C44" w:rsidRDefault="00637497" w:rsidP="00D926EC">
            <w:pPr>
              <w:rPr>
                <w:lang w:val="en-US"/>
              </w:rPr>
            </w:pPr>
            <w:proofErr w:type="spellStart"/>
            <w:r w:rsidRPr="00624C44">
              <w:rPr>
                <w:lang w:val="en-US"/>
              </w:rPr>
              <w:t>CMtoMT</w:t>
            </w:r>
            <w:proofErr w:type="spellEnd"/>
          </w:p>
        </w:tc>
        <w:tc>
          <w:tcPr>
            <w:tcW w:w="607" w:type="dxa"/>
            <w:vMerge/>
            <w:shd w:val="clear" w:color="auto" w:fill="FBFFE2"/>
          </w:tcPr>
          <w:p w14:paraId="42A42D2D" w14:textId="77777777" w:rsidR="00637497" w:rsidRPr="00624C44" w:rsidRDefault="00637497" w:rsidP="00D926EC">
            <w:pPr>
              <w:rPr>
                <w:lang w:val="en-US"/>
              </w:rPr>
            </w:pPr>
          </w:p>
        </w:tc>
        <w:tc>
          <w:tcPr>
            <w:tcW w:w="1345" w:type="dxa"/>
            <w:shd w:val="clear" w:color="auto" w:fill="FBFFE2"/>
          </w:tcPr>
          <w:p w14:paraId="2AC31619" w14:textId="728C4627" w:rsidR="00637497" w:rsidRPr="00624C44" w:rsidRDefault="00637497" w:rsidP="00E27927">
            <w:pPr>
              <w:rPr>
                <w:lang w:val="en-US"/>
              </w:rPr>
            </w:pPr>
            <w:r w:rsidRPr="00624C44">
              <w:rPr>
                <w:lang w:val="en-US"/>
              </w:rPr>
              <w:t>/player</w:t>
            </w:r>
          </w:p>
          <w:p w14:paraId="193396C6" w14:textId="77777777" w:rsidR="00637497" w:rsidRPr="00624C44" w:rsidRDefault="00637497" w:rsidP="00E27927">
            <w:pPr>
              <w:rPr>
                <w:lang w:val="en-US"/>
              </w:rPr>
            </w:pPr>
            <w:r w:rsidRPr="00624C44">
              <w:rPr>
                <w:lang w:val="en-US"/>
              </w:rPr>
              <w:t>or</w:t>
            </w:r>
          </w:p>
          <w:p w14:paraId="2F65FEAD" w14:textId="123B5530" w:rsidR="00637497" w:rsidRPr="00624C44" w:rsidRDefault="00637497" w:rsidP="00D926EC">
            <w:pPr>
              <w:rPr>
                <w:lang w:val="en-US"/>
              </w:rPr>
            </w:pPr>
            <w:r w:rsidRPr="00624C44">
              <w:rPr>
                <w:lang w:val="en-US"/>
              </w:rPr>
              <w:t>/zone</w:t>
            </w:r>
          </w:p>
        </w:tc>
        <w:tc>
          <w:tcPr>
            <w:tcW w:w="1313" w:type="dxa"/>
            <w:shd w:val="clear" w:color="auto" w:fill="FBFFE2"/>
          </w:tcPr>
          <w:p w14:paraId="76E7F8D4" w14:textId="75379F13" w:rsidR="00637497" w:rsidRPr="00624C44" w:rsidRDefault="00637497" w:rsidP="00D926EC">
            <w:pPr>
              <w:rPr>
                <w:lang w:val="en-US"/>
              </w:rPr>
            </w:pPr>
            <w:r w:rsidRPr="00624C44">
              <w:rPr>
                <w:lang w:val="en-US"/>
              </w:rPr>
              <w:t>/swap</w:t>
            </w:r>
          </w:p>
        </w:tc>
        <w:tc>
          <w:tcPr>
            <w:tcW w:w="792" w:type="dxa"/>
            <w:shd w:val="clear" w:color="auto" w:fill="FBFFE2"/>
          </w:tcPr>
          <w:p w14:paraId="3C41CFE2" w14:textId="77777777" w:rsidR="00637497" w:rsidRPr="00624C44" w:rsidRDefault="00637497" w:rsidP="00D926EC">
            <w:pPr>
              <w:rPr>
                <w:lang w:val="en-US"/>
              </w:rPr>
            </w:pPr>
          </w:p>
        </w:tc>
        <w:tc>
          <w:tcPr>
            <w:tcW w:w="588" w:type="dxa"/>
            <w:shd w:val="clear" w:color="auto" w:fill="FBFFE2"/>
          </w:tcPr>
          <w:p w14:paraId="43D0D61C" w14:textId="77777777" w:rsidR="00637497" w:rsidRPr="00624C44" w:rsidRDefault="00637497" w:rsidP="00D926EC">
            <w:pPr>
              <w:rPr>
                <w:lang w:val="en-US"/>
              </w:rPr>
            </w:pPr>
            <w:r w:rsidRPr="00624C44">
              <w:rPr>
                <w:lang w:val="en-US"/>
              </w:rPr>
              <w:t>NA</w:t>
            </w:r>
          </w:p>
        </w:tc>
        <w:tc>
          <w:tcPr>
            <w:tcW w:w="1348" w:type="dxa"/>
            <w:shd w:val="clear" w:color="auto" w:fill="FBFFE2"/>
          </w:tcPr>
          <w:p w14:paraId="41EECE47" w14:textId="77777777" w:rsidR="00637497" w:rsidRPr="00624C44" w:rsidRDefault="00637497" w:rsidP="00D926EC">
            <w:pPr>
              <w:rPr>
                <w:lang w:val="en-US"/>
              </w:rPr>
            </w:pPr>
          </w:p>
        </w:tc>
        <w:tc>
          <w:tcPr>
            <w:tcW w:w="1340" w:type="dxa"/>
            <w:shd w:val="clear" w:color="auto" w:fill="FBFFE2"/>
          </w:tcPr>
          <w:p w14:paraId="3DB2D52D" w14:textId="534CBCAB" w:rsidR="00637497" w:rsidRPr="00624C44" w:rsidRDefault="00637497" w:rsidP="00D926EC">
            <w:pPr>
              <w:rPr>
                <w:lang w:val="en-US"/>
              </w:rPr>
            </w:pPr>
            <w:r w:rsidRPr="00624C44">
              <w:rPr>
                <w:lang w:val="en-US"/>
              </w:rPr>
              <w:t>On operator request</w:t>
            </w:r>
          </w:p>
        </w:tc>
        <w:tc>
          <w:tcPr>
            <w:tcW w:w="1793" w:type="dxa"/>
            <w:shd w:val="clear" w:color="auto" w:fill="FBFFE2"/>
          </w:tcPr>
          <w:p w14:paraId="10A8F37F" w14:textId="2B51B8DB" w:rsidR="00637497" w:rsidRPr="00624C44" w:rsidRDefault="00637497" w:rsidP="001B094E">
            <w:pPr>
              <w:rPr>
                <w:lang w:val="en-US"/>
              </w:rPr>
            </w:pPr>
            <w:r w:rsidRPr="00624C44">
              <w:rPr>
                <w:lang w:val="en-US"/>
              </w:rPr>
              <w:t xml:space="preserve">Swap </w:t>
            </w:r>
            <w:proofErr w:type="gramStart"/>
            <w:r w:rsidRPr="00624C44">
              <w:rPr>
                <w:lang w:val="en-US"/>
              </w:rPr>
              <w:t>id’s</w:t>
            </w:r>
            <w:proofErr w:type="gramEnd"/>
            <w:r w:rsidRPr="00624C44">
              <w:rPr>
                <w:lang w:val="en-US"/>
              </w:rPr>
              <w:t xml:space="preserve"> of player or zone</w:t>
            </w:r>
          </w:p>
        </w:tc>
      </w:tr>
      <w:tr w:rsidR="00637497" w:rsidRPr="00624C44" w14:paraId="4BD8A05B" w14:textId="77777777" w:rsidTr="001D3FC6">
        <w:trPr>
          <w:cantSplit/>
          <w:trHeight w:val="63"/>
        </w:trPr>
        <w:tc>
          <w:tcPr>
            <w:tcW w:w="781" w:type="dxa"/>
            <w:shd w:val="clear" w:color="auto" w:fill="FBFFE2"/>
          </w:tcPr>
          <w:p w14:paraId="486133DF" w14:textId="1EEBC770" w:rsidR="00637497" w:rsidRPr="00624C44" w:rsidRDefault="00637497" w:rsidP="00D926EC">
            <w:pPr>
              <w:rPr>
                <w:lang w:val="en-US"/>
              </w:rPr>
            </w:pPr>
            <w:r w:rsidRPr="00624C44">
              <w:rPr>
                <w:lang w:val="en-US"/>
              </w:rPr>
              <w:t>S04</w:t>
            </w:r>
          </w:p>
        </w:tc>
        <w:tc>
          <w:tcPr>
            <w:tcW w:w="866" w:type="dxa"/>
            <w:shd w:val="clear" w:color="auto" w:fill="FBFFE2"/>
          </w:tcPr>
          <w:p w14:paraId="540FCA20" w14:textId="77777777" w:rsidR="00637497" w:rsidRPr="00624C44" w:rsidRDefault="00637497" w:rsidP="00D926EC">
            <w:pPr>
              <w:rPr>
                <w:lang w:val="en-US"/>
              </w:rPr>
            </w:pPr>
            <w:proofErr w:type="spellStart"/>
            <w:r w:rsidRPr="00624C44">
              <w:rPr>
                <w:lang w:val="en-US"/>
              </w:rPr>
              <w:t>CMtoME</w:t>
            </w:r>
            <w:proofErr w:type="spellEnd"/>
          </w:p>
        </w:tc>
        <w:tc>
          <w:tcPr>
            <w:tcW w:w="607" w:type="dxa"/>
            <w:vMerge/>
            <w:shd w:val="clear" w:color="auto" w:fill="FBFFE2"/>
          </w:tcPr>
          <w:p w14:paraId="7CCA1ED7" w14:textId="77777777" w:rsidR="00637497" w:rsidRPr="00624C44" w:rsidRDefault="00637497" w:rsidP="00D926EC">
            <w:pPr>
              <w:rPr>
                <w:lang w:val="en-US"/>
              </w:rPr>
            </w:pPr>
          </w:p>
        </w:tc>
        <w:tc>
          <w:tcPr>
            <w:tcW w:w="1345" w:type="dxa"/>
            <w:shd w:val="clear" w:color="auto" w:fill="FBFFE2"/>
          </w:tcPr>
          <w:p w14:paraId="710E098D" w14:textId="77777777" w:rsidR="00637497" w:rsidRPr="00624C44" w:rsidRDefault="00637497" w:rsidP="00D926EC">
            <w:pPr>
              <w:rPr>
                <w:lang w:val="en-US"/>
              </w:rPr>
            </w:pPr>
            <w:r w:rsidRPr="00624C44">
              <w:rPr>
                <w:lang w:val="en-US"/>
              </w:rPr>
              <w:t>/initialize</w:t>
            </w:r>
          </w:p>
        </w:tc>
        <w:tc>
          <w:tcPr>
            <w:tcW w:w="1313" w:type="dxa"/>
            <w:shd w:val="clear" w:color="auto" w:fill="FBFFE2"/>
          </w:tcPr>
          <w:p w14:paraId="42915258" w14:textId="77777777" w:rsidR="00637497" w:rsidRPr="00624C44" w:rsidRDefault="00637497" w:rsidP="00D926EC">
            <w:pPr>
              <w:rPr>
                <w:lang w:val="en-US"/>
              </w:rPr>
            </w:pPr>
          </w:p>
        </w:tc>
        <w:tc>
          <w:tcPr>
            <w:tcW w:w="792" w:type="dxa"/>
            <w:shd w:val="clear" w:color="auto" w:fill="FBFFE2"/>
          </w:tcPr>
          <w:p w14:paraId="5C10D801" w14:textId="77777777" w:rsidR="00637497" w:rsidRPr="00624C44" w:rsidRDefault="00637497" w:rsidP="00D926EC">
            <w:pPr>
              <w:rPr>
                <w:lang w:val="en-US"/>
              </w:rPr>
            </w:pPr>
          </w:p>
        </w:tc>
        <w:tc>
          <w:tcPr>
            <w:tcW w:w="588" w:type="dxa"/>
            <w:shd w:val="clear" w:color="auto" w:fill="FBFFE2"/>
          </w:tcPr>
          <w:p w14:paraId="0D3B76A2" w14:textId="77777777" w:rsidR="00637497" w:rsidRPr="00624C44" w:rsidRDefault="00637497" w:rsidP="00D926EC">
            <w:pPr>
              <w:rPr>
                <w:lang w:val="en-US"/>
              </w:rPr>
            </w:pPr>
            <w:r w:rsidRPr="00624C44">
              <w:rPr>
                <w:lang w:val="en-US"/>
              </w:rPr>
              <w:t>NA</w:t>
            </w:r>
          </w:p>
        </w:tc>
        <w:tc>
          <w:tcPr>
            <w:tcW w:w="1348" w:type="dxa"/>
            <w:shd w:val="clear" w:color="auto" w:fill="FBFFE2"/>
          </w:tcPr>
          <w:p w14:paraId="338682E3" w14:textId="77777777" w:rsidR="00637497" w:rsidRPr="00624C44" w:rsidRDefault="00637497" w:rsidP="00D926EC">
            <w:pPr>
              <w:rPr>
                <w:lang w:val="en-US"/>
              </w:rPr>
            </w:pPr>
          </w:p>
        </w:tc>
        <w:tc>
          <w:tcPr>
            <w:tcW w:w="1340" w:type="dxa"/>
            <w:shd w:val="clear" w:color="auto" w:fill="FBFFE2"/>
          </w:tcPr>
          <w:p w14:paraId="3D42D747" w14:textId="016C51B0" w:rsidR="00637497" w:rsidRPr="00624C44" w:rsidRDefault="00637497" w:rsidP="00D926EC">
            <w:pPr>
              <w:rPr>
                <w:lang w:val="en-US"/>
              </w:rPr>
            </w:pPr>
            <w:r w:rsidRPr="00624C44">
              <w:rPr>
                <w:lang w:val="en-US"/>
              </w:rPr>
              <w:t>anytime</w:t>
            </w:r>
          </w:p>
        </w:tc>
        <w:tc>
          <w:tcPr>
            <w:tcW w:w="1793" w:type="dxa"/>
            <w:shd w:val="clear" w:color="auto" w:fill="FBFFE2"/>
          </w:tcPr>
          <w:p w14:paraId="4849A1FF" w14:textId="64CC7BFD" w:rsidR="00637497" w:rsidRPr="00624C44" w:rsidRDefault="00637497" w:rsidP="00D926EC">
            <w:pPr>
              <w:rPr>
                <w:lang w:val="en-US"/>
              </w:rPr>
            </w:pPr>
            <w:r w:rsidRPr="00624C44">
              <w:rPr>
                <w:lang w:val="en-US"/>
              </w:rPr>
              <w:t>Initializes ME</w:t>
            </w:r>
          </w:p>
        </w:tc>
      </w:tr>
      <w:tr w:rsidR="00637497" w:rsidRPr="00624C44" w14:paraId="53BBBD6C" w14:textId="77777777" w:rsidTr="001D3FC6">
        <w:trPr>
          <w:cantSplit/>
          <w:trHeight w:val="63"/>
        </w:trPr>
        <w:tc>
          <w:tcPr>
            <w:tcW w:w="781" w:type="dxa"/>
            <w:shd w:val="clear" w:color="auto" w:fill="FBFFE2"/>
          </w:tcPr>
          <w:p w14:paraId="508CB267" w14:textId="77777777" w:rsidR="00637497" w:rsidRPr="00624C44" w:rsidRDefault="00637497" w:rsidP="00D926EC">
            <w:pPr>
              <w:rPr>
                <w:lang w:val="en-US"/>
              </w:rPr>
            </w:pPr>
            <w:r w:rsidRPr="00624C44">
              <w:rPr>
                <w:lang w:val="en-US"/>
              </w:rPr>
              <w:t>S05</w:t>
            </w:r>
          </w:p>
        </w:tc>
        <w:tc>
          <w:tcPr>
            <w:tcW w:w="866" w:type="dxa"/>
            <w:shd w:val="clear" w:color="auto" w:fill="FBFFE2"/>
          </w:tcPr>
          <w:p w14:paraId="40A4F01C" w14:textId="77777777" w:rsidR="00637497" w:rsidRPr="00624C44" w:rsidRDefault="00637497" w:rsidP="00D926EC">
            <w:pPr>
              <w:rPr>
                <w:lang w:val="en-US"/>
              </w:rPr>
            </w:pPr>
            <w:proofErr w:type="spellStart"/>
            <w:r w:rsidRPr="00624C44">
              <w:rPr>
                <w:lang w:val="en-US"/>
              </w:rPr>
              <w:t>CMtoME</w:t>
            </w:r>
            <w:proofErr w:type="spellEnd"/>
          </w:p>
        </w:tc>
        <w:tc>
          <w:tcPr>
            <w:tcW w:w="607" w:type="dxa"/>
            <w:vMerge/>
            <w:shd w:val="clear" w:color="auto" w:fill="FBFFE2"/>
          </w:tcPr>
          <w:p w14:paraId="129C4215" w14:textId="77777777" w:rsidR="00637497" w:rsidRPr="00624C44" w:rsidRDefault="00637497" w:rsidP="00D926EC">
            <w:pPr>
              <w:rPr>
                <w:lang w:val="en-US"/>
              </w:rPr>
            </w:pPr>
          </w:p>
        </w:tc>
        <w:tc>
          <w:tcPr>
            <w:tcW w:w="1345" w:type="dxa"/>
            <w:shd w:val="clear" w:color="auto" w:fill="FBFFE2"/>
          </w:tcPr>
          <w:p w14:paraId="0F9FE64A" w14:textId="77777777" w:rsidR="00637497" w:rsidRPr="00624C44" w:rsidRDefault="00637497" w:rsidP="00D926EC">
            <w:pPr>
              <w:rPr>
                <w:lang w:val="en-US"/>
              </w:rPr>
            </w:pPr>
            <w:r w:rsidRPr="00624C44">
              <w:rPr>
                <w:lang w:val="en-US"/>
              </w:rPr>
              <w:t>/volume</w:t>
            </w:r>
          </w:p>
        </w:tc>
        <w:tc>
          <w:tcPr>
            <w:tcW w:w="1313" w:type="dxa"/>
            <w:shd w:val="clear" w:color="auto" w:fill="FBFFE2"/>
          </w:tcPr>
          <w:p w14:paraId="04526361" w14:textId="77777777" w:rsidR="00637497" w:rsidRPr="00624C44" w:rsidRDefault="00637497" w:rsidP="00D926EC">
            <w:pPr>
              <w:rPr>
                <w:lang w:val="en-US"/>
              </w:rPr>
            </w:pPr>
          </w:p>
        </w:tc>
        <w:tc>
          <w:tcPr>
            <w:tcW w:w="792" w:type="dxa"/>
            <w:shd w:val="clear" w:color="auto" w:fill="FBFFE2"/>
          </w:tcPr>
          <w:p w14:paraId="67BB2015" w14:textId="77777777" w:rsidR="00637497" w:rsidRPr="00624C44" w:rsidRDefault="00637497" w:rsidP="00D926EC">
            <w:pPr>
              <w:rPr>
                <w:lang w:val="en-US"/>
              </w:rPr>
            </w:pPr>
          </w:p>
        </w:tc>
        <w:tc>
          <w:tcPr>
            <w:tcW w:w="588" w:type="dxa"/>
            <w:shd w:val="clear" w:color="auto" w:fill="FBFFE2"/>
          </w:tcPr>
          <w:p w14:paraId="10CAA70A" w14:textId="77777777" w:rsidR="00637497" w:rsidRPr="00624C44" w:rsidRDefault="00637497" w:rsidP="00D926EC">
            <w:pPr>
              <w:rPr>
                <w:lang w:val="en-US"/>
              </w:rPr>
            </w:pPr>
            <w:r w:rsidRPr="00624C44">
              <w:rPr>
                <w:lang w:val="en-US"/>
              </w:rPr>
              <w:t>f</w:t>
            </w:r>
          </w:p>
        </w:tc>
        <w:tc>
          <w:tcPr>
            <w:tcW w:w="1348" w:type="dxa"/>
            <w:shd w:val="clear" w:color="auto" w:fill="FBFFE2"/>
          </w:tcPr>
          <w:p w14:paraId="2F6753FF" w14:textId="062DBF09" w:rsidR="00637497" w:rsidRPr="00624C44" w:rsidRDefault="00637497" w:rsidP="00D926EC">
            <w:pPr>
              <w:rPr>
                <w:lang w:val="en-US"/>
              </w:rPr>
            </w:pPr>
            <w:r w:rsidRPr="00624C44">
              <w:rPr>
                <w:lang w:val="en-US"/>
              </w:rPr>
              <w:t>normalized volume value</w:t>
            </w:r>
          </w:p>
        </w:tc>
        <w:tc>
          <w:tcPr>
            <w:tcW w:w="1340" w:type="dxa"/>
            <w:shd w:val="clear" w:color="auto" w:fill="FBFFE2"/>
          </w:tcPr>
          <w:p w14:paraId="4976E334" w14:textId="4A580FEA" w:rsidR="00637497" w:rsidRPr="00624C44" w:rsidRDefault="00637497" w:rsidP="00D926EC">
            <w:pPr>
              <w:rPr>
                <w:lang w:val="en-US"/>
              </w:rPr>
            </w:pPr>
            <w:r w:rsidRPr="00624C44">
              <w:rPr>
                <w:lang w:val="en-US"/>
              </w:rPr>
              <w:t>On operator request</w:t>
            </w:r>
          </w:p>
        </w:tc>
        <w:tc>
          <w:tcPr>
            <w:tcW w:w="1793" w:type="dxa"/>
            <w:shd w:val="clear" w:color="auto" w:fill="FBFFE2"/>
          </w:tcPr>
          <w:p w14:paraId="70F7210C" w14:textId="6718B3B6" w:rsidR="00637497" w:rsidRPr="00624C44" w:rsidRDefault="00637497" w:rsidP="00D926EC">
            <w:pPr>
              <w:rPr>
                <w:lang w:val="en-US"/>
              </w:rPr>
            </w:pPr>
            <w:r w:rsidRPr="00624C44">
              <w:rPr>
                <w:lang w:val="en-US"/>
              </w:rPr>
              <w:t>adjust volume</w:t>
            </w:r>
          </w:p>
        </w:tc>
      </w:tr>
      <w:tr w:rsidR="00637497" w:rsidRPr="00624C44" w14:paraId="67DFE032" w14:textId="77777777" w:rsidTr="001D3FC6">
        <w:trPr>
          <w:cantSplit/>
          <w:trHeight w:val="490"/>
        </w:trPr>
        <w:tc>
          <w:tcPr>
            <w:tcW w:w="781" w:type="dxa"/>
            <w:shd w:val="clear" w:color="auto" w:fill="FBFFE2"/>
          </w:tcPr>
          <w:p w14:paraId="645EC002" w14:textId="77777777" w:rsidR="00637497" w:rsidRPr="00624C44" w:rsidRDefault="00637497" w:rsidP="00D926EC">
            <w:pPr>
              <w:rPr>
                <w:lang w:val="en-US"/>
              </w:rPr>
            </w:pPr>
            <w:r w:rsidRPr="00624C44">
              <w:rPr>
                <w:lang w:val="en-US"/>
              </w:rPr>
              <w:t>S06</w:t>
            </w:r>
          </w:p>
        </w:tc>
        <w:tc>
          <w:tcPr>
            <w:tcW w:w="866" w:type="dxa"/>
            <w:shd w:val="clear" w:color="auto" w:fill="FBFFE2"/>
          </w:tcPr>
          <w:p w14:paraId="21F8FC86" w14:textId="77777777" w:rsidR="00637497" w:rsidRPr="00624C44" w:rsidRDefault="00637497" w:rsidP="00D926EC">
            <w:pPr>
              <w:rPr>
                <w:lang w:val="en-US"/>
              </w:rPr>
            </w:pPr>
            <w:proofErr w:type="spellStart"/>
            <w:r w:rsidRPr="00624C44">
              <w:rPr>
                <w:lang w:val="en-US"/>
              </w:rPr>
              <w:t>MEtoCM</w:t>
            </w:r>
            <w:proofErr w:type="spellEnd"/>
          </w:p>
        </w:tc>
        <w:tc>
          <w:tcPr>
            <w:tcW w:w="607" w:type="dxa"/>
            <w:vMerge/>
            <w:shd w:val="clear" w:color="auto" w:fill="FBFFE2"/>
          </w:tcPr>
          <w:p w14:paraId="67FC5474" w14:textId="77777777" w:rsidR="00637497" w:rsidRPr="00624C44" w:rsidRDefault="00637497" w:rsidP="00D926EC">
            <w:pPr>
              <w:rPr>
                <w:lang w:val="en-US"/>
              </w:rPr>
            </w:pPr>
          </w:p>
        </w:tc>
        <w:tc>
          <w:tcPr>
            <w:tcW w:w="1345" w:type="dxa"/>
            <w:shd w:val="clear" w:color="auto" w:fill="FBFFE2"/>
          </w:tcPr>
          <w:p w14:paraId="01BB5FBE" w14:textId="7DA5AB58" w:rsidR="00637497" w:rsidRPr="00624C44" w:rsidRDefault="00637497" w:rsidP="002C616F">
            <w:pPr>
              <w:rPr>
                <w:lang w:val="en-US"/>
              </w:rPr>
            </w:pPr>
            <w:r w:rsidRPr="00624C44">
              <w:rPr>
                <w:lang w:val="en-US"/>
              </w:rPr>
              <w:t>/player/[id]</w:t>
            </w:r>
          </w:p>
          <w:p w14:paraId="0C54A9CF" w14:textId="77777777" w:rsidR="00637497" w:rsidRPr="00624C44" w:rsidRDefault="00637497" w:rsidP="002C616F">
            <w:pPr>
              <w:rPr>
                <w:lang w:val="en-US"/>
              </w:rPr>
            </w:pPr>
            <w:r w:rsidRPr="00624C44">
              <w:rPr>
                <w:lang w:val="en-US"/>
              </w:rPr>
              <w:t>or</w:t>
            </w:r>
          </w:p>
          <w:p w14:paraId="5640D3AF" w14:textId="3D7C7FAD" w:rsidR="00637497" w:rsidRPr="00624C44" w:rsidRDefault="00637497" w:rsidP="002C616F">
            <w:pPr>
              <w:rPr>
                <w:lang w:val="en-US"/>
              </w:rPr>
            </w:pPr>
            <w:r w:rsidRPr="00624C44">
              <w:rPr>
                <w:lang w:val="en-US"/>
              </w:rPr>
              <w:t>/zone/[id]</w:t>
            </w:r>
          </w:p>
        </w:tc>
        <w:tc>
          <w:tcPr>
            <w:tcW w:w="1313" w:type="dxa"/>
            <w:shd w:val="clear" w:color="auto" w:fill="FBFFE2"/>
          </w:tcPr>
          <w:p w14:paraId="1005CFD9" w14:textId="0DF2674D" w:rsidR="00637497" w:rsidRPr="00624C44" w:rsidRDefault="00637497" w:rsidP="002C616F">
            <w:pPr>
              <w:rPr>
                <w:lang w:val="en-US"/>
              </w:rPr>
            </w:pPr>
            <w:r w:rsidRPr="00624C44">
              <w:rPr>
                <w:lang w:val="en-US"/>
              </w:rPr>
              <w:t>/</w:t>
            </w:r>
            <w:proofErr w:type="spellStart"/>
            <w:r w:rsidRPr="00624C44">
              <w:rPr>
                <w:lang w:val="en-US"/>
              </w:rPr>
              <w:t>soundbank</w:t>
            </w:r>
            <w:proofErr w:type="spellEnd"/>
            <w:proofErr w:type="gramStart"/>
            <w:r w:rsidRPr="00624C44">
              <w:rPr>
                <w:lang w:val="en-US"/>
              </w:rPr>
              <w:t>/[</w:t>
            </w:r>
            <w:proofErr w:type="gramEnd"/>
            <w:r w:rsidRPr="00624C44">
              <w:rPr>
                <w:lang w:val="en-US"/>
              </w:rPr>
              <w:t>#]</w:t>
            </w:r>
          </w:p>
        </w:tc>
        <w:tc>
          <w:tcPr>
            <w:tcW w:w="792" w:type="dxa"/>
            <w:shd w:val="clear" w:color="auto" w:fill="FBFFE2"/>
          </w:tcPr>
          <w:p w14:paraId="4A036131" w14:textId="1F08A7C6" w:rsidR="00637497" w:rsidRPr="00624C44" w:rsidRDefault="00637497" w:rsidP="00D926EC">
            <w:pPr>
              <w:rPr>
                <w:lang w:val="en-US"/>
              </w:rPr>
            </w:pPr>
            <w:r w:rsidRPr="00624C44">
              <w:rPr>
                <w:lang w:val="en-US"/>
              </w:rPr>
              <w:t>/list</w:t>
            </w:r>
          </w:p>
        </w:tc>
        <w:tc>
          <w:tcPr>
            <w:tcW w:w="588" w:type="dxa"/>
            <w:shd w:val="clear" w:color="auto" w:fill="FBFFE2"/>
          </w:tcPr>
          <w:p w14:paraId="7EB478D4" w14:textId="77777777" w:rsidR="00637497" w:rsidRPr="00624C44" w:rsidRDefault="00637497" w:rsidP="00D926EC">
            <w:pPr>
              <w:rPr>
                <w:lang w:val="en-US"/>
              </w:rPr>
            </w:pPr>
            <w:r w:rsidRPr="00624C44">
              <w:rPr>
                <w:lang w:val="en-US"/>
              </w:rPr>
              <w:t>s (as many)</w:t>
            </w:r>
          </w:p>
        </w:tc>
        <w:tc>
          <w:tcPr>
            <w:tcW w:w="1348" w:type="dxa"/>
            <w:shd w:val="clear" w:color="auto" w:fill="FBFFE2"/>
          </w:tcPr>
          <w:p w14:paraId="7B009CB1" w14:textId="124D7A76" w:rsidR="00637497" w:rsidRPr="00624C44" w:rsidRDefault="00637497" w:rsidP="00D926EC">
            <w:pPr>
              <w:rPr>
                <w:lang w:val="en-US"/>
              </w:rPr>
            </w:pPr>
            <w:r w:rsidRPr="00624C44">
              <w:rPr>
                <w:lang w:val="en-US"/>
              </w:rPr>
              <w:t>Names of the sounds</w:t>
            </w:r>
          </w:p>
        </w:tc>
        <w:tc>
          <w:tcPr>
            <w:tcW w:w="1340" w:type="dxa"/>
            <w:shd w:val="clear" w:color="auto" w:fill="FBFFE2"/>
          </w:tcPr>
          <w:p w14:paraId="6C8C49A9" w14:textId="7A9FE867" w:rsidR="00637497" w:rsidRPr="00624C44" w:rsidRDefault="00637497" w:rsidP="00D926EC">
            <w:pPr>
              <w:rPr>
                <w:lang w:val="en-US"/>
              </w:rPr>
            </w:pPr>
            <w:r w:rsidRPr="00624C44">
              <w:rPr>
                <w:lang w:val="en-US"/>
              </w:rPr>
              <w:t>At initialization</w:t>
            </w:r>
          </w:p>
        </w:tc>
        <w:tc>
          <w:tcPr>
            <w:tcW w:w="1793" w:type="dxa"/>
            <w:shd w:val="clear" w:color="auto" w:fill="FBFFE2"/>
          </w:tcPr>
          <w:p w14:paraId="5CF2C0EB" w14:textId="2C5FAED8" w:rsidR="00637497" w:rsidRPr="00624C44" w:rsidRDefault="00637497" w:rsidP="00D926EC">
            <w:pPr>
              <w:rPr>
                <w:lang w:val="en-US"/>
              </w:rPr>
            </w:pPr>
            <w:r w:rsidRPr="00624C44">
              <w:rPr>
                <w:lang w:val="en-US"/>
              </w:rPr>
              <w:t xml:space="preserve">Sends the list of </w:t>
            </w:r>
            <w:proofErr w:type="spellStart"/>
            <w:r w:rsidRPr="00624C44">
              <w:rPr>
                <w:lang w:val="en-US"/>
              </w:rPr>
              <w:t>soundbanks</w:t>
            </w:r>
            <w:proofErr w:type="spellEnd"/>
          </w:p>
        </w:tc>
      </w:tr>
      <w:tr w:rsidR="00637497" w:rsidRPr="00624C44" w14:paraId="771CB5C4" w14:textId="77777777" w:rsidTr="001D3FC6">
        <w:trPr>
          <w:cantSplit/>
          <w:trHeight w:val="720"/>
        </w:trPr>
        <w:tc>
          <w:tcPr>
            <w:tcW w:w="781" w:type="dxa"/>
            <w:shd w:val="clear" w:color="auto" w:fill="FBFFE2"/>
          </w:tcPr>
          <w:p w14:paraId="3BB9BF6C" w14:textId="27031D01" w:rsidR="00637497" w:rsidRPr="00624C44" w:rsidRDefault="00637497" w:rsidP="00D926EC">
            <w:pPr>
              <w:rPr>
                <w:lang w:val="en-US"/>
              </w:rPr>
            </w:pPr>
            <w:r w:rsidRPr="00624C44">
              <w:rPr>
                <w:lang w:val="en-US"/>
              </w:rPr>
              <w:t>S07</w:t>
            </w:r>
          </w:p>
        </w:tc>
        <w:tc>
          <w:tcPr>
            <w:tcW w:w="866" w:type="dxa"/>
            <w:shd w:val="clear" w:color="auto" w:fill="FBFFE2"/>
          </w:tcPr>
          <w:p w14:paraId="5FF16C85" w14:textId="77777777" w:rsidR="00637497" w:rsidRPr="00624C44" w:rsidRDefault="00637497" w:rsidP="00D926EC">
            <w:pPr>
              <w:rPr>
                <w:lang w:val="en-US"/>
              </w:rPr>
            </w:pPr>
            <w:proofErr w:type="spellStart"/>
            <w:r w:rsidRPr="00624C44">
              <w:rPr>
                <w:lang w:val="en-US"/>
              </w:rPr>
              <w:t>CMtoME</w:t>
            </w:r>
            <w:proofErr w:type="spellEnd"/>
          </w:p>
        </w:tc>
        <w:tc>
          <w:tcPr>
            <w:tcW w:w="607" w:type="dxa"/>
            <w:vMerge/>
            <w:shd w:val="clear" w:color="auto" w:fill="FBFFE2"/>
          </w:tcPr>
          <w:p w14:paraId="4BDD25CC" w14:textId="77777777" w:rsidR="00637497" w:rsidRPr="00624C44" w:rsidRDefault="00637497" w:rsidP="00D926EC">
            <w:pPr>
              <w:rPr>
                <w:lang w:val="en-US"/>
              </w:rPr>
            </w:pPr>
          </w:p>
        </w:tc>
        <w:tc>
          <w:tcPr>
            <w:tcW w:w="1345" w:type="dxa"/>
            <w:shd w:val="clear" w:color="auto" w:fill="FBFFE2"/>
          </w:tcPr>
          <w:p w14:paraId="74E5C8EC" w14:textId="5FE9D53F" w:rsidR="00637497" w:rsidRPr="00624C44" w:rsidRDefault="00637497" w:rsidP="003A2CFC">
            <w:pPr>
              <w:rPr>
                <w:lang w:val="en-US"/>
              </w:rPr>
            </w:pPr>
            <w:r w:rsidRPr="00624C44">
              <w:rPr>
                <w:lang w:val="en-US"/>
              </w:rPr>
              <w:t>/player/[id]</w:t>
            </w:r>
          </w:p>
          <w:p w14:paraId="2E59FD52" w14:textId="77777777" w:rsidR="00637497" w:rsidRPr="00624C44" w:rsidRDefault="00637497" w:rsidP="003A2CFC">
            <w:pPr>
              <w:rPr>
                <w:lang w:val="en-US"/>
              </w:rPr>
            </w:pPr>
            <w:r w:rsidRPr="00624C44">
              <w:rPr>
                <w:lang w:val="en-US"/>
              </w:rPr>
              <w:t>or</w:t>
            </w:r>
          </w:p>
          <w:p w14:paraId="7DFFEA22" w14:textId="4D5808BB" w:rsidR="00637497" w:rsidRPr="00624C44" w:rsidRDefault="00637497" w:rsidP="00D926EC">
            <w:pPr>
              <w:rPr>
                <w:lang w:val="en-US"/>
              </w:rPr>
            </w:pPr>
            <w:r w:rsidRPr="00624C44">
              <w:rPr>
                <w:lang w:val="en-US"/>
              </w:rPr>
              <w:t>/zone/[id]</w:t>
            </w:r>
          </w:p>
        </w:tc>
        <w:tc>
          <w:tcPr>
            <w:tcW w:w="1313" w:type="dxa"/>
            <w:shd w:val="clear" w:color="auto" w:fill="FBFFE2"/>
          </w:tcPr>
          <w:p w14:paraId="5DC61130" w14:textId="4553D4E3" w:rsidR="00637497" w:rsidRPr="00624C44" w:rsidRDefault="00637497" w:rsidP="00D926EC">
            <w:pPr>
              <w:rPr>
                <w:lang w:val="en-US"/>
              </w:rPr>
            </w:pPr>
            <w:r w:rsidRPr="00624C44">
              <w:rPr>
                <w:lang w:val="en-US"/>
              </w:rPr>
              <w:t>/</w:t>
            </w:r>
            <w:proofErr w:type="spellStart"/>
            <w:r w:rsidRPr="00624C44">
              <w:rPr>
                <w:lang w:val="en-US"/>
              </w:rPr>
              <w:t>soundbank</w:t>
            </w:r>
            <w:proofErr w:type="spellEnd"/>
            <w:proofErr w:type="gramStart"/>
            <w:r w:rsidRPr="00624C44">
              <w:rPr>
                <w:lang w:val="en-US"/>
              </w:rPr>
              <w:t>/[</w:t>
            </w:r>
            <w:proofErr w:type="gramEnd"/>
            <w:r w:rsidRPr="00624C44">
              <w:rPr>
                <w:lang w:val="en-US"/>
              </w:rPr>
              <w:t>#]</w:t>
            </w:r>
          </w:p>
        </w:tc>
        <w:tc>
          <w:tcPr>
            <w:tcW w:w="792" w:type="dxa"/>
            <w:shd w:val="clear" w:color="auto" w:fill="FBFFE2"/>
          </w:tcPr>
          <w:p w14:paraId="128E3B94" w14:textId="1F1FEBCF" w:rsidR="00637497" w:rsidRPr="00624C44" w:rsidRDefault="00637497" w:rsidP="003A2CFC">
            <w:pPr>
              <w:rPr>
                <w:lang w:val="en-US"/>
              </w:rPr>
            </w:pPr>
            <w:r w:rsidRPr="00624C44">
              <w:rPr>
                <w:lang w:val="en-US"/>
              </w:rPr>
              <w:t>/sound</w:t>
            </w:r>
          </w:p>
        </w:tc>
        <w:tc>
          <w:tcPr>
            <w:tcW w:w="588" w:type="dxa"/>
            <w:shd w:val="clear" w:color="auto" w:fill="FBFFE2"/>
          </w:tcPr>
          <w:p w14:paraId="759047C6" w14:textId="77777777" w:rsidR="00637497" w:rsidRPr="00624C44" w:rsidRDefault="00637497" w:rsidP="00D926EC">
            <w:pPr>
              <w:rPr>
                <w:lang w:val="en-US"/>
              </w:rPr>
            </w:pPr>
            <w:proofErr w:type="spellStart"/>
            <w:r w:rsidRPr="00624C44">
              <w:rPr>
                <w:lang w:val="en-US"/>
              </w:rPr>
              <w:t>i</w:t>
            </w:r>
            <w:proofErr w:type="spellEnd"/>
          </w:p>
        </w:tc>
        <w:tc>
          <w:tcPr>
            <w:tcW w:w="1348" w:type="dxa"/>
            <w:shd w:val="clear" w:color="auto" w:fill="FBFFE2"/>
          </w:tcPr>
          <w:p w14:paraId="76198073" w14:textId="77777777" w:rsidR="00637497" w:rsidRPr="00624C44" w:rsidRDefault="00637497" w:rsidP="00D926EC">
            <w:pPr>
              <w:rPr>
                <w:lang w:val="en-US"/>
              </w:rPr>
            </w:pPr>
          </w:p>
        </w:tc>
        <w:tc>
          <w:tcPr>
            <w:tcW w:w="1340" w:type="dxa"/>
            <w:shd w:val="clear" w:color="auto" w:fill="FBFFE2"/>
          </w:tcPr>
          <w:p w14:paraId="3B1E5ACF" w14:textId="57A528C2" w:rsidR="00637497" w:rsidRPr="00624C44" w:rsidRDefault="00637497" w:rsidP="00D926EC">
            <w:pPr>
              <w:rPr>
                <w:lang w:val="en-US"/>
              </w:rPr>
            </w:pPr>
            <w:r w:rsidRPr="00624C44">
              <w:rPr>
                <w:lang w:val="en-US"/>
              </w:rPr>
              <w:t>On operator request</w:t>
            </w:r>
          </w:p>
        </w:tc>
        <w:tc>
          <w:tcPr>
            <w:tcW w:w="1793" w:type="dxa"/>
            <w:shd w:val="clear" w:color="auto" w:fill="FBFFE2"/>
          </w:tcPr>
          <w:p w14:paraId="168E95FD" w14:textId="0A6C4D1E" w:rsidR="00637497" w:rsidRPr="00624C44" w:rsidRDefault="00637497" w:rsidP="00D926EC">
            <w:pPr>
              <w:rPr>
                <w:lang w:val="en-US"/>
              </w:rPr>
            </w:pPr>
            <w:r w:rsidRPr="00624C44">
              <w:rPr>
                <w:lang w:val="en-US"/>
              </w:rPr>
              <w:t xml:space="preserve">Selects a </w:t>
            </w:r>
            <w:proofErr w:type="spellStart"/>
            <w:r w:rsidRPr="00624C44">
              <w:rPr>
                <w:lang w:val="en-US"/>
              </w:rPr>
              <w:t>soundbank</w:t>
            </w:r>
            <w:proofErr w:type="spellEnd"/>
          </w:p>
        </w:tc>
      </w:tr>
      <w:tr w:rsidR="00637497" w:rsidRPr="00624C44" w14:paraId="3E6629F2" w14:textId="77777777" w:rsidTr="001D3FC6">
        <w:trPr>
          <w:cantSplit/>
          <w:trHeight w:val="582"/>
        </w:trPr>
        <w:tc>
          <w:tcPr>
            <w:tcW w:w="781" w:type="dxa"/>
            <w:shd w:val="clear" w:color="auto" w:fill="FBFFE2"/>
          </w:tcPr>
          <w:p w14:paraId="4C0705A6" w14:textId="77777777" w:rsidR="00637497" w:rsidRPr="00624C44" w:rsidRDefault="00637497" w:rsidP="00D926EC">
            <w:pPr>
              <w:rPr>
                <w:lang w:val="en-US"/>
              </w:rPr>
            </w:pPr>
            <w:r w:rsidRPr="00624C44">
              <w:rPr>
                <w:lang w:val="en-US"/>
              </w:rPr>
              <w:t>S08</w:t>
            </w:r>
          </w:p>
        </w:tc>
        <w:tc>
          <w:tcPr>
            <w:tcW w:w="866" w:type="dxa"/>
            <w:shd w:val="clear" w:color="auto" w:fill="FBFFE2"/>
          </w:tcPr>
          <w:p w14:paraId="44708EE4" w14:textId="77777777" w:rsidR="00637497" w:rsidRPr="00624C44" w:rsidRDefault="00637497" w:rsidP="00D926EC">
            <w:pPr>
              <w:rPr>
                <w:lang w:val="en-US"/>
              </w:rPr>
            </w:pPr>
            <w:proofErr w:type="spellStart"/>
            <w:r w:rsidRPr="00624C44">
              <w:rPr>
                <w:lang w:val="en-US"/>
              </w:rPr>
              <w:t>CMtoME</w:t>
            </w:r>
            <w:proofErr w:type="spellEnd"/>
          </w:p>
        </w:tc>
        <w:tc>
          <w:tcPr>
            <w:tcW w:w="607" w:type="dxa"/>
            <w:vMerge/>
            <w:shd w:val="clear" w:color="auto" w:fill="FBFFE2"/>
          </w:tcPr>
          <w:p w14:paraId="2D2695A6" w14:textId="77777777" w:rsidR="00637497" w:rsidRPr="00624C44" w:rsidRDefault="00637497" w:rsidP="00D926EC">
            <w:pPr>
              <w:rPr>
                <w:lang w:val="en-US"/>
              </w:rPr>
            </w:pPr>
          </w:p>
        </w:tc>
        <w:tc>
          <w:tcPr>
            <w:tcW w:w="1345" w:type="dxa"/>
            <w:shd w:val="clear" w:color="auto" w:fill="FBFFE2"/>
          </w:tcPr>
          <w:p w14:paraId="3C47CC75" w14:textId="77777777" w:rsidR="00637497" w:rsidRPr="00624C44" w:rsidRDefault="00637497" w:rsidP="00D926EC">
            <w:pPr>
              <w:rPr>
                <w:lang w:val="en-US"/>
              </w:rPr>
            </w:pPr>
            <w:r w:rsidRPr="00624C44">
              <w:rPr>
                <w:lang w:val="en-US"/>
              </w:rPr>
              <w:t>/evolving</w:t>
            </w:r>
          </w:p>
        </w:tc>
        <w:tc>
          <w:tcPr>
            <w:tcW w:w="1313" w:type="dxa"/>
            <w:shd w:val="clear" w:color="auto" w:fill="FBFFE2"/>
          </w:tcPr>
          <w:p w14:paraId="297B8576" w14:textId="0E940834" w:rsidR="00637497" w:rsidRPr="00624C44" w:rsidRDefault="00637497" w:rsidP="00D926EC">
            <w:pPr>
              <w:rPr>
                <w:lang w:val="en-US"/>
              </w:rPr>
            </w:pPr>
          </w:p>
        </w:tc>
        <w:tc>
          <w:tcPr>
            <w:tcW w:w="792" w:type="dxa"/>
            <w:shd w:val="clear" w:color="auto" w:fill="FBFFE2"/>
          </w:tcPr>
          <w:p w14:paraId="02BBDB5C" w14:textId="77777777" w:rsidR="00637497" w:rsidRPr="00624C44" w:rsidRDefault="00637497" w:rsidP="00D926EC">
            <w:pPr>
              <w:rPr>
                <w:lang w:val="en-US"/>
              </w:rPr>
            </w:pPr>
          </w:p>
        </w:tc>
        <w:tc>
          <w:tcPr>
            <w:tcW w:w="588" w:type="dxa"/>
            <w:shd w:val="clear" w:color="auto" w:fill="FBFFE2"/>
          </w:tcPr>
          <w:p w14:paraId="7BDB0394" w14:textId="2F911F43" w:rsidR="00637497" w:rsidRPr="00624C44" w:rsidRDefault="00637497" w:rsidP="00D926EC">
            <w:pPr>
              <w:rPr>
                <w:lang w:val="en-US"/>
              </w:rPr>
            </w:pPr>
            <w:proofErr w:type="gramStart"/>
            <w:r w:rsidRPr="00624C44">
              <w:rPr>
                <w:lang w:val="en-US"/>
              </w:rPr>
              <w:t>,</w:t>
            </w:r>
            <w:proofErr w:type="spellStart"/>
            <w:r w:rsidRPr="00624C44">
              <w:rPr>
                <w:lang w:val="en-US"/>
              </w:rPr>
              <w:t>i</w:t>
            </w:r>
            <w:proofErr w:type="spellEnd"/>
            <w:proofErr w:type="gramEnd"/>
          </w:p>
          <w:p w14:paraId="1C253696" w14:textId="77777777" w:rsidR="00637497" w:rsidRPr="00624C44" w:rsidRDefault="00637497" w:rsidP="00D926EC">
            <w:pPr>
              <w:rPr>
                <w:lang w:val="en-US"/>
              </w:rPr>
            </w:pPr>
          </w:p>
        </w:tc>
        <w:tc>
          <w:tcPr>
            <w:tcW w:w="1348" w:type="dxa"/>
            <w:shd w:val="clear" w:color="auto" w:fill="FBFFE2"/>
          </w:tcPr>
          <w:p w14:paraId="4551259B" w14:textId="696D94FE" w:rsidR="00637497" w:rsidRPr="00624C44" w:rsidRDefault="00637497" w:rsidP="00D926EC">
            <w:pPr>
              <w:rPr>
                <w:lang w:val="en-US"/>
              </w:rPr>
            </w:pPr>
          </w:p>
        </w:tc>
        <w:tc>
          <w:tcPr>
            <w:tcW w:w="1340" w:type="dxa"/>
            <w:shd w:val="clear" w:color="auto" w:fill="FBFFE2"/>
          </w:tcPr>
          <w:p w14:paraId="5AABDF99" w14:textId="48998A08" w:rsidR="00637497" w:rsidRPr="00624C44" w:rsidRDefault="00637497" w:rsidP="00D926EC">
            <w:pPr>
              <w:rPr>
                <w:lang w:val="en-US"/>
              </w:rPr>
            </w:pPr>
            <w:r w:rsidRPr="00624C44">
              <w:rPr>
                <w:lang w:val="en-US"/>
              </w:rPr>
              <w:t>On operator request</w:t>
            </w:r>
          </w:p>
        </w:tc>
        <w:tc>
          <w:tcPr>
            <w:tcW w:w="1793" w:type="dxa"/>
            <w:shd w:val="clear" w:color="auto" w:fill="FBFFE2"/>
          </w:tcPr>
          <w:p w14:paraId="0EADD8E3" w14:textId="1F80E315" w:rsidR="00637497" w:rsidRPr="00624C44" w:rsidRDefault="00637497" w:rsidP="00F31984">
            <w:pPr>
              <w:rPr>
                <w:lang w:val="en-US"/>
              </w:rPr>
            </w:pPr>
            <w:r w:rsidRPr="00624C44">
              <w:rPr>
                <w:lang w:val="en-US"/>
              </w:rPr>
              <w:t>Set evolving on/off</w:t>
            </w:r>
          </w:p>
        </w:tc>
      </w:tr>
      <w:tr w:rsidR="00637497" w:rsidRPr="00624C44" w14:paraId="65CDB5D5" w14:textId="77777777" w:rsidTr="001D3FC6">
        <w:trPr>
          <w:cantSplit/>
          <w:trHeight w:val="286"/>
        </w:trPr>
        <w:tc>
          <w:tcPr>
            <w:tcW w:w="781" w:type="dxa"/>
            <w:shd w:val="clear" w:color="auto" w:fill="FBFFE2"/>
          </w:tcPr>
          <w:p w14:paraId="2581109A" w14:textId="77777777" w:rsidR="00637497" w:rsidRPr="00624C44" w:rsidRDefault="00637497" w:rsidP="00D926EC">
            <w:pPr>
              <w:rPr>
                <w:highlight w:val="yellow"/>
                <w:lang w:val="en-US"/>
              </w:rPr>
            </w:pPr>
            <w:r w:rsidRPr="00624C44">
              <w:rPr>
                <w:highlight w:val="yellow"/>
                <w:lang w:val="en-US"/>
              </w:rPr>
              <w:t>S09</w:t>
            </w:r>
          </w:p>
        </w:tc>
        <w:tc>
          <w:tcPr>
            <w:tcW w:w="866" w:type="dxa"/>
            <w:shd w:val="clear" w:color="auto" w:fill="FBFFE2"/>
          </w:tcPr>
          <w:p w14:paraId="6366A548" w14:textId="77777777" w:rsidR="00637497" w:rsidRPr="00624C44" w:rsidRDefault="00637497" w:rsidP="00D926EC">
            <w:pPr>
              <w:rPr>
                <w:highlight w:val="yellow"/>
                <w:lang w:val="en-US"/>
              </w:rPr>
            </w:pPr>
            <w:proofErr w:type="spellStart"/>
            <w:r w:rsidRPr="00624C44">
              <w:rPr>
                <w:highlight w:val="yellow"/>
                <w:lang w:val="en-US"/>
              </w:rPr>
              <w:t>CMtoME</w:t>
            </w:r>
            <w:proofErr w:type="spellEnd"/>
          </w:p>
        </w:tc>
        <w:tc>
          <w:tcPr>
            <w:tcW w:w="607" w:type="dxa"/>
            <w:vMerge/>
            <w:shd w:val="clear" w:color="auto" w:fill="FBFFE2"/>
          </w:tcPr>
          <w:p w14:paraId="73DFA3FA" w14:textId="77777777" w:rsidR="00637497" w:rsidRPr="00624C44" w:rsidRDefault="00637497" w:rsidP="00D926EC">
            <w:pPr>
              <w:rPr>
                <w:highlight w:val="yellow"/>
                <w:lang w:val="en-US"/>
              </w:rPr>
            </w:pPr>
          </w:p>
        </w:tc>
        <w:tc>
          <w:tcPr>
            <w:tcW w:w="1345" w:type="dxa"/>
            <w:shd w:val="clear" w:color="auto" w:fill="FBFFE2"/>
          </w:tcPr>
          <w:p w14:paraId="65A2B271" w14:textId="14E63DB4" w:rsidR="00637497" w:rsidRPr="00624C44" w:rsidRDefault="00637497" w:rsidP="00F31984">
            <w:pPr>
              <w:rPr>
                <w:highlight w:val="yellow"/>
                <w:lang w:val="en-US"/>
              </w:rPr>
            </w:pPr>
            <w:r w:rsidRPr="00624C44">
              <w:rPr>
                <w:highlight w:val="yellow"/>
                <w:lang w:val="en-US"/>
              </w:rPr>
              <w:t>/tracking</w:t>
            </w:r>
          </w:p>
        </w:tc>
        <w:tc>
          <w:tcPr>
            <w:tcW w:w="1313" w:type="dxa"/>
            <w:shd w:val="clear" w:color="auto" w:fill="FBFFE2"/>
          </w:tcPr>
          <w:p w14:paraId="2DA4865F" w14:textId="57D8028A" w:rsidR="00637497" w:rsidRPr="00624C44" w:rsidRDefault="00637497" w:rsidP="00F31984">
            <w:pPr>
              <w:rPr>
                <w:highlight w:val="yellow"/>
                <w:lang w:val="en-US"/>
              </w:rPr>
            </w:pPr>
          </w:p>
        </w:tc>
        <w:tc>
          <w:tcPr>
            <w:tcW w:w="792" w:type="dxa"/>
            <w:shd w:val="clear" w:color="auto" w:fill="FBFFE2"/>
          </w:tcPr>
          <w:p w14:paraId="1BC3C4E1" w14:textId="77777777" w:rsidR="00637497" w:rsidRPr="00624C44" w:rsidRDefault="00637497" w:rsidP="00D926EC">
            <w:pPr>
              <w:rPr>
                <w:highlight w:val="yellow"/>
                <w:lang w:val="en-US"/>
              </w:rPr>
            </w:pPr>
          </w:p>
        </w:tc>
        <w:tc>
          <w:tcPr>
            <w:tcW w:w="588" w:type="dxa"/>
            <w:shd w:val="clear" w:color="auto" w:fill="FBFFE2"/>
          </w:tcPr>
          <w:p w14:paraId="4064A176" w14:textId="3ADC705D" w:rsidR="00637497" w:rsidRPr="00624C44" w:rsidRDefault="00637497" w:rsidP="00D926EC">
            <w:pPr>
              <w:rPr>
                <w:highlight w:val="yellow"/>
                <w:lang w:val="en-US"/>
              </w:rPr>
            </w:pPr>
            <w:proofErr w:type="gramStart"/>
            <w:r w:rsidRPr="00624C44">
              <w:rPr>
                <w:highlight w:val="yellow"/>
                <w:lang w:val="en-US"/>
              </w:rPr>
              <w:t>,</w:t>
            </w:r>
            <w:proofErr w:type="spellStart"/>
            <w:r w:rsidRPr="00624C44">
              <w:rPr>
                <w:highlight w:val="yellow"/>
                <w:lang w:val="en-US"/>
              </w:rPr>
              <w:t>i</w:t>
            </w:r>
            <w:proofErr w:type="spellEnd"/>
            <w:proofErr w:type="gramEnd"/>
          </w:p>
        </w:tc>
        <w:tc>
          <w:tcPr>
            <w:tcW w:w="1348" w:type="dxa"/>
            <w:shd w:val="clear" w:color="auto" w:fill="FBFFE2"/>
          </w:tcPr>
          <w:p w14:paraId="50BF9DA3" w14:textId="2BF9B6CE" w:rsidR="00637497" w:rsidRPr="00624C44" w:rsidRDefault="00637497" w:rsidP="00D926EC">
            <w:pPr>
              <w:rPr>
                <w:highlight w:val="yellow"/>
                <w:lang w:val="en-US"/>
              </w:rPr>
            </w:pPr>
            <w:r w:rsidRPr="00624C44">
              <w:rPr>
                <w:highlight w:val="yellow"/>
                <w:lang w:val="en-US"/>
              </w:rPr>
              <w:t>1/0</w:t>
            </w:r>
          </w:p>
        </w:tc>
        <w:tc>
          <w:tcPr>
            <w:tcW w:w="1340" w:type="dxa"/>
            <w:shd w:val="clear" w:color="auto" w:fill="FBFFE2"/>
          </w:tcPr>
          <w:p w14:paraId="6F930EC5" w14:textId="6E6C6DDD" w:rsidR="00637497" w:rsidRPr="00624C44" w:rsidRDefault="00637497" w:rsidP="00D926EC">
            <w:pPr>
              <w:rPr>
                <w:highlight w:val="yellow"/>
                <w:lang w:val="en-US"/>
              </w:rPr>
            </w:pPr>
            <w:r w:rsidRPr="00624C44">
              <w:rPr>
                <w:highlight w:val="yellow"/>
                <w:lang w:val="en-US"/>
              </w:rPr>
              <w:t>On operator request</w:t>
            </w:r>
          </w:p>
        </w:tc>
        <w:tc>
          <w:tcPr>
            <w:tcW w:w="1793" w:type="dxa"/>
            <w:shd w:val="clear" w:color="auto" w:fill="FBFFE2"/>
          </w:tcPr>
          <w:p w14:paraId="77AA92C6" w14:textId="727431E7" w:rsidR="00637497" w:rsidRPr="00624C44" w:rsidRDefault="00637497" w:rsidP="00491002">
            <w:pPr>
              <w:rPr>
                <w:lang w:val="en-US"/>
              </w:rPr>
            </w:pPr>
            <w:r w:rsidRPr="00624C44">
              <w:rPr>
                <w:highlight w:val="yellow"/>
                <w:lang w:val="en-US"/>
              </w:rPr>
              <w:t xml:space="preserve">Start/Stop all tracking </w:t>
            </w:r>
          </w:p>
        </w:tc>
      </w:tr>
      <w:tr w:rsidR="00637497" w:rsidRPr="00624C44" w14:paraId="3E4DB6A9" w14:textId="77777777" w:rsidTr="001D3FC6">
        <w:trPr>
          <w:cantSplit/>
          <w:trHeight w:val="286"/>
        </w:trPr>
        <w:tc>
          <w:tcPr>
            <w:tcW w:w="781" w:type="dxa"/>
            <w:shd w:val="clear" w:color="auto" w:fill="FBFFE2"/>
          </w:tcPr>
          <w:p w14:paraId="1FC5889E" w14:textId="77777777" w:rsidR="00637497" w:rsidRPr="00624C44" w:rsidRDefault="00637497" w:rsidP="00D926EC">
            <w:pPr>
              <w:rPr>
                <w:lang w:val="en-US"/>
              </w:rPr>
            </w:pPr>
            <w:r w:rsidRPr="00624C44">
              <w:rPr>
                <w:lang w:val="en-US"/>
              </w:rPr>
              <w:t>S10</w:t>
            </w:r>
          </w:p>
        </w:tc>
        <w:tc>
          <w:tcPr>
            <w:tcW w:w="866" w:type="dxa"/>
            <w:shd w:val="clear" w:color="auto" w:fill="FBFFE2"/>
          </w:tcPr>
          <w:p w14:paraId="7816DFE0" w14:textId="0D27A55D" w:rsidR="00637497" w:rsidRPr="00624C44" w:rsidRDefault="00637497" w:rsidP="00D926EC">
            <w:pPr>
              <w:rPr>
                <w:lang w:val="en-US"/>
              </w:rPr>
            </w:pPr>
            <w:proofErr w:type="spellStart"/>
            <w:r w:rsidRPr="00624C44">
              <w:rPr>
                <w:lang w:val="en-US"/>
              </w:rPr>
              <w:t>MEtoCM</w:t>
            </w:r>
            <w:proofErr w:type="spellEnd"/>
          </w:p>
        </w:tc>
        <w:tc>
          <w:tcPr>
            <w:tcW w:w="607" w:type="dxa"/>
            <w:vMerge/>
            <w:shd w:val="clear" w:color="auto" w:fill="FBFFE2"/>
          </w:tcPr>
          <w:p w14:paraId="20978359" w14:textId="77777777" w:rsidR="00637497" w:rsidRPr="00624C44" w:rsidRDefault="00637497" w:rsidP="00D926EC">
            <w:pPr>
              <w:rPr>
                <w:lang w:val="en-US"/>
              </w:rPr>
            </w:pPr>
          </w:p>
        </w:tc>
        <w:tc>
          <w:tcPr>
            <w:tcW w:w="1345" w:type="dxa"/>
            <w:shd w:val="clear" w:color="auto" w:fill="FBFFE2"/>
          </w:tcPr>
          <w:p w14:paraId="6F96A141" w14:textId="6EAB65F3" w:rsidR="00637497" w:rsidRPr="00624C44" w:rsidRDefault="00637497" w:rsidP="00D926EC">
            <w:pPr>
              <w:rPr>
                <w:lang w:val="en-US"/>
              </w:rPr>
            </w:pPr>
            <w:r w:rsidRPr="00624C44">
              <w:rPr>
                <w:lang w:val="en-US"/>
              </w:rPr>
              <w:t>/ME/loaded</w:t>
            </w:r>
          </w:p>
        </w:tc>
        <w:tc>
          <w:tcPr>
            <w:tcW w:w="1313" w:type="dxa"/>
            <w:shd w:val="clear" w:color="auto" w:fill="FBFFE2"/>
          </w:tcPr>
          <w:p w14:paraId="00B53619" w14:textId="77777777" w:rsidR="00637497" w:rsidRPr="00624C44" w:rsidRDefault="00637497" w:rsidP="00D926EC">
            <w:pPr>
              <w:rPr>
                <w:lang w:val="en-US"/>
              </w:rPr>
            </w:pPr>
          </w:p>
        </w:tc>
        <w:tc>
          <w:tcPr>
            <w:tcW w:w="792" w:type="dxa"/>
            <w:shd w:val="clear" w:color="auto" w:fill="FBFFE2"/>
          </w:tcPr>
          <w:p w14:paraId="42E91DBF" w14:textId="77777777" w:rsidR="00637497" w:rsidRPr="00624C44" w:rsidRDefault="00637497" w:rsidP="00D926EC">
            <w:pPr>
              <w:rPr>
                <w:lang w:val="en-US"/>
              </w:rPr>
            </w:pPr>
          </w:p>
        </w:tc>
        <w:tc>
          <w:tcPr>
            <w:tcW w:w="588" w:type="dxa"/>
            <w:shd w:val="clear" w:color="auto" w:fill="FBFFE2"/>
          </w:tcPr>
          <w:p w14:paraId="0426F8DD" w14:textId="1BA82FED" w:rsidR="00637497" w:rsidRPr="00624C44" w:rsidRDefault="00637497" w:rsidP="00D926EC">
            <w:pPr>
              <w:rPr>
                <w:lang w:val="en-US"/>
              </w:rPr>
            </w:pPr>
            <w:r w:rsidRPr="00624C44">
              <w:rPr>
                <w:lang w:val="en-US"/>
              </w:rPr>
              <w:t>None</w:t>
            </w:r>
          </w:p>
        </w:tc>
        <w:tc>
          <w:tcPr>
            <w:tcW w:w="1348" w:type="dxa"/>
            <w:shd w:val="clear" w:color="auto" w:fill="FBFFE2"/>
          </w:tcPr>
          <w:p w14:paraId="0136F27C" w14:textId="77777777" w:rsidR="00637497" w:rsidRPr="00624C44" w:rsidRDefault="00637497" w:rsidP="00D926EC">
            <w:pPr>
              <w:rPr>
                <w:lang w:val="en-US"/>
              </w:rPr>
            </w:pPr>
          </w:p>
        </w:tc>
        <w:tc>
          <w:tcPr>
            <w:tcW w:w="1340" w:type="dxa"/>
            <w:shd w:val="clear" w:color="auto" w:fill="FBFFE2"/>
          </w:tcPr>
          <w:p w14:paraId="6625F85F" w14:textId="79B01078" w:rsidR="00637497" w:rsidRPr="00624C44" w:rsidRDefault="00637497" w:rsidP="00D926EC">
            <w:pPr>
              <w:rPr>
                <w:lang w:val="en-US"/>
              </w:rPr>
            </w:pPr>
            <w:r w:rsidRPr="00624C44">
              <w:rPr>
                <w:lang w:val="en-US"/>
              </w:rPr>
              <w:t>When loaded</w:t>
            </w:r>
          </w:p>
        </w:tc>
        <w:tc>
          <w:tcPr>
            <w:tcW w:w="1793" w:type="dxa"/>
            <w:shd w:val="clear" w:color="auto" w:fill="FBFFE2"/>
          </w:tcPr>
          <w:p w14:paraId="59B6364B" w14:textId="4072FF02" w:rsidR="00637497" w:rsidRPr="00624C44" w:rsidRDefault="00637497" w:rsidP="00D926EC">
            <w:pPr>
              <w:rPr>
                <w:lang w:val="en-US"/>
              </w:rPr>
            </w:pPr>
            <w:r w:rsidRPr="00624C44">
              <w:rPr>
                <w:lang w:val="en-US"/>
              </w:rPr>
              <w:t>ME loaded</w:t>
            </w:r>
          </w:p>
        </w:tc>
      </w:tr>
      <w:tr w:rsidR="00637497" w:rsidRPr="00624C44" w14:paraId="23ACBFFE" w14:textId="77777777" w:rsidTr="001D3FC6">
        <w:trPr>
          <w:cantSplit/>
          <w:trHeight w:val="286"/>
        </w:trPr>
        <w:tc>
          <w:tcPr>
            <w:tcW w:w="781" w:type="dxa"/>
            <w:shd w:val="clear" w:color="auto" w:fill="FBFFE2"/>
          </w:tcPr>
          <w:p w14:paraId="46653BF3" w14:textId="77777777" w:rsidR="00637497" w:rsidRPr="00624C44" w:rsidRDefault="00637497" w:rsidP="00D926EC">
            <w:pPr>
              <w:rPr>
                <w:lang w:val="en-US"/>
              </w:rPr>
            </w:pPr>
            <w:r w:rsidRPr="00624C44">
              <w:rPr>
                <w:lang w:val="en-US"/>
              </w:rPr>
              <w:t>S11</w:t>
            </w:r>
          </w:p>
        </w:tc>
        <w:tc>
          <w:tcPr>
            <w:tcW w:w="866" w:type="dxa"/>
            <w:shd w:val="clear" w:color="auto" w:fill="FBFFE2"/>
          </w:tcPr>
          <w:p w14:paraId="34B9A8DA" w14:textId="77777777" w:rsidR="00637497" w:rsidRPr="00624C44" w:rsidRDefault="00637497" w:rsidP="00D926EC">
            <w:pPr>
              <w:rPr>
                <w:lang w:val="en-US"/>
              </w:rPr>
            </w:pPr>
            <w:proofErr w:type="spellStart"/>
            <w:r w:rsidRPr="00624C44">
              <w:rPr>
                <w:lang w:val="en-US"/>
              </w:rPr>
              <w:t>CMtoME</w:t>
            </w:r>
            <w:proofErr w:type="spellEnd"/>
          </w:p>
        </w:tc>
        <w:tc>
          <w:tcPr>
            <w:tcW w:w="607" w:type="dxa"/>
            <w:vMerge/>
            <w:shd w:val="clear" w:color="auto" w:fill="FBFFE2"/>
          </w:tcPr>
          <w:p w14:paraId="518F894A" w14:textId="77777777" w:rsidR="00637497" w:rsidRPr="00624C44" w:rsidRDefault="00637497" w:rsidP="00D926EC">
            <w:pPr>
              <w:rPr>
                <w:lang w:val="en-US"/>
              </w:rPr>
            </w:pPr>
          </w:p>
        </w:tc>
        <w:tc>
          <w:tcPr>
            <w:tcW w:w="1345" w:type="dxa"/>
            <w:shd w:val="clear" w:color="auto" w:fill="FBFFE2"/>
          </w:tcPr>
          <w:p w14:paraId="0A92AA69" w14:textId="0A130A4C" w:rsidR="00637497" w:rsidRPr="00624C44" w:rsidRDefault="00637497" w:rsidP="002D69CB">
            <w:pPr>
              <w:rPr>
                <w:lang w:val="en-US"/>
              </w:rPr>
            </w:pPr>
            <w:r w:rsidRPr="00624C44">
              <w:rPr>
                <w:lang w:val="en-US"/>
              </w:rPr>
              <w:t>/play</w:t>
            </w:r>
          </w:p>
        </w:tc>
        <w:tc>
          <w:tcPr>
            <w:tcW w:w="1313" w:type="dxa"/>
            <w:shd w:val="clear" w:color="auto" w:fill="FBFFE2"/>
          </w:tcPr>
          <w:p w14:paraId="37A03F68" w14:textId="77777777" w:rsidR="00637497" w:rsidRPr="00624C44" w:rsidRDefault="00637497" w:rsidP="00D926EC">
            <w:pPr>
              <w:rPr>
                <w:lang w:val="en-US"/>
              </w:rPr>
            </w:pPr>
          </w:p>
        </w:tc>
        <w:tc>
          <w:tcPr>
            <w:tcW w:w="792" w:type="dxa"/>
            <w:shd w:val="clear" w:color="auto" w:fill="FBFFE2"/>
          </w:tcPr>
          <w:p w14:paraId="19AD5AA4" w14:textId="77777777" w:rsidR="00637497" w:rsidRPr="00624C44" w:rsidRDefault="00637497" w:rsidP="00D926EC">
            <w:pPr>
              <w:rPr>
                <w:lang w:val="en-US"/>
              </w:rPr>
            </w:pPr>
          </w:p>
        </w:tc>
        <w:tc>
          <w:tcPr>
            <w:tcW w:w="588" w:type="dxa"/>
            <w:shd w:val="clear" w:color="auto" w:fill="FBFFE2"/>
          </w:tcPr>
          <w:p w14:paraId="2A7B0199" w14:textId="74ABE5DC" w:rsidR="00637497" w:rsidRPr="00624C44" w:rsidRDefault="00637497"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348" w:type="dxa"/>
            <w:shd w:val="clear" w:color="auto" w:fill="FBFFE2"/>
          </w:tcPr>
          <w:p w14:paraId="2DA2C8DA" w14:textId="19348D31" w:rsidR="00637497" w:rsidRPr="00624C44" w:rsidRDefault="00637497" w:rsidP="00D926EC">
            <w:pPr>
              <w:rPr>
                <w:lang w:val="en-US"/>
              </w:rPr>
            </w:pPr>
            <w:r w:rsidRPr="00624C44">
              <w:rPr>
                <w:lang w:val="en-US"/>
              </w:rPr>
              <w:t>1/0</w:t>
            </w:r>
          </w:p>
        </w:tc>
        <w:tc>
          <w:tcPr>
            <w:tcW w:w="1340" w:type="dxa"/>
            <w:shd w:val="clear" w:color="auto" w:fill="FBFFE2"/>
          </w:tcPr>
          <w:p w14:paraId="4BF91104" w14:textId="340136DF" w:rsidR="00637497" w:rsidRPr="00624C44" w:rsidRDefault="00637497" w:rsidP="00D926EC">
            <w:pPr>
              <w:rPr>
                <w:lang w:val="en-US"/>
              </w:rPr>
            </w:pPr>
            <w:r w:rsidRPr="00624C44">
              <w:rPr>
                <w:lang w:val="en-US"/>
              </w:rPr>
              <w:t>On operator request</w:t>
            </w:r>
          </w:p>
        </w:tc>
        <w:tc>
          <w:tcPr>
            <w:tcW w:w="1793" w:type="dxa"/>
            <w:shd w:val="clear" w:color="auto" w:fill="FBFFE2"/>
          </w:tcPr>
          <w:p w14:paraId="2D0E9667" w14:textId="4E8967C0" w:rsidR="00637497" w:rsidRPr="00624C44" w:rsidRDefault="00637497" w:rsidP="009E27E4">
            <w:pPr>
              <w:rPr>
                <w:lang w:val="en-US"/>
              </w:rPr>
            </w:pPr>
            <w:r w:rsidRPr="00624C44">
              <w:rPr>
                <w:lang w:val="en-US"/>
              </w:rPr>
              <w:t>Start / Stops ME (playing)</w:t>
            </w:r>
          </w:p>
        </w:tc>
      </w:tr>
      <w:tr w:rsidR="00637497" w:rsidRPr="00624C44" w14:paraId="2900C8AF" w14:textId="77777777" w:rsidTr="001D3FC6">
        <w:trPr>
          <w:cantSplit/>
          <w:trHeight w:val="286"/>
        </w:trPr>
        <w:tc>
          <w:tcPr>
            <w:tcW w:w="781" w:type="dxa"/>
            <w:shd w:val="clear" w:color="auto" w:fill="FBFFE2"/>
          </w:tcPr>
          <w:p w14:paraId="354E2D32" w14:textId="77777777" w:rsidR="00637497" w:rsidRPr="00624C44" w:rsidRDefault="00637497" w:rsidP="00D926EC">
            <w:pPr>
              <w:rPr>
                <w:lang w:val="en-US"/>
              </w:rPr>
            </w:pPr>
            <w:r w:rsidRPr="00624C44">
              <w:rPr>
                <w:lang w:val="en-US"/>
              </w:rPr>
              <w:t>S12</w:t>
            </w:r>
          </w:p>
        </w:tc>
        <w:tc>
          <w:tcPr>
            <w:tcW w:w="866" w:type="dxa"/>
            <w:shd w:val="clear" w:color="auto" w:fill="FBFFE2"/>
          </w:tcPr>
          <w:p w14:paraId="13289A4E" w14:textId="77777777" w:rsidR="00637497" w:rsidRPr="00624C44" w:rsidRDefault="00637497" w:rsidP="00D926EC">
            <w:pPr>
              <w:rPr>
                <w:lang w:val="en-US"/>
              </w:rPr>
            </w:pPr>
            <w:proofErr w:type="spellStart"/>
            <w:r w:rsidRPr="00624C44">
              <w:rPr>
                <w:lang w:val="en-US"/>
              </w:rPr>
              <w:t>CMtoME</w:t>
            </w:r>
            <w:proofErr w:type="spellEnd"/>
          </w:p>
        </w:tc>
        <w:tc>
          <w:tcPr>
            <w:tcW w:w="607" w:type="dxa"/>
            <w:vMerge/>
            <w:shd w:val="clear" w:color="auto" w:fill="FBFFE2"/>
          </w:tcPr>
          <w:p w14:paraId="17B44C39" w14:textId="77777777" w:rsidR="00637497" w:rsidRPr="00624C44" w:rsidRDefault="00637497" w:rsidP="00D926EC">
            <w:pPr>
              <w:rPr>
                <w:lang w:val="en-US"/>
              </w:rPr>
            </w:pPr>
          </w:p>
        </w:tc>
        <w:tc>
          <w:tcPr>
            <w:tcW w:w="1345" w:type="dxa"/>
            <w:shd w:val="clear" w:color="auto" w:fill="FBFFE2"/>
          </w:tcPr>
          <w:p w14:paraId="7ADCEEC9" w14:textId="77777777" w:rsidR="00637497" w:rsidRPr="00624C44" w:rsidRDefault="00637497" w:rsidP="00D926EC">
            <w:pPr>
              <w:rPr>
                <w:lang w:val="en-US"/>
              </w:rPr>
            </w:pPr>
            <w:r w:rsidRPr="00624C44">
              <w:rPr>
                <w:lang w:val="en-US"/>
              </w:rPr>
              <w:t>/sensitivity</w:t>
            </w:r>
          </w:p>
        </w:tc>
        <w:tc>
          <w:tcPr>
            <w:tcW w:w="1313" w:type="dxa"/>
            <w:shd w:val="clear" w:color="auto" w:fill="FBFFE2"/>
          </w:tcPr>
          <w:p w14:paraId="08C18B2F" w14:textId="77777777" w:rsidR="00637497" w:rsidRPr="00624C44" w:rsidRDefault="00637497" w:rsidP="00D926EC">
            <w:pPr>
              <w:rPr>
                <w:lang w:val="en-US"/>
              </w:rPr>
            </w:pPr>
          </w:p>
        </w:tc>
        <w:tc>
          <w:tcPr>
            <w:tcW w:w="792" w:type="dxa"/>
            <w:shd w:val="clear" w:color="auto" w:fill="FBFFE2"/>
          </w:tcPr>
          <w:p w14:paraId="04054ECA" w14:textId="77777777" w:rsidR="00637497" w:rsidRPr="00624C44" w:rsidRDefault="00637497" w:rsidP="00D926EC">
            <w:pPr>
              <w:rPr>
                <w:lang w:val="en-US"/>
              </w:rPr>
            </w:pPr>
          </w:p>
        </w:tc>
        <w:tc>
          <w:tcPr>
            <w:tcW w:w="588" w:type="dxa"/>
            <w:shd w:val="clear" w:color="auto" w:fill="FBFFE2"/>
          </w:tcPr>
          <w:p w14:paraId="5AAC3E26" w14:textId="77777777" w:rsidR="00637497" w:rsidRPr="00624C44" w:rsidRDefault="00637497" w:rsidP="00D926EC">
            <w:pPr>
              <w:rPr>
                <w:lang w:val="en-US"/>
              </w:rPr>
            </w:pPr>
            <w:r w:rsidRPr="00624C44">
              <w:rPr>
                <w:lang w:val="en-US"/>
              </w:rPr>
              <w:t>f</w:t>
            </w:r>
          </w:p>
        </w:tc>
        <w:tc>
          <w:tcPr>
            <w:tcW w:w="1348" w:type="dxa"/>
            <w:shd w:val="clear" w:color="auto" w:fill="FBFFE2"/>
          </w:tcPr>
          <w:p w14:paraId="77215020" w14:textId="77777777" w:rsidR="00637497" w:rsidRPr="00624C44" w:rsidRDefault="00637497" w:rsidP="00D926EC">
            <w:pPr>
              <w:rPr>
                <w:lang w:val="en-US"/>
              </w:rPr>
            </w:pPr>
          </w:p>
        </w:tc>
        <w:tc>
          <w:tcPr>
            <w:tcW w:w="1340" w:type="dxa"/>
            <w:shd w:val="clear" w:color="auto" w:fill="FBFFE2"/>
          </w:tcPr>
          <w:p w14:paraId="1CD91C70" w14:textId="59002F3E" w:rsidR="00637497" w:rsidRPr="00624C44" w:rsidRDefault="00637497" w:rsidP="00D926EC">
            <w:pPr>
              <w:rPr>
                <w:lang w:val="en-US"/>
              </w:rPr>
            </w:pPr>
            <w:r w:rsidRPr="00624C44">
              <w:rPr>
                <w:lang w:val="en-US"/>
              </w:rPr>
              <w:t>On operator request</w:t>
            </w:r>
          </w:p>
        </w:tc>
        <w:tc>
          <w:tcPr>
            <w:tcW w:w="1793" w:type="dxa"/>
            <w:shd w:val="clear" w:color="auto" w:fill="FBFFE2"/>
          </w:tcPr>
          <w:p w14:paraId="5024A5FD" w14:textId="4B47DB31" w:rsidR="00637497" w:rsidRPr="00624C44" w:rsidRDefault="00637497" w:rsidP="00D926EC">
            <w:pPr>
              <w:rPr>
                <w:lang w:val="en-US"/>
              </w:rPr>
            </w:pPr>
            <w:r w:rsidRPr="00624C44">
              <w:rPr>
                <w:lang w:val="en-US"/>
              </w:rPr>
              <w:t>Sets sensitivity</w:t>
            </w:r>
          </w:p>
        </w:tc>
      </w:tr>
      <w:tr w:rsidR="00637497" w:rsidRPr="00624C44" w14:paraId="26DA2939" w14:textId="77777777" w:rsidTr="001D3FC6">
        <w:trPr>
          <w:cantSplit/>
          <w:trHeight w:val="585"/>
        </w:trPr>
        <w:tc>
          <w:tcPr>
            <w:tcW w:w="781" w:type="dxa"/>
            <w:shd w:val="clear" w:color="auto" w:fill="FBFFE2"/>
          </w:tcPr>
          <w:p w14:paraId="1E1F9906" w14:textId="77777777" w:rsidR="00637497" w:rsidRPr="00624C44" w:rsidRDefault="00637497" w:rsidP="00D926EC">
            <w:pPr>
              <w:rPr>
                <w:lang w:val="en-US"/>
              </w:rPr>
            </w:pPr>
            <w:r w:rsidRPr="00624C44">
              <w:rPr>
                <w:lang w:val="en-US"/>
              </w:rPr>
              <w:t>S13</w:t>
            </w:r>
          </w:p>
        </w:tc>
        <w:tc>
          <w:tcPr>
            <w:tcW w:w="866" w:type="dxa"/>
            <w:shd w:val="clear" w:color="auto" w:fill="FBFFE2"/>
          </w:tcPr>
          <w:p w14:paraId="3D3E3E8A" w14:textId="22C1A0DE" w:rsidR="00637497" w:rsidRPr="00624C44" w:rsidRDefault="00637497" w:rsidP="00D926EC">
            <w:pPr>
              <w:rPr>
                <w:lang w:val="en-US"/>
              </w:rPr>
            </w:pPr>
            <w:proofErr w:type="spellStart"/>
            <w:r w:rsidRPr="00624C44">
              <w:rPr>
                <w:lang w:val="en-US"/>
              </w:rPr>
              <w:t>TMtoCM</w:t>
            </w:r>
            <w:proofErr w:type="spellEnd"/>
          </w:p>
        </w:tc>
        <w:tc>
          <w:tcPr>
            <w:tcW w:w="607" w:type="dxa"/>
            <w:vMerge/>
            <w:shd w:val="clear" w:color="auto" w:fill="FBFFE2"/>
          </w:tcPr>
          <w:p w14:paraId="17F2194A" w14:textId="77777777" w:rsidR="00637497" w:rsidRPr="00624C44" w:rsidRDefault="00637497" w:rsidP="00D926EC">
            <w:pPr>
              <w:rPr>
                <w:lang w:val="en-US"/>
              </w:rPr>
            </w:pPr>
          </w:p>
        </w:tc>
        <w:tc>
          <w:tcPr>
            <w:tcW w:w="1345" w:type="dxa"/>
            <w:shd w:val="clear" w:color="auto" w:fill="FBFFE2"/>
          </w:tcPr>
          <w:p w14:paraId="3DC0E79A" w14:textId="3404DC75" w:rsidR="00637497" w:rsidRPr="00624C44" w:rsidRDefault="00637497" w:rsidP="00491002">
            <w:pPr>
              <w:rPr>
                <w:lang w:val="en-US"/>
              </w:rPr>
            </w:pPr>
            <w:r w:rsidRPr="00624C44">
              <w:rPr>
                <w:lang w:val="en-US"/>
              </w:rPr>
              <w:t>/TM/loaded</w:t>
            </w:r>
          </w:p>
        </w:tc>
        <w:tc>
          <w:tcPr>
            <w:tcW w:w="1313" w:type="dxa"/>
            <w:shd w:val="clear" w:color="auto" w:fill="FBFFE2"/>
          </w:tcPr>
          <w:p w14:paraId="2C81CFDF" w14:textId="270C2BD3" w:rsidR="00637497" w:rsidRPr="00624C44" w:rsidRDefault="00637497" w:rsidP="00017D51">
            <w:pPr>
              <w:rPr>
                <w:lang w:val="en-US"/>
              </w:rPr>
            </w:pPr>
          </w:p>
        </w:tc>
        <w:tc>
          <w:tcPr>
            <w:tcW w:w="792" w:type="dxa"/>
            <w:shd w:val="clear" w:color="auto" w:fill="FBFFE2"/>
          </w:tcPr>
          <w:p w14:paraId="0B105816" w14:textId="18FA10E6" w:rsidR="00637497" w:rsidRPr="00624C44" w:rsidRDefault="00637497" w:rsidP="00017D51">
            <w:pPr>
              <w:rPr>
                <w:lang w:val="en-US"/>
              </w:rPr>
            </w:pPr>
          </w:p>
        </w:tc>
        <w:tc>
          <w:tcPr>
            <w:tcW w:w="588" w:type="dxa"/>
            <w:shd w:val="clear" w:color="auto" w:fill="FBFFE2"/>
          </w:tcPr>
          <w:p w14:paraId="0D0FEEB4" w14:textId="2A569E6D" w:rsidR="00637497" w:rsidRPr="00624C44" w:rsidRDefault="00637497" w:rsidP="00D926EC">
            <w:pPr>
              <w:rPr>
                <w:lang w:val="en-US"/>
              </w:rPr>
            </w:pPr>
            <w:r w:rsidRPr="00624C44">
              <w:rPr>
                <w:lang w:val="en-US"/>
              </w:rPr>
              <w:t>None</w:t>
            </w:r>
          </w:p>
        </w:tc>
        <w:tc>
          <w:tcPr>
            <w:tcW w:w="1348" w:type="dxa"/>
            <w:shd w:val="clear" w:color="auto" w:fill="FBFFE2"/>
          </w:tcPr>
          <w:p w14:paraId="6211F2F8" w14:textId="77777777" w:rsidR="00637497" w:rsidRPr="00624C44" w:rsidRDefault="00637497" w:rsidP="00D926EC">
            <w:pPr>
              <w:rPr>
                <w:lang w:val="en-US"/>
              </w:rPr>
            </w:pPr>
          </w:p>
        </w:tc>
        <w:tc>
          <w:tcPr>
            <w:tcW w:w="1340" w:type="dxa"/>
            <w:shd w:val="clear" w:color="auto" w:fill="FBFFE2"/>
          </w:tcPr>
          <w:p w14:paraId="37453766" w14:textId="5B6B2618" w:rsidR="00637497" w:rsidRPr="00624C44" w:rsidRDefault="00637497" w:rsidP="00D926EC">
            <w:pPr>
              <w:rPr>
                <w:lang w:val="en-US"/>
              </w:rPr>
            </w:pPr>
            <w:r w:rsidRPr="00624C44">
              <w:rPr>
                <w:lang w:val="en-US"/>
              </w:rPr>
              <w:t>When loaded</w:t>
            </w:r>
          </w:p>
        </w:tc>
        <w:tc>
          <w:tcPr>
            <w:tcW w:w="1793" w:type="dxa"/>
            <w:shd w:val="clear" w:color="auto" w:fill="FBFFE2"/>
          </w:tcPr>
          <w:p w14:paraId="756B0CE2" w14:textId="0AACEEFB" w:rsidR="00637497" w:rsidRPr="00624C44" w:rsidRDefault="00637497" w:rsidP="00D926EC">
            <w:pPr>
              <w:rPr>
                <w:lang w:val="en-US"/>
              </w:rPr>
            </w:pPr>
            <w:r w:rsidRPr="00624C44">
              <w:rPr>
                <w:lang w:val="en-US"/>
              </w:rPr>
              <w:t>TM loaded</w:t>
            </w:r>
          </w:p>
        </w:tc>
      </w:tr>
      <w:tr w:rsidR="00637497" w:rsidRPr="00624C44" w14:paraId="0071F428" w14:textId="77777777" w:rsidTr="001D3FC6">
        <w:trPr>
          <w:cantSplit/>
          <w:trHeight w:val="217"/>
        </w:trPr>
        <w:tc>
          <w:tcPr>
            <w:tcW w:w="781" w:type="dxa"/>
            <w:vMerge w:val="restart"/>
            <w:shd w:val="clear" w:color="auto" w:fill="FBFFE2"/>
          </w:tcPr>
          <w:p w14:paraId="1A6C3192" w14:textId="77777777" w:rsidR="00637497" w:rsidRPr="00624C44" w:rsidRDefault="00637497" w:rsidP="00D926EC">
            <w:pPr>
              <w:rPr>
                <w:highlight w:val="yellow"/>
                <w:lang w:val="en-US"/>
              </w:rPr>
            </w:pPr>
            <w:r w:rsidRPr="00624C44">
              <w:rPr>
                <w:highlight w:val="yellow"/>
                <w:lang w:val="en-US"/>
              </w:rPr>
              <w:t xml:space="preserve">S14 </w:t>
            </w:r>
          </w:p>
        </w:tc>
        <w:tc>
          <w:tcPr>
            <w:tcW w:w="866" w:type="dxa"/>
            <w:vMerge w:val="restart"/>
            <w:shd w:val="clear" w:color="auto" w:fill="FBFFE2"/>
          </w:tcPr>
          <w:p w14:paraId="43B67AEA" w14:textId="1076D2FE" w:rsidR="00637497" w:rsidRPr="00624C44" w:rsidRDefault="00637497" w:rsidP="00491002">
            <w:pPr>
              <w:rPr>
                <w:highlight w:val="yellow"/>
                <w:lang w:val="en-US"/>
              </w:rPr>
            </w:pPr>
            <w:proofErr w:type="spellStart"/>
            <w:r w:rsidRPr="00624C44">
              <w:rPr>
                <w:highlight w:val="yellow"/>
                <w:lang w:val="en-US"/>
              </w:rPr>
              <w:t>CMtoTM</w:t>
            </w:r>
            <w:proofErr w:type="spellEnd"/>
          </w:p>
        </w:tc>
        <w:tc>
          <w:tcPr>
            <w:tcW w:w="607" w:type="dxa"/>
            <w:vMerge/>
            <w:shd w:val="clear" w:color="auto" w:fill="FBFFE2"/>
          </w:tcPr>
          <w:p w14:paraId="4A964AC8" w14:textId="77777777" w:rsidR="00637497" w:rsidRPr="00624C44" w:rsidRDefault="00637497" w:rsidP="00D926EC">
            <w:pPr>
              <w:rPr>
                <w:highlight w:val="yellow"/>
                <w:lang w:val="en-US"/>
              </w:rPr>
            </w:pPr>
          </w:p>
        </w:tc>
        <w:tc>
          <w:tcPr>
            <w:tcW w:w="1345" w:type="dxa"/>
            <w:vMerge w:val="restart"/>
            <w:shd w:val="clear" w:color="auto" w:fill="FBFFE2"/>
          </w:tcPr>
          <w:p w14:paraId="02BFCA74" w14:textId="085E0F50" w:rsidR="00637497" w:rsidRPr="00624C44" w:rsidRDefault="00637497" w:rsidP="00D926EC">
            <w:pPr>
              <w:rPr>
                <w:highlight w:val="yellow"/>
                <w:lang w:val="en-US"/>
              </w:rPr>
            </w:pPr>
            <w:r w:rsidRPr="00624C44">
              <w:rPr>
                <w:highlight w:val="yellow"/>
                <w:lang w:val="en-US"/>
              </w:rPr>
              <w:t>/zone/[id]/</w:t>
            </w:r>
          </w:p>
        </w:tc>
        <w:tc>
          <w:tcPr>
            <w:tcW w:w="1313" w:type="dxa"/>
            <w:vMerge w:val="restart"/>
            <w:shd w:val="clear" w:color="auto" w:fill="FBFFE2"/>
          </w:tcPr>
          <w:p w14:paraId="12C677EB" w14:textId="77777777" w:rsidR="00637497" w:rsidRPr="00624C44" w:rsidRDefault="00637497" w:rsidP="00D926EC">
            <w:pPr>
              <w:rPr>
                <w:highlight w:val="yellow"/>
                <w:lang w:val="en-US"/>
              </w:rPr>
            </w:pPr>
            <w:r w:rsidRPr="00624C44">
              <w:rPr>
                <w:highlight w:val="yellow"/>
                <w:lang w:val="en-US"/>
              </w:rPr>
              <w:t>/order</w:t>
            </w:r>
          </w:p>
        </w:tc>
        <w:tc>
          <w:tcPr>
            <w:tcW w:w="792" w:type="dxa"/>
            <w:shd w:val="clear" w:color="auto" w:fill="FBFFE2"/>
          </w:tcPr>
          <w:p w14:paraId="62F3398E" w14:textId="5279678B" w:rsidR="00637497" w:rsidRPr="00624C44" w:rsidRDefault="00637497" w:rsidP="00D926EC">
            <w:pPr>
              <w:rPr>
                <w:highlight w:val="yellow"/>
                <w:lang w:val="en-US"/>
              </w:rPr>
            </w:pPr>
            <w:r w:rsidRPr="00624C44">
              <w:rPr>
                <w:highlight w:val="yellow"/>
                <w:lang w:val="en-US"/>
              </w:rPr>
              <w:t>/up</w:t>
            </w:r>
          </w:p>
        </w:tc>
        <w:tc>
          <w:tcPr>
            <w:tcW w:w="588" w:type="dxa"/>
            <w:vMerge w:val="restart"/>
            <w:shd w:val="clear" w:color="auto" w:fill="FBFFE2"/>
          </w:tcPr>
          <w:p w14:paraId="27F3DC7F" w14:textId="77777777" w:rsidR="00637497" w:rsidRPr="00624C44" w:rsidRDefault="00637497" w:rsidP="00D926EC">
            <w:pPr>
              <w:rPr>
                <w:highlight w:val="yellow"/>
                <w:lang w:val="en-US"/>
              </w:rPr>
            </w:pPr>
            <w:r w:rsidRPr="00624C44">
              <w:rPr>
                <w:highlight w:val="yellow"/>
                <w:lang w:val="en-US"/>
              </w:rPr>
              <w:t>NA</w:t>
            </w:r>
          </w:p>
        </w:tc>
        <w:tc>
          <w:tcPr>
            <w:tcW w:w="1348" w:type="dxa"/>
            <w:vMerge w:val="restart"/>
            <w:shd w:val="clear" w:color="auto" w:fill="FBFFE2"/>
          </w:tcPr>
          <w:p w14:paraId="3B65A3C2" w14:textId="77777777" w:rsidR="00637497" w:rsidRPr="00624C44" w:rsidRDefault="00637497" w:rsidP="00D926EC">
            <w:pPr>
              <w:rPr>
                <w:highlight w:val="yellow"/>
                <w:lang w:val="en-US"/>
              </w:rPr>
            </w:pPr>
          </w:p>
        </w:tc>
        <w:tc>
          <w:tcPr>
            <w:tcW w:w="1340" w:type="dxa"/>
            <w:vMerge w:val="restart"/>
            <w:shd w:val="clear" w:color="auto" w:fill="FBFFE2"/>
          </w:tcPr>
          <w:p w14:paraId="515EBACB" w14:textId="65A30E3A" w:rsidR="00637497" w:rsidRPr="00624C44" w:rsidRDefault="00637497" w:rsidP="00D926EC">
            <w:pPr>
              <w:rPr>
                <w:highlight w:val="yellow"/>
                <w:lang w:val="en-US"/>
              </w:rPr>
            </w:pPr>
            <w:r w:rsidRPr="00624C44">
              <w:rPr>
                <w:highlight w:val="yellow"/>
                <w:lang w:val="en-US"/>
              </w:rPr>
              <w:t>On operator request</w:t>
            </w:r>
          </w:p>
        </w:tc>
        <w:tc>
          <w:tcPr>
            <w:tcW w:w="1793" w:type="dxa"/>
            <w:vMerge w:val="restart"/>
            <w:shd w:val="clear" w:color="auto" w:fill="FBFFE2"/>
          </w:tcPr>
          <w:p w14:paraId="3A30E29A" w14:textId="0BEA082C" w:rsidR="00637497" w:rsidRPr="00624C44" w:rsidRDefault="00637497" w:rsidP="00D926EC">
            <w:pPr>
              <w:rPr>
                <w:lang w:val="en-US"/>
              </w:rPr>
            </w:pPr>
            <w:r w:rsidRPr="00624C44">
              <w:rPr>
                <w:highlight w:val="yellow"/>
                <w:lang w:val="en-US"/>
              </w:rPr>
              <w:t>Readjust the zone id’s</w:t>
            </w:r>
          </w:p>
        </w:tc>
      </w:tr>
      <w:tr w:rsidR="00637497" w:rsidRPr="00624C44" w14:paraId="7CF2FF5C" w14:textId="77777777" w:rsidTr="001D3FC6">
        <w:trPr>
          <w:cantSplit/>
          <w:trHeight w:val="280"/>
        </w:trPr>
        <w:tc>
          <w:tcPr>
            <w:tcW w:w="781" w:type="dxa"/>
            <w:vMerge/>
            <w:shd w:val="clear" w:color="auto" w:fill="FBFFE2"/>
          </w:tcPr>
          <w:p w14:paraId="2EB05D93" w14:textId="77777777" w:rsidR="00637497" w:rsidRPr="00624C44" w:rsidRDefault="00637497" w:rsidP="00D926EC">
            <w:pPr>
              <w:rPr>
                <w:lang w:val="en-US"/>
              </w:rPr>
            </w:pPr>
          </w:p>
        </w:tc>
        <w:tc>
          <w:tcPr>
            <w:tcW w:w="866" w:type="dxa"/>
            <w:vMerge/>
            <w:shd w:val="clear" w:color="auto" w:fill="FBFFE2"/>
          </w:tcPr>
          <w:p w14:paraId="3F02AF57" w14:textId="77777777" w:rsidR="00637497" w:rsidRPr="00624C44" w:rsidRDefault="00637497" w:rsidP="00D926EC">
            <w:pPr>
              <w:rPr>
                <w:lang w:val="en-US"/>
              </w:rPr>
            </w:pPr>
          </w:p>
        </w:tc>
        <w:tc>
          <w:tcPr>
            <w:tcW w:w="607" w:type="dxa"/>
            <w:vMerge/>
            <w:shd w:val="clear" w:color="auto" w:fill="FBFFE2"/>
          </w:tcPr>
          <w:p w14:paraId="650D60E7" w14:textId="77777777" w:rsidR="00637497" w:rsidRPr="00624C44" w:rsidRDefault="00637497" w:rsidP="00D926EC">
            <w:pPr>
              <w:rPr>
                <w:lang w:val="en-US"/>
              </w:rPr>
            </w:pPr>
          </w:p>
        </w:tc>
        <w:tc>
          <w:tcPr>
            <w:tcW w:w="1345" w:type="dxa"/>
            <w:vMerge/>
            <w:shd w:val="clear" w:color="auto" w:fill="FBFFE2"/>
          </w:tcPr>
          <w:p w14:paraId="4D4B5A3B" w14:textId="77777777" w:rsidR="00637497" w:rsidRPr="00624C44" w:rsidRDefault="00637497" w:rsidP="00D926EC">
            <w:pPr>
              <w:rPr>
                <w:lang w:val="en-US"/>
              </w:rPr>
            </w:pPr>
          </w:p>
        </w:tc>
        <w:tc>
          <w:tcPr>
            <w:tcW w:w="1313" w:type="dxa"/>
            <w:vMerge/>
            <w:shd w:val="clear" w:color="auto" w:fill="FBFFE2"/>
          </w:tcPr>
          <w:p w14:paraId="5ED15AE1" w14:textId="77777777" w:rsidR="00637497" w:rsidRPr="00624C44" w:rsidRDefault="00637497" w:rsidP="00D926EC">
            <w:pPr>
              <w:rPr>
                <w:lang w:val="en-US"/>
              </w:rPr>
            </w:pPr>
          </w:p>
        </w:tc>
        <w:tc>
          <w:tcPr>
            <w:tcW w:w="792" w:type="dxa"/>
            <w:shd w:val="clear" w:color="auto" w:fill="FBFFE2"/>
          </w:tcPr>
          <w:p w14:paraId="20985497" w14:textId="3352B539" w:rsidR="00637497" w:rsidRPr="00624C44" w:rsidRDefault="00637497" w:rsidP="00D926EC">
            <w:pPr>
              <w:rPr>
                <w:lang w:val="en-US"/>
              </w:rPr>
            </w:pPr>
            <w:r w:rsidRPr="00624C44">
              <w:rPr>
                <w:lang w:val="en-US"/>
              </w:rPr>
              <w:t>/down</w:t>
            </w:r>
          </w:p>
        </w:tc>
        <w:tc>
          <w:tcPr>
            <w:tcW w:w="588" w:type="dxa"/>
            <w:vMerge/>
            <w:shd w:val="clear" w:color="auto" w:fill="FBFFE2"/>
          </w:tcPr>
          <w:p w14:paraId="0EF1D915" w14:textId="77777777" w:rsidR="00637497" w:rsidRPr="00624C44" w:rsidRDefault="00637497" w:rsidP="00D926EC">
            <w:pPr>
              <w:rPr>
                <w:lang w:val="en-US"/>
              </w:rPr>
            </w:pPr>
          </w:p>
        </w:tc>
        <w:tc>
          <w:tcPr>
            <w:tcW w:w="1348" w:type="dxa"/>
            <w:vMerge/>
            <w:shd w:val="clear" w:color="auto" w:fill="FBFFE2"/>
          </w:tcPr>
          <w:p w14:paraId="79B6A0A8" w14:textId="77777777" w:rsidR="00637497" w:rsidRPr="00624C44" w:rsidRDefault="00637497" w:rsidP="00D926EC">
            <w:pPr>
              <w:rPr>
                <w:lang w:val="en-US"/>
              </w:rPr>
            </w:pPr>
          </w:p>
        </w:tc>
        <w:tc>
          <w:tcPr>
            <w:tcW w:w="1340" w:type="dxa"/>
            <w:vMerge/>
            <w:shd w:val="clear" w:color="auto" w:fill="FBFFE2"/>
          </w:tcPr>
          <w:p w14:paraId="6F21C541" w14:textId="45481767" w:rsidR="00637497" w:rsidRPr="00624C44" w:rsidRDefault="00637497" w:rsidP="00D926EC">
            <w:pPr>
              <w:rPr>
                <w:lang w:val="en-US"/>
              </w:rPr>
            </w:pPr>
          </w:p>
        </w:tc>
        <w:tc>
          <w:tcPr>
            <w:tcW w:w="1793" w:type="dxa"/>
            <w:vMerge/>
            <w:shd w:val="clear" w:color="auto" w:fill="FBFFE2"/>
          </w:tcPr>
          <w:p w14:paraId="7D994B84" w14:textId="6977E133" w:rsidR="00637497" w:rsidRPr="00624C44" w:rsidRDefault="00637497" w:rsidP="00D926EC">
            <w:pPr>
              <w:rPr>
                <w:lang w:val="en-US"/>
              </w:rPr>
            </w:pPr>
          </w:p>
        </w:tc>
      </w:tr>
      <w:tr w:rsidR="00637497" w:rsidRPr="00624C44" w14:paraId="661B0228" w14:textId="77777777" w:rsidTr="001D3FC6">
        <w:trPr>
          <w:cantSplit/>
          <w:trHeight w:val="286"/>
        </w:trPr>
        <w:tc>
          <w:tcPr>
            <w:tcW w:w="781" w:type="dxa"/>
            <w:shd w:val="clear" w:color="auto" w:fill="FBFFE2"/>
          </w:tcPr>
          <w:p w14:paraId="113B68BB" w14:textId="77777777" w:rsidR="00637497" w:rsidRPr="00624C44" w:rsidRDefault="00637497" w:rsidP="00D926EC">
            <w:pPr>
              <w:rPr>
                <w:lang w:val="en-US"/>
              </w:rPr>
            </w:pPr>
            <w:r w:rsidRPr="00624C44">
              <w:rPr>
                <w:lang w:val="en-US"/>
              </w:rPr>
              <w:t>S15</w:t>
            </w:r>
          </w:p>
        </w:tc>
        <w:tc>
          <w:tcPr>
            <w:tcW w:w="866" w:type="dxa"/>
            <w:shd w:val="clear" w:color="auto" w:fill="FBFFE2"/>
          </w:tcPr>
          <w:p w14:paraId="2F2D8E99" w14:textId="4BAA4011" w:rsidR="00637497" w:rsidRPr="00624C44" w:rsidRDefault="00637497" w:rsidP="00D926EC">
            <w:pPr>
              <w:rPr>
                <w:lang w:val="en-US"/>
              </w:rPr>
            </w:pPr>
            <w:proofErr w:type="spellStart"/>
            <w:r w:rsidRPr="00624C44">
              <w:rPr>
                <w:lang w:val="en-US"/>
              </w:rPr>
              <w:t>CMtoTM</w:t>
            </w:r>
            <w:proofErr w:type="spellEnd"/>
          </w:p>
        </w:tc>
        <w:tc>
          <w:tcPr>
            <w:tcW w:w="607" w:type="dxa"/>
            <w:vMerge/>
            <w:shd w:val="clear" w:color="auto" w:fill="FBFFE2"/>
          </w:tcPr>
          <w:p w14:paraId="01C4540F" w14:textId="77777777" w:rsidR="00637497" w:rsidRPr="00624C44" w:rsidRDefault="00637497" w:rsidP="00D926EC">
            <w:pPr>
              <w:rPr>
                <w:lang w:val="en-US"/>
              </w:rPr>
            </w:pPr>
          </w:p>
        </w:tc>
        <w:tc>
          <w:tcPr>
            <w:tcW w:w="1345" w:type="dxa"/>
            <w:shd w:val="clear" w:color="auto" w:fill="FBFFE2"/>
          </w:tcPr>
          <w:p w14:paraId="63D97A12" w14:textId="1CA1ABAC" w:rsidR="00637497" w:rsidRPr="00624C44" w:rsidRDefault="00637497" w:rsidP="00D926EC">
            <w:pPr>
              <w:rPr>
                <w:lang w:val="en-US"/>
              </w:rPr>
            </w:pPr>
            <w:r w:rsidRPr="00624C44">
              <w:rPr>
                <w:lang w:val="en-US"/>
              </w:rPr>
              <w:t>/zone/[id]/</w:t>
            </w:r>
          </w:p>
        </w:tc>
        <w:tc>
          <w:tcPr>
            <w:tcW w:w="1313" w:type="dxa"/>
            <w:shd w:val="clear" w:color="auto" w:fill="FBFFE2"/>
          </w:tcPr>
          <w:p w14:paraId="292CEE58" w14:textId="77777777" w:rsidR="00637497" w:rsidRPr="00624C44" w:rsidRDefault="00637497" w:rsidP="00D926EC">
            <w:pPr>
              <w:rPr>
                <w:lang w:val="en-US"/>
              </w:rPr>
            </w:pPr>
            <w:r w:rsidRPr="00624C44">
              <w:rPr>
                <w:lang w:val="en-US"/>
              </w:rPr>
              <w:t>/blob</w:t>
            </w:r>
          </w:p>
        </w:tc>
        <w:tc>
          <w:tcPr>
            <w:tcW w:w="792" w:type="dxa"/>
            <w:shd w:val="clear" w:color="auto" w:fill="FBFFE2"/>
          </w:tcPr>
          <w:p w14:paraId="3BC05C5E" w14:textId="342921FE" w:rsidR="00637497" w:rsidRPr="00624C44" w:rsidRDefault="00637497" w:rsidP="00D926EC">
            <w:pPr>
              <w:rPr>
                <w:lang w:val="en-US"/>
              </w:rPr>
            </w:pPr>
          </w:p>
        </w:tc>
        <w:tc>
          <w:tcPr>
            <w:tcW w:w="588" w:type="dxa"/>
            <w:shd w:val="clear" w:color="auto" w:fill="FBFFE2"/>
          </w:tcPr>
          <w:p w14:paraId="5DA4570A" w14:textId="054CADCA" w:rsidR="00637497" w:rsidRPr="00624C44" w:rsidRDefault="00637497" w:rsidP="00D926EC">
            <w:pPr>
              <w:rPr>
                <w:lang w:val="en-US"/>
              </w:rPr>
            </w:pPr>
            <w:proofErr w:type="gramStart"/>
            <w:r w:rsidRPr="00624C44">
              <w:rPr>
                <w:lang w:val="en-US"/>
              </w:rPr>
              <w:t>,</w:t>
            </w:r>
            <w:proofErr w:type="spellStart"/>
            <w:r w:rsidRPr="00624C44">
              <w:rPr>
                <w:lang w:val="en-US"/>
              </w:rPr>
              <w:t>iiii</w:t>
            </w:r>
            <w:proofErr w:type="spellEnd"/>
            <w:proofErr w:type="gramEnd"/>
          </w:p>
        </w:tc>
        <w:tc>
          <w:tcPr>
            <w:tcW w:w="1348" w:type="dxa"/>
            <w:shd w:val="clear" w:color="auto" w:fill="FBFFE2"/>
          </w:tcPr>
          <w:p w14:paraId="678A6417" w14:textId="4DA703CB" w:rsidR="00637497" w:rsidRPr="00624C44" w:rsidRDefault="00637497" w:rsidP="00D926EC">
            <w:pPr>
              <w:rPr>
                <w:lang w:val="en-US"/>
              </w:rPr>
            </w:pPr>
            <w:r w:rsidRPr="00624C44">
              <w:rPr>
                <w:lang w:val="en-US"/>
              </w:rPr>
              <w:t>x</w:t>
            </w:r>
            <w:proofErr w:type="gramStart"/>
            <w:r w:rsidRPr="00624C44">
              <w:rPr>
                <w:lang w:val="en-US"/>
              </w:rPr>
              <w:t>1,y</w:t>
            </w:r>
            <w:proofErr w:type="gramEnd"/>
            <w:r w:rsidRPr="00624C44">
              <w:rPr>
                <w:lang w:val="en-US"/>
              </w:rPr>
              <w:t>1,x2,y2</w:t>
            </w:r>
          </w:p>
        </w:tc>
        <w:tc>
          <w:tcPr>
            <w:tcW w:w="1340" w:type="dxa"/>
            <w:shd w:val="clear" w:color="auto" w:fill="FBFFE2"/>
          </w:tcPr>
          <w:p w14:paraId="04AC131F" w14:textId="6E3E4FDB" w:rsidR="00637497" w:rsidRPr="00624C44" w:rsidRDefault="00637497" w:rsidP="00D926EC">
            <w:pPr>
              <w:rPr>
                <w:lang w:val="en-US"/>
              </w:rPr>
            </w:pPr>
          </w:p>
        </w:tc>
        <w:tc>
          <w:tcPr>
            <w:tcW w:w="1793" w:type="dxa"/>
            <w:shd w:val="clear" w:color="auto" w:fill="FBFFE2"/>
          </w:tcPr>
          <w:p w14:paraId="586642BC" w14:textId="18FFAFA5" w:rsidR="00637497" w:rsidRPr="00624C44" w:rsidRDefault="00637497" w:rsidP="00266F8D">
            <w:pPr>
              <w:rPr>
                <w:lang w:val="en-US"/>
              </w:rPr>
            </w:pPr>
            <w:r w:rsidRPr="00624C44">
              <w:rPr>
                <w:lang w:val="en-US"/>
              </w:rPr>
              <w:t>Sets blob coordinates</w:t>
            </w:r>
          </w:p>
        </w:tc>
      </w:tr>
      <w:tr w:rsidR="00637497" w:rsidRPr="00624C44" w14:paraId="1B09F55C" w14:textId="77777777" w:rsidTr="001D3FC6">
        <w:trPr>
          <w:cantSplit/>
          <w:trHeight w:val="400"/>
        </w:trPr>
        <w:tc>
          <w:tcPr>
            <w:tcW w:w="781" w:type="dxa"/>
            <w:shd w:val="clear" w:color="auto" w:fill="FBFFE2"/>
          </w:tcPr>
          <w:p w14:paraId="352EACE5" w14:textId="77777777" w:rsidR="00637497" w:rsidRPr="00624C44" w:rsidRDefault="00637497" w:rsidP="00D926EC">
            <w:pPr>
              <w:rPr>
                <w:lang w:val="en-US"/>
              </w:rPr>
            </w:pPr>
            <w:r w:rsidRPr="00624C44">
              <w:rPr>
                <w:lang w:val="en-US"/>
              </w:rPr>
              <w:t>S16</w:t>
            </w:r>
          </w:p>
        </w:tc>
        <w:tc>
          <w:tcPr>
            <w:tcW w:w="866" w:type="dxa"/>
            <w:shd w:val="clear" w:color="auto" w:fill="FBFFE2"/>
          </w:tcPr>
          <w:p w14:paraId="5AABAA67" w14:textId="77777777" w:rsidR="00637497" w:rsidRPr="00624C44" w:rsidRDefault="00637497" w:rsidP="00D926EC">
            <w:pPr>
              <w:rPr>
                <w:lang w:val="en-US"/>
              </w:rPr>
            </w:pPr>
            <w:proofErr w:type="spellStart"/>
            <w:r w:rsidRPr="00624C44">
              <w:rPr>
                <w:lang w:val="en-US"/>
              </w:rPr>
              <w:t>MEtoCM</w:t>
            </w:r>
            <w:proofErr w:type="spellEnd"/>
          </w:p>
        </w:tc>
        <w:tc>
          <w:tcPr>
            <w:tcW w:w="607" w:type="dxa"/>
            <w:vMerge/>
            <w:shd w:val="clear" w:color="auto" w:fill="FBFFE2"/>
          </w:tcPr>
          <w:p w14:paraId="06B509C3" w14:textId="77777777" w:rsidR="00637497" w:rsidRPr="00624C44" w:rsidRDefault="00637497" w:rsidP="00D926EC">
            <w:pPr>
              <w:rPr>
                <w:lang w:val="en-US"/>
              </w:rPr>
            </w:pPr>
          </w:p>
        </w:tc>
        <w:tc>
          <w:tcPr>
            <w:tcW w:w="1345" w:type="dxa"/>
            <w:shd w:val="clear" w:color="auto" w:fill="FBFFE2"/>
          </w:tcPr>
          <w:p w14:paraId="6A44373C" w14:textId="47151EC9" w:rsidR="00637497" w:rsidRPr="00624C44" w:rsidRDefault="00637497" w:rsidP="00D926EC">
            <w:pPr>
              <w:rPr>
                <w:lang w:val="en-US"/>
              </w:rPr>
            </w:pPr>
            <w:r w:rsidRPr="00624C44">
              <w:rPr>
                <w:lang w:val="en-US"/>
              </w:rPr>
              <w:t>/ME/ready</w:t>
            </w:r>
          </w:p>
        </w:tc>
        <w:tc>
          <w:tcPr>
            <w:tcW w:w="1313" w:type="dxa"/>
            <w:shd w:val="clear" w:color="auto" w:fill="FBFFE2"/>
          </w:tcPr>
          <w:p w14:paraId="5607D7E1" w14:textId="77777777" w:rsidR="00637497" w:rsidRPr="00624C44" w:rsidRDefault="00637497" w:rsidP="00D926EC">
            <w:pPr>
              <w:rPr>
                <w:lang w:val="en-US"/>
              </w:rPr>
            </w:pPr>
          </w:p>
        </w:tc>
        <w:tc>
          <w:tcPr>
            <w:tcW w:w="792" w:type="dxa"/>
            <w:shd w:val="clear" w:color="auto" w:fill="FBFFE2"/>
          </w:tcPr>
          <w:p w14:paraId="05F1BFD6" w14:textId="77777777" w:rsidR="00637497" w:rsidRPr="00624C44" w:rsidRDefault="00637497" w:rsidP="00D926EC">
            <w:pPr>
              <w:rPr>
                <w:lang w:val="en-US"/>
              </w:rPr>
            </w:pPr>
          </w:p>
        </w:tc>
        <w:tc>
          <w:tcPr>
            <w:tcW w:w="588" w:type="dxa"/>
            <w:shd w:val="clear" w:color="auto" w:fill="FBFFE2"/>
          </w:tcPr>
          <w:p w14:paraId="26593A34" w14:textId="77777777" w:rsidR="00637497" w:rsidRPr="00624C44" w:rsidRDefault="00637497" w:rsidP="00D926EC">
            <w:pPr>
              <w:rPr>
                <w:lang w:val="en-US"/>
              </w:rPr>
            </w:pPr>
            <w:r w:rsidRPr="00624C44">
              <w:rPr>
                <w:lang w:val="en-US"/>
              </w:rPr>
              <w:t>NA</w:t>
            </w:r>
          </w:p>
        </w:tc>
        <w:tc>
          <w:tcPr>
            <w:tcW w:w="1348" w:type="dxa"/>
            <w:shd w:val="clear" w:color="auto" w:fill="FBFFE2"/>
          </w:tcPr>
          <w:p w14:paraId="722E4885" w14:textId="77777777" w:rsidR="00637497" w:rsidRPr="00624C44" w:rsidRDefault="00637497" w:rsidP="00D926EC">
            <w:pPr>
              <w:rPr>
                <w:lang w:val="en-US"/>
              </w:rPr>
            </w:pPr>
          </w:p>
        </w:tc>
        <w:tc>
          <w:tcPr>
            <w:tcW w:w="1340" w:type="dxa"/>
            <w:shd w:val="clear" w:color="auto" w:fill="FBFFE2"/>
          </w:tcPr>
          <w:p w14:paraId="481A9EFA" w14:textId="2F5227E2" w:rsidR="00637497" w:rsidRPr="00624C44" w:rsidRDefault="00637497" w:rsidP="00491002">
            <w:pPr>
              <w:rPr>
                <w:lang w:val="en-US"/>
              </w:rPr>
            </w:pPr>
            <w:r w:rsidRPr="00624C44">
              <w:rPr>
                <w:lang w:val="en-US"/>
              </w:rPr>
              <w:t>On successful initialization</w:t>
            </w:r>
          </w:p>
        </w:tc>
        <w:tc>
          <w:tcPr>
            <w:tcW w:w="1793" w:type="dxa"/>
            <w:shd w:val="clear" w:color="auto" w:fill="FBFFE2"/>
          </w:tcPr>
          <w:p w14:paraId="4051BE9A" w14:textId="209D2159" w:rsidR="00637497" w:rsidRPr="00624C44" w:rsidRDefault="00637497" w:rsidP="00491002">
            <w:pPr>
              <w:rPr>
                <w:lang w:val="en-US"/>
              </w:rPr>
            </w:pPr>
            <w:r w:rsidRPr="00624C44">
              <w:rPr>
                <w:lang w:val="en-US"/>
              </w:rPr>
              <w:t>ME initialized</w:t>
            </w:r>
          </w:p>
        </w:tc>
      </w:tr>
      <w:tr w:rsidR="00637497" w:rsidRPr="00624C44" w14:paraId="0DFB4F3F" w14:textId="77777777" w:rsidTr="001D3FC6">
        <w:trPr>
          <w:cantSplit/>
          <w:trHeight w:val="71"/>
        </w:trPr>
        <w:tc>
          <w:tcPr>
            <w:tcW w:w="781" w:type="dxa"/>
            <w:tcBorders>
              <w:bottom w:val="single" w:sz="8" w:space="0" w:color="auto"/>
            </w:tcBorders>
            <w:shd w:val="clear" w:color="auto" w:fill="FBFFE2"/>
          </w:tcPr>
          <w:p w14:paraId="5F991073" w14:textId="0693CBA8" w:rsidR="00637497" w:rsidRPr="00624C44" w:rsidRDefault="00637497" w:rsidP="00D926EC">
            <w:pPr>
              <w:rPr>
                <w:lang w:val="en-US"/>
              </w:rPr>
            </w:pPr>
            <w:r w:rsidRPr="00624C44">
              <w:rPr>
                <w:lang w:val="en-US"/>
              </w:rPr>
              <w:t>S17</w:t>
            </w:r>
          </w:p>
        </w:tc>
        <w:tc>
          <w:tcPr>
            <w:tcW w:w="866" w:type="dxa"/>
            <w:tcBorders>
              <w:bottom w:val="single" w:sz="8" w:space="0" w:color="auto"/>
            </w:tcBorders>
            <w:shd w:val="clear" w:color="auto" w:fill="FBFFE2"/>
          </w:tcPr>
          <w:p w14:paraId="0E19034B" w14:textId="476B646F" w:rsidR="00637497" w:rsidRPr="00624C44" w:rsidRDefault="00637497" w:rsidP="00D926EC">
            <w:pPr>
              <w:rPr>
                <w:lang w:val="en-US"/>
              </w:rPr>
            </w:pPr>
            <w:proofErr w:type="spellStart"/>
            <w:r w:rsidRPr="00624C44">
              <w:rPr>
                <w:lang w:val="en-US"/>
              </w:rPr>
              <w:t>TMtoCM</w:t>
            </w:r>
            <w:proofErr w:type="spellEnd"/>
          </w:p>
        </w:tc>
        <w:tc>
          <w:tcPr>
            <w:tcW w:w="607" w:type="dxa"/>
            <w:vMerge/>
            <w:shd w:val="clear" w:color="auto" w:fill="FBFFE2"/>
          </w:tcPr>
          <w:p w14:paraId="709FFCDB" w14:textId="77777777" w:rsidR="00637497" w:rsidRPr="00624C44" w:rsidRDefault="00637497" w:rsidP="00D926EC">
            <w:pPr>
              <w:rPr>
                <w:lang w:val="en-US"/>
              </w:rPr>
            </w:pPr>
          </w:p>
        </w:tc>
        <w:tc>
          <w:tcPr>
            <w:tcW w:w="1345" w:type="dxa"/>
            <w:tcBorders>
              <w:bottom w:val="single" w:sz="8" w:space="0" w:color="auto"/>
            </w:tcBorders>
            <w:shd w:val="clear" w:color="auto" w:fill="FBFFE2"/>
          </w:tcPr>
          <w:p w14:paraId="44B448A2" w14:textId="104ADB7D" w:rsidR="00637497" w:rsidRPr="00624C44" w:rsidRDefault="00637497" w:rsidP="00D926EC">
            <w:pPr>
              <w:rPr>
                <w:lang w:val="en-US"/>
              </w:rPr>
            </w:pPr>
            <w:r w:rsidRPr="00624C44">
              <w:rPr>
                <w:lang w:val="en-US"/>
              </w:rPr>
              <w:t>/TM/ready</w:t>
            </w:r>
          </w:p>
        </w:tc>
        <w:tc>
          <w:tcPr>
            <w:tcW w:w="1313" w:type="dxa"/>
            <w:tcBorders>
              <w:bottom w:val="single" w:sz="8" w:space="0" w:color="auto"/>
            </w:tcBorders>
            <w:shd w:val="clear" w:color="auto" w:fill="FBFFE2"/>
          </w:tcPr>
          <w:p w14:paraId="5353380E" w14:textId="77777777" w:rsidR="00637497" w:rsidRPr="00624C44" w:rsidRDefault="00637497" w:rsidP="00D926EC">
            <w:pPr>
              <w:rPr>
                <w:lang w:val="en-US"/>
              </w:rPr>
            </w:pPr>
          </w:p>
        </w:tc>
        <w:tc>
          <w:tcPr>
            <w:tcW w:w="792" w:type="dxa"/>
            <w:tcBorders>
              <w:bottom w:val="single" w:sz="8" w:space="0" w:color="auto"/>
            </w:tcBorders>
            <w:shd w:val="clear" w:color="auto" w:fill="FBFFE2"/>
          </w:tcPr>
          <w:p w14:paraId="3A9A5CAF" w14:textId="77777777" w:rsidR="00637497" w:rsidRPr="00624C44" w:rsidRDefault="00637497" w:rsidP="00D926EC">
            <w:pPr>
              <w:rPr>
                <w:lang w:val="en-US"/>
              </w:rPr>
            </w:pPr>
          </w:p>
        </w:tc>
        <w:tc>
          <w:tcPr>
            <w:tcW w:w="588" w:type="dxa"/>
            <w:tcBorders>
              <w:bottom w:val="single" w:sz="8" w:space="0" w:color="auto"/>
            </w:tcBorders>
            <w:shd w:val="clear" w:color="auto" w:fill="FBFFE2"/>
          </w:tcPr>
          <w:p w14:paraId="4EE2791E" w14:textId="33F4FA0A" w:rsidR="00637497" w:rsidRPr="00624C44" w:rsidRDefault="00637497" w:rsidP="00D926EC">
            <w:pPr>
              <w:rPr>
                <w:lang w:val="en-US"/>
              </w:rPr>
            </w:pPr>
            <w:r w:rsidRPr="00624C44">
              <w:rPr>
                <w:lang w:val="en-US"/>
              </w:rPr>
              <w:t>NA</w:t>
            </w:r>
          </w:p>
        </w:tc>
        <w:tc>
          <w:tcPr>
            <w:tcW w:w="1348" w:type="dxa"/>
            <w:tcBorders>
              <w:bottom w:val="single" w:sz="8" w:space="0" w:color="auto"/>
            </w:tcBorders>
            <w:shd w:val="clear" w:color="auto" w:fill="FBFFE2"/>
          </w:tcPr>
          <w:p w14:paraId="614D620B" w14:textId="21242ED3" w:rsidR="00637497" w:rsidRPr="00624C44" w:rsidRDefault="00637497" w:rsidP="00D926EC">
            <w:pPr>
              <w:rPr>
                <w:lang w:val="en-US"/>
              </w:rPr>
            </w:pPr>
          </w:p>
        </w:tc>
        <w:tc>
          <w:tcPr>
            <w:tcW w:w="1340" w:type="dxa"/>
            <w:tcBorders>
              <w:bottom w:val="single" w:sz="8" w:space="0" w:color="auto"/>
            </w:tcBorders>
            <w:shd w:val="clear" w:color="auto" w:fill="FBFFE2"/>
          </w:tcPr>
          <w:p w14:paraId="70B71A48" w14:textId="628D6BC8" w:rsidR="00637497" w:rsidRPr="00624C44" w:rsidRDefault="00637497" w:rsidP="00D926EC">
            <w:pPr>
              <w:rPr>
                <w:lang w:val="en-US"/>
              </w:rPr>
            </w:pPr>
            <w:r w:rsidRPr="00624C44">
              <w:rPr>
                <w:lang w:val="en-US"/>
              </w:rPr>
              <w:t>On successful initialization</w:t>
            </w:r>
          </w:p>
        </w:tc>
        <w:tc>
          <w:tcPr>
            <w:tcW w:w="1793" w:type="dxa"/>
            <w:tcBorders>
              <w:bottom w:val="single" w:sz="8" w:space="0" w:color="auto"/>
            </w:tcBorders>
            <w:shd w:val="clear" w:color="auto" w:fill="FBFFE2"/>
          </w:tcPr>
          <w:p w14:paraId="3B7837A4" w14:textId="0DDBC4C8" w:rsidR="00637497" w:rsidRPr="00624C44" w:rsidRDefault="00637497" w:rsidP="00D926EC">
            <w:pPr>
              <w:rPr>
                <w:lang w:val="en-US"/>
              </w:rPr>
            </w:pPr>
            <w:r w:rsidRPr="00624C44">
              <w:rPr>
                <w:lang w:val="en-US"/>
              </w:rPr>
              <w:t>TM initialized</w:t>
            </w:r>
          </w:p>
        </w:tc>
      </w:tr>
      <w:tr w:rsidR="00637497" w:rsidRPr="00624C44" w14:paraId="302ED5D2" w14:textId="77777777" w:rsidTr="001D3FC6">
        <w:trPr>
          <w:cantSplit/>
          <w:trHeight w:val="71"/>
        </w:trPr>
        <w:tc>
          <w:tcPr>
            <w:tcW w:w="781" w:type="dxa"/>
            <w:tcBorders>
              <w:bottom w:val="single" w:sz="8" w:space="0" w:color="auto"/>
            </w:tcBorders>
            <w:shd w:val="clear" w:color="auto" w:fill="FBFFE2"/>
          </w:tcPr>
          <w:p w14:paraId="40A23CF8" w14:textId="0FCD9982" w:rsidR="00637497" w:rsidRPr="00624C44" w:rsidRDefault="00637497" w:rsidP="00D926EC">
            <w:pPr>
              <w:rPr>
                <w:lang w:val="en-US"/>
              </w:rPr>
            </w:pPr>
            <w:r w:rsidRPr="00624C44">
              <w:rPr>
                <w:lang w:val="en-US"/>
              </w:rPr>
              <w:t>S18</w:t>
            </w:r>
          </w:p>
        </w:tc>
        <w:tc>
          <w:tcPr>
            <w:tcW w:w="866" w:type="dxa"/>
            <w:tcBorders>
              <w:bottom w:val="single" w:sz="8" w:space="0" w:color="auto"/>
            </w:tcBorders>
            <w:shd w:val="clear" w:color="auto" w:fill="FBFFE2"/>
          </w:tcPr>
          <w:p w14:paraId="2B09D7BA" w14:textId="77777777" w:rsidR="00637497" w:rsidRPr="00624C44" w:rsidRDefault="00637497" w:rsidP="00D926EC">
            <w:pPr>
              <w:rPr>
                <w:lang w:val="en-US"/>
              </w:rPr>
            </w:pPr>
          </w:p>
        </w:tc>
        <w:tc>
          <w:tcPr>
            <w:tcW w:w="607" w:type="dxa"/>
            <w:vMerge/>
            <w:shd w:val="clear" w:color="auto" w:fill="FBFFE2"/>
          </w:tcPr>
          <w:p w14:paraId="33A5C80C" w14:textId="77777777" w:rsidR="00637497" w:rsidRPr="00624C44" w:rsidRDefault="00637497" w:rsidP="00D926EC">
            <w:pPr>
              <w:rPr>
                <w:lang w:val="en-US"/>
              </w:rPr>
            </w:pPr>
          </w:p>
        </w:tc>
        <w:tc>
          <w:tcPr>
            <w:tcW w:w="1345" w:type="dxa"/>
            <w:tcBorders>
              <w:bottom w:val="single" w:sz="8" w:space="0" w:color="auto"/>
            </w:tcBorders>
            <w:shd w:val="clear" w:color="auto" w:fill="FBFFE2"/>
          </w:tcPr>
          <w:p w14:paraId="4725A07D" w14:textId="77777777" w:rsidR="00637497" w:rsidRPr="00624C44" w:rsidRDefault="00637497" w:rsidP="00F774A8">
            <w:pPr>
              <w:rPr>
                <w:lang w:val="en-US"/>
              </w:rPr>
            </w:pPr>
            <w:r w:rsidRPr="00624C44">
              <w:rPr>
                <w:lang w:val="en-US"/>
              </w:rPr>
              <w:t>/player/[id]</w:t>
            </w:r>
          </w:p>
          <w:p w14:paraId="098AA346" w14:textId="77777777" w:rsidR="00637497" w:rsidRPr="00624C44" w:rsidRDefault="00637497" w:rsidP="00F774A8">
            <w:pPr>
              <w:rPr>
                <w:lang w:val="en-US"/>
              </w:rPr>
            </w:pPr>
            <w:r w:rsidRPr="00624C44">
              <w:rPr>
                <w:lang w:val="en-US"/>
              </w:rPr>
              <w:t>or</w:t>
            </w:r>
          </w:p>
          <w:p w14:paraId="79F84727" w14:textId="26A65FF7" w:rsidR="00637497" w:rsidRPr="00624C44" w:rsidRDefault="00637497" w:rsidP="00431BE4">
            <w:pPr>
              <w:rPr>
                <w:lang w:val="en-US"/>
              </w:rPr>
            </w:pPr>
            <w:r w:rsidRPr="00624C44">
              <w:rPr>
                <w:lang w:val="en-US"/>
              </w:rPr>
              <w:t>/zone/[id]</w:t>
            </w:r>
          </w:p>
        </w:tc>
        <w:tc>
          <w:tcPr>
            <w:tcW w:w="1313" w:type="dxa"/>
            <w:tcBorders>
              <w:bottom w:val="single" w:sz="8" w:space="0" w:color="auto"/>
            </w:tcBorders>
            <w:shd w:val="clear" w:color="auto" w:fill="FBFFE2"/>
          </w:tcPr>
          <w:p w14:paraId="44CE985B" w14:textId="57BC4EA9" w:rsidR="00637497" w:rsidRPr="00624C44" w:rsidRDefault="00637497" w:rsidP="00D926EC">
            <w:pPr>
              <w:rPr>
                <w:lang w:val="en-US"/>
              </w:rPr>
            </w:pPr>
            <w:r w:rsidRPr="00624C44">
              <w:rPr>
                <w:lang w:val="en-US"/>
              </w:rPr>
              <w:t>/mute</w:t>
            </w:r>
          </w:p>
        </w:tc>
        <w:tc>
          <w:tcPr>
            <w:tcW w:w="792" w:type="dxa"/>
            <w:tcBorders>
              <w:bottom w:val="single" w:sz="8" w:space="0" w:color="auto"/>
            </w:tcBorders>
            <w:shd w:val="clear" w:color="auto" w:fill="FBFFE2"/>
          </w:tcPr>
          <w:p w14:paraId="44B7B832" w14:textId="77777777" w:rsidR="00637497" w:rsidRPr="00624C44" w:rsidRDefault="00637497" w:rsidP="00D926EC">
            <w:pPr>
              <w:rPr>
                <w:lang w:val="en-US"/>
              </w:rPr>
            </w:pPr>
          </w:p>
        </w:tc>
        <w:tc>
          <w:tcPr>
            <w:tcW w:w="588" w:type="dxa"/>
            <w:tcBorders>
              <w:bottom w:val="single" w:sz="8" w:space="0" w:color="auto"/>
            </w:tcBorders>
            <w:shd w:val="clear" w:color="auto" w:fill="FBFFE2"/>
          </w:tcPr>
          <w:p w14:paraId="57222789" w14:textId="6E22919E" w:rsidR="00637497" w:rsidRPr="00624C44" w:rsidRDefault="00637497"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348" w:type="dxa"/>
            <w:tcBorders>
              <w:bottom w:val="single" w:sz="8" w:space="0" w:color="auto"/>
            </w:tcBorders>
            <w:shd w:val="clear" w:color="auto" w:fill="FBFFE2"/>
          </w:tcPr>
          <w:p w14:paraId="545396A6" w14:textId="3F394DA3" w:rsidR="00637497" w:rsidRPr="00624C44" w:rsidRDefault="00637497" w:rsidP="00D926EC">
            <w:pPr>
              <w:rPr>
                <w:lang w:val="en-US"/>
              </w:rPr>
            </w:pPr>
            <w:r w:rsidRPr="00624C44">
              <w:rPr>
                <w:lang w:val="en-US"/>
              </w:rPr>
              <w:t>1/0</w:t>
            </w:r>
          </w:p>
        </w:tc>
        <w:tc>
          <w:tcPr>
            <w:tcW w:w="1340" w:type="dxa"/>
            <w:tcBorders>
              <w:bottom w:val="single" w:sz="8" w:space="0" w:color="auto"/>
            </w:tcBorders>
            <w:shd w:val="clear" w:color="auto" w:fill="FBFFE2"/>
          </w:tcPr>
          <w:p w14:paraId="25C73D04" w14:textId="14644E25" w:rsidR="00637497" w:rsidRPr="00624C44" w:rsidRDefault="00637497" w:rsidP="00D926EC">
            <w:pPr>
              <w:rPr>
                <w:lang w:val="en-US"/>
              </w:rPr>
            </w:pPr>
            <w:r w:rsidRPr="00624C44">
              <w:rPr>
                <w:lang w:val="en-US"/>
              </w:rPr>
              <w:t>On user interaction</w:t>
            </w:r>
          </w:p>
        </w:tc>
        <w:tc>
          <w:tcPr>
            <w:tcW w:w="1793" w:type="dxa"/>
            <w:tcBorders>
              <w:bottom w:val="single" w:sz="8" w:space="0" w:color="auto"/>
            </w:tcBorders>
            <w:shd w:val="clear" w:color="auto" w:fill="FBFFE2"/>
          </w:tcPr>
          <w:p w14:paraId="677C8CB4" w14:textId="67169271" w:rsidR="00637497" w:rsidRPr="00624C44" w:rsidRDefault="00637497" w:rsidP="00D926EC">
            <w:pPr>
              <w:rPr>
                <w:lang w:val="en-US"/>
              </w:rPr>
            </w:pPr>
            <w:r w:rsidRPr="00624C44">
              <w:rPr>
                <w:lang w:val="en-US"/>
              </w:rPr>
              <w:t>Mutes/activates the sound of player or zone</w:t>
            </w:r>
          </w:p>
        </w:tc>
      </w:tr>
      <w:tr w:rsidR="00637497" w:rsidRPr="00624C44" w14:paraId="2BB8FBCE" w14:textId="77777777" w:rsidTr="001D3FC6">
        <w:trPr>
          <w:cantSplit/>
          <w:trHeight w:val="71"/>
        </w:trPr>
        <w:tc>
          <w:tcPr>
            <w:tcW w:w="781" w:type="dxa"/>
            <w:tcBorders>
              <w:bottom w:val="single" w:sz="8" w:space="0" w:color="auto"/>
            </w:tcBorders>
            <w:shd w:val="clear" w:color="auto" w:fill="FBFFE2"/>
          </w:tcPr>
          <w:p w14:paraId="0B988846" w14:textId="2DD907A8" w:rsidR="00637497" w:rsidRPr="00624C44" w:rsidRDefault="00637497" w:rsidP="00D926EC">
            <w:pPr>
              <w:rPr>
                <w:lang w:val="en-US"/>
              </w:rPr>
            </w:pPr>
            <w:r w:rsidRPr="00624C44">
              <w:rPr>
                <w:lang w:val="en-US"/>
              </w:rPr>
              <w:t>S19</w:t>
            </w:r>
          </w:p>
        </w:tc>
        <w:tc>
          <w:tcPr>
            <w:tcW w:w="866" w:type="dxa"/>
            <w:tcBorders>
              <w:bottom w:val="single" w:sz="8" w:space="0" w:color="auto"/>
            </w:tcBorders>
            <w:shd w:val="clear" w:color="auto" w:fill="FBFFE2"/>
          </w:tcPr>
          <w:p w14:paraId="75B0AB2F" w14:textId="77777777" w:rsidR="00637497" w:rsidRPr="00624C44" w:rsidRDefault="00637497" w:rsidP="00D926EC">
            <w:pPr>
              <w:rPr>
                <w:lang w:val="en-US"/>
              </w:rPr>
            </w:pPr>
          </w:p>
        </w:tc>
        <w:tc>
          <w:tcPr>
            <w:tcW w:w="607" w:type="dxa"/>
            <w:vMerge/>
            <w:shd w:val="clear" w:color="auto" w:fill="FBFFE2"/>
          </w:tcPr>
          <w:p w14:paraId="15A42E67" w14:textId="77777777" w:rsidR="00637497" w:rsidRPr="00624C44" w:rsidRDefault="00637497" w:rsidP="00D926EC">
            <w:pPr>
              <w:rPr>
                <w:lang w:val="en-US"/>
              </w:rPr>
            </w:pPr>
          </w:p>
        </w:tc>
        <w:tc>
          <w:tcPr>
            <w:tcW w:w="1345" w:type="dxa"/>
            <w:tcBorders>
              <w:bottom w:val="single" w:sz="8" w:space="0" w:color="auto"/>
            </w:tcBorders>
            <w:shd w:val="clear" w:color="auto" w:fill="FBFFE2"/>
          </w:tcPr>
          <w:p w14:paraId="5694D080" w14:textId="6DC251FE" w:rsidR="00637497" w:rsidRPr="00624C44" w:rsidRDefault="00637497" w:rsidP="00D926EC">
            <w:pPr>
              <w:rPr>
                <w:lang w:val="en-US"/>
              </w:rPr>
            </w:pPr>
            <w:r w:rsidRPr="00624C44">
              <w:rPr>
                <w:lang w:val="en-US"/>
              </w:rPr>
              <w:t>/player/[id]</w:t>
            </w:r>
          </w:p>
        </w:tc>
        <w:tc>
          <w:tcPr>
            <w:tcW w:w="1313" w:type="dxa"/>
            <w:tcBorders>
              <w:bottom w:val="single" w:sz="8" w:space="0" w:color="auto"/>
            </w:tcBorders>
            <w:shd w:val="clear" w:color="auto" w:fill="FBFFE2"/>
          </w:tcPr>
          <w:p w14:paraId="260FA95A" w14:textId="1FD2AC74" w:rsidR="00637497" w:rsidRPr="00624C44" w:rsidRDefault="00637497" w:rsidP="00E96E97">
            <w:pPr>
              <w:rPr>
                <w:lang w:val="en-US"/>
              </w:rPr>
            </w:pPr>
            <w:r w:rsidRPr="00624C44">
              <w:rPr>
                <w:lang w:val="en-US"/>
              </w:rPr>
              <w:t>/</w:t>
            </w:r>
            <w:proofErr w:type="spellStart"/>
            <w:r w:rsidRPr="00624C44">
              <w:rPr>
                <w:lang w:val="en-US"/>
              </w:rPr>
              <w:t>inPlace</w:t>
            </w:r>
            <w:proofErr w:type="spellEnd"/>
          </w:p>
        </w:tc>
        <w:tc>
          <w:tcPr>
            <w:tcW w:w="792" w:type="dxa"/>
            <w:tcBorders>
              <w:bottom w:val="single" w:sz="8" w:space="0" w:color="auto"/>
            </w:tcBorders>
            <w:shd w:val="clear" w:color="auto" w:fill="FBFFE2"/>
          </w:tcPr>
          <w:p w14:paraId="41E095EC" w14:textId="77777777" w:rsidR="00637497" w:rsidRPr="00624C44" w:rsidRDefault="00637497" w:rsidP="00D926EC">
            <w:pPr>
              <w:rPr>
                <w:lang w:val="en-US"/>
              </w:rPr>
            </w:pPr>
          </w:p>
        </w:tc>
        <w:tc>
          <w:tcPr>
            <w:tcW w:w="588" w:type="dxa"/>
            <w:tcBorders>
              <w:bottom w:val="single" w:sz="8" w:space="0" w:color="auto"/>
            </w:tcBorders>
            <w:shd w:val="clear" w:color="auto" w:fill="FBFFE2"/>
          </w:tcPr>
          <w:p w14:paraId="5FE4495D" w14:textId="7A050EA9" w:rsidR="00637497" w:rsidRPr="00624C44" w:rsidRDefault="00637497"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348" w:type="dxa"/>
            <w:tcBorders>
              <w:bottom w:val="single" w:sz="8" w:space="0" w:color="auto"/>
            </w:tcBorders>
            <w:shd w:val="clear" w:color="auto" w:fill="FBFFE2"/>
          </w:tcPr>
          <w:p w14:paraId="53DF4B54" w14:textId="2F106A33" w:rsidR="00637497" w:rsidRPr="00624C44" w:rsidRDefault="00637497" w:rsidP="00D926EC">
            <w:pPr>
              <w:rPr>
                <w:lang w:val="en-US"/>
              </w:rPr>
            </w:pPr>
            <w:r w:rsidRPr="00624C44">
              <w:rPr>
                <w:lang w:val="en-US"/>
              </w:rPr>
              <w:t>1/0</w:t>
            </w:r>
          </w:p>
        </w:tc>
        <w:tc>
          <w:tcPr>
            <w:tcW w:w="1340" w:type="dxa"/>
            <w:tcBorders>
              <w:bottom w:val="single" w:sz="8" w:space="0" w:color="auto"/>
            </w:tcBorders>
            <w:shd w:val="clear" w:color="auto" w:fill="FBFFE2"/>
          </w:tcPr>
          <w:p w14:paraId="3859A77D" w14:textId="65EB0245" w:rsidR="00637497" w:rsidRPr="00624C44" w:rsidRDefault="00637497" w:rsidP="00D926EC">
            <w:pPr>
              <w:rPr>
                <w:lang w:val="en-US"/>
              </w:rPr>
            </w:pPr>
            <w:r w:rsidRPr="00624C44">
              <w:rPr>
                <w:lang w:val="en-US"/>
              </w:rPr>
              <w:t>On user interaction</w:t>
            </w:r>
          </w:p>
        </w:tc>
        <w:tc>
          <w:tcPr>
            <w:tcW w:w="1793" w:type="dxa"/>
            <w:tcBorders>
              <w:bottom w:val="single" w:sz="8" w:space="0" w:color="auto"/>
            </w:tcBorders>
            <w:shd w:val="clear" w:color="auto" w:fill="FBFFE2"/>
          </w:tcPr>
          <w:p w14:paraId="627B354F" w14:textId="3006C316" w:rsidR="00637497" w:rsidRPr="00624C44" w:rsidRDefault="00637497" w:rsidP="00D926EC">
            <w:pPr>
              <w:rPr>
                <w:lang w:val="en-US"/>
              </w:rPr>
            </w:pPr>
            <w:r w:rsidRPr="00624C44">
              <w:rPr>
                <w:lang w:val="en-US"/>
              </w:rPr>
              <w:t>Sets in-place (vertical) playing</w:t>
            </w:r>
          </w:p>
        </w:tc>
      </w:tr>
      <w:tr w:rsidR="00637497" w:rsidRPr="00624C44" w14:paraId="124F37C7" w14:textId="77777777" w:rsidTr="001D3FC6">
        <w:trPr>
          <w:cantSplit/>
          <w:trHeight w:val="71"/>
        </w:trPr>
        <w:tc>
          <w:tcPr>
            <w:tcW w:w="781" w:type="dxa"/>
            <w:tcBorders>
              <w:bottom w:val="single" w:sz="8" w:space="0" w:color="auto"/>
            </w:tcBorders>
            <w:shd w:val="clear" w:color="auto" w:fill="FBFFE2"/>
          </w:tcPr>
          <w:p w14:paraId="681694F9" w14:textId="34DF5044" w:rsidR="00637497" w:rsidRPr="00624C44" w:rsidRDefault="00637497" w:rsidP="00D926EC">
            <w:pPr>
              <w:rPr>
                <w:lang w:val="en-US"/>
              </w:rPr>
            </w:pPr>
            <w:r w:rsidRPr="00624C44">
              <w:rPr>
                <w:lang w:val="en-US"/>
              </w:rPr>
              <w:t>S20</w:t>
            </w:r>
          </w:p>
        </w:tc>
        <w:tc>
          <w:tcPr>
            <w:tcW w:w="866" w:type="dxa"/>
            <w:tcBorders>
              <w:bottom w:val="single" w:sz="8" w:space="0" w:color="auto"/>
            </w:tcBorders>
            <w:shd w:val="clear" w:color="auto" w:fill="FBFFE2"/>
          </w:tcPr>
          <w:p w14:paraId="455E0A65" w14:textId="23907E6F" w:rsidR="00637497" w:rsidRPr="00624C44" w:rsidRDefault="00637497" w:rsidP="00D926EC">
            <w:pPr>
              <w:rPr>
                <w:lang w:val="en-US"/>
              </w:rPr>
            </w:pPr>
            <w:proofErr w:type="spellStart"/>
            <w:r w:rsidRPr="00624C44">
              <w:rPr>
                <w:lang w:val="en-US"/>
              </w:rPr>
              <w:t>ANYtoCM</w:t>
            </w:r>
            <w:proofErr w:type="spellEnd"/>
          </w:p>
        </w:tc>
        <w:tc>
          <w:tcPr>
            <w:tcW w:w="607" w:type="dxa"/>
            <w:vMerge/>
            <w:tcBorders>
              <w:bottom w:val="single" w:sz="8" w:space="0" w:color="auto"/>
            </w:tcBorders>
            <w:shd w:val="clear" w:color="auto" w:fill="FBFFE2"/>
          </w:tcPr>
          <w:p w14:paraId="43C19AC9" w14:textId="77777777" w:rsidR="00637497" w:rsidRPr="00624C44" w:rsidRDefault="00637497" w:rsidP="00D926EC">
            <w:pPr>
              <w:rPr>
                <w:lang w:val="en-US"/>
              </w:rPr>
            </w:pPr>
          </w:p>
        </w:tc>
        <w:tc>
          <w:tcPr>
            <w:tcW w:w="1345" w:type="dxa"/>
            <w:tcBorders>
              <w:bottom w:val="single" w:sz="8" w:space="0" w:color="auto"/>
            </w:tcBorders>
            <w:shd w:val="clear" w:color="auto" w:fill="FBFFE2"/>
          </w:tcPr>
          <w:p w14:paraId="755BDF8B" w14:textId="59E5C554" w:rsidR="00637497" w:rsidRPr="00624C44" w:rsidRDefault="00637497" w:rsidP="00D926EC">
            <w:pPr>
              <w:rPr>
                <w:lang w:val="en-US"/>
              </w:rPr>
            </w:pPr>
            <w:r w:rsidRPr="00624C44">
              <w:rPr>
                <w:lang w:val="en-US"/>
              </w:rPr>
              <w:t>/error</w:t>
            </w:r>
          </w:p>
        </w:tc>
        <w:tc>
          <w:tcPr>
            <w:tcW w:w="1313" w:type="dxa"/>
            <w:tcBorders>
              <w:bottom w:val="single" w:sz="8" w:space="0" w:color="auto"/>
            </w:tcBorders>
            <w:shd w:val="clear" w:color="auto" w:fill="FBFFE2"/>
          </w:tcPr>
          <w:p w14:paraId="609BBF1F" w14:textId="77777777" w:rsidR="00637497" w:rsidRPr="00624C44" w:rsidRDefault="00637497" w:rsidP="00D926EC">
            <w:pPr>
              <w:rPr>
                <w:lang w:val="en-US"/>
              </w:rPr>
            </w:pPr>
          </w:p>
        </w:tc>
        <w:tc>
          <w:tcPr>
            <w:tcW w:w="792" w:type="dxa"/>
            <w:tcBorders>
              <w:bottom w:val="single" w:sz="8" w:space="0" w:color="auto"/>
            </w:tcBorders>
            <w:shd w:val="clear" w:color="auto" w:fill="FBFFE2"/>
          </w:tcPr>
          <w:p w14:paraId="51FFEA31" w14:textId="77777777" w:rsidR="00637497" w:rsidRPr="00624C44" w:rsidRDefault="00637497" w:rsidP="00D926EC">
            <w:pPr>
              <w:rPr>
                <w:lang w:val="en-US"/>
              </w:rPr>
            </w:pPr>
          </w:p>
        </w:tc>
        <w:tc>
          <w:tcPr>
            <w:tcW w:w="588" w:type="dxa"/>
            <w:tcBorders>
              <w:bottom w:val="single" w:sz="8" w:space="0" w:color="auto"/>
            </w:tcBorders>
            <w:shd w:val="clear" w:color="auto" w:fill="FBFFE2"/>
          </w:tcPr>
          <w:p w14:paraId="61C84326" w14:textId="5ED012F6" w:rsidR="00637497" w:rsidRPr="00624C44" w:rsidRDefault="00637497" w:rsidP="00D926EC">
            <w:pPr>
              <w:rPr>
                <w:lang w:val="en-US"/>
              </w:rPr>
            </w:pPr>
            <w:r w:rsidRPr="00624C44">
              <w:rPr>
                <w:lang w:val="en-US"/>
              </w:rPr>
              <w:t>s</w:t>
            </w:r>
          </w:p>
        </w:tc>
        <w:tc>
          <w:tcPr>
            <w:tcW w:w="1348" w:type="dxa"/>
            <w:tcBorders>
              <w:bottom w:val="single" w:sz="8" w:space="0" w:color="auto"/>
            </w:tcBorders>
            <w:shd w:val="clear" w:color="auto" w:fill="FBFFE2"/>
          </w:tcPr>
          <w:p w14:paraId="5F12AA4B" w14:textId="6F745356" w:rsidR="00637497" w:rsidRPr="00624C44" w:rsidRDefault="00637497" w:rsidP="00D926EC">
            <w:pPr>
              <w:rPr>
                <w:lang w:val="en-US"/>
              </w:rPr>
            </w:pPr>
            <w:r w:rsidRPr="00624C44">
              <w:rPr>
                <w:lang w:val="en-US"/>
              </w:rPr>
              <w:t>ERROR NUMBER</w:t>
            </w:r>
          </w:p>
        </w:tc>
        <w:tc>
          <w:tcPr>
            <w:tcW w:w="1340" w:type="dxa"/>
            <w:tcBorders>
              <w:bottom w:val="single" w:sz="8" w:space="0" w:color="auto"/>
            </w:tcBorders>
            <w:shd w:val="clear" w:color="auto" w:fill="FBFFE2"/>
          </w:tcPr>
          <w:p w14:paraId="5AC4F17A" w14:textId="5CAE00A1" w:rsidR="00637497" w:rsidRPr="00624C44" w:rsidRDefault="00637497" w:rsidP="00D926EC">
            <w:pPr>
              <w:rPr>
                <w:lang w:val="en-US"/>
              </w:rPr>
            </w:pPr>
            <w:r w:rsidRPr="00624C44">
              <w:rPr>
                <w:lang w:val="en-US"/>
              </w:rPr>
              <w:t>anytime</w:t>
            </w:r>
          </w:p>
        </w:tc>
        <w:tc>
          <w:tcPr>
            <w:tcW w:w="1793" w:type="dxa"/>
            <w:tcBorders>
              <w:bottom w:val="single" w:sz="8" w:space="0" w:color="auto"/>
            </w:tcBorders>
            <w:shd w:val="clear" w:color="auto" w:fill="FBFFE2"/>
          </w:tcPr>
          <w:p w14:paraId="5070CC02" w14:textId="1A5AFA08" w:rsidR="00637497" w:rsidRPr="00624C44" w:rsidRDefault="00637497" w:rsidP="00D926EC">
            <w:pPr>
              <w:rPr>
                <w:lang w:val="en-US"/>
              </w:rPr>
            </w:pPr>
            <w:r w:rsidRPr="00624C44">
              <w:rPr>
                <w:lang w:val="en-US"/>
              </w:rPr>
              <w:t>On error</w:t>
            </w:r>
          </w:p>
        </w:tc>
      </w:tr>
      <w:tr w:rsidR="00637497" w:rsidRPr="00624C44" w14:paraId="1E9505B5" w14:textId="77777777" w:rsidTr="001D3FC6">
        <w:trPr>
          <w:cantSplit/>
          <w:trHeight w:val="71"/>
        </w:trPr>
        <w:tc>
          <w:tcPr>
            <w:tcW w:w="781" w:type="dxa"/>
            <w:tcBorders>
              <w:bottom w:val="single" w:sz="8" w:space="0" w:color="auto"/>
            </w:tcBorders>
            <w:shd w:val="clear" w:color="auto" w:fill="FBFFE2"/>
          </w:tcPr>
          <w:p w14:paraId="31C31815" w14:textId="2E86534B" w:rsidR="00637497" w:rsidRPr="00624C44" w:rsidRDefault="00637497" w:rsidP="00D926EC">
            <w:pPr>
              <w:rPr>
                <w:lang w:val="en-US"/>
              </w:rPr>
            </w:pPr>
            <w:r>
              <w:rPr>
                <w:lang w:val="en-US"/>
              </w:rPr>
              <w:t>S21</w:t>
            </w:r>
          </w:p>
        </w:tc>
        <w:tc>
          <w:tcPr>
            <w:tcW w:w="866" w:type="dxa"/>
            <w:tcBorders>
              <w:bottom w:val="single" w:sz="8" w:space="0" w:color="auto"/>
            </w:tcBorders>
            <w:shd w:val="clear" w:color="auto" w:fill="FBFFE2"/>
          </w:tcPr>
          <w:p w14:paraId="247F9EE5" w14:textId="78F48328" w:rsidR="00637497" w:rsidRPr="00624C44" w:rsidRDefault="00637497" w:rsidP="00D926EC">
            <w:pPr>
              <w:rPr>
                <w:lang w:val="en-US"/>
              </w:rPr>
            </w:pPr>
            <w:proofErr w:type="spellStart"/>
            <w:r>
              <w:rPr>
                <w:lang w:val="en-US"/>
              </w:rPr>
              <w:t>TMtoCM</w:t>
            </w:r>
            <w:proofErr w:type="spellEnd"/>
          </w:p>
        </w:tc>
        <w:tc>
          <w:tcPr>
            <w:tcW w:w="607" w:type="dxa"/>
            <w:tcBorders>
              <w:bottom w:val="single" w:sz="8" w:space="0" w:color="auto"/>
            </w:tcBorders>
            <w:shd w:val="clear" w:color="auto" w:fill="FBFFE2"/>
          </w:tcPr>
          <w:p w14:paraId="4EFF72AF" w14:textId="77777777" w:rsidR="00637497" w:rsidRPr="00624C44" w:rsidRDefault="00637497" w:rsidP="00D926EC">
            <w:pPr>
              <w:rPr>
                <w:lang w:val="en-US"/>
              </w:rPr>
            </w:pPr>
          </w:p>
        </w:tc>
        <w:tc>
          <w:tcPr>
            <w:tcW w:w="1345" w:type="dxa"/>
            <w:tcBorders>
              <w:bottom w:val="single" w:sz="8" w:space="0" w:color="auto"/>
            </w:tcBorders>
            <w:shd w:val="clear" w:color="auto" w:fill="FBFFE2"/>
          </w:tcPr>
          <w:p w14:paraId="38DF85F5" w14:textId="657B06E8" w:rsidR="00637497" w:rsidRPr="00624C44" w:rsidRDefault="00637497" w:rsidP="001D3FC6">
            <w:pPr>
              <w:rPr>
                <w:lang w:val="en-US"/>
              </w:rPr>
            </w:pPr>
            <w:r>
              <w:rPr>
                <w:lang w:val="en-US"/>
              </w:rPr>
              <w:t>/</w:t>
            </w:r>
            <w:r w:rsidR="001D3FC6">
              <w:rPr>
                <w:lang w:val="en-US"/>
              </w:rPr>
              <w:t>blob</w:t>
            </w:r>
            <w:r w:rsidR="001D3FC6" w:rsidRPr="00624C44">
              <w:rPr>
                <w:lang w:val="en-US"/>
              </w:rPr>
              <w:t>/[id]</w:t>
            </w:r>
          </w:p>
        </w:tc>
        <w:tc>
          <w:tcPr>
            <w:tcW w:w="1313" w:type="dxa"/>
            <w:tcBorders>
              <w:bottom w:val="single" w:sz="8" w:space="0" w:color="auto"/>
            </w:tcBorders>
            <w:shd w:val="clear" w:color="auto" w:fill="FBFFE2"/>
          </w:tcPr>
          <w:p w14:paraId="7222CE6F" w14:textId="3BC4CD52" w:rsidR="00637497" w:rsidRPr="00624C44" w:rsidRDefault="00637497" w:rsidP="00D926EC">
            <w:pPr>
              <w:rPr>
                <w:lang w:val="en-US"/>
              </w:rPr>
            </w:pPr>
          </w:p>
        </w:tc>
        <w:tc>
          <w:tcPr>
            <w:tcW w:w="792" w:type="dxa"/>
            <w:tcBorders>
              <w:bottom w:val="single" w:sz="8" w:space="0" w:color="auto"/>
            </w:tcBorders>
            <w:shd w:val="clear" w:color="auto" w:fill="FBFFE2"/>
          </w:tcPr>
          <w:p w14:paraId="3C566EA3" w14:textId="77777777" w:rsidR="00637497" w:rsidRPr="00624C44" w:rsidRDefault="00637497" w:rsidP="00D926EC">
            <w:pPr>
              <w:rPr>
                <w:lang w:val="en-US"/>
              </w:rPr>
            </w:pPr>
          </w:p>
        </w:tc>
        <w:tc>
          <w:tcPr>
            <w:tcW w:w="588" w:type="dxa"/>
            <w:tcBorders>
              <w:bottom w:val="single" w:sz="8" w:space="0" w:color="auto"/>
            </w:tcBorders>
            <w:shd w:val="clear" w:color="auto" w:fill="FBFFE2"/>
          </w:tcPr>
          <w:p w14:paraId="5ADF35DC" w14:textId="58935277" w:rsidR="00637497" w:rsidRPr="00624C44" w:rsidRDefault="001D3FC6" w:rsidP="00D926EC">
            <w:pPr>
              <w:rPr>
                <w:lang w:val="en-US"/>
              </w:rPr>
            </w:pPr>
            <w:proofErr w:type="gramStart"/>
            <w:r>
              <w:rPr>
                <w:lang w:val="en-US"/>
              </w:rPr>
              <w:t>,</w:t>
            </w:r>
            <w:proofErr w:type="spellStart"/>
            <w:r>
              <w:rPr>
                <w:lang w:val="en-US"/>
              </w:rPr>
              <w:t>iiiii</w:t>
            </w:r>
            <w:proofErr w:type="spellEnd"/>
            <w:proofErr w:type="gramEnd"/>
          </w:p>
        </w:tc>
        <w:tc>
          <w:tcPr>
            <w:tcW w:w="1348" w:type="dxa"/>
            <w:tcBorders>
              <w:bottom w:val="single" w:sz="8" w:space="0" w:color="auto"/>
            </w:tcBorders>
            <w:shd w:val="clear" w:color="auto" w:fill="FBFFE2"/>
          </w:tcPr>
          <w:p w14:paraId="4022202C" w14:textId="09FBAF64" w:rsidR="00637497" w:rsidRPr="00624C44" w:rsidRDefault="001D3FC6" w:rsidP="001D3FC6">
            <w:pPr>
              <w:rPr>
                <w:lang w:val="en-US"/>
              </w:rPr>
            </w:pPr>
            <w:r w:rsidRPr="00624C44">
              <w:rPr>
                <w:lang w:val="en-US"/>
              </w:rPr>
              <w:t>x</w:t>
            </w:r>
            <w:proofErr w:type="gramStart"/>
            <w:r w:rsidRPr="00624C44">
              <w:rPr>
                <w:lang w:val="en-US"/>
              </w:rPr>
              <w:t>1,y</w:t>
            </w:r>
            <w:proofErr w:type="gramEnd"/>
            <w:r w:rsidRPr="00624C44">
              <w:rPr>
                <w:lang w:val="en-US"/>
              </w:rPr>
              <w:t>1,x2,y2</w:t>
            </w:r>
            <w:r>
              <w:rPr>
                <w:lang w:val="en-US"/>
              </w:rPr>
              <w:t>,…</w:t>
            </w:r>
          </w:p>
        </w:tc>
        <w:tc>
          <w:tcPr>
            <w:tcW w:w="1340" w:type="dxa"/>
            <w:tcBorders>
              <w:bottom w:val="single" w:sz="8" w:space="0" w:color="auto"/>
            </w:tcBorders>
            <w:shd w:val="clear" w:color="auto" w:fill="FBFFE2"/>
          </w:tcPr>
          <w:p w14:paraId="78391D5C" w14:textId="17844BB9" w:rsidR="00637497" w:rsidRPr="00624C44" w:rsidRDefault="001D3FC6" w:rsidP="00D926EC">
            <w:pPr>
              <w:rPr>
                <w:lang w:val="en-US"/>
              </w:rPr>
            </w:pPr>
            <w:r>
              <w:rPr>
                <w:lang w:val="en-US"/>
              </w:rPr>
              <w:t>continuously</w:t>
            </w:r>
          </w:p>
        </w:tc>
        <w:tc>
          <w:tcPr>
            <w:tcW w:w="1793" w:type="dxa"/>
            <w:tcBorders>
              <w:bottom w:val="single" w:sz="8" w:space="0" w:color="auto"/>
            </w:tcBorders>
            <w:shd w:val="clear" w:color="auto" w:fill="FBFFE2"/>
          </w:tcPr>
          <w:p w14:paraId="42284968" w14:textId="216A2F96" w:rsidR="001D3FC6" w:rsidRPr="00624C44" w:rsidRDefault="001D3FC6" w:rsidP="00D926EC">
            <w:pPr>
              <w:rPr>
                <w:lang w:val="en-US"/>
              </w:rPr>
            </w:pPr>
            <w:r>
              <w:rPr>
                <w:lang w:val="en-US"/>
              </w:rPr>
              <w:t>GUI draws the blobs</w:t>
            </w:r>
          </w:p>
        </w:tc>
      </w:tr>
      <w:tr w:rsidR="00C96CAD" w:rsidRPr="00624C44" w14:paraId="7CF470D0" w14:textId="77777777" w:rsidTr="001D3FC6">
        <w:trPr>
          <w:cantSplit/>
          <w:trHeight w:val="71"/>
        </w:trPr>
        <w:tc>
          <w:tcPr>
            <w:tcW w:w="781" w:type="dxa"/>
            <w:tcBorders>
              <w:bottom w:val="single" w:sz="8" w:space="0" w:color="auto"/>
            </w:tcBorders>
            <w:shd w:val="clear" w:color="auto" w:fill="FBFFE2"/>
          </w:tcPr>
          <w:p w14:paraId="3E09E18F" w14:textId="126C4F9C" w:rsidR="00C96CAD" w:rsidRPr="00624C44" w:rsidRDefault="00C96CAD" w:rsidP="00D926EC">
            <w:pPr>
              <w:rPr>
                <w:lang w:val="en-US"/>
              </w:rPr>
            </w:pPr>
          </w:p>
        </w:tc>
        <w:tc>
          <w:tcPr>
            <w:tcW w:w="866" w:type="dxa"/>
            <w:tcBorders>
              <w:bottom w:val="single" w:sz="8" w:space="0" w:color="auto"/>
            </w:tcBorders>
            <w:shd w:val="clear" w:color="auto" w:fill="FBFFE2"/>
          </w:tcPr>
          <w:p w14:paraId="1C1F08C3" w14:textId="2309F7A0" w:rsidR="00C96CAD" w:rsidRPr="00624C44" w:rsidRDefault="00C96CAD" w:rsidP="00D926EC">
            <w:pPr>
              <w:rPr>
                <w:lang w:val="en-US"/>
              </w:rPr>
            </w:pPr>
            <w:proofErr w:type="spellStart"/>
            <w:r>
              <w:rPr>
                <w:lang w:val="en-US"/>
              </w:rPr>
              <w:t>TMtoCM</w:t>
            </w:r>
            <w:proofErr w:type="spellEnd"/>
          </w:p>
        </w:tc>
        <w:tc>
          <w:tcPr>
            <w:tcW w:w="607" w:type="dxa"/>
            <w:tcBorders>
              <w:bottom w:val="single" w:sz="8" w:space="0" w:color="auto"/>
            </w:tcBorders>
            <w:shd w:val="clear" w:color="auto" w:fill="FBFFE2"/>
          </w:tcPr>
          <w:p w14:paraId="6D9FE433" w14:textId="77777777" w:rsidR="00C96CAD" w:rsidRPr="00624C44" w:rsidRDefault="00C96CAD" w:rsidP="00D926EC">
            <w:pPr>
              <w:rPr>
                <w:lang w:val="en-US"/>
              </w:rPr>
            </w:pPr>
          </w:p>
        </w:tc>
        <w:tc>
          <w:tcPr>
            <w:tcW w:w="1345" w:type="dxa"/>
            <w:tcBorders>
              <w:bottom w:val="single" w:sz="8" w:space="0" w:color="auto"/>
            </w:tcBorders>
            <w:shd w:val="clear" w:color="auto" w:fill="FBFFE2"/>
          </w:tcPr>
          <w:p w14:paraId="2A025DAF" w14:textId="506D8539" w:rsidR="00C96CAD" w:rsidRPr="00624C44" w:rsidRDefault="00C96CAD" w:rsidP="00D926EC">
            <w:pPr>
              <w:rPr>
                <w:lang w:val="en-US"/>
              </w:rPr>
            </w:pPr>
            <w:r>
              <w:rPr>
                <w:lang w:val="en-US"/>
              </w:rPr>
              <w:t>/player</w:t>
            </w:r>
            <w:r w:rsidRPr="00624C44">
              <w:rPr>
                <w:lang w:val="en-US"/>
              </w:rPr>
              <w:t>/[id]</w:t>
            </w:r>
          </w:p>
        </w:tc>
        <w:tc>
          <w:tcPr>
            <w:tcW w:w="1313" w:type="dxa"/>
            <w:tcBorders>
              <w:bottom w:val="single" w:sz="8" w:space="0" w:color="auto"/>
            </w:tcBorders>
            <w:shd w:val="clear" w:color="auto" w:fill="FBFFE2"/>
          </w:tcPr>
          <w:p w14:paraId="37D0BE71" w14:textId="149CBC38" w:rsidR="00C96CAD" w:rsidRPr="00624C44" w:rsidRDefault="00C96CAD" w:rsidP="00D926EC">
            <w:pPr>
              <w:rPr>
                <w:lang w:val="en-US"/>
              </w:rPr>
            </w:pPr>
            <w:r>
              <w:rPr>
                <w:lang w:val="en-US"/>
              </w:rPr>
              <w:t>/blob</w:t>
            </w:r>
          </w:p>
        </w:tc>
        <w:tc>
          <w:tcPr>
            <w:tcW w:w="792" w:type="dxa"/>
            <w:tcBorders>
              <w:bottom w:val="single" w:sz="8" w:space="0" w:color="auto"/>
            </w:tcBorders>
            <w:shd w:val="clear" w:color="auto" w:fill="FBFFE2"/>
          </w:tcPr>
          <w:p w14:paraId="5E26D3E9" w14:textId="77777777" w:rsidR="00C96CAD" w:rsidRPr="00624C44" w:rsidRDefault="00C96CAD" w:rsidP="00D926EC">
            <w:pPr>
              <w:rPr>
                <w:lang w:val="en-US"/>
              </w:rPr>
            </w:pPr>
          </w:p>
        </w:tc>
        <w:tc>
          <w:tcPr>
            <w:tcW w:w="588" w:type="dxa"/>
            <w:tcBorders>
              <w:bottom w:val="single" w:sz="8" w:space="0" w:color="auto"/>
            </w:tcBorders>
            <w:shd w:val="clear" w:color="auto" w:fill="FBFFE2"/>
          </w:tcPr>
          <w:p w14:paraId="129C69D7" w14:textId="5BED6205" w:rsidR="00C96CAD" w:rsidRPr="00624C44" w:rsidRDefault="00C96CAD" w:rsidP="00D926EC">
            <w:pPr>
              <w:rPr>
                <w:lang w:val="en-US"/>
              </w:rPr>
            </w:pPr>
            <w:proofErr w:type="spellStart"/>
            <w:r>
              <w:rPr>
                <w:lang w:val="en-US"/>
              </w:rPr>
              <w:t>i</w:t>
            </w:r>
            <w:proofErr w:type="spellEnd"/>
          </w:p>
        </w:tc>
        <w:tc>
          <w:tcPr>
            <w:tcW w:w="1348" w:type="dxa"/>
            <w:tcBorders>
              <w:bottom w:val="single" w:sz="8" w:space="0" w:color="auto"/>
            </w:tcBorders>
            <w:shd w:val="clear" w:color="auto" w:fill="FBFFE2"/>
          </w:tcPr>
          <w:p w14:paraId="15950891" w14:textId="3CD64411" w:rsidR="00C96CAD" w:rsidRPr="00624C44" w:rsidRDefault="00C96CAD" w:rsidP="00D926EC">
            <w:pPr>
              <w:rPr>
                <w:lang w:val="en-US"/>
              </w:rPr>
            </w:pPr>
            <w:r>
              <w:rPr>
                <w:lang w:val="en-US"/>
              </w:rPr>
              <w:t>Blob id</w:t>
            </w:r>
          </w:p>
        </w:tc>
        <w:tc>
          <w:tcPr>
            <w:tcW w:w="1340" w:type="dxa"/>
            <w:tcBorders>
              <w:bottom w:val="single" w:sz="8" w:space="0" w:color="auto"/>
            </w:tcBorders>
            <w:shd w:val="clear" w:color="auto" w:fill="FBFFE2"/>
          </w:tcPr>
          <w:p w14:paraId="117663A4" w14:textId="02FE0963" w:rsidR="00C96CAD" w:rsidRPr="00624C44" w:rsidRDefault="00C96CAD" w:rsidP="00D926EC">
            <w:pPr>
              <w:rPr>
                <w:lang w:val="en-US"/>
              </w:rPr>
            </w:pPr>
            <w:r>
              <w:rPr>
                <w:lang w:val="en-US"/>
              </w:rPr>
              <w:t>On user interaction</w:t>
            </w:r>
          </w:p>
        </w:tc>
        <w:tc>
          <w:tcPr>
            <w:tcW w:w="1793" w:type="dxa"/>
            <w:tcBorders>
              <w:bottom w:val="single" w:sz="8" w:space="0" w:color="auto"/>
            </w:tcBorders>
            <w:shd w:val="clear" w:color="auto" w:fill="FBFFE2"/>
          </w:tcPr>
          <w:p w14:paraId="05D95091" w14:textId="77777777" w:rsidR="00C96CAD" w:rsidRPr="00624C44" w:rsidRDefault="00C96CAD" w:rsidP="00D926EC">
            <w:pPr>
              <w:rPr>
                <w:lang w:val="en-US"/>
              </w:rPr>
            </w:pPr>
          </w:p>
        </w:tc>
      </w:tr>
      <w:tr w:rsidR="00C96CAD" w:rsidRPr="00624C44" w14:paraId="2C543390" w14:textId="77777777" w:rsidTr="001D3FC6">
        <w:trPr>
          <w:cantSplit/>
          <w:trHeight w:val="71"/>
        </w:trPr>
        <w:tc>
          <w:tcPr>
            <w:tcW w:w="781" w:type="dxa"/>
            <w:tcBorders>
              <w:bottom w:val="single" w:sz="8" w:space="0" w:color="auto"/>
            </w:tcBorders>
            <w:shd w:val="clear" w:color="auto" w:fill="FBFFE2"/>
          </w:tcPr>
          <w:p w14:paraId="02EC6A8F" w14:textId="77777777" w:rsidR="00C96CAD" w:rsidRPr="00624C44" w:rsidRDefault="00C96CAD" w:rsidP="00D926EC">
            <w:pPr>
              <w:rPr>
                <w:lang w:val="en-US"/>
              </w:rPr>
            </w:pPr>
          </w:p>
        </w:tc>
        <w:tc>
          <w:tcPr>
            <w:tcW w:w="866" w:type="dxa"/>
            <w:tcBorders>
              <w:bottom w:val="single" w:sz="8" w:space="0" w:color="auto"/>
            </w:tcBorders>
            <w:shd w:val="clear" w:color="auto" w:fill="FBFFE2"/>
          </w:tcPr>
          <w:p w14:paraId="42C09AA9" w14:textId="7E598ABE" w:rsidR="00C96CAD" w:rsidRPr="00624C44" w:rsidRDefault="00C96CAD" w:rsidP="00D926EC">
            <w:pPr>
              <w:rPr>
                <w:lang w:val="en-US"/>
              </w:rPr>
            </w:pPr>
          </w:p>
        </w:tc>
        <w:tc>
          <w:tcPr>
            <w:tcW w:w="607" w:type="dxa"/>
            <w:tcBorders>
              <w:bottom w:val="single" w:sz="8" w:space="0" w:color="auto"/>
            </w:tcBorders>
            <w:shd w:val="clear" w:color="auto" w:fill="FBFFE2"/>
          </w:tcPr>
          <w:p w14:paraId="71FA0D66" w14:textId="77777777" w:rsidR="00C96CAD" w:rsidRPr="00624C44" w:rsidRDefault="00C96CAD" w:rsidP="00D926EC">
            <w:pPr>
              <w:rPr>
                <w:lang w:val="en-US"/>
              </w:rPr>
            </w:pPr>
          </w:p>
        </w:tc>
        <w:tc>
          <w:tcPr>
            <w:tcW w:w="1345" w:type="dxa"/>
            <w:tcBorders>
              <w:bottom w:val="single" w:sz="8" w:space="0" w:color="auto"/>
            </w:tcBorders>
            <w:shd w:val="clear" w:color="auto" w:fill="FBFFE2"/>
          </w:tcPr>
          <w:p w14:paraId="20E10841" w14:textId="782A0047" w:rsidR="00C96CAD" w:rsidRPr="00624C44" w:rsidRDefault="00C96CAD" w:rsidP="00D926EC">
            <w:pPr>
              <w:rPr>
                <w:lang w:val="en-US"/>
              </w:rPr>
            </w:pPr>
          </w:p>
        </w:tc>
        <w:tc>
          <w:tcPr>
            <w:tcW w:w="1313" w:type="dxa"/>
            <w:tcBorders>
              <w:bottom w:val="single" w:sz="8" w:space="0" w:color="auto"/>
            </w:tcBorders>
            <w:shd w:val="clear" w:color="auto" w:fill="FBFFE2"/>
          </w:tcPr>
          <w:p w14:paraId="74066560" w14:textId="620BC24D" w:rsidR="00C96CAD" w:rsidRPr="00624C44" w:rsidRDefault="00C96CAD" w:rsidP="00D926EC">
            <w:pPr>
              <w:rPr>
                <w:lang w:val="en-US"/>
              </w:rPr>
            </w:pPr>
          </w:p>
        </w:tc>
        <w:tc>
          <w:tcPr>
            <w:tcW w:w="792" w:type="dxa"/>
            <w:tcBorders>
              <w:bottom w:val="single" w:sz="8" w:space="0" w:color="auto"/>
            </w:tcBorders>
            <w:shd w:val="clear" w:color="auto" w:fill="FBFFE2"/>
          </w:tcPr>
          <w:p w14:paraId="346C03D2" w14:textId="77777777" w:rsidR="00C96CAD" w:rsidRPr="00624C44" w:rsidRDefault="00C96CAD" w:rsidP="00D926EC">
            <w:pPr>
              <w:rPr>
                <w:lang w:val="en-US"/>
              </w:rPr>
            </w:pPr>
          </w:p>
        </w:tc>
        <w:tc>
          <w:tcPr>
            <w:tcW w:w="588" w:type="dxa"/>
            <w:tcBorders>
              <w:bottom w:val="single" w:sz="8" w:space="0" w:color="auto"/>
            </w:tcBorders>
            <w:shd w:val="clear" w:color="auto" w:fill="FBFFE2"/>
          </w:tcPr>
          <w:p w14:paraId="2EDB5127" w14:textId="743CF83A" w:rsidR="00C96CAD" w:rsidRPr="00624C44" w:rsidRDefault="00C96CAD" w:rsidP="00D926EC">
            <w:pPr>
              <w:rPr>
                <w:lang w:val="en-US"/>
              </w:rPr>
            </w:pPr>
          </w:p>
        </w:tc>
        <w:tc>
          <w:tcPr>
            <w:tcW w:w="1348" w:type="dxa"/>
            <w:tcBorders>
              <w:bottom w:val="single" w:sz="8" w:space="0" w:color="auto"/>
            </w:tcBorders>
            <w:shd w:val="clear" w:color="auto" w:fill="FBFFE2"/>
          </w:tcPr>
          <w:p w14:paraId="2EC5120C" w14:textId="39CC78A4" w:rsidR="00C96CAD" w:rsidRPr="00624C44" w:rsidRDefault="00C96CAD" w:rsidP="00D926EC">
            <w:pPr>
              <w:rPr>
                <w:lang w:val="en-US"/>
              </w:rPr>
            </w:pPr>
          </w:p>
        </w:tc>
        <w:tc>
          <w:tcPr>
            <w:tcW w:w="1340" w:type="dxa"/>
            <w:tcBorders>
              <w:bottom w:val="single" w:sz="8" w:space="0" w:color="auto"/>
            </w:tcBorders>
            <w:shd w:val="clear" w:color="auto" w:fill="FBFFE2"/>
          </w:tcPr>
          <w:p w14:paraId="595217C5" w14:textId="2EACE4A6" w:rsidR="00C96CAD" w:rsidRPr="00624C44" w:rsidRDefault="00C96CAD" w:rsidP="00D926EC">
            <w:pPr>
              <w:rPr>
                <w:lang w:val="en-US"/>
              </w:rPr>
            </w:pPr>
          </w:p>
        </w:tc>
        <w:tc>
          <w:tcPr>
            <w:tcW w:w="1793" w:type="dxa"/>
            <w:tcBorders>
              <w:bottom w:val="single" w:sz="8" w:space="0" w:color="auto"/>
            </w:tcBorders>
            <w:shd w:val="clear" w:color="auto" w:fill="FBFFE2"/>
          </w:tcPr>
          <w:p w14:paraId="3D66D05C" w14:textId="77777777" w:rsidR="00C96CAD" w:rsidRPr="00624C44" w:rsidRDefault="00C96CAD" w:rsidP="00D926EC">
            <w:pPr>
              <w:rPr>
                <w:lang w:val="en-US"/>
              </w:rPr>
            </w:pPr>
          </w:p>
        </w:tc>
      </w:tr>
      <w:tr w:rsidR="00C96CAD" w:rsidRPr="00624C44" w14:paraId="29610A9C" w14:textId="77777777" w:rsidTr="001D3FC6">
        <w:trPr>
          <w:cantSplit/>
          <w:trHeight w:val="71"/>
        </w:trPr>
        <w:tc>
          <w:tcPr>
            <w:tcW w:w="781" w:type="dxa"/>
            <w:tcBorders>
              <w:bottom w:val="single" w:sz="8" w:space="0" w:color="auto"/>
            </w:tcBorders>
            <w:shd w:val="clear" w:color="auto" w:fill="FBFFE2"/>
          </w:tcPr>
          <w:p w14:paraId="354AE27F" w14:textId="77777777" w:rsidR="00C96CAD" w:rsidRPr="00624C44" w:rsidRDefault="00C96CAD" w:rsidP="00D926EC">
            <w:pPr>
              <w:rPr>
                <w:lang w:val="en-US"/>
              </w:rPr>
            </w:pPr>
          </w:p>
        </w:tc>
        <w:tc>
          <w:tcPr>
            <w:tcW w:w="866" w:type="dxa"/>
            <w:tcBorders>
              <w:bottom w:val="single" w:sz="8" w:space="0" w:color="auto"/>
            </w:tcBorders>
            <w:shd w:val="clear" w:color="auto" w:fill="FBFFE2"/>
          </w:tcPr>
          <w:p w14:paraId="14DFEB0B" w14:textId="77777777" w:rsidR="00C96CAD" w:rsidRPr="00624C44" w:rsidRDefault="00C96CAD" w:rsidP="00D926EC">
            <w:pPr>
              <w:rPr>
                <w:lang w:val="en-US"/>
              </w:rPr>
            </w:pPr>
          </w:p>
        </w:tc>
        <w:tc>
          <w:tcPr>
            <w:tcW w:w="607" w:type="dxa"/>
            <w:tcBorders>
              <w:bottom w:val="single" w:sz="8" w:space="0" w:color="auto"/>
            </w:tcBorders>
            <w:shd w:val="clear" w:color="auto" w:fill="FBFFE2"/>
          </w:tcPr>
          <w:p w14:paraId="6D48D4B8" w14:textId="77777777" w:rsidR="00C96CAD" w:rsidRPr="00624C44" w:rsidRDefault="00C96CAD" w:rsidP="00D926EC">
            <w:pPr>
              <w:rPr>
                <w:lang w:val="en-US"/>
              </w:rPr>
            </w:pPr>
          </w:p>
        </w:tc>
        <w:tc>
          <w:tcPr>
            <w:tcW w:w="1345" w:type="dxa"/>
            <w:tcBorders>
              <w:bottom w:val="single" w:sz="8" w:space="0" w:color="auto"/>
            </w:tcBorders>
            <w:shd w:val="clear" w:color="auto" w:fill="FBFFE2"/>
          </w:tcPr>
          <w:p w14:paraId="1E157AE0" w14:textId="77777777" w:rsidR="00C96CAD" w:rsidRPr="00624C44" w:rsidRDefault="00C96CAD" w:rsidP="00D926EC">
            <w:pPr>
              <w:rPr>
                <w:lang w:val="en-US"/>
              </w:rPr>
            </w:pPr>
          </w:p>
        </w:tc>
        <w:tc>
          <w:tcPr>
            <w:tcW w:w="1313" w:type="dxa"/>
            <w:tcBorders>
              <w:bottom w:val="single" w:sz="8" w:space="0" w:color="auto"/>
            </w:tcBorders>
            <w:shd w:val="clear" w:color="auto" w:fill="FBFFE2"/>
          </w:tcPr>
          <w:p w14:paraId="3917A9BC" w14:textId="77777777" w:rsidR="00C96CAD" w:rsidRPr="00624C44" w:rsidRDefault="00C96CAD" w:rsidP="00D926EC">
            <w:pPr>
              <w:rPr>
                <w:lang w:val="en-US"/>
              </w:rPr>
            </w:pPr>
          </w:p>
        </w:tc>
        <w:tc>
          <w:tcPr>
            <w:tcW w:w="792" w:type="dxa"/>
            <w:tcBorders>
              <w:bottom w:val="single" w:sz="8" w:space="0" w:color="auto"/>
            </w:tcBorders>
            <w:shd w:val="clear" w:color="auto" w:fill="FBFFE2"/>
          </w:tcPr>
          <w:p w14:paraId="5BD75A47" w14:textId="77777777" w:rsidR="00C96CAD" w:rsidRPr="00624C44" w:rsidRDefault="00C96CAD" w:rsidP="00D926EC">
            <w:pPr>
              <w:rPr>
                <w:lang w:val="en-US"/>
              </w:rPr>
            </w:pPr>
          </w:p>
        </w:tc>
        <w:tc>
          <w:tcPr>
            <w:tcW w:w="588" w:type="dxa"/>
            <w:tcBorders>
              <w:bottom w:val="single" w:sz="8" w:space="0" w:color="auto"/>
            </w:tcBorders>
            <w:shd w:val="clear" w:color="auto" w:fill="FBFFE2"/>
          </w:tcPr>
          <w:p w14:paraId="6FAF2C7B" w14:textId="77777777" w:rsidR="00C96CAD" w:rsidRPr="00624C44" w:rsidRDefault="00C96CAD" w:rsidP="00D926EC">
            <w:pPr>
              <w:rPr>
                <w:lang w:val="en-US"/>
              </w:rPr>
            </w:pPr>
          </w:p>
        </w:tc>
        <w:tc>
          <w:tcPr>
            <w:tcW w:w="1348" w:type="dxa"/>
            <w:tcBorders>
              <w:bottom w:val="single" w:sz="8" w:space="0" w:color="auto"/>
            </w:tcBorders>
            <w:shd w:val="clear" w:color="auto" w:fill="FBFFE2"/>
          </w:tcPr>
          <w:p w14:paraId="2E4A70F5" w14:textId="77777777" w:rsidR="00C96CAD" w:rsidRPr="00624C44" w:rsidRDefault="00C96CAD" w:rsidP="00D926EC">
            <w:pPr>
              <w:rPr>
                <w:lang w:val="en-US"/>
              </w:rPr>
            </w:pPr>
          </w:p>
        </w:tc>
        <w:tc>
          <w:tcPr>
            <w:tcW w:w="1340" w:type="dxa"/>
            <w:tcBorders>
              <w:bottom w:val="single" w:sz="8" w:space="0" w:color="auto"/>
            </w:tcBorders>
            <w:shd w:val="clear" w:color="auto" w:fill="FBFFE2"/>
          </w:tcPr>
          <w:p w14:paraId="78DC2DA8" w14:textId="77777777" w:rsidR="00C96CAD" w:rsidRPr="00624C44" w:rsidRDefault="00C96CAD" w:rsidP="00D926EC">
            <w:pPr>
              <w:rPr>
                <w:lang w:val="en-US"/>
              </w:rPr>
            </w:pPr>
          </w:p>
        </w:tc>
        <w:tc>
          <w:tcPr>
            <w:tcW w:w="1793" w:type="dxa"/>
            <w:tcBorders>
              <w:bottom w:val="single" w:sz="8" w:space="0" w:color="auto"/>
            </w:tcBorders>
            <w:shd w:val="clear" w:color="auto" w:fill="FBFFE2"/>
          </w:tcPr>
          <w:p w14:paraId="31D09140" w14:textId="77777777" w:rsidR="00C96CAD" w:rsidRPr="00624C44" w:rsidRDefault="00C96CAD" w:rsidP="00D926EC">
            <w:pPr>
              <w:rPr>
                <w:lang w:val="en-US"/>
              </w:rPr>
            </w:pPr>
          </w:p>
        </w:tc>
      </w:tr>
      <w:tr w:rsidR="00C96CAD" w:rsidRPr="00624C44" w14:paraId="0A9244B4" w14:textId="77777777" w:rsidTr="001D3FC6">
        <w:trPr>
          <w:cantSplit/>
          <w:trHeight w:val="730"/>
        </w:trPr>
        <w:tc>
          <w:tcPr>
            <w:tcW w:w="781" w:type="dxa"/>
            <w:tcBorders>
              <w:top w:val="single" w:sz="8" w:space="0" w:color="auto"/>
            </w:tcBorders>
            <w:shd w:val="clear" w:color="auto" w:fill="FBFFE2"/>
          </w:tcPr>
          <w:p w14:paraId="041B98F9" w14:textId="77777777" w:rsidR="00C96CAD" w:rsidRPr="00624C44" w:rsidRDefault="00C96CAD" w:rsidP="00D926EC">
            <w:pPr>
              <w:rPr>
                <w:lang w:val="en-US"/>
              </w:rPr>
            </w:pPr>
            <w:r w:rsidRPr="00624C44">
              <w:rPr>
                <w:lang w:val="en-US"/>
              </w:rPr>
              <w:t>G01</w:t>
            </w:r>
          </w:p>
        </w:tc>
        <w:tc>
          <w:tcPr>
            <w:tcW w:w="866" w:type="dxa"/>
            <w:tcBorders>
              <w:top w:val="single" w:sz="8" w:space="0" w:color="auto"/>
            </w:tcBorders>
            <w:shd w:val="clear" w:color="auto" w:fill="FBFFE2"/>
          </w:tcPr>
          <w:p w14:paraId="31C84D78" w14:textId="77777777" w:rsidR="00C96CAD" w:rsidRPr="00624C44" w:rsidRDefault="00C96CAD" w:rsidP="00D926EC">
            <w:pPr>
              <w:rPr>
                <w:lang w:val="en-US"/>
              </w:rPr>
            </w:pPr>
            <w:proofErr w:type="spellStart"/>
            <w:r w:rsidRPr="00624C44">
              <w:rPr>
                <w:lang w:val="en-US"/>
              </w:rPr>
              <w:t>CMtoME</w:t>
            </w:r>
            <w:proofErr w:type="spellEnd"/>
          </w:p>
        </w:tc>
        <w:tc>
          <w:tcPr>
            <w:tcW w:w="607" w:type="dxa"/>
            <w:vMerge w:val="restart"/>
            <w:tcBorders>
              <w:top w:val="single" w:sz="8" w:space="0" w:color="auto"/>
            </w:tcBorders>
            <w:shd w:val="clear" w:color="auto" w:fill="FBFFE2"/>
          </w:tcPr>
          <w:p w14:paraId="43590D22" w14:textId="77777777" w:rsidR="00C96CAD" w:rsidRPr="00624C44" w:rsidRDefault="00C96CAD" w:rsidP="00D926EC">
            <w:pPr>
              <w:rPr>
                <w:lang w:val="en-US"/>
              </w:rPr>
            </w:pPr>
            <w:r w:rsidRPr="00624C44">
              <w:rPr>
                <w:lang w:val="en-US"/>
              </w:rPr>
              <w:t>/get</w:t>
            </w:r>
          </w:p>
          <w:p w14:paraId="6C50B33B" w14:textId="193C68A6" w:rsidR="00C96CAD" w:rsidRPr="00624C44" w:rsidRDefault="00C96CAD" w:rsidP="00D926EC">
            <w:pPr>
              <w:rPr>
                <w:lang w:val="en-US"/>
              </w:rPr>
            </w:pPr>
          </w:p>
        </w:tc>
        <w:tc>
          <w:tcPr>
            <w:tcW w:w="1345" w:type="dxa"/>
            <w:tcBorders>
              <w:top w:val="single" w:sz="8" w:space="0" w:color="auto"/>
            </w:tcBorders>
            <w:shd w:val="clear" w:color="auto" w:fill="FBFFE2"/>
          </w:tcPr>
          <w:p w14:paraId="7B2BF988" w14:textId="160315DC" w:rsidR="00C96CAD" w:rsidRPr="00624C44" w:rsidRDefault="00C96CAD" w:rsidP="00017D51">
            <w:pPr>
              <w:rPr>
                <w:lang w:val="en-US"/>
              </w:rPr>
            </w:pPr>
            <w:r w:rsidRPr="00624C44">
              <w:rPr>
                <w:lang w:val="en-US"/>
              </w:rPr>
              <w:t>/player/[id]</w:t>
            </w:r>
          </w:p>
          <w:p w14:paraId="6110C0BA" w14:textId="77777777" w:rsidR="00C96CAD" w:rsidRPr="00624C44" w:rsidRDefault="00C96CAD" w:rsidP="00017D51">
            <w:pPr>
              <w:rPr>
                <w:lang w:val="en-US"/>
              </w:rPr>
            </w:pPr>
            <w:r w:rsidRPr="00624C44">
              <w:rPr>
                <w:lang w:val="en-US"/>
              </w:rPr>
              <w:t>or</w:t>
            </w:r>
          </w:p>
          <w:p w14:paraId="6EF8D8F0" w14:textId="5ABE962E" w:rsidR="00C96CAD" w:rsidRPr="00624C44" w:rsidRDefault="00C96CAD" w:rsidP="00017D51">
            <w:pPr>
              <w:rPr>
                <w:lang w:val="en-US"/>
              </w:rPr>
            </w:pPr>
            <w:r w:rsidRPr="00624C44">
              <w:rPr>
                <w:lang w:val="en-US"/>
              </w:rPr>
              <w:t>/zone/[id]</w:t>
            </w:r>
          </w:p>
        </w:tc>
        <w:tc>
          <w:tcPr>
            <w:tcW w:w="1313" w:type="dxa"/>
            <w:tcBorders>
              <w:top w:val="single" w:sz="8" w:space="0" w:color="auto"/>
            </w:tcBorders>
            <w:shd w:val="clear" w:color="auto" w:fill="FBFFE2"/>
          </w:tcPr>
          <w:p w14:paraId="5BA76ECA" w14:textId="40FA3B55" w:rsidR="00C96CAD" w:rsidRPr="00624C44" w:rsidRDefault="00C96CAD" w:rsidP="00D926EC">
            <w:pPr>
              <w:rPr>
                <w:lang w:val="en-US"/>
              </w:rPr>
            </w:pPr>
            <w:r w:rsidRPr="00624C44">
              <w:rPr>
                <w:lang w:val="en-US"/>
              </w:rPr>
              <w:t>/</w:t>
            </w:r>
            <w:proofErr w:type="spellStart"/>
            <w:r w:rsidRPr="00624C44">
              <w:rPr>
                <w:lang w:val="en-US"/>
              </w:rPr>
              <w:t>soundbank</w:t>
            </w:r>
            <w:proofErr w:type="spellEnd"/>
            <w:proofErr w:type="gramStart"/>
            <w:r w:rsidRPr="00624C44">
              <w:rPr>
                <w:lang w:val="en-US"/>
              </w:rPr>
              <w:t>/[</w:t>
            </w:r>
            <w:proofErr w:type="gramEnd"/>
            <w:r w:rsidRPr="00624C44">
              <w:rPr>
                <w:lang w:val="en-US"/>
              </w:rPr>
              <w:t>#]</w:t>
            </w:r>
          </w:p>
        </w:tc>
        <w:tc>
          <w:tcPr>
            <w:tcW w:w="792" w:type="dxa"/>
            <w:tcBorders>
              <w:top w:val="single" w:sz="8" w:space="0" w:color="auto"/>
            </w:tcBorders>
            <w:shd w:val="clear" w:color="auto" w:fill="FBFFE2"/>
          </w:tcPr>
          <w:p w14:paraId="4152221C" w14:textId="5AC2F083" w:rsidR="00C96CAD" w:rsidRPr="00624C44" w:rsidRDefault="00C96CAD" w:rsidP="00D926EC">
            <w:pPr>
              <w:rPr>
                <w:lang w:val="en-US"/>
              </w:rPr>
            </w:pPr>
            <w:r w:rsidRPr="00624C44">
              <w:rPr>
                <w:lang w:val="en-US"/>
              </w:rPr>
              <w:t>/list</w:t>
            </w:r>
          </w:p>
        </w:tc>
        <w:tc>
          <w:tcPr>
            <w:tcW w:w="588" w:type="dxa"/>
            <w:tcBorders>
              <w:top w:val="single" w:sz="8" w:space="0" w:color="auto"/>
            </w:tcBorders>
            <w:shd w:val="clear" w:color="auto" w:fill="FBFFE2"/>
          </w:tcPr>
          <w:p w14:paraId="06F36723" w14:textId="77777777" w:rsidR="00C96CAD" w:rsidRPr="00624C44" w:rsidRDefault="00C96CAD" w:rsidP="00D926EC">
            <w:pPr>
              <w:rPr>
                <w:lang w:val="en-US"/>
              </w:rPr>
            </w:pPr>
            <w:r w:rsidRPr="00624C44">
              <w:rPr>
                <w:lang w:val="en-US"/>
              </w:rPr>
              <w:t>NA</w:t>
            </w:r>
          </w:p>
        </w:tc>
        <w:tc>
          <w:tcPr>
            <w:tcW w:w="1348" w:type="dxa"/>
            <w:tcBorders>
              <w:top w:val="single" w:sz="8" w:space="0" w:color="auto"/>
            </w:tcBorders>
            <w:shd w:val="clear" w:color="auto" w:fill="FBFFE2"/>
          </w:tcPr>
          <w:p w14:paraId="48DFB89D" w14:textId="77777777" w:rsidR="00C96CAD" w:rsidRPr="00624C44" w:rsidRDefault="00C96CAD" w:rsidP="00D926EC">
            <w:pPr>
              <w:rPr>
                <w:lang w:val="en-US"/>
              </w:rPr>
            </w:pPr>
          </w:p>
        </w:tc>
        <w:tc>
          <w:tcPr>
            <w:tcW w:w="1340" w:type="dxa"/>
            <w:tcBorders>
              <w:top w:val="single" w:sz="8" w:space="0" w:color="auto"/>
            </w:tcBorders>
            <w:shd w:val="clear" w:color="auto" w:fill="FBFFE2"/>
          </w:tcPr>
          <w:p w14:paraId="42C870D2" w14:textId="6A1BD5A3" w:rsidR="00C96CAD" w:rsidRPr="00624C44" w:rsidRDefault="00C96CAD" w:rsidP="00D926EC">
            <w:pPr>
              <w:rPr>
                <w:lang w:val="en-US"/>
              </w:rPr>
            </w:pPr>
            <w:r w:rsidRPr="00624C44">
              <w:rPr>
                <w:lang w:val="en-US"/>
              </w:rPr>
              <w:t>anytime</w:t>
            </w:r>
          </w:p>
        </w:tc>
        <w:tc>
          <w:tcPr>
            <w:tcW w:w="1793" w:type="dxa"/>
            <w:tcBorders>
              <w:top w:val="single" w:sz="8" w:space="0" w:color="auto"/>
            </w:tcBorders>
            <w:shd w:val="clear" w:color="auto" w:fill="FBFFE2"/>
          </w:tcPr>
          <w:p w14:paraId="1E9D1097" w14:textId="1D948876" w:rsidR="00C96CAD" w:rsidRPr="00624C44" w:rsidRDefault="00C96CAD" w:rsidP="00D926EC">
            <w:pPr>
              <w:rPr>
                <w:lang w:val="en-US"/>
              </w:rPr>
            </w:pPr>
            <w:r w:rsidRPr="00624C44">
              <w:rPr>
                <w:lang w:val="en-US"/>
              </w:rPr>
              <w:t xml:space="preserve">Requests </w:t>
            </w:r>
            <w:proofErr w:type="spellStart"/>
            <w:r w:rsidRPr="00624C44">
              <w:rPr>
                <w:lang w:val="en-US"/>
              </w:rPr>
              <w:t>soundbank</w:t>
            </w:r>
            <w:proofErr w:type="spellEnd"/>
            <w:r w:rsidRPr="00624C44">
              <w:rPr>
                <w:lang w:val="en-US"/>
              </w:rPr>
              <w:t xml:space="preserve"> list</w:t>
            </w:r>
          </w:p>
        </w:tc>
      </w:tr>
      <w:tr w:rsidR="00C96CAD" w:rsidRPr="00624C44" w14:paraId="595303A8" w14:textId="77777777" w:rsidTr="001D3FC6">
        <w:trPr>
          <w:cantSplit/>
          <w:trHeight w:val="754"/>
        </w:trPr>
        <w:tc>
          <w:tcPr>
            <w:tcW w:w="781" w:type="dxa"/>
            <w:shd w:val="clear" w:color="auto" w:fill="FBFFE2"/>
          </w:tcPr>
          <w:p w14:paraId="2B73A8E1" w14:textId="77777777" w:rsidR="00C96CAD" w:rsidRPr="00624C44" w:rsidRDefault="00C96CAD" w:rsidP="00D926EC">
            <w:pPr>
              <w:rPr>
                <w:lang w:val="en-US"/>
              </w:rPr>
            </w:pPr>
            <w:r w:rsidRPr="00624C44">
              <w:rPr>
                <w:lang w:val="en-US"/>
              </w:rPr>
              <w:lastRenderedPageBreak/>
              <w:t>G02</w:t>
            </w:r>
          </w:p>
        </w:tc>
        <w:tc>
          <w:tcPr>
            <w:tcW w:w="866" w:type="dxa"/>
            <w:shd w:val="clear" w:color="auto" w:fill="FBFFE2"/>
          </w:tcPr>
          <w:p w14:paraId="0F228D4B" w14:textId="7986C0E1" w:rsidR="00C96CAD" w:rsidRPr="00624C44" w:rsidRDefault="00C96CAD" w:rsidP="00D926EC">
            <w:pPr>
              <w:rPr>
                <w:lang w:val="en-US"/>
              </w:rPr>
            </w:pPr>
            <w:proofErr w:type="spellStart"/>
            <w:r w:rsidRPr="00624C44">
              <w:rPr>
                <w:lang w:val="en-US"/>
              </w:rPr>
              <w:t>CMtoMT</w:t>
            </w:r>
            <w:proofErr w:type="spellEnd"/>
          </w:p>
        </w:tc>
        <w:tc>
          <w:tcPr>
            <w:tcW w:w="607" w:type="dxa"/>
            <w:vMerge/>
            <w:shd w:val="clear" w:color="auto" w:fill="FBFFE2"/>
          </w:tcPr>
          <w:p w14:paraId="3B9329A6" w14:textId="365A5AC5" w:rsidR="00C96CAD" w:rsidRPr="00624C44" w:rsidRDefault="00C96CAD" w:rsidP="00D926EC">
            <w:pPr>
              <w:rPr>
                <w:lang w:val="en-US"/>
              </w:rPr>
            </w:pPr>
          </w:p>
        </w:tc>
        <w:tc>
          <w:tcPr>
            <w:tcW w:w="1345" w:type="dxa"/>
            <w:shd w:val="clear" w:color="auto" w:fill="FBFFE2"/>
          </w:tcPr>
          <w:p w14:paraId="11AB892B" w14:textId="7F1DF2E6" w:rsidR="00C96CAD" w:rsidRPr="00624C44" w:rsidRDefault="00C96CAD" w:rsidP="00346500">
            <w:pPr>
              <w:rPr>
                <w:lang w:val="en-US"/>
              </w:rPr>
            </w:pPr>
            <w:r w:rsidRPr="00624C44">
              <w:rPr>
                <w:lang w:val="en-US"/>
              </w:rPr>
              <w:t>/player/[id]</w:t>
            </w:r>
          </w:p>
          <w:p w14:paraId="7CBA01B2" w14:textId="77777777" w:rsidR="00C96CAD" w:rsidRPr="00624C44" w:rsidRDefault="00C96CAD" w:rsidP="00346500">
            <w:pPr>
              <w:rPr>
                <w:lang w:val="en-US"/>
              </w:rPr>
            </w:pPr>
            <w:r w:rsidRPr="00624C44">
              <w:rPr>
                <w:lang w:val="en-US"/>
              </w:rPr>
              <w:t xml:space="preserve">or </w:t>
            </w:r>
          </w:p>
          <w:p w14:paraId="17B19003" w14:textId="06E00A05" w:rsidR="00C96CAD" w:rsidRPr="00624C44" w:rsidRDefault="00C96CAD" w:rsidP="00D926EC">
            <w:pPr>
              <w:rPr>
                <w:lang w:val="en-US"/>
              </w:rPr>
            </w:pPr>
            <w:r w:rsidRPr="00624C44">
              <w:rPr>
                <w:lang w:val="en-US"/>
              </w:rPr>
              <w:t>/zone/[ıd]</w:t>
            </w:r>
          </w:p>
        </w:tc>
        <w:tc>
          <w:tcPr>
            <w:tcW w:w="1313" w:type="dxa"/>
            <w:shd w:val="clear" w:color="auto" w:fill="FBFFE2"/>
          </w:tcPr>
          <w:p w14:paraId="11EE7A3D" w14:textId="5BED1B23" w:rsidR="00C96CAD" w:rsidRPr="00624C44" w:rsidRDefault="00C96CAD" w:rsidP="00D926EC">
            <w:pPr>
              <w:rPr>
                <w:lang w:val="en-US"/>
              </w:rPr>
            </w:pPr>
            <w:r w:rsidRPr="00624C44">
              <w:rPr>
                <w:lang w:val="en-US"/>
              </w:rPr>
              <w:t>/blob</w:t>
            </w:r>
          </w:p>
        </w:tc>
        <w:tc>
          <w:tcPr>
            <w:tcW w:w="792" w:type="dxa"/>
            <w:tcBorders>
              <w:top w:val="single" w:sz="8" w:space="0" w:color="auto"/>
            </w:tcBorders>
            <w:shd w:val="clear" w:color="auto" w:fill="FBFFE2"/>
          </w:tcPr>
          <w:p w14:paraId="04D44404" w14:textId="77777777" w:rsidR="00C96CAD" w:rsidRPr="00624C44" w:rsidRDefault="00C96CAD" w:rsidP="00D926EC">
            <w:pPr>
              <w:rPr>
                <w:lang w:val="en-US"/>
              </w:rPr>
            </w:pPr>
          </w:p>
        </w:tc>
        <w:tc>
          <w:tcPr>
            <w:tcW w:w="588" w:type="dxa"/>
            <w:shd w:val="clear" w:color="auto" w:fill="FBFFE2"/>
          </w:tcPr>
          <w:p w14:paraId="5E41F65D" w14:textId="3236E5D5" w:rsidR="00C96CAD" w:rsidRPr="00624C44" w:rsidRDefault="00C96CAD" w:rsidP="00D926EC">
            <w:pPr>
              <w:rPr>
                <w:lang w:val="en-US"/>
              </w:rPr>
            </w:pPr>
            <w:r w:rsidRPr="00624C44">
              <w:rPr>
                <w:lang w:val="en-US"/>
              </w:rPr>
              <w:t>NA</w:t>
            </w:r>
          </w:p>
        </w:tc>
        <w:tc>
          <w:tcPr>
            <w:tcW w:w="1348" w:type="dxa"/>
            <w:shd w:val="clear" w:color="auto" w:fill="FBFFE2"/>
          </w:tcPr>
          <w:p w14:paraId="2D2410AD" w14:textId="77777777" w:rsidR="00C96CAD" w:rsidRPr="00624C44" w:rsidRDefault="00C96CAD" w:rsidP="00D926EC">
            <w:pPr>
              <w:rPr>
                <w:lang w:val="en-US"/>
              </w:rPr>
            </w:pPr>
          </w:p>
        </w:tc>
        <w:tc>
          <w:tcPr>
            <w:tcW w:w="1340" w:type="dxa"/>
            <w:shd w:val="clear" w:color="auto" w:fill="FBFFE2"/>
          </w:tcPr>
          <w:p w14:paraId="23952E5F" w14:textId="0241B0B0" w:rsidR="00C96CAD" w:rsidRPr="00624C44" w:rsidRDefault="00C96CAD" w:rsidP="00D926EC">
            <w:pPr>
              <w:rPr>
                <w:lang w:val="en-US"/>
              </w:rPr>
            </w:pPr>
          </w:p>
        </w:tc>
        <w:tc>
          <w:tcPr>
            <w:tcW w:w="1793" w:type="dxa"/>
            <w:shd w:val="clear" w:color="auto" w:fill="FBFFE2"/>
          </w:tcPr>
          <w:p w14:paraId="2D20AB29" w14:textId="7F1BE73B" w:rsidR="00C96CAD" w:rsidRPr="00624C44" w:rsidRDefault="00C96CAD" w:rsidP="00D926EC">
            <w:pPr>
              <w:rPr>
                <w:lang w:val="en-US"/>
              </w:rPr>
            </w:pPr>
            <w:r w:rsidRPr="00624C44">
              <w:rPr>
                <w:lang w:val="en-US"/>
              </w:rPr>
              <w:t>Requests the blobs</w:t>
            </w:r>
          </w:p>
        </w:tc>
      </w:tr>
      <w:tr w:rsidR="00C96CAD" w:rsidRPr="00624C44" w14:paraId="26C6F2CF" w14:textId="77777777" w:rsidTr="001D3FC6">
        <w:trPr>
          <w:cantSplit/>
          <w:trHeight w:val="286"/>
        </w:trPr>
        <w:tc>
          <w:tcPr>
            <w:tcW w:w="781" w:type="dxa"/>
            <w:shd w:val="clear" w:color="auto" w:fill="FBFFE2"/>
          </w:tcPr>
          <w:p w14:paraId="60C033F9" w14:textId="77777777" w:rsidR="00C96CAD" w:rsidRPr="00624C44" w:rsidRDefault="00C96CAD" w:rsidP="00D926EC">
            <w:pPr>
              <w:rPr>
                <w:lang w:val="en-US"/>
              </w:rPr>
            </w:pPr>
            <w:r w:rsidRPr="00624C44">
              <w:rPr>
                <w:lang w:val="en-US"/>
              </w:rPr>
              <w:t>G03</w:t>
            </w:r>
          </w:p>
        </w:tc>
        <w:tc>
          <w:tcPr>
            <w:tcW w:w="866" w:type="dxa"/>
            <w:shd w:val="clear" w:color="auto" w:fill="FBFFE2"/>
          </w:tcPr>
          <w:p w14:paraId="4896BF88" w14:textId="3B53351B" w:rsidR="00C96CAD" w:rsidRPr="00624C44" w:rsidRDefault="00C96CAD" w:rsidP="00D926EC">
            <w:pPr>
              <w:rPr>
                <w:lang w:val="en-US"/>
              </w:rPr>
            </w:pPr>
          </w:p>
        </w:tc>
        <w:tc>
          <w:tcPr>
            <w:tcW w:w="607" w:type="dxa"/>
            <w:shd w:val="clear" w:color="auto" w:fill="FBFFE2"/>
          </w:tcPr>
          <w:p w14:paraId="5A3EA9B5" w14:textId="317046A7" w:rsidR="00C96CAD" w:rsidRPr="00624C44" w:rsidRDefault="00C96CAD" w:rsidP="00D926EC">
            <w:pPr>
              <w:rPr>
                <w:lang w:val="en-US"/>
              </w:rPr>
            </w:pPr>
          </w:p>
        </w:tc>
        <w:tc>
          <w:tcPr>
            <w:tcW w:w="1345" w:type="dxa"/>
            <w:shd w:val="clear" w:color="auto" w:fill="FBFFE2"/>
          </w:tcPr>
          <w:p w14:paraId="310174C6" w14:textId="3D383C5B" w:rsidR="00C96CAD" w:rsidRPr="00624C44" w:rsidRDefault="00C96CAD" w:rsidP="00D926EC">
            <w:pPr>
              <w:rPr>
                <w:lang w:val="en-US"/>
              </w:rPr>
            </w:pPr>
          </w:p>
        </w:tc>
        <w:tc>
          <w:tcPr>
            <w:tcW w:w="1313" w:type="dxa"/>
            <w:shd w:val="clear" w:color="auto" w:fill="FBFFE2"/>
          </w:tcPr>
          <w:p w14:paraId="1FE9989D" w14:textId="63869613" w:rsidR="00C96CAD" w:rsidRPr="00624C44" w:rsidRDefault="00C96CAD" w:rsidP="00D926EC">
            <w:pPr>
              <w:rPr>
                <w:lang w:val="en-US"/>
              </w:rPr>
            </w:pPr>
          </w:p>
        </w:tc>
        <w:tc>
          <w:tcPr>
            <w:tcW w:w="792" w:type="dxa"/>
            <w:shd w:val="clear" w:color="auto" w:fill="FBFFE2"/>
          </w:tcPr>
          <w:p w14:paraId="5F9079DA" w14:textId="77777777" w:rsidR="00C96CAD" w:rsidRPr="00624C44" w:rsidRDefault="00C96CAD" w:rsidP="00D926EC">
            <w:pPr>
              <w:rPr>
                <w:lang w:val="en-US"/>
              </w:rPr>
            </w:pPr>
          </w:p>
        </w:tc>
        <w:tc>
          <w:tcPr>
            <w:tcW w:w="588" w:type="dxa"/>
            <w:shd w:val="clear" w:color="auto" w:fill="FBFFE2"/>
          </w:tcPr>
          <w:p w14:paraId="449F9096" w14:textId="1BFD67DF" w:rsidR="00C96CAD" w:rsidRPr="00624C44" w:rsidRDefault="00C96CAD" w:rsidP="00D926EC">
            <w:pPr>
              <w:rPr>
                <w:lang w:val="en-US"/>
              </w:rPr>
            </w:pPr>
          </w:p>
        </w:tc>
        <w:tc>
          <w:tcPr>
            <w:tcW w:w="1348" w:type="dxa"/>
            <w:shd w:val="clear" w:color="auto" w:fill="FBFFE2"/>
          </w:tcPr>
          <w:p w14:paraId="3A65CAC0" w14:textId="77777777" w:rsidR="00C96CAD" w:rsidRPr="00624C44" w:rsidRDefault="00C96CAD" w:rsidP="00D926EC">
            <w:pPr>
              <w:rPr>
                <w:lang w:val="en-US"/>
              </w:rPr>
            </w:pPr>
          </w:p>
        </w:tc>
        <w:tc>
          <w:tcPr>
            <w:tcW w:w="1340" w:type="dxa"/>
            <w:shd w:val="clear" w:color="auto" w:fill="FBFFE2"/>
          </w:tcPr>
          <w:p w14:paraId="387AB604" w14:textId="5BA0944A" w:rsidR="00C96CAD" w:rsidRPr="00624C44" w:rsidRDefault="00C96CAD" w:rsidP="00D926EC">
            <w:pPr>
              <w:rPr>
                <w:lang w:val="en-US"/>
              </w:rPr>
            </w:pPr>
          </w:p>
        </w:tc>
        <w:tc>
          <w:tcPr>
            <w:tcW w:w="1793" w:type="dxa"/>
            <w:shd w:val="clear" w:color="auto" w:fill="FBFFE2"/>
          </w:tcPr>
          <w:p w14:paraId="56A58407" w14:textId="7008C869" w:rsidR="00C96CAD" w:rsidRPr="00624C44" w:rsidRDefault="00C96CAD" w:rsidP="00D926EC">
            <w:pPr>
              <w:rPr>
                <w:lang w:val="en-US"/>
              </w:rPr>
            </w:pPr>
          </w:p>
        </w:tc>
      </w:tr>
      <w:tr w:rsidR="00C96CAD" w:rsidRPr="00624C44" w14:paraId="29113B09" w14:textId="77777777" w:rsidTr="001D3FC6">
        <w:trPr>
          <w:cantSplit/>
          <w:trHeight w:val="286"/>
        </w:trPr>
        <w:tc>
          <w:tcPr>
            <w:tcW w:w="781" w:type="dxa"/>
            <w:shd w:val="clear" w:color="auto" w:fill="FBFFE2"/>
          </w:tcPr>
          <w:p w14:paraId="395DC91D" w14:textId="77777777" w:rsidR="00C96CAD" w:rsidRPr="00624C44" w:rsidRDefault="00C96CAD" w:rsidP="00D926EC">
            <w:pPr>
              <w:rPr>
                <w:lang w:val="en-US"/>
              </w:rPr>
            </w:pPr>
            <w:r w:rsidRPr="00624C44">
              <w:rPr>
                <w:lang w:val="en-US"/>
              </w:rPr>
              <w:t>G04</w:t>
            </w:r>
          </w:p>
        </w:tc>
        <w:tc>
          <w:tcPr>
            <w:tcW w:w="866" w:type="dxa"/>
            <w:shd w:val="clear" w:color="auto" w:fill="FBFFE2"/>
          </w:tcPr>
          <w:p w14:paraId="5DF9362C" w14:textId="0F6B0F90" w:rsidR="00C96CAD" w:rsidRPr="00624C44" w:rsidRDefault="00C96CAD" w:rsidP="00D926EC">
            <w:pPr>
              <w:rPr>
                <w:lang w:val="en-US"/>
              </w:rPr>
            </w:pPr>
          </w:p>
        </w:tc>
        <w:tc>
          <w:tcPr>
            <w:tcW w:w="607" w:type="dxa"/>
            <w:shd w:val="clear" w:color="auto" w:fill="FBFFE2"/>
          </w:tcPr>
          <w:p w14:paraId="3CA0319E" w14:textId="68654092" w:rsidR="00C96CAD" w:rsidRPr="00624C44" w:rsidRDefault="00C96CAD" w:rsidP="00D926EC">
            <w:pPr>
              <w:rPr>
                <w:lang w:val="en-US"/>
              </w:rPr>
            </w:pPr>
          </w:p>
        </w:tc>
        <w:tc>
          <w:tcPr>
            <w:tcW w:w="1345" w:type="dxa"/>
            <w:shd w:val="clear" w:color="auto" w:fill="FBFFE2"/>
          </w:tcPr>
          <w:p w14:paraId="689C48FF" w14:textId="23B8175E" w:rsidR="00C96CAD" w:rsidRPr="00624C44" w:rsidRDefault="00C96CAD" w:rsidP="00D926EC">
            <w:pPr>
              <w:rPr>
                <w:lang w:val="en-US"/>
              </w:rPr>
            </w:pPr>
          </w:p>
        </w:tc>
        <w:tc>
          <w:tcPr>
            <w:tcW w:w="1313" w:type="dxa"/>
            <w:shd w:val="clear" w:color="auto" w:fill="FBFFE2"/>
          </w:tcPr>
          <w:p w14:paraId="4EA94D3B" w14:textId="59BC3131" w:rsidR="00C96CAD" w:rsidRPr="00624C44" w:rsidRDefault="00C96CAD" w:rsidP="00D926EC">
            <w:pPr>
              <w:rPr>
                <w:lang w:val="en-US"/>
              </w:rPr>
            </w:pPr>
          </w:p>
        </w:tc>
        <w:tc>
          <w:tcPr>
            <w:tcW w:w="792" w:type="dxa"/>
            <w:shd w:val="clear" w:color="auto" w:fill="FBFFE2"/>
          </w:tcPr>
          <w:p w14:paraId="5004AE2B" w14:textId="77777777" w:rsidR="00C96CAD" w:rsidRPr="00624C44" w:rsidRDefault="00C96CAD" w:rsidP="00D926EC">
            <w:pPr>
              <w:rPr>
                <w:lang w:val="en-US"/>
              </w:rPr>
            </w:pPr>
          </w:p>
        </w:tc>
        <w:tc>
          <w:tcPr>
            <w:tcW w:w="588" w:type="dxa"/>
            <w:shd w:val="clear" w:color="auto" w:fill="FBFFE2"/>
          </w:tcPr>
          <w:p w14:paraId="5E9A8A60" w14:textId="1D3D74F2" w:rsidR="00C96CAD" w:rsidRPr="00624C44" w:rsidRDefault="00C96CAD" w:rsidP="00D926EC">
            <w:pPr>
              <w:rPr>
                <w:lang w:val="en-US"/>
              </w:rPr>
            </w:pPr>
          </w:p>
        </w:tc>
        <w:tc>
          <w:tcPr>
            <w:tcW w:w="1348" w:type="dxa"/>
            <w:shd w:val="clear" w:color="auto" w:fill="FBFFE2"/>
          </w:tcPr>
          <w:p w14:paraId="5E00A2FB" w14:textId="77777777" w:rsidR="00C96CAD" w:rsidRPr="00624C44" w:rsidRDefault="00C96CAD" w:rsidP="00D926EC">
            <w:pPr>
              <w:rPr>
                <w:lang w:val="en-US"/>
              </w:rPr>
            </w:pPr>
          </w:p>
        </w:tc>
        <w:tc>
          <w:tcPr>
            <w:tcW w:w="1340" w:type="dxa"/>
            <w:shd w:val="clear" w:color="auto" w:fill="FBFFE2"/>
          </w:tcPr>
          <w:p w14:paraId="69BB6E26" w14:textId="6E2008DB" w:rsidR="00C96CAD" w:rsidRPr="00624C44" w:rsidRDefault="00C96CAD" w:rsidP="00D926EC">
            <w:pPr>
              <w:rPr>
                <w:lang w:val="en-US"/>
              </w:rPr>
            </w:pPr>
          </w:p>
        </w:tc>
        <w:tc>
          <w:tcPr>
            <w:tcW w:w="1793" w:type="dxa"/>
            <w:shd w:val="clear" w:color="auto" w:fill="FBFFE2"/>
          </w:tcPr>
          <w:p w14:paraId="567D8983" w14:textId="3FCC5749" w:rsidR="00C96CAD" w:rsidRPr="00624C44" w:rsidRDefault="00C96CAD" w:rsidP="00D926EC">
            <w:pPr>
              <w:rPr>
                <w:lang w:val="en-US"/>
              </w:rPr>
            </w:pPr>
          </w:p>
        </w:tc>
      </w:tr>
    </w:tbl>
    <w:p w14:paraId="151296F2" w14:textId="77777777" w:rsidR="00D926EC" w:rsidRPr="00624C44" w:rsidRDefault="00D926EC" w:rsidP="00D926EC">
      <w:pPr>
        <w:rPr>
          <w:lang w:val="en-US"/>
        </w:rPr>
      </w:pPr>
    </w:p>
    <w:p w14:paraId="0535911E" w14:textId="77777777" w:rsidR="00D926EC" w:rsidRPr="00624C44" w:rsidRDefault="00D926EC" w:rsidP="00D926EC">
      <w:pPr>
        <w:rPr>
          <w:lang w:val="en-US"/>
        </w:rPr>
      </w:pPr>
    </w:p>
    <w:p w14:paraId="730CDF26" w14:textId="77777777" w:rsidR="00D926EC" w:rsidRPr="00624C44" w:rsidRDefault="00D926EC" w:rsidP="00D926EC">
      <w:pPr>
        <w:rPr>
          <w:lang w:val="en-US"/>
        </w:rPr>
      </w:pPr>
    </w:p>
    <w:p w14:paraId="4FD997EF" w14:textId="77777777" w:rsidR="00D926EC" w:rsidRPr="00624C44" w:rsidRDefault="00D926EC" w:rsidP="00D926EC">
      <w:pPr>
        <w:rPr>
          <w:lang w:val="en-US"/>
        </w:rPr>
      </w:pPr>
    </w:p>
    <w:p w14:paraId="362E87BD" w14:textId="77777777" w:rsidR="00D926EC" w:rsidRPr="00624C44" w:rsidRDefault="00D926EC" w:rsidP="00D926EC">
      <w:pPr>
        <w:rPr>
          <w:lang w:val="en-US"/>
        </w:rPr>
      </w:pPr>
      <w:r w:rsidRPr="00624C44">
        <w:rPr>
          <w:lang w:val="en-US"/>
        </w:rPr>
        <w:t xml:space="preserve">GUI APP is the application runs on iOS and Android devices that communicates over </w:t>
      </w:r>
      <w:proofErr w:type="spellStart"/>
      <w:r w:rsidRPr="00624C44">
        <w:rPr>
          <w:lang w:val="en-US"/>
        </w:rPr>
        <w:t>wifi</w:t>
      </w:r>
      <w:proofErr w:type="spellEnd"/>
      <w:r w:rsidRPr="00624C44">
        <w:rPr>
          <w:lang w:val="en-US"/>
        </w:rPr>
        <w:t xml:space="preserve"> and provides additional GUI.</w:t>
      </w:r>
    </w:p>
    <w:p w14:paraId="321A2FDC" w14:textId="77777777" w:rsidR="00D926EC" w:rsidRPr="00624C44" w:rsidRDefault="00D926EC" w:rsidP="00D926EC">
      <w:pPr>
        <w:rPr>
          <w:lang w:val="en-US"/>
        </w:rPr>
      </w:pPr>
    </w:p>
    <w:p w14:paraId="381338CC" w14:textId="6D794A92" w:rsidR="00D926EC" w:rsidRPr="00624C44" w:rsidRDefault="00D926EC" w:rsidP="00DB1702">
      <w:pPr>
        <w:pStyle w:val="Heading1"/>
      </w:pPr>
      <w:bookmarkStart w:id="430" w:name="_Toc347839300"/>
      <w:bookmarkStart w:id="431" w:name="_Toc362437878"/>
      <w:bookmarkStart w:id="432" w:name="_Toc365022693"/>
      <w:bookmarkStart w:id="433" w:name="_Toc369191180"/>
      <w:bookmarkStart w:id="434" w:name="_Toc380405756"/>
      <w:r w:rsidRPr="00624C44">
        <w:t>MOVEMENT ALPHABET</w:t>
      </w:r>
      <w:bookmarkEnd w:id="430"/>
      <w:bookmarkEnd w:id="431"/>
      <w:bookmarkEnd w:id="432"/>
      <w:bookmarkEnd w:id="433"/>
      <w:bookmarkEnd w:id="434"/>
    </w:p>
    <w:p w14:paraId="05C5045F" w14:textId="5425437F" w:rsidR="00990F07" w:rsidRPr="00624C44" w:rsidRDefault="00990F07" w:rsidP="00990F07">
      <w:pPr>
        <w:pStyle w:val="Heading3"/>
        <w:rPr>
          <w:lang w:val="en-US"/>
        </w:rPr>
      </w:pPr>
      <w:bookmarkStart w:id="435" w:name="_Toc362437879"/>
      <w:bookmarkStart w:id="436" w:name="_Toc365022694"/>
      <w:bookmarkStart w:id="437" w:name="_Toc369191181"/>
      <w:bookmarkStart w:id="438" w:name="_Toc380405757"/>
      <w:bookmarkStart w:id="439" w:name="_Toc347839302"/>
      <w:r w:rsidRPr="00624C44">
        <w:rPr>
          <w:lang w:val="en-US"/>
        </w:rPr>
        <w:t>Introduction</w:t>
      </w:r>
      <w:bookmarkEnd w:id="435"/>
      <w:bookmarkEnd w:id="436"/>
      <w:bookmarkEnd w:id="437"/>
      <w:bookmarkEnd w:id="438"/>
    </w:p>
    <w:p w14:paraId="72456290" w14:textId="77777777" w:rsidR="00990F07" w:rsidRPr="00624C44" w:rsidRDefault="00990F07" w:rsidP="00990F07">
      <w:pPr>
        <w:rPr>
          <w:lang w:val="en-US"/>
        </w:rPr>
      </w:pPr>
      <w:r w:rsidRPr="00624C44">
        <w:rPr>
          <w:lang w:val="en-US"/>
        </w:rPr>
        <w:t xml:space="preserve">The Movement Alphabet is a list of body-to-sound mappings meaningful in the context of MC.  </w:t>
      </w:r>
    </w:p>
    <w:p w14:paraId="433EE727" w14:textId="77777777" w:rsidR="003C5222" w:rsidRPr="00624C44" w:rsidRDefault="00AE578E" w:rsidP="00AE578E">
      <w:pPr>
        <w:rPr>
          <w:ins w:id="440" w:author="motioncomposer" w:date="2017-12-21T19:52:00Z"/>
          <w:lang w:val="en-US"/>
        </w:rPr>
      </w:pPr>
      <w:ins w:id="441" w:author="motioncomposer" w:date="2017-12-21T19:52:00Z">
        <w:r w:rsidRPr="00624C44">
          <w:rPr>
            <w:lang w:val="en-US"/>
          </w:rPr>
          <w:t xml:space="preserve">Some are Player-based </w:t>
        </w:r>
        <w:r w:rsidR="003C5222" w:rsidRPr="00624C44">
          <w:rPr>
            <w:lang w:val="en-US"/>
          </w:rPr>
          <w:t xml:space="preserve">-- </w:t>
        </w:r>
        <w:r w:rsidR="00B233BA" w:rsidRPr="00624C44">
          <w:rPr>
            <w:lang w:val="en-US"/>
          </w:rPr>
          <w:t>based on the body(</w:t>
        </w:r>
        <w:proofErr w:type="spellStart"/>
        <w:r w:rsidR="00B233BA" w:rsidRPr="00624C44">
          <w:rPr>
            <w:lang w:val="en-US"/>
          </w:rPr>
          <w:t>ies</w:t>
        </w:r>
        <w:proofErr w:type="spellEnd"/>
        <w:r w:rsidR="00B233BA" w:rsidRPr="00624C44">
          <w:rPr>
            <w:lang w:val="en-US"/>
          </w:rPr>
          <w:t>) of 1 or 2 player</w:t>
        </w:r>
        <w:r w:rsidR="003C5222" w:rsidRPr="00624C44">
          <w:rPr>
            <w:lang w:val="en-US"/>
          </w:rPr>
          <w:t>(</w:t>
        </w:r>
        <w:r w:rsidR="00B233BA" w:rsidRPr="00624C44">
          <w:rPr>
            <w:lang w:val="en-US"/>
          </w:rPr>
          <w:t xml:space="preserve">s), and </w:t>
        </w:r>
      </w:ins>
    </w:p>
    <w:p w14:paraId="5F36A420" w14:textId="77777777" w:rsidR="00990F07" w:rsidRPr="00624C44" w:rsidRDefault="00AE578E" w:rsidP="00AE578E">
      <w:pPr>
        <w:rPr>
          <w:ins w:id="442" w:author="motioncomposer" w:date="2017-12-21T19:52:00Z"/>
          <w:lang w:val="en-US"/>
        </w:rPr>
      </w:pPr>
      <w:ins w:id="443" w:author="motioncomposer" w:date="2017-12-21T19:52:00Z">
        <w:r w:rsidRPr="00624C44">
          <w:rPr>
            <w:lang w:val="en-US"/>
          </w:rPr>
          <w:t xml:space="preserve">some are Zone-based -- </w:t>
        </w:r>
        <w:r w:rsidR="00B233BA" w:rsidRPr="00624C44">
          <w:rPr>
            <w:lang w:val="en-US"/>
          </w:rPr>
          <w:t xml:space="preserve">based on action in the room, without regard to </w:t>
        </w:r>
        <w:r w:rsidR="003C5222" w:rsidRPr="00624C44">
          <w:rPr>
            <w:lang w:val="en-US"/>
          </w:rPr>
          <w:t>the human form</w:t>
        </w:r>
        <w:r w:rsidR="00B233BA" w:rsidRPr="00624C44">
          <w:rPr>
            <w:lang w:val="en-US"/>
          </w:rPr>
          <w:t>.</w:t>
        </w:r>
      </w:ins>
    </w:p>
    <w:p w14:paraId="371F1880" w14:textId="77777777" w:rsidR="00990F07" w:rsidRPr="00624C44" w:rsidRDefault="00990F07" w:rsidP="00990F07">
      <w:pPr>
        <w:rPr>
          <w:del w:id="444" w:author="motioncomposer" w:date="2017-12-21T19:52:00Z"/>
          <w:lang w:val="en-US"/>
        </w:rPr>
      </w:pPr>
    </w:p>
    <w:p w14:paraId="3EFBA7FD" w14:textId="77777777" w:rsidR="00990F07" w:rsidRPr="00624C44" w:rsidRDefault="00990F07" w:rsidP="00990F07">
      <w:pPr>
        <w:rPr>
          <w:del w:id="445" w:author="motioncomposer" w:date="2017-12-21T19:52:00Z"/>
          <w:lang w:val="en-US"/>
        </w:rPr>
      </w:pPr>
      <w:del w:id="446" w:author="motioncomposer" w:date="2017-12-21T19:52:00Z">
        <w:r w:rsidRPr="00624C44">
          <w:rPr>
            <w:lang w:val="en-US"/>
          </w:rPr>
          <w:delText xml:space="preserve">Movement Alphabet based on 5 movement/tracking categories, </w:delText>
        </w:r>
      </w:del>
    </w:p>
    <w:p w14:paraId="4E85C3A2" w14:textId="77777777" w:rsidR="00990F07" w:rsidRPr="00624C44" w:rsidRDefault="00990F07" w:rsidP="00990F07">
      <w:pPr>
        <w:rPr>
          <w:lang w:val="en-US"/>
        </w:rPr>
      </w:pPr>
    </w:p>
    <w:p w14:paraId="7CAF08FF" w14:textId="77777777" w:rsidR="00990F07" w:rsidRPr="00624C44" w:rsidRDefault="00990F07" w:rsidP="00990F07">
      <w:pPr>
        <w:rPr>
          <w:lang w:val="en-US"/>
        </w:rPr>
      </w:pPr>
      <w:r w:rsidRPr="00624C44">
        <w:rPr>
          <w:lang w:val="en-US"/>
        </w:rPr>
        <w:t>Player-based:</w:t>
      </w:r>
    </w:p>
    <w:p w14:paraId="2BAB40AB" w14:textId="0B25D8BA" w:rsidR="00990F07" w:rsidRPr="00624C44" w:rsidRDefault="00990F07" w:rsidP="007B1D53">
      <w:pPr>
        <w:pStyle w:val="bullet2"/>
        <w:ind w:left="567"/>
      </w:pPr>
      <w:r w:rsidRPr="00624C44">
        <w:t xml:space="preserve">Activity - how much and in what direction (flow) we are moving </w:t>
      </w:r>
      <w:moveFromRangeStart w:id="447" w:author="motioncomposer" w:date="2017-12-21T19:52:00Z" w:name="move375505288"/>
      <w:moveFrom w:id="448" w:author="motioncomposer" w:date="2017-12-21T19:52:00Z">
        <w:r w:rsidRPr="00624C44">
          <w:t>Position - shape of the body and orientation of its parts</w:t>
        </w:r>
      </w:moveFrom>
      <w:moveFromRangeEnd w:id="447"/>
    </w:p>
    <w:p w14:paraId="63DC98C4" w14:textId="77777777" w:rsidR="00990F07" w:rsidRPr="00624C44" w:rsidRDefault="00990F07" w:rsidP="007B1D53">
      <w:pPr>
        <w:pStyle w:val="bullet2"/>
        <w:ind w:left="567"/>
      </w:pPr>
      <w:r w:rsidRPr="00624C44">
        <w:t>Location - where we are in the room</w:t>
      </w:r>
    </w:p>
    <w:p w14:paraId="043F9910" w14:textId="77777777" w:rsidR="00990F07" w:rsidRPr="00624C44" w:rsidRDefault="00990F07" w:rsidP="007B1D53">
      <w:pPr>
        <w:pStyle w:val="bullet2"/>
        <w:ind w:left="567"/>
        <w:rPr>
          <w:ins w:id="449" w:author="motioncomposer" w:date="2017-12-21T19:52:00Z"/>
        </w:rPr>
      </w:pPr>
      <w:moveToRangeStart w:id="450" w:author="motioncomposer" w:date="2017-12-21T19:52:00Z" w:name="move375505288"/>
      <w:moveTo w:id="451" w:author="motioncomposer" w:date="2017-12-21T19:52:00Z">
        <w:r w:rsidRPr="00624C44">
          <w:t>Position - shape of the body and orientation of its parts</w:t>
        </w:r>
      </w:moveTo>
      <w:moveToRangeEnd w:id="450"/>
      <w:ins w:id="452" w:author="motioncomposer" w:date="2017-12-21T19:52:00Z">
        <w:r w:rsidR="00B233BA" w:rsidRPr="00624C44">
          <w:t xml:space="preserve"> (also referred to as “form”)</w:t>
        </w:r>
      </w:ins>
    </w:p>
    <w:p w14:paraId="20DD7D55" w14:textId="16DF9FE8" w:rsidR="00990F07" w:rsidRPr="00624C44" w:rsidRDefault="00990F07" w:rsidP="007B1D53">
      <w:pPr>
        <w:pStyle w:val="bullet2"/>
        <w:ind w:left="567"/>
      </w:pPr>
      <w:r w:rsidRPr="00624C44">
        <w:t>Gesture - a</w:t>
      </w:r>
      <w:ins w:id="453" w:author="motioncomposer" w:date="2017-12-21T19:52:00Z">
        <w:r w:rsidRPr="00624C44">
          <w:t xml:space="preserve"> </w:t>
        </w:r>
        <w:r w:rsidR="003C5222" w:rsidRPr="00624C44">
          <w:t>short</w:t>
        </w:r>
      </w:ins>
      <w:r w:rsidRPr="00624C44">
        <w:t xml:space="preserve"> movement with communicative intent</w:t>
      </w:r>
    </w:p>
    <w:p w14:paraId="6C1DEF75" w14:textId="77777777" w:rsidR="00990F07" w:rsidRPr="00624C44" w:rsidRDefault="00990F07" w:rsidP="00990F07">
      <w:pPr>
        <w:rPr>
          <w:lang w:val="en-US"/>
        </w:rPr>
      </w:pPr>
    </w:p>
    <w:p w14:paraId="53784394" w14:textId="77777777" w:rsidR="00990F07" w:rsidRPr="00624C44" w:rsidRDefault="00990F07" w:rsidP="00990F07">
      <w:pPr>
        <w:rPr>
          <w:lang w:val="en-US"/>
        </w:rPr>
      </w:pPr>
      <w:r w:rsidRPr="00624C44">
        <w:rPr>
          <w:lang w:val="en-US"/>
        </w:rPr>
        <w:t xml:space="preserve">Zone-based: </w:t>
      </w:r>
    </w:p>
    <w:p w14:paraId="47C56A25" w14:textId="37A08A8F" w:rsidR="00990F07" w:rsidRPr="00624C44" w:rsidRDefault="00990F07" w:rsidP="00502E75">
      <w:pPr>
        <w:pStyle w:val="bullet1"/>
      </w:pPr>
      <w:proofErr w:type="gramStart"/>
      <w:r w:rsidRPr="00624C44">
        <w:t>Zones  (</w:t>
      </w:r>
      <w:proofErr w:type="gramEnd"/>
      <w:r w:rsidRPr="00624C44">
        <w:t>zone-based)</w:t>
      </w:r>
      <w:r w:rsidR="007F4481" w:rsidRPr="00624C44">
        <w:t xml:space="preserve"> </w:t>
      </w:r>
      <w:r w:rsidRPr="00624C44">
        <w:t>– delivers only two types</w:t>
      </w:r>
      <w:r w:rsidR="007F4481" w:rsidRPr="00624C44">
        <w:t xml:space="preserve"> </w:t>
      </w:r>
      <w:r w:rsidRPr="00624C44">
        <w:t>of data</w:t>
      </w:r>
    </w:p>
    <w:p w14:paraId="7B85DE10" w14:textId="77777777" w:rsidR="00990F07" w:rsidRPr="00624C44" w:rsidRDefault="00990F07" w:rsidP="00990F07">
      <w:pPr>
        <w:rPr>
          <w:lang w:val="en-US"/>
        </w:rPr>
      </w:pPr>
    </w:p>
    <w:p w14:paraId="59A4F6BC" w14:textId="1C063763" w:rsidR="00990F07" w:rsidRPr="00624C44" w:rsidRDefault="00990F07" w:rsidP="00990F07">
      <w:pPr>
        <w:rPr>
          <w:lang w:val="en-US"/>
        </w:rPr>
      </w:pPr>
      <w:r w:rsidRPr="00624C44">
        <w:rPr>
          <w:lang w:val="en-US"/>
        </w:rPr>
        <w:t xml:space="preserve">Within each </w:t>
      </w:r>
      <w:ins w:id="454" w:author="motioncomposer" w:date="2017-12-21T19:52:00Z">
        <w:r w:rsidR="00AE578E" w:rsidRPr="00624C44">
          <w:rPr>
            <w:lang w:val="en-US"/>
          </w:rPr>
          <w:t>type</w:t>
        </w:r>
      </w:ins>
      <w:del w:id="455" w:author="motioncomposer" w:date="2017-12-21T19:52:00Z">
        <w:r w:rsidRPr="00624C44">
          <w:rPr>
            <w:lang w:val="en-US"/>
          </w:rPr>
          <w:delText>of the 5 types</w:delText>
        </w:r>
      </w:del>
      <w:r w:rsidRPr="00624C44">
        <w:rPr>
          <w:lang w:val="en-US"/>
        </w:rPr>
        <w:t xml:space="preserve"> of movement data, there is a hierarchy of sub-types, sub-sub-types, etc. </w:t>
      </w:r>
    </w:p>
    <w:p w14:paraId="289A6BEE" w14:textId="77777777" w:rsidR="00990F07" w:rsidRPr="00624C44" w:rsidRDefault="00990F07" w:rsidP="00990F07">
      <w:pPr>
        <w:rPr>
          <w:lang w:val="en-US"/>
        </w:rPr>
      </w:pPr>
    </w:p>
    <w:p w14:paraId="2B8A93EB" w14:textId="77777777" w:rsidR="003C5222" w:rsidRPr="00624C44" w:rsidRDefault="003C5222" w:rsidP="00990F07">
      <w:pPr>
        <w:rPr>
          <w:ins w:id="456" w:author="motioncomposer" w:date="2017-12-21T19:52:00Z"/>
          <w:lang w:val="en-US"/>
        </w:rPr>
      </w:pPr>
      <w:ins w:id="457" w:author="motioncomposer" w:date="2017-12-21T19:52:00Z">
        <w:r w:rsidRPr="00624C44">
          <w:rPr>
            <w:noProof/>
            <w:lang w:val="en-GB" w:eastAsia="en-GB"/>
          </w:rPr>
          <mc:AlternateContent>
            <mc:Choice Requires="wps">
              <w:drawing>
                <wp:inline distT="0" distB="0" distL="0" distR="0" wp14:anchorId="72F08790" wp14:editId="108D9DDF">
                  <wp:extent cx="5829300" cy="3416512"/>
                  <wp:effectExtent l="0" t="0" r="12700" b="12700"/>
                  <wp:docPr id="555" name="Rounded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3416512"/>
                          </a:xfrm>
                          <a:prstGeom prst="roundRect">
                            <a:avLst>
                              <a:gd name="adj" fmla="val 8104"/>
                            </a:avLst>
                          </a:prstGeom>
                          <a:solidFill>
                            <a:schemeClr val="bg2">
                              <a:lumMod val="90000"/>
                            </a:schemeClr>
                          </a:solidFill>
                          <a:ln w="12700" cap="flat" cmpd="sng" algn="ctr">
                            <a:no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5879BF8" w14:textId="77777777" w:rsidR="00D124BC" w:rsidRDefault="00D124BC" w:rsidP="003C5222">
                              <w:pPr>
                                <w:rPr>
                                  <w:ins w:id="458" w:author="motioncomposer" w:date="2017-12-21T19:52:00Z"/>
                                  <w:lang w:val="en-US"/>
                                </w:rPr>
                              </w:pPr>
                              <w:ins w:id="459" w:author="motioncomposer" w:date="2017-12-21T19:52:00Z">
                                <w:r w:rsidRPr="003319EF">
                                  <w:rPr>
                                    <w:lang w:val="en-US"/>
                                  </w:rPr>
                                  <w:t xml:space="preserve">Note:  </w:t>
                                </w:r>
                              </w:ins>
                            </w:p>
                            <w:p w14:paraId="2E774C1E" w14:textId="77777777" w:rsidR="00D124BC" w:rsidRDefault="00D124BC" w:rsidP="003C5222">
                              <w:pPr>
                                <w:rPr>
                                  <w:ins w:id="460" w:author="motioncomposer" w:date="2017-12-21T19:52:00Z"/>
                                  <w:lang w:val="en-US"/>
                                </w:rPr>
                              </w:pPr>
                              <w:ins w:id="461" w:author="motioncomposer" w:date="2017-12-21T19:52:00Z">
                                <w:r w:rsidRPr="003319EF">
                                  <w:rPr>
                                    <w:lang w:val="en-US"/>
                                  </w:rPr>
                                  <w:t xml:space="preserve">virtually </w:t>
                                </w:r>
                                <w:r>
                                  <w:rPr>
                                    <w:lang w:val="en-US"/>
                                  </w:rPr>
                                  <w:t>every human movement</w:t>
                                </w:r>
                                <w:r w:rsidRPr="003319EF">
                                  <w:rPr>
                                    <w:lang w:val="en-US"/>
                                  </w:rPr>
                                  <w:t xml:space="preserve"> </w:t>
                                </w:r>
                                <w:r>
                                  <w:rPr>
                                    <w:lang w:val="en-US"/>
                                  </w:rPr>
                                  <w:t>can</w:t>
                                </w:r>
                                <w:r w:rsidRPr="003319EF">
                                  <w:rPr>
                                    <w:lang w:val="en-US"/>
                                  </w:rPr>
                                  <w:t xml:space="preserve"> be interpreted </w:t>
                                </w:r>
                                <w:r>
                                  <w:rPr>
                                    <w:lang w:val="en-US"/>
                                  </w:rPr>
                                  <w:t xml:space="preserve">in </w:t>
                                </w:r>
                                <w:r w:rsidRPr="003319EF">
                                  <w:rPr>
                                    <w:lang w:val="en-US"/>
                                  </w:rPr>
                                  <w:t xml:space="preserve">multiple </w:t>
                                </w:r>
                                <w:r>
                                  <w:rPr>
                                    <w:lang w:val="en-US"/>
                                  </w:rPr>
                                  <w:t xml:space="preserve">ways. </w:t>
                                </w:r>
                                <w:r w:rsidRPr="003319EF">
                                  <w:rPr>
                                    <w:lang w:val="en-US"/>
                                  </w:rPr>
                                  <w:t xml:space="preserve"> If you move your left hand quickly to the left, for example, this action </w:t>
                                </w:r>
                                <w:r>
                                  <w:rPr>
                                    <w:lang w:val="en-US"/>
                                  </w:rPr>
                                  <w:t>could be represented in the following ways</w:t>
                                </w:r>
                                <w:r w:rsidRPr="003319EF">
                                  <w:rPr>
                                    <w:lang w:val="en-US"/>
                                  </w:rPr>
                                  <w:t xml:space="preserve">:   </w:t>
                                </w:r>
                              </w:ins>
                            </w:p>
                            <w:p w14:paraId="31AFD844" w14:textId="77777777" w:rsidR="00D124BC" w:rsidRDefault="00D124BC" w:rsidP="003C5222">
                              <w:pPr>
                                <w:rPr>
                                  <w:ins w:id="462" w:author="motioncomposer" w:date="2017-12-21T19:52:00Z"/>
                                  <w:lang w:val="en-US"/>
                                </w:rPr>
                              </w:pPr>
                            </w:p>
                            <w:tbl>
                              <w:tblPr>
                                <w:tblStyle w:val="TableGrid"/>
                                <w:tblW w:w="0" w:type="auto"/>
                                <w:tblLook w:val="04A0" w:firstRow="1" w:lastRow="0" w:firstColumn="1" w:lastColumn="0" w:noHBand="0" w:noVBand="1"/>
                              </w:tblPr>
                              <w:tblGrid>
                                <w:gridCol w:w="4302"/>
                                <w:gridCol w:w="4303"/>
                              </w:tblGrid>
                              <w:tr w:rsidR="00D124BC" w14:paraId="74509E3D" w14:textId="77777777" w:rsidTr="003C5222">
                                <w:trPr>
                                  <w:ins w:id="463" w:author="motioncomposer" w:date="2017-12-21T19:52:00Z"/>
                                </w:trPr>
                                <w:tc>
                                  <w:tcPr>
                                    <w:tcW w:w="4302" w:type="dxa"/>
                                  </w:tcPr>
                                  <w:p w14:paraId="4208797A" w14:textId="77777777" w:rsidR="00D124BC" w:rsidRDefault="00D124BC" w:rsidP="002D26F3">
                                    <w:pPr>
                                      <w:spacing w:before="60" w:after="60"/>
                                      <w:rPr>
                                        <w:ins w:id="464" w:author="motioncomposer" w:date="2017-12-21T19:52:00Z"/>
                                        <w:lang w:val="en-US"/>
                                      </w:rPr>
                                    </w:pPr>
                                    <w:ins w:id="465" w:author="motioncomposer" w:date="2017-12-21T19:52:00Z">
                                      <w:r>
                                        <w:rPr>
                                          <w:lang w:val="en-US"/>
                                        </w:rPr>
                                        <w:t>Description in words</w:t>
                                      </w:r>
                                    </w:ins>
                                  </w:p>
                                </w:tc>
                                <w:tc>
                                  <w:tcPr>
                                    <w:tcW w:w="4303" w:type="dxa"/>
                                  </w:tcPr>
                                  <w:p w14:paraId="5A290FD1" w14:textId="77777777" w:rsidR="00D124BC" w:rsidRDefault="00D124BC" w:rsidP="002D26F3">
                                    <w:pPr>
                                      <w:spacing w:before="60" w:after="60"/>
                                      <w:rPr>
                                        <w:ins w:id="466" w:author="motioncomposer" w:date="2017-12-21T19:52:00Z"/>
                                        <w:lang w:val="en-US"/>
                                      </w:rPr>
                                    </w:pPr>
                                    <w:ins w:id="467" w:author="motioncomposer" w:date="2017-12-21T19:52:00Z">
                                      <w:r>
                                        <w:rPr>
                                          <w:lang w:val="en-US"/>
                                        </w:rPr>
                                        <w:t>OSC data name</w:t>
                                      </w:r>
                                    </w:ins>
                                  </w:p>
                                </w:tc>
                              </w:tr>
                              <w:tr w:rsidR="00D124BC" w14:paraId="0C4223E2" w14:textId="77777777" w:rsidTr="003C5222">
                                <w:trPr>
                                  <w:ins w:id="468" w:author="motioncomposer" w:date="2017-12-21T19:52:00Z"/>
                                </w:trPr>
                                <w:tc>
                                  <w:tcPr>
                                    <w:tcW w:w="4302" w:type="dxa"/>
                                  </w:tcPr>
                                  <w:p w14:paraId="53D377C8" w14:textId="77777777" w:rsidR="00D124BC" w:rsidRDefault="00D124BC" w:rsidP="003C5222">
                                    <w:pPr>
                                      <w:rPr>
                                        <w:ins w:id="469" w:author="motioncomposer" w:date="2017-12-21T19:52:00Z"/>
                                        <w:lang w:val="en-US"/>
                                      </w:rPr>
                                    </w:pPr>
                                    <w:ins w:id="470" w:author="motioncomposer" w:date="2017-12-21T19:52:00Z">
                                      <w:r>
                                        <w:rPr>
                                          <w:lang w:val="en-US"/>
                                        </w:rPr>
                                        <w:t>activity occurred</w:t>
                                      </w:r>
                                    </w:ins>
                                  </w:p>
                                </w:tc>
                                <w:tc>
                                  <w:tcPr>
                                    <w:tcW w:w="4303" w:type="dxa"/>
                                  </w:tcPr>
                                  <w:p w14:paraId="72A7039A" w14:textId="77777777" w:rsidR="00D124BC" w:rsidRDefault="00D124BC" w:rsidP="003C5222">
                                    <w:pPr>
                                      <w:rPr>
                                        <w:ins w:id="471" w:author="motioncomposer" w:date="2017-12-21T19:52:00Z"/>
                                        <w:lang w:val="en-US"/>
                                      </w:rPr>
                                    </w:pPr>
                                    <w:ins w:id="472" w:author="motioncomposer" w:date="2017-12-21T19:52:00Z">
                                      <w:r>
                                        <w:rPr>
                                          <w:lang w:val="en-US"/>
                                        </w:rPr>
                                        <w:t>/activity</w:t>
                                      </w:r>
                                    </w:ins>
                                  </w:p>
                                </w:tc>
                              </w:tr>
                              <w:tr w:rsidR="00D124BC" w14:paraId="3A223375" w14:textId="77777777" w:rsidTr="003C5222">
                                <w:trPr>
                                  <w:ins w:id="473" w:author="motioncomposer" w:date="2017-12-21T19:52:00Z"/>
                                </w:trPr>
                                <w:tc>
                                  <w:tcPr>
                                    <w:tcW w:w="4302" w:type="dxa"/>
                                  </w:tcPr>
                                  <w:p w14:paraId="60674F2B" w14:textId="77777777" w:rsidR="00D124BC" w:rsidRDefault="00D124BC" w:rsidP="00AE578E">
                                    <w:pPr>
                                      <w:rPr>
                                        <w:ins w:id="474" w:author="motioncomposer" w:date="2017-12-21T19:52:00Z"/>
                                        <w:lang w:val="en-US"/>
                                      </w:rPr>
                                    </w:pPr>
                                    <w:ins w:id="475" w:author="motioncomposer" w:date="2017-12-21T19:52:00Z">
                                      <w:r>
                                        <w:rPr>
                                          <w:lang w:val="en-US"/>
                                        </w:rPr>
                                        <w:t xml:space="preserve">your left hand was still, followed by movement. </w:t>
                                      </w:r>
                                    </w:ins>
                                  </w:p>
                                </w:tc>
                                <w:tc>
                                  <w:tcPr>
                                    <w:tcW w:w="4303" w:type="dxa"/>
                                  </w:tcPr>
                                  <w:p w14:paraId="76551C0E" w14:textId="77777777" w:rsidR="00D124BC" w:rsidRDefault="00D124BC" w:rsidP="003C5222">
                                    <w:pPr>
                                      <w:rPr>
                                        <w:ins w:id="476" w:author="motioncomposer" w:date="2017-12-21T19:52:00Z"/>
                                        <w:lang w:val="en-US"/>
                                      </w:rPr>
                                    </w:pPr>
                                    <w:ins w:id="477" w:author="motioncomposer" w:date="2017-12-21T19:52:00Z">
                                      <w:r w:rsidRPr="003319EF">
                                        <w:rPr>
                                          <w:lang w:val="en-US"/>
                                        </w:rPr>
                                        <w:t>/activity/discrete/hand/left</w:t>
                                      </w:r>
                                    </w:ins>
                                  </w:p>
                                </w:tc>
                              </w:tr>
                              <w:tr w:rsidR="00D124BC" w14:paraId="304C3FAE" w14:textId="77777777" w:rsidTr="003C5222">
                                <w:trPr>
                                  <w:ins w:id="478" w:author="motioncomposer" w:date="2017-12-21T19:52:00Z"/>
                                </w:trPr>
                                <w:tc>
                                  <w:tcPr>
                                    <w:tcW w:w="4302" w:type="dxa"/>
                                  </w:tcPr>
                                  <w:p w14:paraId="4D1CD869" w14:textId="77777777" w:rsidR="00D124BC" w:rsidRDefault="00D124BC" w:rsidP="00AE578E">
                                    <w:pPr>
                                      <w:rPr>
                                        <w:ins w:id="479" w:author="motioncomposer" w:date="2017-12-21T19:52:00Z"/>
                                        <w:lang w:val="en-US"/>
                                      </w:rPr>
                                    </w:pPr>
                                    <w:ins w:id="480" w:author="motioncomposer" w:date="2017-12-21T19:52:00Z">
                                      <w:r>
                                        <w:rPr>
                                          <w:lang w:val="en-US"/>
                                        </w:rPr>
                                        <w:t>there is a continuously changing value, according the amount of movement in that area</w:t>
                                      </w:r>
                                    </w:ins>
                                  </w:p>
                                </w:tc>
                                <w:tc>
                                  <w:tcPr>
                                    <w:tcW w:w="4303" w:type="dxa"/>
                                  </w:tcPr>
                                  <w:p w14:paraId="66A703DE" w14:textId="77777777" w:rsidR="00D124BC" w:rsidRDefault="00D124BC" w:rsidP="003C5222">
                                    <w:pPr>
                                      <w:rPr>
                                        <w:ins w:id="481" w:author="motioncomposer" w:date="2017-12-21T19:52:00Z"/>
                                        <w:lang w:val="en-US"/>
                                      </w:rPr>
                                    </w:pPr>
                                    <w:ins w:id="482" w:author="motioncomposer" w:date="2017-12-21T19:52:00Z">
                                      <w:r w:rsidRPr="003319EF">
                                        <w:rPr>
                                          <w:lang w:val="en-US"/>
                                        </w:rPr>
                                        <w:t>/activity/normal/hand/left</w:t>
                                      </w:r>
                                      <w:r>
                                        <w:rPr>
                                          <w:lang w:val="en-US"/>
                                        </w:rPr>
                                        <w:tab/>
                                      </w:r>
                                    </w:ins>
                                  </w:p>
                                </w:tc>
                              </w:tr>
                              <w:tr w:rsidR="00D124BC" w14:paraId="04058AB2" w14:textId="77777777" w:rsidTr="003C5222">
                                <w:trPr>
                                  <w:ins w:id="483" w:author="motioncomposer" w:date="2017-12-21T19:52:00Z"/>
                                </w:trPr>
                                <w:tc>
                                  <w:tcPr>
                                    <w:tcW w:w="4302" w:type="dxa"/>
                                  </w:tcPr>
                                  <w:p w14:paraId="7833BC7E" w14:textId="77777777" w:rsidR="00D124BC" w:rsidRDefault="00D124BC" w:rsidP="002D26F3">
                                    <w:pPr>
                                      <w:rPr>
                                        <w:ins w:id="484" w:author="motioncomposer" w:date="2017-12-21T19:52:00Z"/>
                                        <w:lang w:val="en-US"/>
                                      </w:rPr>
                                    </w:pPr>
                                    <w:ins w:id="485" w:author="motioncomposer" w:date="2017-12-21T19:52:00Z">
                                      <w:r>
                                        <w:rPr>
                                          <w:lang w:val="en-US"/>
                                        </w:rPr>
                                        <w:t>there is a continuously changing value, according the amount of movement in the upper body</w:t>
                                      </w:r>
                                    </w:ins>
                                  </w:p>
                                </w:tc>
                                <w:tc>
                                  <w:tcPr>
                                    <w:tcW w:w="4303" w:type="dxa"/>
                                  </w:tcPr>
                                  <w:p w14:paraId="73D31625" w14:textId="77777777" w:rsidR="00D124BC" w:rsidRDefault="00D124BC" w:rsidP="003C5222">
                                    <w:pPr>
                                      <w:rPr>
                                        <w:ins w:id="486" w:author="motioncomposer" w:date="2017-12-21T19:52:00Z"/>
                                        <w:lang w:val="en-US"/>
                                      </w:rPr>
                                    </w:pPr>
                                    <w:ins w:id="487" w:author="motioncomposer" w:date="2017-12-21T19:52:00Z">
                                      <w:r w:rsidRPr="003319EF">
                                        <w:rPr>
                                          <w:lang w:val="en-US"/>
                                        </w:rPr>
                                        <w:t>/activity/normal/body/upper</w:t>
                                      </w:r>
                                    </w:ins>
                                  </w:p>
                                </w:tc>
                              </w:tr>
                              <w:tr w:rsidR="00D124BC" w14:paraId="0943A08E" w14:textId="77777777" w:rsidTr="002D26F3">
                                <w:trPr>
                                  <w:ins w:id="488" w:author="motioncomposer" w:date="2017-12-21T19:52:00Z"/>
                                </w:trPr>
                                <w:tc>
                                  <w:tcPr>
                                    <w:tcW w:w="4302" w:type="dxa"/>
                                  </w:tcPr>
                                  <w:p w14:paraId="63A68EE0" w14:textId="77777777" w:rsidR="00D124BC" w:rsidRDefault="00D124BC" w:rsidP="002D26F3">
                                    <w:pPr>
                                      <w:rPr>
                                        <w:ins w:id="489" w:author="motioncomposer" w:date="2017-12-21T19:52:00Z"/>
                                        <w:lang w:val="en-US"/>
                                      </w:rPr>
                                    </w:pPr>
                                    <w:ins w:id="490" w:author="motioncomposer" w:date="2017-12-21T19:52:00Z">
                                      <w:r>
                                        <w:rPr>
                                          <w:lang w:val="en-US"/>
                                        </w:rPr>
                                        <w:t>the arm is now extended to the side</w:t>
                                      </w:r>
                                    </w:ins>
                                  </w:p>
                                </w:tc>
                                <w:tc>
                                  <w:tcPr>
                                    <w:tcW w:w="4303" w:type="dxa"/>
                                  </w:tcPr>
                                  <w:p w14:paraId="07C41AC5" w14:textId="77777777" w:rsidR="00D124BC" w:rsidRDefault="00D124BC" w:rsidP="002D26F3">
                                    <w:pPr>
                                      <w:rPr>
                                        <w:ins w:id="491" w:author="motioncomposer" w:date="2017-12-21T19:52:00Z"/>
                                        <w:lang w:val="en-US"/>
                                      </w:rPr>
                                    </w:pPr>
                                    <w:ins w:id="492" w:author="motioncomposer" w:date="2017-12-21T19:52:00Z">
                                      <w:r w:rsidRPr="003319EF">
                                        <w:rPr>
                                          <w:lang w:val="en-US"/>
                                        </w:rPr>
                                        <w:t>/position/side/hand/left</w:t>
                                      </w:r>
                                    </w:ins>
                                  </w:p>
                                </w:tc>
                              </w:tr>
                              <w:tr w:rsidR="00D124BC" w14:paraId="12754E6F" w14:textId="77777777" w:rsidTr="002D26F3">
                                <w:trPr>
                                  <w:ins w:id="493" w:author="motioncomposer" w:date="2017-12-21T19:52:00Z"/>
                                </w:trPr>
                                <w:tc>
                                  <w:tcPr>
                                    <w:tcW w:w="4302" w:type="dxa"/>
                                  </w:tcPr>
                                  <w:p w14:paraId="027328C7" w14:textId="77777777" w:rsidR="00D124BC" w:rsidRDefault="00D124BC" w:rsidP="002D26F3">
                                    <w:pPr>
                                      <w:rPr>
                                        <w:ins w:id="494" w:author="motioncomposer" w:date="2017-12-21T19:52:00Z"/>
                                        <w:lang w:val="en-US"/>
                                      </w:rPr>
                                    </w:pPr>
                                    <w:ins w:id="495" w:author="motioncomposer" w:date="2017-12-21T19:52:00Z">
                                      <w:r>
                                        <w:rPr>
                                          <w:lang w:val="en-US"/>
                                        </w:rPr>
                                        <w:t>if it is a quick movement to the side, then it is also interpreted as a gesture called, “hit”</w:t>
                                      </w:r>
                                    </w:ins>
                                  </w:p>
                                </w:tc>
                                <w:tc>
                                  <w:tcPr>
                                    <w:tcW w:w="4303" w:type="dxa"/>
                                  </w:tcPr>
                                  <w:p w14:paraId="16F00ED2" w14:textId="77777777" w:rsidR="00D124BC" w:rsidRDefault="00D124BC" w:rsidP="002D26F3">
                                    <w:pPr>
                                      <w:rPr>
                                        <w:ins w:id="496" w:author="motioncomposer" w:date="2017-12-21T19:52:00Z"/>
                                        <w:lang w:val="en-US"/>
                                      </w:rPr>
                                    </w:pPr>
                                    <w:ins w:id="497" w:author="motioncomposer" w:date="2017-12-21T19:52:00Z">
                                      <w:r w:rsidRPr="003319EF">
                                        <w:rPr>
                                          <w:lang w:val="en-US"/>
                                        </w:rPr>
                                        <w:t>/gesture/hit/side/left</w:t>
                                      </w:r>
                                    </w:ins>
                                  </w:p>
                                </w:tc>
                              </w:tr>
                              <w:tr w:rsidR="00D124BC" w14:paraId="1E369322" w14:textId="77777777" w:rsidTr="002D26F3">
                                <w:trPr>
                                  <w:ins w:id="498" w:author="motioncomposer" w:date="2017-12-21T19:52:00Z"/>
                                </w:trPr>
                                <w:tc>
                                  <w:tcPr>
                                    <w:tcW w:w="4302" w:type="dxa"/>
                                  </w:tcPr>
                                  <w:p w14:paraId="394EAF06" w14:textId="77777777" w:rsidR="00D124BC" w:rsidRDefault="00D124BC" w:rsidP="002D26F3">
                                    <w:pPr>
                                      <w:rPr>
                                        <w:ins w:id="499" w:author="motioncomposer" w:date="2017-12-21T19:52:00Z"/>
                                        <w:lang w:val="en-US"/>
                                      </w:rPr>
                                    </w:pPr>
                                    <w:ins w:id="500" w:author="motioncomposer" w:date="2017-12-21T19:52:00Z">
                                      <w:r>
                                        <w:rPr>
                                          <w:lang w:val="en-US"/>
                                        </w:rPr>
                                        <w:t xml:space="preserve">starting from stillness you move, but in this </w:t>
                                      </w:r>
                                      <w:proofErr w:type="gramStart"/>
                                      <w:r>
                                        <w:rPr>
                                          <w:lang w:val="en-US"/>
                                        </w:rPr>
                                        <w:t>case</w:t>
                                      </w:r>
                                      <w:proofErr w:type="gramEnd"/>
                                      <w:r>
                                        <w:rPr>
                                          <w:lang w:val="en-US"/>
                                        </w:rPr>
                                        <w:t xml:space="preserve"> it is function of the place you are in the room, not the part of your body involved. </w:t>
                                      </w:r>
                                    </w:ins>
                                  </w:p>
                                </w:tc>
                                <w:tc>
                                  <w:tcPr>
                                    <w:tcW w:w="4303" w:type="dxa"/>
                                  </w:tcPr>
                                  <w:p w14:paraId="1A9D4396" w14:textId="77777777" w:rsidR="00D124BC" w:rsidRDefault="00D124BC" w:rsidP="002D26F3">
                                    <w:pPr>
                                      <w:rPr>
                                        <w:ins w:id="501" w:author="motioncomposer" w:date="2017-12-21T19:52:00Z"/>
                                        <w:lang w:val="en-US"/>
                                      </w:rPr>
                                    </w:pPr>
                                    <w:ins w:id="502" w:author="motioncomposer" w:date="2017-12-21T19:52:00Z">
                                      <w:r w:rsidRPr="003319EF">
                                        <w:rPr>
                                          <w:lang w:val="en-US"/>
                                        </w:rPr>
                                        <w:t>/zone/activity/discrete</w:t>
                                      </w:r>
                                    </w:ins>
                                  </w:p>
                                </w:tc>
                              </w:tr>
                              <w:tr w:rsidR="00D124BC" w14:paraId="2CDECAC5" w14:textId="77777777" w:rsidTr="003C5222">
                                <w:trPr>
                                  <w:ins w:id="503" w:author="motioncomposer" w:date="2017-12-21T19:52:00Z"/>
                                </w:trPr>
                                <w:tc>
                                  <w:tcPr>
                                    <w:tcW w:w="4302" w:type="dxa"/>
                                  </w:tcPr>
                                  <w:p w14:paraId="2EB73753" w14:textId="77777777" w:rsidR="00D124BC" w:rsidRDefault="00D124BC" w:rsidP="002D26F3">
                                    <w:pPr>
                                      <w:rPr>
                                        <w:ins w:id="504" w:author="motioncomposer" w:date="2017-12-21T19:52:00Z"/>
                                        <w:lang w:val="en-US"/>
                                      </w:rPr>
                                    </w:pPr>
                                    <w:ins w:id="505" w:author="motioncomposer" w:date="2017-12-21T19:52:00Z">
                                      <w:r>
                                        <w:rPr>
                                          <w:lang w:val="en-US"/>
                                        </w:rPr>
                                        <w:t>etc.   there are others</w:t>
                                      </w:r>
                                    </w:ins>
                                  </w:p>
                                </w:tc>
                                <w:tc>
                                  <w:tcPr>
                                    <w:tcW w:w="4303" w:type="dxa"/>
                                  </w:tcPr>
                                  <w:p w14:paraId="45D238EE" w14:textId="77777777" w:rsidR="00D124BC" w:rsidRDefault="00D124BC" w:rsidP="003C5222">
                                    <w:pPr>
                                      <w:rPr>
                                        <w:ins w:id="506" w:author="motioncomposer" w:date="2017-12-21T19:52:00Z"/>
                                        <w:lang w:val="en-US"/>
                                      </w:rPr>
                                    </w:pPr>
                                    <w:ins w:id="507" w:author="motioncomposer" w:date="2017-12-21T19:52:00Z">
                                      <w:r>
                                        <w:rPr>
                                          <w:lang w:val="en-US"/>
                                        </w:rPr>
                                        <w:t>etc.</w:t>
                                      </w:r>
                                    </w:ins>
                                  </w:p>
                                </w:tc>
                              </w:tr>
                            </w:tbl>
                            <w:p w14:paraId="7A15A5E7" w14:textId="77777777" w:rsidR="00D124BC" w:rsidRDefault="00D124BC" w:rsidP="002D26F3">
                              <w:pPr>
                                <w:rPr>
                                  <w:ins w:id="508" w:author="motioncomposer" w:date="2017-12-21T19:52:00Z"/>
                                  <w:lang w:val="en-US"/>
                                </w:rPr>
                              </w:pPr>
                              <w:ins w:id="509" w:author="motioncomposer" w:date="2017-12-21T19:52:00Z">
                                <w:r>
                                  <w:rPr>
                                    <w:lang w:val="en-US"/>
                                  </w:rPr>
                                  <w:tab/>
                                </w:r>
                                <w:r>
                                  <w:rPr>
                                    <w:lang w:val="en-US"/>
                                  </w:rPr>
                                  <w:tab/>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2F08790" id="Rounded Rectangle 8" o:spid="_x0000_s1149" style="width:459pt;height:269pt;visibility:visible;mso-wrap-style:square;mso-left-percent:-10001;mso-top-percent:-10001;mso-position-horizontal:absolute;mso-position-horizontal-relative:char;mso-position-vertical:absolute;mso-position-vertical-relative:line;mso-left-percent:-10001;mso-top-percent:-10001;v-text-anchor:middle" arcsize="531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" fillcolor="#ddd8c2 [2894]" stroked="f" strokeweight="1pt">
                  <v:path arrowok="t"/>
                  <v:textbox>
                    <w:txbxContent>
                      <w:p w14:paraId="35879BF8" w14:textId="77777777" w:rsidR="00D124BC" w:rsidRDefault="00D124BC" w:rsidP="003C5222">
                        <w:pPr>
                          <w:rPr>
                            <w:ins w:id="510" w:author="motioncomposer" w:date="2017-12-21T19:52:00Z"/>
                            <w:lang w:val="en-US"/>
                          </w:rPr>
                        </w:pPr>
                        <w:ins w:id="511" w:author="motioncomposer" w:date="2017-12-21T19:52:00Z">
                          <w:r w:rsidRPr="003319EF">
                            <w:rPr>
                              <w:lang w:val="en-US"/>
                            </w:rPr>
                            <w:t xml:space="preserve">Note:  </w:t>
                          </w:r>
                        </w:ins>
                      </w:p>
                      <w:p w14:paraId="2E774C1E" w14:textId="77777777" w:rsidR="00D124BC" w:rsidRDefault="00D124BC" w:rsidP="003C5222">
                        <w:pPr>
                          <w:rPr>
                            <w:ins w:id="512" w:author="motioncomposer" w:date="2017-12-21T19:52:00Z"/>
                            <w:lang w:val="en-US"/>
                          </w:rPr>
                        </w:pPr>
                        <w:ins w:id="513" w:author="motioncomposer" w:date="2017-12-21T19:52:00Z">
                          <w:r w:rsidRPr="003319EF">
                            <w:rPr>
                              <w:lang w:val="en-US"/>
                            </w:rPr>
                            <w:t xml:space="preserve">virtually </w:t>
                          </w:r>
                          <w:r>
                            <w:rPr>
                              <w:lang w:val="en-US"/>
                            </w:rPr>
                            <w:t>every human movement</w:t>
                          </w:r>
                          <w:r w:rsidRPr="003319EF">
                            <w:rPr>
                              <w:lang w:val="en-US"/>
                            </w:rPr>
                            <w:t xml:space="preserve"> </w:t>
                          </w:r>
                          <w:r>
                            <w:rPr>
                              <w:lang w:val="en-US"/>
                            </w:rPr>
                            <w:t>can</w:t>
                          </w:r>
                          <w:r w:rsidRPr="003319EF">
                            <w:rPr>
                              <w:lang w:val="en-US"/>
                            </w:rPr>
                            <w:t xml:space="preserve"> be interpreted </w:t>
                          </w:r>
                          <w:r>
                            <w:rPr>
                              <w:lang w:val="en-US"/>
                            </w:rPr>
                            <w:t xml:space="preserve">in </w:t>
                          </w:r>
                          <w:r w:rsidRPr="003319EF">
                            <w:rPr>
                              <w:lang w:val="en-US"/>
                            </w:rPr>
                            <w:t xml:space="preserve">multiple </w:t>
                          </w:r>
                          <w:r>
                            <w:rPr>
                              <w:lang w:val="en-US"/>
                            </w:rPr>
                            <w:t xml:space="preserve">ways. </w:t>
                          </w:r>
                          <w:r w:rsidRPr="003319EF">
                            <w:rPr>
                              <w:lang w:val="en-US"/>
                            </w:rPr>
                            <w:t xml:space="preserve"> If you move your left hand quickly to the left, for example, this action </w:t>
                          </w:r>
                          <w:r>
                            <w:rPr>
                              <w:lang w:val="en-US"/>
                            </w:rPr>
                            <w:t>could be represented in the following ways</w:t>
                          </w:r>
                          <w:r w:rsidRPr="003319EF">
                            <w:rPr>
                              <w:lang w:val="en-US"/>
                            </w:rPr>
                            <w:t xml:space="preserve">:   </w:t>
                          </w:r>
                        </w:ins>
                      </w:p>
                      <w:p w14:paraId="31AFD844" w14:textId="77777777" w:rsidR="00D124BC" w:rsidRDefault="00D124BC" w:rsidP="003C5222">
                        <w:pPr>
                          <w:rPr>
                            <w:ins w:id="514" w:author="motioncomposer" w:date="2017-12-21T19:52:00Z"/>
                            <w:lang w:val="en-US"/>
                          </w:rPr>
                        </w:pPr>
                      </w:p>
                      <w:tbl>
                        <w:tblPr>
                          <w:tblStyle w:val="TableGrid"/>
                          <w:tblW w:w="0" w:type="auto"/>
                          <w:tblLook w:val="04A0" w:firstRow="1" w:lastRow="0" w:firstColumn="1" w:lastColumn="0" w:noHBand="0" w:noVBand="1"/>
                        </w:tblPr>
                        <w:tblGrid>
                          <w:gridCol w:w="4302"/>
                          <w:gridCol w:w="4303"/>
                        </w:tblGrid>
                        <w:tr w:rsidR="00D124BC" w14:paraId="74509E3D" w14:textId="77777777" w:rsidTr="003C5222">
                          <w:trPr>
                            <w:ins w:id="515" w:author="motioncomposer" w:date="2017-12-21T19:52:00Z"/>
                          </w:trPr>
                          <w:tc>
                            <w:tcPr>
                              <w:tcW w:w="4302" w:type="dxa"/>
                            </w:tcPr>
                            <w:p w14:paraId="4208797A" w14:textId="77777777" w:rsidR="00D124BC" w:rsidRDefault="00D124BC" w:rsidP="002D26F3">
                              <w:pPr>
                                <w:spacing w:before="60" w:after="60"/>
                                <w:rPr>
                                  <w:ins w:id="516" w:author="motioncomposer" w:date="2017-12-21T19:52:00Z"/>
                                  <w:lang w:val="en-US"/>
                                </w:rPr>
                              </w:pPr>
                              <w:ins w:id="517" w:author="motioncomposer" w:date="2017-12-21T19:52:00Z">
                                <w:r>
                                  <w:rPr>
                                    <w:lang w:val="en-US"/>
                                  </w:rPr>
                                  <w:t>Description in words</w:t>
                                </w:r>
                              </w:ins>
                            </w:p>
                          </w:tc>
                          <w:tc>
                            <w:tcPr>
                              <w:tcW w:w="4303" w:type="dxa"/>
                            </w:tcPr>
                            <w:p w14:paraId="5A290FD1" w14:textId="77777777" w:rsidR="00D124BC" w:rsidRDefault="00D124BC" w:rsidP="002D26F3">
                              <w:pPr>
                                <w:spacing w:before="60" w:after="60"/>
                                <w:rPr>
                                  <w:ins w:id="518" w:author="motioncomposer" w:date="2017-12-21T19:52:00Z"/>
                                  <w:lang w:val="en-US"/>
                                </w:rPr>
                              </w:pPr>
                              <w:ins w:id="519" w:author="motioncomposer" w:date="2017-12-21T19:52:00Z">
                                <w:r>
                                  <w:rPr>
                                    <w:lang w:val="en-US"/>
                                  </w:rPr>
                                  <w:t>OSC data name</w:t>
                                </w:r>
                              </w:ins>
                            </w:p>
                          </w:tc>
                        </w:tr>
                        <w:tr w:rsidR="00D124BC" w14:paraId="0C4223E2" w14:textId="77777777" w:rsidTr="003C5222">
                          <w:trPr>
                            <w:ins w:id="520" w:author="motioncomposer" w:date="2017-12-21T19:52:00Z"/>
                          </w:trPr>
                          <w:tc>
                            <w:tcPr>
                              <w:tcW w:w="4302" w:type="dxa"/>
                            </w:tcPr>
                            <w:p w14:paraId="53D377C8" w14:textId="77777777" w:rsidR="00D124BC" w:rsidRDefault="00D124BC" w:rsidP="003C5222">
                              <w:pPr>
                                <w:rPr>
                                  <w:ins w:id="521" w:author="motioncomposer" w:date="2017-12-21T19:52:00Z"/>
                                  <w:lang w:val="en-US"/>
                                </w:rPr>
                              </w:pPr>
                              <w:ins w:id="522" w:author="motioncomposer" w:date="2017-12-21T19:52:00Z">
                                <w:r>
                                  <w:rPr>
                                    <w:lang w:val="en-US"/>
                                  </w:rPr>
                                  <w:t>activity occurred</w:t>
                                </w:r>
                              </w:ins>
                            </w:p>
                          </w:tc>
                          <w:tc>
                            <w:tcPr>
                              <w:tcW w:w="4303" w:type="dxa"/>
                            </w:tcPr>
                            <w:p w14:paraId="72A7039A" w14:textId="77777777" w:rsidR="00D124BC" w:rsidRDefault="00D124BC" w:rsidP="003C5222">
                              <w:pPr>
                                <w:rPr>
                                  <w:ins w:id="523" w:author="motioncomposer" w:date="2017-12-21T19:52:00Z"/>
                                  <w:lang w:val="en-US"/>
                                </w:rPr>
                              </w:pPr>
                              <w:ins w:id="524" w:author="motioncomposer" w:date="2017-12-21T19:52:00Z">
                                <w:r>
                                  <w:rPr>
                                    <w:lang w:val="en-US"/>
                                  </w:rPr>
                                  <w:t>/activity</w:t>
                                </w:r>
                              </w:ins>
                            </w:p>
                          </w:tc>
                        </w:tr>
                        <w:tr w:rsidR="00D124BC" w14:paraId="3A223375" w14:textId="77777777" w:rsidTr="003C5222">
                          <w:trPr>
                            <w:ins w:id="525" w:author="motioncomposer" w:date="2017-12-21T19:52:00Z"/>
                          </w:trPr>
                          <w:tc>
                            <w:tcPr>
                              <w:tcW w:w="4302" w:type="dxa"/>
                            </w:tcPr>
                            <w:p w14:paraId="60674F2B" w14:textId="77777777" w:rsidR="00D124BC" w:rsidRDefault="00D124BC" w:rsidP="00AE578E">
                              <w:pPr>
                                <w:rPr>
                                  <w:ins w:id="526" w:author="motioncomposer" w:date="2017-12-21T19:52:00Z"/>
                                  <w:lang w:val="en-US"/>
                                </w:rPr>
                              </w:pPr>
                              <w:ins w:id="527" w:author="motioncomposer" w:date="2017-12-21T19:52:00Z">
                                <w:r>
                                  <w:rPr>
                                    <w:lang w:val="en-US"/>
                                  </w:rPr>
                                  <w:t xml:space="preserve">your left hand was still, followed by movement. </w:t>
                                </w:r>
                              </w:ins>
                            </w:p>
                          </w:tc>
                          <w:tc>
                            <w:tcPr>
                              <w:tcW w:w="4303" w:type="dxa"/>
                            </w:tcPr>
                            <w:p w14:paraId="76551C0E" w14:textId="77777777" w:rsidR="00D124BC" w:rsidRDefault="00D124BC" w:rsidP="003C5222">
                              <w:pPr>
                                <w:rPr>
                                  <w:ins w:id="528" w:author="motioncomposer" w:date="2017-12-21T19:52:00Z"/>
                                  <w:lang w:val="en-US"/>
                                </w:rPr>
                              </w:pPr>
                              <w:ins w:id="529" w:author="motioncomposer" w:date="2017-12-21T19:52:00Z">
                                <w:r w:rsidRPr="003319EF">
                                  <w:rPr>
                                    <w:lang w:val="en-US"/>
                                  </w:rPr>
                                  <w:t>/activity/discrete/hand/left</w:t>
                                </w:r>
                              </w:ins>
                            </w:p>
                          </w:tc>
                        </w:tr>
                        <w:tr w:rsidR="00D124BC" w14:paraId="304C3FAE" w14:textId="77777777" w:rsidTr="003C5222">
                          <w:trPr>
                            <w:ins w:id="530" w:author="motioncomposer" w:date="2017-12-21T19:52:00Z"/>
                          </w:trPr>
                          <w:tc>
                            <w:tcPr>
                              <w:tcW w:w="4302" w:type="dxa"/>
                            </w:tcPr>
                            <w:p w14:paraId="4D1CD869" w14:textId="77777777" w:rsidR="00D124BC" w:rsidRDefault="00D124BC" w:rsidP="00AE578E">
                              <w:pPr>
                                <w:rPr>
                                  <w:ins w:id="531" w:author="motioncomposer" w:date="2017-12-21T19:52:00Z"/>
                                  <w:lang w:val="en-US"/>
                                </w:rPr>
                              </w:pPr>
                              <w:ins w:id="532" w:author="motioncomposer" w:date="2017-12-21T19:52:00Z">
                                <w:r>
                                  <w:rPr>
                                    <w:lang w:val="en-US"/>
                                  </w:rPr>
                                  <w:t>there is a continuously changing value, according the amount of movement in that area</w:t>
                                </w:r>
                              </w:ins>
                            </w:p>
                          </w:tc>
                          <w:tc>
                            <w:tcPr>
                              <w:tcW w:w="4303" w:type="dxa"/>
                            </w:tcPr>
                            <w:p w14:paraId="66A703DE" w14:textId="77777777" w:rsidR="00D124BC" w:rsidRDefault="00D124BC" w:rsidP="003C5222">
                              <w:pPr>
                                <w:rPr>
                                  <w:ins w:id="533" w:author="motioncomposer" w:date="2017-12-21T19:52:00Z"/>
                                  <w:lang w:val="en-US"/>
                                </w:rPr>
                              </w:pPr>
                              <w:ins w:id="534" w:author="motioncomposer" w:date="2017-12-21T19:52:00Z">
                                <w:r w:rsidRPr="003319EF">
                                  <w:rPr>
                                    <w:lang w:val="en-US"/>
                                  </w:rPr>
                                  <w:t>/activity/normal/hand/left</w:t>
                                </w:r>
                                <w:r>
                                  <w:rPr>
                                    <w:lang w:val="en-US"/>
                                  </w:rPr>
                                  <w:tab/>
                                </w:r>
                              </w:ins>
                            </w:p>
                          </w:tc>
                        </w:tr>
                        <w:tr w:rsidR="00D124BC" w14:paraId="04058AB2" w14:textId="77777777" w:rsidTr="003C5222">
                          <w:trPr>
                            <w:ins w:id="535" w:author="motioncomposer" w:date="2017-12-21T19:52:00Z"/>
                          </w:trPr>
                          <w:tc>
                            <w:tcPr>
                              <w:tcW w:w="4302" w:type="dxa"/>
                            </w:tcPr>
                            <w:p w14:paraId="7833BC7E" w14:textId="77777777" w:rsidR="00D124BC" w:rsidRDefault="00D124BC" w:rsidP="002D26F3">
                              <w:pPr>
                                <w:rPr>
                                  <w:ins w:id="536" w:author="motioncomposer" w:date="2017-12-21T19:52:00Z"/>
                                  <w:lang w:val="en-US"/>
                                </w:rPr>
                              </w:pPr>
                              <w:ins w:id="537" w:author="motioncomposer" w:date="2017-12-21T19:52:00Z">
                                <w:r>
                                  <w:rPr>
                                    <w:lang w:val="en-US"/>
                                  </w:rPr>
                                  <w:t>there is a continuously changing value, according the amount of movement in the upper body</w:t>
                                </w:r>
                              </w:ins>
                            </w:p>
                          </w:tc>
                          <w:tc>
                            <w:tcPr>
                              <w:tcW w:w="4303" w:type="dxa"/>
                            </w:tcPr>
                            <w:p w14:paraId="73D31625" w14:textId="77777777" w:rsidR="00D124BC" w:rsidRDefault="00D124BC" w:rsidP="003C5222">
                              <w:pPr>
                                <w:rPr>
                                  <w:ins w:id="538" w:author="motioncomposer" w:date="2017-12-21T19:52:00Z"/>
                                  <w:lang w:val="en-US"/>
                                </w:rPr>
                              </w:pPr>
                              <w:ins w:id="539" w:author="motioncomposer" w:date="2017-12-21T19:52:00Z">
                                <w:r w:rsidRPr="003319EF">
                                  <w:rPr>
                                    <w:lang w:val="en-US"/>
                                  </w:rPr>
                                  <w:t>/activity/normal/body/upper</w:t>
                                </w:r>
                              </w:ins>
                            </w:p>
                          </w:tc>
                        </w:tr>
                        <w:tr w:rsidR="00D124BC" w14:paraId="0943A08E" w14:textId="77777777" w:rsidTr="002D26F3">
                          <w:trPr>
                            <w:ins w:id="540" w:author="motioncomposer" w:date="2017-12-21T19:52:00Z"/>
                          </w:trPr>
                          <w:tc>
                            <w:tcPr>
                              <w:tcW w:w="4302" w:type="dxa"/>
                            </w:tcPr>
                            <w:p w14:paraId="63A68EE0" w14:textId="77777777" w:rsidR="00D124BC" w:rsidRDefault="00D124BC" w:rsidP="002D26F3">
                              <w:pPr>
                                <w:rPr>
                                  <w:ins w:id="541" w:author="motioncomposer" w:date="2017-12-21T19:52:00Z"/>
                                  <w:lang w:val="en-US"/>
                                </w:rPr>
                              </w:pPr>
                              <w:ins w:id="542" w:author="motioncomposer" w:date="2017-12-21T19:52:00Z">
                                <w:r>
                                  <w:rPr>
                                    <w:lang w:val="en-US"/>
                                  </w:rPr>
                                  <w:t>the arm is now extended to the side</w:t>
                                </w:r>
                              </w:ins>
                            </w:p>
                          </w:tc>
                          <w:tc>
                            <w:tcPr>
                              <w:tcW w:w="4303" w:type="dxa"/>
                            </w:tcPr>
                            <w:p w14:paraId="07C41AC5" w14:textId="77777777" w:rsidR="00D124BC" w:rsidRDefault="00D124BC" w:rsidP="002D26F3">
                              <w:pPr>
                                <w:rPr>
                                  <w:ins w:id="543" w:author="motioncomposer" w:date="2017-12-21T19:52:00Z"/>
                                  <w:lang w:val="en-US"/>
                                </w:rPr>
                              </w:pPr>
                              <w:ins w:id="544" w:author="motioncomposer" w:date="2017-12-21T19:52:00Z">
                                <w:r w:rsidRPr="003319EF">
                                  <w:rPr>
                                    <w:lang w:val="en-US"/>
                                  </w:rPr>
                                  <w:t>/position/side/hand/left</w:t>
                                </w:r>
                              </w:ins>
                            </w:p>
                          </w:tc>
                        </w:tr>
                        <w:tr w:rsidR="00D124BC" w14:paraId="12754E6F" w14:textId="77777777" w:rsidTr="002D26F3">
                          <w:trPr>
                            <w:ins w:id="545" w:author="motioncomposer" w:date="2017-12-21T19:52:00Z"/>
                          </w:trPr>
                          <w:tc>
                            <w:tcPr>
                              <w:tcW w:w="4302" w:type="dxa"/>
                            </w:tcPr>
                            <w:p w14:paraId="027328C7" w14:textId="77777777" w:rsidR="00D124BC" w:rsidRDefault="00D124BC" w:rsidP="002D26F3">
                              <w:pPr>
                                <w:rPr>
                                  <w:ins w:id="546" w:author="motioncomposer" w:date="2017-12-21T19:52:00Z"/>
                                  <w:lang w:val="en-US"/>
                                </w:rPr>
                              </w:pPr>
                              <w:ins w:id="547" w:author="motioncomposer" w:date="2017-12-21T19:52:00Z">
                                <w:r>
                                  <w:rPr>
                                    <w:lang w:val="en-US"/>
                                  </w:rPr>
                                  <w:t>if it is a quick movement to the side, then it is also interpreted as a gesture called, “hit”</w:t>
                                </w:r>
                              </w:ins>
                            </w:p>
                          </w:tc>
                          <w:tc>
                            <w:tcPr>
                              <w:tcW w:w="4303" w:type="dxa"/>
                            </w:tcPr>
                            <w:p w14:paraId="16F00ED2" w14:textId="77777777" w:rsidR="00D124BC" w:rsidRDefault="00D124BC" w:rsidP="002D26F3">
                              <w:pPr>
                                <w:rPr>
                                  <w:ins w:id="548" w:author="motioncomposer" w:date="2017-12-21T19:52:00Z"/>
                                  <w:lang w:val="en-US"/>
                                </w:rPr>
                              </w:pPr>
                              <w:ins w:id="549" w:author="motioncomposer" w:date="2017-12-21T19:52:00Z">
                                <w:r w:rsidRPr="003319EF">
                                  <w:rPr>
                                    <w:lang w:val="en-US"/>
                                  </w:rPr>
                                  <w:t>/gesture/hit/side/left</w:t>
                                </w:r>
                              </w:ins>
                            </w:p>
                          </w:tc>
                        </w:tr>
                        <w:tr w:rsidR="00D124BC" w14:paraId="1E369322" w14:textId="77777777" w:rsidTr="002D26F3">
                          <w:trPr>
                            <w:ins w:id="550" w:author="motioncomposer" w:date="2017-12-21T19:52:00Z"/>
                          </w:trPr>
                          <w:tc>
                            <w:tcPr>
                              <w:tcW w:w="4302" w:type="dxa"/>
                            </w:tcPr>
                            <w:p w14:paraId="394EAF06" w14:textId="77777777" w:rsidR="00D124BC" w:rsidRDefault="00D124BC" w:rsidP="002D26F3">
                              <w:pPr>
                                <w:rPr>
                                  <w:ins w:id="551" w:author="motioncomposer" w:date="2017-12-21T19:52:00Z"/>
                                  <w:lang w:val="en-US"/>
                                </w:rPr>
                              </w:pPr>
                              <w:ins w:id="552" w:author="motioncomposer" w:date="2017-12-21T19:52:00Z">
                                <w:r>
                                  <w:rPr>
                                    <w:lang w:val="en-US"/>
                                  </w:rPr>
                                  <w:t xml:space="preserve">starting from stillness you move, but in this </w:t>
                                </w:r>
                                <w:proofErr w:type="gramStart"/>
                                <w:r>
                                  <w:rPr>
                                    <w:lang w:val="en-US"/>
                                  </w:rPr>
                                  <w:t>case</w:t>
                                </w:r>
                                <w:proofErr w:type="gramEnd"/>
                                <w:r>
                                  <w:rPr>
                                    <w:lang w:val="en-US"/>
                                  </w:rPr>
                                  <w:t xml:space="preserve"> it is function of the place you are in the room, not the part of your body involved. </w:t>
                                </w:r>
                              </w:ins>
                            </w:p>
                          </w:tc>
                          <w:tc>
                            <w:tcPr>
                              <w:tcW w:w="4303" w:type="dxa"/>
                            </w:tcPr>
                            <w:p w14:paraId="1A9D4396" w14:textId="77777777" w:rsidR="00D124BC" w:rsidRDefault="00D124BC" w:rsidP="002D26F3">
                              <w:pPr>
                                <w:rPr>
                                  <w:ins w:id="553" w:author="motioncomposer" w:date="2017-12-21T19:52:00Z"/>
                                  <w:lang w:val="en-US"/>
                                </w:rPr>
                              </w:pPr>
                              <w:ins w:id="554" w:author="motioncomposer" w:date="2017-12-21T19:52:00Z">
                                <w:r w:rsidRPr="003319EF">
                                  <w:rPr>
                                    <w:lang w:val="en-US"/>
                                  </w:rPr>
                                  <w:t>/zone/activity/discrete</w:t>
                                </w:r>
                              </w:ins>
                            </w:p>
                          </w:tc>
                        </w:tr>
                        <w:tr w:rsidR="00D124BC" w14:paraId="2CDECAC5" w14:textId="77777777" w:rsidTr="003C5222">
                          <w:trPr>
                            <w:ins w:id="555" w:author="motioncomposer" w:date="2017-12-21T19:52:00Z"/>
                          </w:trPr>
                          <w:tc>
                            <w:tcPr>
                              <w:tcW w:w="4302" w:type="dxa"/>
                            </w:tcPr>
                            <w:p w14:paraId="2EB73753" w14:textId="77777777" w:rsidR="00D124BC" w:rsidRDefault="00D124BC" w:rsidP="002D26F3">
                              <w:pPr>
                                <w:rPr>
                                  <w:ins w:id="556" w:author="motioncomposer" w:date="2017-12-21T19:52:00Z"/>
                                  <w:lang w:val="en-US"/>
                                </w:rPr>
                              </w:pPr>
                              <w:ins w:id="557" w:author="motioncomposer" w:date="2017-12-21T19:52:00Z">
                                <w:r>
                                  <w:rPr>
                                    <w:lang w:val="en-US"/>
                                  </w:rPr>
                                  <w:t>etc.   there are others</w:t>
                                </w:r>
                              </w:ins>
                            </w:p>
                          </w:tc>
                          <w:tc>
                            <w:tcPr>
                              <w:tcW w:w="4303" w:type="dxa"/>
                            </w:tcPr>
                            <w:p w14:paraId="45D238EE" w14:textId="77777777" w:rsidR="00D124BC" w:rsidRDefault="00D124BC" w:rsidP="003C5222">
                              <w:pPr>
                                <w:rPr>
                                  <w:ins w:id="558" w:author="motioncomposer" w:date="2017-12-21T19:52:00Z"/>
                                  <w:lang w:val="en-US"/>
                                </w:rPr>
                              </w:pPr>
                              <w:ins w:id="559" w:author="motioncomposer" w:date="2017-12-21T19:52:00Z">
                                <w:r>
                                  <w:rPr>
                                    <w:lang w:val="en-US"/>
                                  </w:rPr>
                                  <w:t>etc.</w:t>
                                </w:r>
                              </w:ins>
                            </w:p>
                          </w:tc>
                        </w:tr>
                      </w:tbl>
                      <w:p w14:paraId="7A15A5E7" w14:textId="77777777" w:rsidR="00D124BC" w:rsidRDefault="00D124BC" w:rsidP="002D26F3">
                        <w:pPr>
                          <w:rPr>
                            <w:ins w:id="560" w:author="motioncomposer" w:date="2017-12-21T19:52:00Z"/>
                            <w:lang w:val="en-US"/>
                          </w:rPr>
                        </w:pPr>
                        <w:ins w:id="561" w:author="motioncomposer" w:date="2017-12-21T19:52:00Z">
                          <w:r>
                            <w:rPr>
                              <w:lang w:val="en-US"/>
                            </w:rPr>
                            <w:tab/>
                          </w:r>
                          <w:r>
                            <w:rPr>
                              <w:lang w:val="en-US"/>
                            </w:rPr>
                            <w:tab/>
                          </w:r>
                        </w:ins>
                      </w:p>
                    </w:txbxContent>
                  </v:textbox>
                  <w10:anchorlock/>
                </v:roundrect>
              </w:pict>
            </mc:Fallback>
          </mc:AlternateContent>
        </w:r>
      </w:ins>
    </w:p>
    <w:p w14:paraId="7E5961BA" w14:textId="77777777" w:rsidR="00990F07" w:rsidRPr="00624C44" w:rsidRDefault="00990F07" w:rsidP="00990F07">
      <w:pPr>
        <w:rPr>
          <w:ins w:id="562" w:author="motioncomposer" w:date="2017-12-21T19:52:00Z"/>
          <w:lang w:val="en-US"/>
        </w:rPr>
      </w:pPr>
    </w:p>
    <w:p w14:paraId="46072816" w14:textId="77777777" w:rsidR="00302D83" w:rsidRPr="00624C44" w:rsidRDefault="00302D83" w:rsidP="00302D83">
      <w:pPr>
        <w:rPr>
          <w:ins w:id="563" w:author="motioncomposer" w:date="2017-12-21T19:52:00Z"/>
          <w:lang w:val="en-US"/>
        </w:rPr>
      </w:pPr>
    </w:p>
    <w:p w14:paraId="1B99B63A" w14:textId="77777777" w:rsidR="00302D83" w:rsidRPr="00624C44" w:rsidRDefault="00302D83" w:rsidP="00302D83">
      <w:pPr>
        <w:rPr>
          <w:ins w:id="564" w:author="motioncomposer" w:date="2017-12-21T19:52:00Z"/>
          <w:lang w:val="en-US"/>
        </w:rPr>
      </w:pPr>
      <w:ins w:id="565" w:author="motioncomposer" w:date="2017-12-21T19:52:00Z">
        <w:r w:rsidRPr="00624C44">
          <w:rPr>
            <w:lang w:val="en-US"/>
          </w:rPr>
          <w:t xml:space="preserve">When an ME is launched, it calls for only certain Messages to be sent.  Thus, </w:t>
        </w:r>
        <w:r w:rsidR="00AE578E" w:rsidRPr="00624C44">
          <w:rPr>
            <w:lang w:val="en-US"/>
          </w:rPr>
          <w:t xml:space="preserve">while the list below shows all of the possible data streams, only a few are available at any one time, depending on the ME that is running. </w:t>
        </w:r>
      </w:ins>
    </w:p>
    <w:p w14:paraId="4A6DEBCD" w14:textId="77777777" w:rsidR="00990F07" w:rsidRPr="00624C44" w:rsidRDefault="00990F07" w:rsidP="00990F07">
      <w:pPr>
        <w:rPr>
          <w:del w:id="566" w:author="motioncomposer" w:date="2017-12-21T19:52:00Z"/>
          <w:lang w:val="en-US"/>
        </w:rPr>
      </w:pPr>
      <w:del w:id="567" w:author="motioncomposer" w:date="2017-12-21T19:52:00Z">
        <w:r w:rsidRPr="00624C44">
          <w:rPr>
            <w:lang w:val="en-US"/>
          </w:rPr>
          <w:delText xml:space="preserve">Note:  virtually all movements will be interpreted as multiple types of movement data.  If you move your left hand quickly to the left side, for example, this action could send data in many different categories:   </w:delText>
        </w:r>
      </w:del>
    </w:p>
    <w:p w14:paraId="048B458A" w14:textId="03CC8B85" w:rsidR="00990F07" w:rsidRPr="00624C44" w:rsidRDefault="00990F07" w:rsidP="00990F07">
      <w:pPr>
        <w:rPr>
          <w:del w:id="568" w:author="motioncomposer" w:date="2017-12-21T19:52:00Z"/>
          <w:lang w:val="en-US"/>
        </w:rPr>
      </w:pPr>
      <w:del w:id="569" w:author="motioncomposer" w:date="2017-12-21T19:52:00Z">
        <w:r w:rsidRPr="00624C44">
          <w:rPr>
            <w:lang w:val="en-US"/>
          </w:rPr>
          <w:delText>/activity/discrete/hand</w:delText>
        </w:r>
        <w:r w:rsidR="00581E6E" w:rsidRPr="00624C44">
          <w:rPr>
            <w:szCs w:val="20"/>
            <w:lang w:val="en-US"/>
          </w:rPr>
          <w:delText>/left</w:delText>
        </w:r>
      </w:del>
    </w:p>
    <w:p w14:paraId="49EFC499" w14:textId="77777777" w:rsidR="00990F07" w:rsidRPr="00624C44" w:rsidRDefault="00990F07" w:rsidP="00990F07">
      <w:pPr>
        <w:rPr>
          <w:del w:id="570" w:author="motioncomposer" w:date="2017-12-21T19:52:00Z"/>
          <w:lang w:val="en-US"/>
        </w:rPr>
      </w:pPr>
      <w:del w:id="571" w:author="motioncomposer" w:date="2017-12-21T19:52:00Z">
        <w:r w:rsidRPr="00624C44">
          <w:rPr>
            <w:lang w:val="en-US"/>
          </w:rPr>
          <w:delText>/activity/normal/hand</w:delText>
        </w:r>
        <w:r w:rsidR="00581E6E" w:rsidRPr="00624C44">
          <w:rPr>
            <w:lang w:val="en-US"/>
          </w:rPr>
          <w:delText>/left</w:delText>
        </w:r>
      </w:del>
    </w:p>
    <w:p w14:paraId="0E5608B0" w14:textId="77777777" w:rsidR="00990F07" w:rsidRPr="00624C44" w:rsidRDefault="00990F07" w:rsidP="00990F07">
      <w:pPr>
        <w:rPr>
          <w:del w:id="572" w:author="motioncomposer" w:date="2017-12-21T19:52:00Z"/>
          <w:lang w:val="en-US"/>
        </w:rPr>
      </w:pPr>
      <w:del w:id="573" w:author="motioncomposer" w:date="2017-12-21T19:52:00Z">
        <w:r w:rsidRPr="00624C44">
          <w:rPr>
            <w:lang w:val="en-US"/>
          </w:rPr>
          <w:delText>/activity/normal/body/upper</w:delText>
        </w:r>
      </w:del>
    </w:p>
    <w:p w14:paraId="5C0EF899" w14:textId="77777777" w:rsidR="00990F07" w:rsidRPr="00624C44" w:rsidRDefault="00990F07" w:rsidP="00990F07">
      <w:pPr>
        <w:rPr>
          <w:del w:id="574" w:author="motioncomposer" w:date="2017-12-21T19:52:00Z"/>
          <w:lang w:val="en-US"/>
        </w:rPr>
      </w:pPr>
      <w:del w:id="575" w:author="motioncomposer" w:date="2017-12-21T19:52:00Z">
        <w:r w:rsidRPr="00624C44">
          <w:rPr>
            <w:lang w:val="en-US"/>
          </w:rPr>
          <w:delText>/position/side/hand</w:delText>
        </w:r>
        <w:r w:rsidR="00581E6E" w:rsidRPr="00624C44">
          <w:rPr>
            <w:lang w:val="en-US"/>
          </w:rPr>
          <w:delText>/left</w:delText>
        </w:r>
      </w:del>
    </w:p>
    <w:p w14:paraId="3A67A96E" w14:textId="77777777" w:rsidR="00990F07" w:rsidRPr="00624C44" w:rsidRDefault="00990F07" w:rsidP="00990F07">
      <w:pPr>
        <w:rPr>
          <w:del w:id="576" w:author="motioncomposer" w:date="2017-12-21T19:52:00Z"/>
          <w:lang w:val="en-US"/>
        </w:rPr>
      </w:pPr>
      <w:del w:id="577" w:author="motioncomposer" w:date="2017-12-21T19:52:00Z">
        <w:r w:rsidRPr="00624C44">
          <w:rPr>
            <w:lang w:val="en-US"/>
          </w:rPr>
          <w:delText>/gesture/hit/side</w:delText>
        </w:r>
        <w:r w:rsidR="00581E6E" w:rsidRPr="00624C44">
          <w:rPr>
            <w:szCs w:val="20"/>
            <w:lang w:val="en-US"/>
          </w:rPr>
          <w:delText>/left</w:delText>
        </w:r>
      </w:del>
    </w:p>
    <w:p w14:paraId="35DBAD17" w14:textId="77777777" w:rsidR="00990F07" w:rsidRPr="00624C44" w:rsidRDefault="00990F07" w:rsidP="00990F07">
      <w:pPr>
        <w:rPr>
          <w:del w:id="578" w:author="motioncomposer" w:date="2017-12-21T19:52:00Z"/>
          <w:lang w:val="en-US"/>
        </w:rPr>
      </w:pPr>
      <w:del w:id="579" w:author="motioncomposer" w:date="2017-12-21T19:52:00Z">
        <w:r w:rsidRPr="00624C44">
          <w:rPr>
            <w:lang w:val="en-US"/>
          </w:rPr>
          <w:delText>/zone/activity/discrete</w:delText>
        </w:r>
      </w:del>
    </w:p>
    <w:p w14:paraId="478C13D0" w14:textId="77777777" w:rsidR="00990F07" w:rsidRPr="00624C44" w:rsidRDefault="00990F07" w:rsidP="00990F07">
      <w:pPr>
        <w:rPr>
          <w:del w:id="580" w:author="motioncomposer" w:date="2017-12-21T19:52:00Z"/>
          <w:lang w:val="en-US"/>
        </w:rPr>
      </w:pPr>
      <w:del w:id="581" w:author="motioncomposer" w:date="2017-12-21T19:52:00Z">
        <w:r w:rsidRPr="00624C44">
          <w:rPr>
            <w:lang w:val="en-US"/>
          </w:rPr>
          <w:delText>/zone/activity/normal</w:delText>
        </w:r>
      </w:del>
    </w:p>
    <w:p w14:paraId="63E0DED6" w14:textId="77777777" w:rsidR="00990F07" w:rsidRPr="00624C44" w:rsidRDefault="00990F07" w:rsidP="00990F07">
      <w:pPr>
        <w:rPr>
          <w:del w:id="582" w:author="motioncomposer" w:date="2017-12-21T19:52:00Z"/>
          <w:lang w:val="en-US"/>
        </w:rPr>
      </w:pPr>
    </w:p>
    <w:p w14:paraId="61792138" w14:textId="25B5616F" w:rsidR="00990F07" w:rsidRPr="00624C44" w:rsidRDefault="00990F07" w:rsidP="00990F07">
      <w:pPr>
        <w:rPr>
          <w:lang w:val="en-US"/>
        </w:rPr>
      </w:pPr>
    </w:p>
    <w:p w14:paraId="265E7657" w14:textId="455818CA" w:rsidR="00A14BE8" w:rsidRPr="00624C44" w:rsidRDefault="00990F07" w:rsidP="00A14BE8">
      <w:pPr>
        <w:pStyle w:val="Heading3"/>
        <w:rPr>
          <w:lang w:val="en-US"/>
        </w:rPr>
      </w:pPr>
      <w:bookmarkStart w:id="583" w:name="_Toc362437880"/>
      <w:bookmarkStart w:id="584" w:name="_Toc365022695"/>
      <w:bookmarkStart w:id="585" w:name="_Toc369191182"/>
      <w:bookmarkStart w:id="586" w:name="_Toc380405758"/>
      <w:bookmarkEnd w:id="439"/>
      <w:r w:rsidRPr="00624C44">
        <w:rPr>
          <w:lang w:val="en-US"/>
        </w:rPr>
        <w:lastRenderedPageBreak/>
        <w:t>The Alphabet Table</w:t>
      </w:r>
      <w:bookmarkEnd w:id="583"/>
      <w:bookmarkEnd w:id="584"/>
      <w:bookmarkEnd w:id="585"/>
      <w:bookmarkEnd w:id="586"/>
    </w:p>
    <w:p w14:paraId="208EEE73" w14:textId="77777777" w:rsidR="00A14BE8" w:rsidRPr="00624C44" w:rsidRDefault="00A14BE8" w:rsidP="00A14BE8">
      <w:pPr>
        <w:rPr>
          <w:lang w:val="en-US"/>
        </w:rPr>
      </w:pPr>
    </w:p>
    <w:tbl>
      <w:tblPr>
        <w:tblW w:w="9806" w:type="dxa"/>
        <w:tblInd w:w="-5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962"/>
        <w:gridCol w:w="911"/>
        <w:gridCol w:w="654"/>
        <w:gridCol w:w="1038"/>
        <w:gridCol w:w="1879"/>
        <w:gridCol w:w="1134"/>
        <w:gridCol w:w="850"/>
        <w:gridCol w:w="567"/>
        <w:gridCol w:w="1418"/>
        <w:gridCol w:w="393"/>
      </w:tblGrid>
      <w:tr w:rsidR="00B465E0" w:rsidRPr="00624C44" w14:paraId="591E00D6" w14:textId="77777777" w:rsidTr="009F1C9C">
        <w:trPr>
          <w:cantSplit/>
          <w:trHeight w:val="360"/>
        </w:trPr>
        <w:tc>
          <w:tcPr>
            <w:tcW w:w="962" w:type="dxa"/>
          </w:tcPr>
          <w:p w14:paraId="0A84E70B" w14:textId="77777777" w:rsidR="00B465E0" w:rsidRPr="00624C44" w:rsidRDefault="00B465E0" w:rsidP="001B1B7B">
            <w:pPr>
              <w:rPr>
                <w:lang w:val="en-US"/>
              </w:rPr>
            </w:pPr>
            <w:r w:rsidRPr="00624C44">
              <w:rPr>
                <w:lang w:val="en-US"/>
              </w:rPr>
              <w:t>Message Number</w:t>
            </w:r>
          </w:p>
        </w:tc>
        <w:tc>
          <w:tcPr>
            <w:tcW w:w="7033" w:type="dxa"/>
            <w:gridSpan w:val="7"/>
          </w:tcPr>
          <w:p w14:paraId="27A0411A" w14:textId="77777777" w:rsidR="00B465E0" w:rsidRPr="00624C44" w:rsidRDefault="00B465E0" w:rsidP="001B1B7B">
            <w:pPr>
              <w:rPr>
                <w:lang w:val="en-US"/>
              </w:rPr>
            </w:pPr>
            <w:r w:rsidRPr="00624C44">
              <w:rPr>
                <w:lang w:val="en-US"/>
              </w:rPr>
              <w:t>OSC Messages</w:t>
            </w:r>
          </w:p>
        </w:tc>
        <w:tc>
          <w:tcPr>
            <w:tcW w:w="1418" w:type="dxa"/>
            <w:vMerge w:val="restart"/>
          </w:tcPr>
          <w:p w14:paraId="49EE4D73" w14:textId="77777777" w:rsidR="00B465E0" w:rsidRPr="00624C44" w:rsidRDefault="00B465E0" w:rsidP="001B1B7B">
            <w:pPr>
              <w:rPr>
                <w:lang w:val="en-US"/>
              </w:rPr>
            </w:pPr>
            <w:r w:rsidRPr="00624C44">
              <w:rPr>
                <w:lang w:val="en-US"/>
              </w:rPr>
              <w:t>When</w:t>
            </w:r>
          </w:p>
        </w:tc>
        <w:tc>
          <w:tcPr>
            <w:tcW w:w="393" w:type="dxa"/>
            <w:vMerge w:val="restart"/>
            <w:textDirection w:val="btLr"/>
          </w:tcPr>
          <w:p w14:paraId="561E07CC" w14:textId="77777777" w:rsidR="00B465E0" w:rsidRPr="00624C44" w:rsidRDefault="00B465E0" w:rsidP="009F1C9C">
            <w:pPr>
              <w:ind w:left="113" w:right="113"/>
              <w:rPr>
                <w:lang w:val="en-US"/>
              </w:rPr>
            </w:pPr>
            <w:r w:rsidRPr="00624C44">
              <w:rPr>
                <w:lang w:val="en-US"/>
              </w:rPr>
              <w:t>Priority*</w:t>
            </w:r>
          </w:p>
        </w:tc>
      </w:tr>
      <w:tr w:rsidR="00927ADE" w:rsidRPr="00624C44" w14:paraId="04AC740F" w14:textId="77777777" w:rsidTr="009F1C9C">
        <w:trPr>
          <w:cantSplit/>
          <w:trHeight w:val="328"/>
        </w:trPr>
        <w:tc>
          <w:tcPr>
            <w:tcW w:w="962" w:type="dxa"/>
            <w:tcBorders>
              <w:bottom w:val="single" w:sz="4" w:space="0" w:color="auto"/>
            </w:tcBorders>
            <w:shd w:val="clear" w:color="auto" w:fill="auto"/>
          </w:tcPr>
          <w:p w14:paraId="6F1308E0" w14:textId="77777777" w:rsidR="00B465E0" w:rsidRPr="00624C44" w:rsidRDefault="00B465E0" w:rsidP="001B1B7B">
            <w:pPr>
              <w:rPr>
                <w:lang w:val="en-US"/>
              </w:rPr>
            </w:pPr>
            <w:r w:rsidRPr="00624C44">
              <w:rPr>
                <w:lang w:val="en-US"/>
              </w:rPr>
              <w:t>**</w:t>
            </w:r>
          </w:p>
        </w:tc>
        <w:tc>
          <w:tcPr>
            <w:tcW w:w="911" w:type="dxa"/>
            <w:tcBorders>
              <w:bottom w:val="single" w:sz="4" w:space="0" w:color="auto"/>
            </w:tcBorders>
            <w:shd w:val="clear" w:color="auto" w:fill="auto"/>
          </w:tcPr>
          <w:p w14:paraId="4848723C" w14:textId="77777777" w:rsidR="00B465E0" w:rsidRPr="00624C44" w:rsidRDefault="00B465E0" w:rsidP="001B1B7B">
            <w:pPr>
              <w:rPr>
                <w:lang w:val="en-US"/>
              </w:rPr>
            </w:pPr>
            <w:r w:rsidRPr="00624C44">
              <w:rPr>
                <w:lang w:val="en-US"/>
              </w:rPr>
              <w:t>Tracking paradigm</w:t>
            </w:r>
          </w:p>
        </w:tc>
        <w:tc>
          <w:tcPr>
            <w:tcW w:w="654" w:type="dxa"/>
            <w:tcBorders>
              <w:bottom w:val="single" w:sz="4" w:space="0" w:color="auto"/>
            </w:tcBorders>
            <w:shd w:val="clear" w:color="auto" w:fill="auto"/>
          </w:tcPr>
          <w:p w14:paraId="26A3E1F5" w14:textId="0A1DABBB" w:rsidR="00B465E0" w:rsidRPr="00624C44" w:rsidRDefault="00346500" w:rsidP="001B1B7B">
            <w:pPr>
              <w:rPr>
                <w:lang w:val="en-US"/>
              </w:rPr>
            </w:pPr>
            <w:r w:rsidRPr="00624C44">
              <w:rPr>
                <w:lang w:val="en-US"/>
              </w:rPr>
              <w:t>I</w:t>
            </w:r>
            <w:r w:rsidR="00B465E0" w:rsidRPr="00624C44">
              <w:rPr>
                <w:lang w:val="en-US"/>
              </w:rPr>
              <w:t>d</w:t>
            </w:r>
          </w:p>
          <w:p w14:paraId="1E534130" w14:textId="72A029F5" w:rsidR="00346500" w:rsidRPr="00624C44" w:rsidRDefault="00346500" w:rsidP="001B1B7B">
            <w:pPr>
              <w:rPr>
                <w:lang w:val="en-US"/>
              </w:rPr>
            </w:pPr>
          </w:p>
        </w:tc>
        <w:tc>
          <w:tcPr>
            <w:tcW w:w="1038" w:type="dxa"/>
            <w:tcBorders>
              <w:bottom w:val="single" w:sz="4" w:space="0" w:color="auto"/>
            </w:tcBorders>
          </w:tcPr>
          <w:p w14:paraId="7AF89CA9" w14:textId="77777777" w:rsidR="00B465E0" w:rsidRPr="00624C44" w:rsidRDefault="00B465E0" w:rsidP="001B1B7B">
            <w:pPr>
              <w:rPr>
                <w:lang w:val="en-US"/>
              </w:rPr>
            </w:pPr>
            <w:r w:rsidRPr="00624C44">
              <w:rPr>
                <w:lang w:val="en-US"/>
              </w:rPr>
              <w:t>Movement Type</w:t>
            </w:r>
          </w:p>
        </w:tc>
        <w:tc>
          <w:tcPr>
            <w:tcW w:w="1879" w:type="dxa"/>
            <w:tcBorders>
              <w:bottom w:val="single" w:sz="4" w:space="0" w:color="auto"/>
            </w:tcBorders>
          </w:tcPr>
          <w:p w14:paraId="2E9EF183" w14:textId="77777777" w:rsidR="00B465E0" w:rsidRPr="00624C44" w:rsidRDefault="00B465E0" w:rsidP="001B1B7B">
            <w:pPr>
              <w:rPr>
                <w:lang w:val="en-US"/>
              </w:rPr>
            </w:pPr>
            <w:r w:rsidRPr="00624C44">
              <w:rPr>
                <w:lang w:val="en-US"/>
              </w:rPr>
              <w:t>Feature</w:t>
            </w:r>
          </w:p>
        </w:tc>
        <w:tc>
          <w:tcPr>
            <w:tcW w:w="1134" w:type="dxa"/>
            <w:tcBorders>
              <w:bottom w:val="single" w:sz="4" w:space="0" w:color="auto"/>
            </w:tcBorders>
          </w:tcPr>
          <w:p w14:paraId="22A3FAA5" w14:textId="77777777" w:rsidR="00B465E0" w:rsidRPr="00624C44" w:rsidRDefault="00B465E0" w:rsidP="001B1B7B">
            <w:pPr>
              <w:rPr>
                <w:lang w:val="en-US"/>
              </w:rPr>
            </w:pPr>
            <w:r w:rsidRPr="00624C44">
              <w:rPr>
                <w:lang w:val="en-US"/>
              </w:rPr>
              <w:t>Body Part</w:t>
            </w:r>
          </w:p>
        </w:tc>
        <w:tc>
          <w:tcPr>
            <w:tcW w:w="850" w:type="dxa"/>
            <w:tcBorders>
              <w:bottom w:val="single" w:sz="4" w:space="0" w:color="auto"/>
            </w:tcBorders>
          </w:tcPr>
          <w:p w14:paraId="07D34D6F" w14:textId="77777777" w:rsidR="00B465E0" w:rsidRPr="00624C44" w:rsidRDefault="00B465E0" w:rsidP="001B1B7B">
            <w:pPr>
              <w:rPr>
                <w:lang w:val="en-US"/>
              </w:rPr>
            </w:pPr>
            <w:r w:rsidRPr="00624C44">
              <w:rPr>
                <w:lang w:val="en-US"/>
              </w:rPr>
              <w:t>Attribute</w:t>
            </w:r>
          </w:p>
        </w:tc>
        <w:tc>
          <w:tcPr>
            <w:tcW w:w="567" w:type="dxa"/>
            <w:tcBorders>
              <w:bottom w:val="single" w:sz="4" w:space="0" w:color="auto"/>
            </w:tcBorders>
          </w:tcPr>
          <w:p w14:paraId="504E455C" w14:textId="77777777" w:rsidR="00B465E0" w:rsidRPr="00624C44" w:rsidRDefault="00B465E0" w:rsidP="001B1B7B">
            <w:pPr>
              <w:rPr>
                <w:lang w:val="en-US"/>
              </w:rPr>
            </w:pPr>
            <w:r w:rsidRPr="00624C44">
              <w:rPr>
                <w:lang w:val="en-US"/>
              </w:rPr>
              <w:t>Data</w:t>
            </w:r>
          </w:p>
        </w:tc>
        <w:tc>
          <w:tcPr>
            <w:tcW w:w="1418" w:type="dxa"/>
            <w:vMerge/>
            <w:tcBorders>
              <w:bottom w:val="single" w:sz="4" w:space="0" w:color="auto"/>
            </w:tcBorders>
          </w:tcPr>
          <w:p w14:paraId="65C7B070" w14:textId="77777777" w:rsidR="00B465E0" w:rsidRPr="00624C44" w:rsidRDefault="00B465E0" w:rsidP="001B1B7B">
            <w:pPr>
              <w:rPr>
                <w:lang w:val="en-US"/>
              </w:rPr>
            </w:pPr>
          </w:p>
        </w:tc>
        <w:tc>
          <w:tcPr>
            <w:tcW w:w="393" w:type="dxa"/>
            <w:vMerge/>
            <w:tcBorders>
              <w:bottom w:val="single" w:sz="4" w:space="0" w:color="auto"/>
            </w:tcBorders>
          </w:tcPr>
          <w:p w14:paraId="38C8A69C" w14:textId="77777777" w:rsidR="00B465E0" w:rsidRPr="00624C44" w:rsidRDefault="00B465E0" w:rsidP="001B1B7B">
            <w:pPr>
              <w:rPr>
                <w:lang w:val="en-US"/>
              </w:rPr>
            </w:pPr>
          </w:p>
        </w:tc>
      </w:tr>
      <w:tr w:rsidR="00927ADE" w:rsidRPr="00624C44" w14:paraId="64A862B8" w14:textId="77777777" w:rsidTr="009F1C9C">
        <w:trPr>
          <w:cantSplit/>
          <w:trHeight w:val="286"/>
        </w:trPr>
        <w:tc>
          <w:tcPr>
            <w:tcW w:w="962" w:type="dxa"/>
            <w:shd w:val="clear" w:color="auto" w:fill="auto"/>
          </w:tcPr>
          <w:p w14:paraId="66ED1E91" w14:textId="77777777" w:rsidR="00B465E0" w:rsidRPr="00624C44" w:rsidRDefault="00B465E0" w:rsidP="001B1B7B">
            <w:pPr>
              <w:rPr>
                <w:lang w:val="en-US"/>
              </w:rPr>
            </w:pPr>
            <w:r w:rsidRPr="00624C44">
              <w:rPr>
                <w:lang w:val="en-US"/>
              </w:rPr>
              <w:t>T01</w:t>
            </w:r>
          </w:p>
        </w:tc>
        <w:tc>
          <w:tcPr>
            <w:tcW w:w="911" w:type="dxa"/>
            <w:vMerge w:val="restart"/>
            <w:shd w:val="clear" w:color="auto" w:fill="FFFFC4"/>
          </w:tcPr>
          <w:p w14:paraId="31BA8694" w14:textId="009531EA" w:rsidR="00B465E0" w:rsidRPr="00624C44" w:rsidRDefault="00B465E0" w:rsidP="001B1B7B">
            <w:pPr>
              <w:rPr>
                <w:lang w:val="en-US"/>
              </w:rPr>
            </w:pPr>
            <w:r w:rsidRPr="00624C44">
              <w:rPr>
                <w:lang w:val="en-US"/>
              </w:rPr>
              <w:t>/</w:t>
            </w:r>
            <w:r w:rsidR="001230D1" w:rsidRPr="00624C44">
              <w:rPr>
                <w:lang w:val="en-US"/>
              </w:rPr>
              <w:t>player</w:t>
            </w:r>
          </w:p>
        </w:tc>
        <w:tc>
          <w:tcPr>
            <w:tcW w:w="654" w:type="dxa"/>
            <w:vMerge w:val="restart"/>
            <w:shd w:val="clear" w:color="auto" w:fill="FFFFC4"/>
          </w:tcPr>
          <w:p w14:paraId="5BC9B6CD" w14:textId="2717ADF0" w:rsidR="00B465E0" w:rsidRPr="00624C44" w:rsidRDefault="00B465E0" w:rsidP="00346500">
            <w:pPr>
              <w:rPr>
                <w:lang w:val="en-US"/>
              </w:rPr>
            </w:pPr>
            <w:r w:rsidRPr="00624C44">
              <w:rPr>
                <w:lang w:val="en-US"/>
              </w:rPr>
              <w:t>/</w:t>
            </w:r>
            <w:r w:rsidR="00346500" w:rsidRPr="00624C44">
              <w:rPr>
                <w:lang w:val="en-US"/>
              </w:rPr>
              <w:t>[id]</w:t>
            </w:r>
          </w:p>
        </w:tc>
        <w:tc>
          <w:tcPr>
            <w:tcW w:w="1038" w:type="dxa"/>
            <w:vMerge w:val="restart"/>
            <w:shd w:val="clear" w:color="auto" w:fill="FFFFC4"/>
          </w:tcPr>
          <w:p w14:paraId="6476CAE9" w14:textId="77777777" w:rsidR="00B465E0" w:rsidRPr="00624C44" w:rsidRDefault="00B465E0" w:rsidP="001B1B7B">
            <w:pPr>
              <w:rPr>
                <w:lang w:val="en-US"/>
              </w:rPr>
            </w:pPr>
            <w:r w:rsidRPr="00624C44">
              <w:rPr>
                <w:lang w:val="en-US"/>
              </w:rPr>
              <w:t>/activity</w:t>
            </w:r>
          </w:p>
        </w:tc>
        <w:tc>
          <w:tcPr>
            <w:tcW w:w="1879" w:type="dxa"/>
            <w:vMerge w:val="restart"/>
            <w:shd w:val="clear" w:color="auto" w:fill="FFFFC4"/>
          </w:tcPr>
          <w:p w14:paraId="3C5330D3" w14:textId="77777777" w:rsidR="00B465E0" w:rsidRPr="00624C44" w:rsidRDefault="00B465E0" w:rsidP="001B1B7B">
            <w:pPr>
              <w:rPr>
                <w:lang w:val="en-US"/>
              </w:rPr>
            </w:pPr>
            <w:r w:rsidRPr="00624C44">
              <w:rPr>
                <w:lang w:val="en-US"/>
              </w:rPr>
              <w:t>/discrete</w:t>
            </w:r>
          </w:p>
          <w:p w14:paraId="5E84E2DF" w14:textId="77777777" w:rsidR="00B465E0" w:rsidRPr="00624C44" w:rsidRDefault="00B465E0" w:rsidP="001B1B7B">
            <w:pPr>
              <w:rPr>
                <w:lang w:val="en-US"/>
              </w:rPr>
            </w:pPr>
          </w:p>
          <w:p w14:paraId="2B006525" w14:textId="77777777" w:rsidR="00B465E0" w:rsidRPr="00624C44" w:rsidRDefault="00B465E0" w:rsidP="001B1B7B">
            <w:pPr>
              <w:rPr>
                <w:lang w:val="en-US"/>
              </w:rPr>
            </w:pPr>
          </w:p>
        </w:tc>
        <w:tc>
          <w:tcPr>
            <w:tcW w:w="1134" w:type="dxa"/>
            <w:vMerge w:val="restart"/>
            <w:shd w:val="clear" w:color="auto" w:fill="FFFFC4"/>
          </w:tcPr>
          <w:p w14:paraId="49351801" w14:textId="77777777" w:rsidR="00B465E0" w:rsidRPr="00624C44" w:rsidRDefault="00B465E0" w:rsidP="001B1B7B">
            <w:pPr>
              <w:rPr>
                <w:lang w:val="en-US"/>
              </w:rPr>
            </w:pPr>
            <w:r w:rsidRPr="00624C44">
              <w:rPr>
                <w:lang w:val="en-US"/>
              </w:rPr>
              <w:t>/hand</w:t>
            </w:r>
          </w:p>
          <w:p w14:paraId="14E6B6DB" w14:textId="77777777" w:rsidR="00B465E0" w:rsidRPr="00624C44" w:rsidRDefault="00B465E0" w:rsidP="001B1B7B">
            <w:pPr>
              <w:rPr>
                <w:lang w:val="en-US"/>
              </w:rPr>
            </w:pPr>
          </w:p>
        </w:tc>
        <w:tc>
          <w:tcPr>
            <w:tcW w:w="850" w:type="dxa"/>
            <w:shd w:val="clear" w:color="auto" w:fill="FFFFC4"/>
          </w:tcPr>
          <w:p w14:paraId="7201B6E3" w14:textId="77777777" w:rsidR="00B465E0" w:rsidRPr="00624C44" w:rsidRDefault="00B465E0" w:rsidP="001B1B7B">
            <w:pPr>
              <w:rPr>
                <w:lang w:val="en-US"/>
              </w:rPr>
            </w:pPr>
            <w:r w:rsidRPr="00624C44">
              <w:rPr>
                <w:lang w:val="en-US"/>
              </w:rPr>
              <w:t>/left</w:t>
            </w:r>
          </w:p>
        </w:tc>
        <w:tc>
          <w:tcPr>
            <w:tcW w:w="567" w:type="dxa"/>
            <w:shd w:val="clear" w:color="auto" w:fill="FFFFC4"/>
          </w:tcPr>
          <w:p w14:paraId="46D21FAC" w14:textId="77777777" w:rsidR="00B465E0" w:rsidRPr="00624C44" w:rsidRDefault="00B465E0" w:rsidP="001B1B7B">
            <w:pPr>
              <w:rPr>
                <w:lang w:val="en-US"/>
              </w:rPr>
            </w:pPr>
            <w:r w:rsidRPr="00624C44">
              <w:rPr>
                <w:lang w:val="en-US"/>
              </w:rPr>
              <w:t>NA</w:t>
            </w:r>
          </w:p>
        </w:tc>
        <w:tc>
          <w:tcPr>
            <w:tcW w:w="1418" w:type="dxa"/>
            <w:shd w:val="clear" w:color="auto" w:fill="FFFFC4"/>
          </w:tcPr>
          <w:p w14:paraId="0615D10B"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0E015862" w14:textId="77777777" w:rsidR="00B465E0" w:rsidRPr="00624C44" w:rsidRDefault="00B465E0" w:rsidP="001B1B7B">
            <w:pPr>
              <w:rPr>
                <w:lang w:val="en-US"/>
              </w:rPr>
            </w:pPr>
            <w:r w:rsidRPr="00624C44">
              <w:rPr>
                <w:lang w:val="en-US"/>
              </w:rPr>
              <w:t>1</w:t>
            </w:r>
          </w:p>
        </w:tc>
      </w:tr>
      <w:tr w:rsidR="00927ADE" w:rsidRPr="00624C44" w14:paraId="7E9B5F68" w14:textId="77777777" w:rsidTr="009F1C9C">
        <w:trPr>
          <w:cantSplit/>
          <w:trHeight w:val="286"/>
        </w:trPr>
        <w:tc>
          <w:tcPr>
            <w:tcW w:w="962" w:type="dxa"/>
            <w:shd w:val="clear" w:color="auto" w:fill="auto"/>
          </w:tcPr>
          <w:p w14:paraId="2AE012BF" w14:textId="77777777" w:rsidR="00B465E0" w:rsidRPr="00624C44" w:rsidRDefault="00B465E0" w:rsidP="001B1B7B">
            <w:pPr>
              <w:rPr>
                <w:lang w:val="en-US"/>
              </w:rPr>
            </w:pPr>
            <w:r w:rsidRPr="00624C44">
              <w:rPr>
                <w:lang w:val="en-US"/>
              </w:rPr>
              <w:t>T02</w:t>
            </w:r>
          </w:p>
        </w:tc>
        <w:tc>
          <w:tcPr>
            <w:tcW w:w="911" w:type="dxa"/>
            <w:vMerge/>
            <w:shd w:val="clear" w:color="auto" w:fill="FFFFC4"/>
          </w:tcPr>
          <w:p w14:paraId="713C046C" w14:textId="77777777" w:rsidR="00B465E0" w:rsidRPr="00624C44" w:rsidRDefault="00B465E0" w:rsidP="001B1B7B">
            <w:pPr>
              <w:rPr>
                <w:lang w:val="en-US"/>
              </w:rPr>
            </w:pPr>
          </w:p>
        </w:tc>
        <w:tc>
          <w:tcPr>
            <w:tcW w:w="654" w:type="dxa"/>
            <w:vMerge/>
            <w:shd w:val="clear" w:color="auto" w:fill="FFFFC4"/>
          </w:tcPr>
          <w:p w14:paraId="268297AD" w14:textId="77777777" w:rsidR="00B465E0" w:rsidRPr="00624C44" w:rsidRDefault="00B465E0" w:rsidP="001B1B7B">
            <w:pPr>
              <w:rPr>
                <w:lang w:val="en-US"/>
              </w:rPr>
            </w:pPr>
          </w:p>
        </w:tc>
        <w:tc>
          <w:tcPr>
            <w:tcW w:w="1038" w:type="dxa"/>
            <w:vMerge/>
            <w:shd w:val="clear" w:color="auto" w:fill="FFFFC4"/>
          </w:tcPr>
          <w:p w14:paraId="7B0185CF" w14:textId="77777777" w:rsidR="00B465E0" w:rsidRPr="00624C44" w:rsidRDefault="00B465E0" w:rsidP="001B1B7B">
            <w:pPr>
              <w:rPr>
                <w:lang w:val="en-US"/>
              </w:rPr>
            </w:pPr>
          </w:p>
        </w:tc>
        <w:tc>
          <w:tcPr>
            <w:tcW w:w="1879" w:type="dxa"/>
            <w:vMerge/>
            <w:shd w:val="clear" w:color="auto" w:fill="FFFFC4"/>
          </w:tcPr>
          <w:p w14:paraId="04775EB9" w14:textId="77777777" w:rsidR="00B465E0" w:rsidRPr="00624C44" w:rsidRDefault="00B465E0" w:rsidP="001B1B7B">
            <w:pPr>
              <w:rPr>
                <w:lang w:val="en-US"/>
              </w:rPr>
            </w:pPr>
          </w:p>
        </w:tc>
        <w:tc>
          <w:tcPr>
            <w:tcW w:w="1134" w:type="dxa"/>
            <w:vMerge/>
            <w:shd w:val="clear" w:color="auto" w:fill="FFFFC4"/>
          </w:tcPr>
          <w:p w14:paraId="727990E2" w14:textId="77777777" w:rsidR="00B465E0" w:rsidRPr="00624C44" w:rsidRDefault="00B465E0" w:rsidP="001B1B7B">
            <w:pPr>
              <w:rPr>
                <w:lang w:val="en-US"/>
              </w:rPr>
            </w:pPr>
          </w:p>
        </w:tc>
        <w:tc>
          <w:tcPr>
            <w:tcW w:w="850" w:type="dxa"/>
            <w:shd w:val="clear" w:color="auto" w:fill="FFFFC4"/>
          </w:tcPr>
          <w:p w14:paraId="3CB8185A" w14:textId="77777777" w:rsidR="00B465E0" w:rsidRPr="00624C44" w:rsidRDefault="00B465E0" w:rsidP="001B1B7B">
            <w:pPr>
              <w:rPr>
                <w:lang w:val="en-US"/>
              </w:rPr>
            </w:pPr>
            <w:r w:rsidRPr="00624C44">
              <w:rPr>
                <w:lang w:val="en-US"/>
              </w:rPr>
              <w:t>/right</w:t>
            </w:r>
          </w:p>
        </w:tc>
        <w:tc>
          <w:tcPr>
            <w:tcW w:w="567" w:type="dxa"/>
            <w:shd w:val="clear" w:color="auto" w:fill="FFFFC4"/>
          </w:tcPr>
          <w:p w14:paraId="7D8AFE0C" w14:textId="77777777" w:rsidR="00B465E0" w:rsidRPr="00624C44" w:rsidRDefault="00B465E0" w:rsidP="001B1B7B">
            <w:pPr>
              <w:rPr>
                <w:lang w:val="en-US"/>
              </w:rPr>
            </w:pPr>
            <w:r w:rsidRPr="00624C44">
              <w:rPr>
                <w:lang w:val="en-US"/>
              </w:rPr>
              <w:t>NA</w:t>
            </w:r>
          </w:p>
        </w:tc>
        <w:tc>
          <w:tcPr>
            <w:tcW w:w="1418" w:type="dxa"/>
            <w:shd w:val="clear" w:color="auto" w:fill="FFFFC4"/>
          </w:tcPr>
          <w:p w14:paraId="58410BE4"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52721BA5" w14:textId="77777777" w:rsidR="00B465E0" w:rsidRPr="00624C44" w:rsidRDefault="00B465E0" w:rsidP="001B1B7B">
            <w:pPr>
              <w:rPr>
                <w:lang w:val="en-US"/>
              </w:rPr>
            </w:pPr>
            <w:r w:rsidRPr="00624C44">
              <w:rPr>
                <w:lang w:val="en-US"/>
              </w:rPr>
              <w:t>1</w:t>
            </w:r>
          </w:p>
        </w:tc>
      </w:tr>
      <w:tr w:rsidR="00927ADE" w:rsidRPr="00624C44" w14:paraId="4929537B" w14:textId="77777777" w:rsidTr="009F1C9C">
        <w:trPr>
          <w:cantSplit/>
          <w:trHeight w:val="64"/>
        </w:trPr>
        <w:tc>
          <w:tcPr>
            <w:tcW w:w="962" w:type="dxa"/>
            <w:shd w:val="clear" w:color="auto" w:fill="auto"/>
          </w:tcPr>
          <w:p w14:paraId="29A80A26" w14:textId="77777777" w:rsidR="00B465E0" w:rsidRPr="00624C44" w:rsidRDefault="00B465E0" w:rsidP="001B1B7B">
            <w:pPr>
              <w:rPr>
                <w:lang w:val="en-US"/>
              </w:rPr>
            </w:pPr>
            <w:r w:rsidRPr="00624C44">
              <w:rPr>
                <w:lang w:val="en-US"/>
              </w:rPr>
              <w:t>T03</w:t>
            </w:r>
          </w:p>
        </w:tc>
        <w:tc>
          <w:tcPr>
            <w:tcW w:w="911" w:type="dxa"/>
            <w:vMerge/>
            <w:shd w:val="clear" w:color="auto" w:fill="FFFFC4"/>
          </w:tcPr>
          <w:p w14:paraId="2E9A26E7" w14:textId="77777777" w:rsidR="00B465E0" w:rsidRPr="00624C44" w:rsidRDefault="00B465E0" w:rsidP="001B1B7B">
            <w:pPr>
              <w:rPr>
                <w:lang w:val="en-US"/>
              </w:rPr>
            </w:pPr>
          </w:p>
        </w:tc>
        <w:tc>
          <w:tcPr>
            <w:tcW w:w="654" w:type="dxa"/>
            <w:vMerge/>
            <w:shd w:val="clear" w:color="auto" w:fill="FFFFC4"/>
          </w:tcPr>
          <w:p w14:paraId="6AD33040" w14:textId="77777777" w:rsidR="00B465E0" w:rsidRPr="00624C44" w:rsidRDefault="00B465E0" w:rsidP="001B1B7B">
            <w:pPr>
              <w:rPr>
                <w:lang w:val="en-US"/>
              </w:rPr>
            </w:pPr>
          </w:p>
        </w:tc>
        <w:tc>
          <w:tcPr>
            <w:tcW w:w="1038" w:type="dxa"/>
            <w:vMerge/>
            <w:shd w:val="clear" w:color="auto" w:fill="FFFFC4"/>
          </w:tcPr>
          <w:p w14:paraId="42EEFA44" w14:textId="77777777" w:rsidR="00B465E0" w:rsidRPr="00624C44" w:rsidRDefault="00B465E0" w:rsidP="001B1B7B">
            <w:pPr>
              <w:rPr>
                <w:lang w:val="en-US"/>
              </w:rPr>
            </w:pPr>
          </w:p>
        </w:tc>
        <w:tc>
          <w:tcPr>
            <w:tcW w:w="1879" w:type="dxa"/>
            <w:vMerge/>
            <w:shd w:val="clear" w:color="auto" w:fill="FFFFC4"/>
          </w:tcPr>
          <w:p w14:paraId="6503D5A6" w14:textId="77777777" w:rsidR="00B465E0" w:rsidRPr="00624C44" w:rsidRDefault="00B465E0" w:rsidP="001B1B7B">
            <w:pPr>
              <w:rPr>
                <w:lang w:val="en-US"/>
              </w:rPr>
            </w:pPr>
          </w:p>
        </w:tc>
        <w:tc>
          <w:tcPr>
            <w:tcW w:w="1134" w:type="dxa"/>
            <w:shd w:val="clear" w:color="auto" w:fill="FFFFC4"/>
          </w:tcPr>
          <w:p w14:paraId="5F281E10" w14:textId="77777777" w:rsidR="00B465E0" w:rsidRPr="00624C44" w:rsidRDefault="00B465E0" w:rsidP="001B1B7B">
            <w:pPr>
              <w:rPr>
                <w:lang w:val="en-US"/>
              </w:rPr>
            </w:pPr>
            <w:r w:rsidRPr="00624C44">
              <w:rPr>
                <w:lang w:val="en-US"/>
              </w:rPr>
              <w:t>/head</w:t>
            </w:r>
          </w:p>
        </w:tc>
        <w:tc>
          <w:tcPr>
            <w:tcW w:w="850" w:type="dxa"/>
            <w:shd w:val="clear" w:color="auto" w:fill="FFFFC4"/>
          </w:tcPr>
          <w:p w14:paraId="21164712" w14:textId="77777777" w:rsidR="00B465E0" w:rsidRPr="00624C44" w:rsidRDefault="00B465E0" w:rsidP="001B1B7B">
            <w:pPr>
              <w:rPr>
                <w:lang w:val="en-US"/>
              </w:rPr>
            </w:pPr>
          </w:p>
        </w:tc>
        <w:tc>
          <w:tcPr>
            <w:tcW w:w="567" w:type="dxa"/>
            <w:shd w:val="clear" w:color="auto" w:fill="FFFFC4"/>
          </w:tcPr>
          <w:p w14:paraId="6EB14FA8" w14:textId="77777777" w:rsidR="00B465E0" w:rsidRPr="00624C44" w:rsidRDefault="00B465E0" w:rsidP="001B1B7B">
            <w:pPr>
              <w:rPr>
                <w:lang w:val="en-US"/>
              </w:rPr>
            </w:pPr>
            <w:r w:rsidRPr="00624C44">
              <w:rPr>
                <w:lang w:val="en-US"/>
              </w:rPr>
              <w:t>NA</w:t>
            </w:r>
          </w:p>
        </w:tc>
        <w:tc>
          <w:tcPr>
            <w:tcW w:w="1418" w:type="dxa"/>
            <w:shd w:val="clear" w:color="auto" w:fill="FFFFC4"/>
          </w:tcPr>
          <w:p w14:paraId="2349E33C"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649F2A5E" w14:textId="77777777" w:rsidR="00B465E0" w:rsidRPr="00624C44" w:rsidRDefault="00B465E0" w:rsidP="001B1B7B">
            <w:pPr>
              <w:rPr>
                <w:lang w:val="en-US"/>
              </w:rPr>
            </w:pPr>
            <w:r w:rsidRPr="00624C44">
              <w:rPr>
                <w:lang w:val="en-US"/>
              </w:rPr>
              <w:t>1</w:t>
            </w:r>
          </w:p>
        </w:tc>
      </w:tr>
      <w:tr w:rsidR="00927ADE" w:rsidRPr="00624C44" w14:paraId="480E7F8F" w14:textId="77777777" w:rsidTr="009F1C9C">
        <w:trPr>
          <w:cantSplit/>
          <w:trHeight w:val="63"/>
        </w:trPr>
        <w:tc>
          <w:tcPr>
            <w:tcW w:w="962" w:type="dxa"/>
            <w:shd w:val="clear" w:color="auto" w:fill="auto"/>
          </w:tcPr>
          <w:p w14:paraId="51746EC6" w14:textId="64B557DD" w:rsidR="00B465E0" w:rsidRPr="00624C44" w:rsidRDefault="00B465E0" w:rsidP="001B1B7B">
            <w:pPr>
              <w:rPr>
                <w:lang w:val="en-US"/>
              </w:rPr>
            </w:pPr>
            <w:r w:rsidRPr="00624C44">
              <w:rPr>
                <w:lang w:val="en-US"/>
              </w:rPr>
              <w:t>T04</w:t>
            </w:r>
            <w:r w:rsidR="006D6B63" w:rsidRPr="006D6B63">
              <w:rPr>
                <w:szCs w:val="20"/>
                <w:lang w:val="en-US"/>
              </w:rPr>
              <w:t xml:space="preserve"> </w:t>
            </w:r>
            <w:ins w:id="587" w:author="motioncomposer" w:date="2017-12-21T19:52:00Z">
              <w:r w:rsidR="00D841A9" w:rsidRPr="00624C44">
                <w:rPr>
                  <w:color w:val="FF0000"/>
                  <w:sz w:val="24"/>
                  <w:lang w:val="en-US"/>
                </w:rPr>
                <w:t>*</w:t>
              </w:r>
            </w:ins>
          </w:p>
        </w:tc>
        <w:tc>
          <w:tcPr>
            <w:tcW w:w="911" w:type="dxa"/>
            <w:vMerge/>
            <w:shd w:val="clear" w:color="auto" w:fill="FFFFC4"/>
          </w:tcPr>
          <w:p w14:paraId="7ACA7AA4" w14:textId="77777777" w:rsidR="00B465E0" w:rsidRPr="00624C44" w:rsidRDefault="00B465E0" w:rsidP="001B1B7B">
            <w:pPr>
              <w:rPr>
                <w:lang w:val="en-US"/>
              </w:rPr>
            </w:pPr>
          </w:p>
        </w:tc>
        <w:tc>
          <w:tcPr>
            <w:tcW w:w="654" w:type="dxa"/>
            <w:vMerge/>
            <w:shd w:val="clear" w:color="auto" w:fill="FFFFC4"/>
          </w:tcPr>
          <w:p w14:paraId="44CFE82E" w14:textId="77777777" w:rsidR="00B465E0" w:rsidRPr="00624C44" w:rsidRDefault="00B465E0" w:rsidP="001B1B7B">
            <w:pPr>
              <w:rPr>
                <w:lang w:val="en-US"/>
              </w:rPr>
            </w:pPr>
          </w:p>
        </w:tc>
        <w:tc>
          <w:tcPr>
            <w:tcW w:w="1038" w:type="dxa"/>
            <w:vMerge/>
            <w:shd w:val="clear" w:color="auto" w:fill="FFFFC4"/>
          </w:tcPr>
          <w:p w14:paraId="770AF743" w14:textId="77777777" w:rsidR="00B465E0" w:rsidRPr="00624C44" w:rsidRDefault="00B465E0" w:rsidP="001B1B7B">
            <w:pPr>
              <w:rPr>
                <w:lang w:val="en-US"/>
              </w:rPr>
            </w:pPr>
          </w:p>
        </w:tc>
        <w:tc>
          <w:tcPr>
            <w:tcW w:w="1879" w:type="dxa"/>
            <w:vMerge/>
            <w:shd w:val="clear" w:color="auto" w:fill="FFFFC4"/>
          </w:tcPr>
          <w:p w14:paraId="7ABCBB46" w14:textId="77777777" w:rsidR="00B465E0" w:rsidRPr="00624C44" w:rsidRDefault="00B465E0" w:rsidP="001B1B7B">
            <w:pPr>
              <w:rPr>
                <w:lang w:val="en-US"/>
              </w:rPr>
            </w:pPr>
          </w:p>
        </w:tc>
        <w:tc>
          <w:tcPr>
            <w:tcW w:w="1134" w:type="dxa"/>
            <w:vMerge w:val="restart"/>
            <w:shd w:val="clear" w:color="auto" w:fill="FFFFC4"/>
          </w:tcPr>
          <w:p w14:paraId="35696909" w14:textId="77777777" w:rsidR="00B465E0" w:rsidRPr="00624C44" w:rsidRDefault="00B465E0" w:rsidP="001B1B7B">
            <w:pPr>
              <w:rPr>
                <w:lang w:val="en-US"/>
              </w:rPr>
            </w:pPr>
            <w:r w:rsidRPr="00624C44">
              <w:rPr>
                <w:lang w:val="en-US"/>
              </w:rPr>
              <w:t>/leg</w:t>
            </w:r>
          </w:p>
          <w:p w14:paraId="27EF5ACF" w14:textId="77777777" w:rsidR="00B465E0" w:rsidRPr="00624C44" w:rsidRDefault="00B465E0" w:rsidP="001B1B7B">
            <w:pPr>
              <w:rPr>
                <w:lang w:val="en-US"/>
              </w:rPr>
            </w:pPr>
          </w:p>
        </w:tc>
        <w:tc>
          <w:tcPr>
            <w:tcW w:w="850" w:type="dxa"/>
            <w:shd w:val="clear" w:color="auto" w:fill="FFFFC4"/>
          </w:tcPr>
          <w:p w14:paraId="247B7731" w14:textId="77777777" w:rsidR="00B465E0" w:rsidRPr="00624C44" w:rsidRDefault="00B465E0" w:rsidP="001B1B7B">
            <w:pPr>
              <w:rPr>
                <w:lang w:val="en-US"/>
              </w:rPr>
            </w:pPr>
            <w:r w:rsidRPr="00624C44">
              <w:rPr>
                <w:lang w:val="en-US"/>
              </w:rPr>
              <w:t>/left</w:t>
            </w:r>
          </w:p>
        </w:tc>
        <w:tc>
          <w:tcPr>
            <w:tcW w:w="567" w:type="dxa"/>
            <w:shd w:val="clear" w:color="auto" w:fill="FFFFC4"/>
          </w:tcPr>
          <w:p w14:paraId="2F984AEC" w14:textId="77777777" w:rsidR="00B465E0" w:rsidRPr="00624C44" w:rsidRDefault="00B465E0" w:rsidP="001B1B7B">
            <w:pPr>
              <w:rPr>
                <w:lang w:val="en-US"/>
              </w:rPr>
            </w:pPr>
            <w:r w:rsidRPr="00624C44">
              <w:rPr>
                <w:lang w:val="en-US"/>
              </w:rPr>
              <w:t>NA</w:t>
            </w:r>
          </w:p>
        </w:tc>
        <w:tc>
          <w:tcPr>
            <w:tcW w:w="1418" w:type="dxa"/>
            <w:shd w:val="clear" w:color="auto" w:fill="FFFFC4"/>
          </w:tcPr>
          <w:p w14:paraId="007F1B73"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274CCAD8" w14:textId="77777777" w:rsidR="00B465E0" w:rsidRPr="00624C44" w:rsidRDefault="00B465E0" w:rsidP="001B1B7B">
            <w:pPr>
              <w:rPr>
                <w:lang w:val="en-US"/>
              </w:rPr>
            </w:pPr>
            <w:r w:rsidRPr="00624C44">
              <w:rPr>
                <w:lang w:val="en-US"/>
              </w:rPr>
              <w:t>1</w:t>
            </w:r>
          </w:p>
        </w:tc>
      </w:tr>
      <w:tr w:rsidR="00927ADE" w:rsidRPr="00624C44" w14:paraId="2BC4BBB1" w14:textId="77777777" w:rsidTr="009F1C9C">
        <w:trPr>
          <w:cantSplit/>
          <w:trHeight w:val="63"/>
        </w:trPr>
        <w:tc>
          <w:tcPr>
            <w:tcW w:w="962" w:type="dxa"/>
            <w:shd w:val="clear" w:color="auto" w:fill="auto"/>
          </w:tcPr>
          <w:p w14:paraId="6F40740A" w14:textId="013D05CB" w:rsidR="00B465E0" w:rsidRPr="00624C44" w:rsidRDefault="00B465E0" w:rsidP="001B1B7B">
            <w:pPr>
              <w:rPr>
                <w:lang w:val="en-US"/>
              </w:rPr>
            </w:pPr>
            <w:r w:rsidRPr="00624C44">
              <w:rPr>
                <w:lang w:val="en-US"/>
              </w:rPr>
              <w:t>T05</w:t>
            </w:r>
            <w:ins w:id="588" w:author="motioncomposer" w:date="2017-12-21T19:52:00Z">
              <w:r w:rsidR="003A7EDE" w:rsidRPr="00624C44">
                <w:rPr>
                  <w:szCs w:val="20"/>
                  <w:lang w:val="en-US"/>
                </w:rPr>
                <w:t xml:space="preserve"> </w:t>
              </w:r>
              <w:r w:rsidR="003A7EDE" w:rsidRPr="00624C44">
                <w:rPr>
                  <w:color w:val="FF0000"/>
                  <w:sz w:val="24"/>
                  <w:lang w:val="en-US"/>
                </w:rPr>
                <w:t>*</w:t>
              </w:r>
            </w:ins>
          </w:p>
        </w:tc>
        <w:tc>
          <w:tcPr>
            <w:tcW w:w="911" w:type="dxa"/>
            <w:vMerge/>
            <w:shd w:val="clear" w:color="auto" w:fill="FFFFC4"/>
          </w:tcPr>
          <w:p w14:paraId="16B09920" w14:textId="77777777" w:rsidR="00B465E0" w:rsidRPr="00624C44" w:rsidRDefault="00B465E0" w:rsidP="001B1B7B">
            <w:pPr>
              <w:rPr>
                <w:lang w:val="en-US"/>
              </w:rPr>
            </w:pPr>
          </w:p>
        </w:tc>
        <w:tc>
          <w:tcPr>
            <w:tcW w:w="654" w:type="dxa"/>
            <w:vMerge/>
            <w:shd w:val="clear" w:color="auto" w:fill="FFFFC4"/>
          </w:tcPr>
          <w:p w14:paraId="0FEF0CE9" w14:textId="77777777" w:rsidR="00B465E0" w:rsidRPr="00624C44" w:rsidRDefault="00B465E0" w:rsidP="001B1B7B">
            <w:pPr>
              <w:rPr>
                <w:lang w:val="en-US"/>
              </w:rPr>
            </w:pPr>
          </w:p>
        </w:tc>
        <w:tc>
          <w:tcPr>
            <w:tcW w:w="1038" w:type="dxa"/>
            <w:vMerge/>
            <w:shd w:val="clear" w:color="auto" w:fill="FFFFC4"/>
          </w:tcPr>
          <w:p w14:paraId="60CF0788" w14:textId="77777777" w:rsidR="00B465E0" w:rsidRPr="00624C44" w:rsidRDefault="00B465E0" w:rsidP="001B1B7B">
            <w:pPr>
              <w:rPr>
                <w:lang w:val="en-US"/>
              </w:rPr>
            </w:pPr>
          </w:p>
        </w:tc>
        <w:tc>
          <w:tcPr>
            <w:tcW w:w="1879" w:type="dxa"/>
            <w:vMerge/>
            <w:shd w:val="clear" w:color="auto" w:fill="FFFFC4"/>
          </w:tcPr>
          <w:p w14:paraId="0160D1CA" w14:textId="77777777" w:rsidR="00B465E0" w:rsidRPr="00624C44" w:rsidRDefault="00B465E0" w:rsidP="001B1B7B">
            <w:pPr>
              <w:rPr>
                <w:lang w:val="en-US"/>
              </w:rPr>
            </w:pPr>
          </w:p>
        </w:tc>
        <w:tc>
          <w:tcPr>
            <w:tcW w:w="1134" w:type="dxa"/>
            <w:vMerge/>
            <w:shd w:val="clear" w:color="auto" w:fill="FFFFC4"/>
          </w:tcPr>
          <w:p w14:paraId="7A5CDCA4" w14:textId="77777777" w:rsidR="00B465E0" w:rsidRPr="00624C44" w:rsidRDefault="00B465E0" w:rsidP="001B1B7B">
            <w:pPr>
              <w:rPr>
                <w:lang w:val="en-US"/>
              </w:rPr>
            </w:pPr>
          </w:p>
        </w:tc>
        <w:tc>
          <w:tcPr>
            <w:tcW w:w="850" w:type="dxa"/>
            <w:shd w:val="clear" w:color="auto" w:fill="FFFFC4"/>
          </w:tcPr>
          <w:p w14:paraId="57896A80" w14:textId="77777777" w:rsidR="00B465E0" w:rsidRPr="00624C44" w:rsidRDefault="00B465E0" w:rsidP="001B1B7B">
            <w:pPr>
              <w:rPr>
                <w:lang w:val="en-US"/>
              </w:rPr>
            </w:pPr>
            <w:r w:rsidRPr="00624C44">
              <w:rPr>
                <w:lang w:val="en-US"/>
              </w:rPr>
              <w:t>/right</w:t>
            </w:r>
          </w:p>
        </w:tc>
        <w:tc>
          <w:tcPr>
            <w:tcW w:w="567" w:type="dxa"/>
            <w:shd w:val="clear" w:color="auto" w:fill="FFFFC4"/>
          </w:tcPr>
          <w:p w14:paraId="4DC79DAC" w14:textId="77777777" w:rsidR="00B465E0" w:rsidRPr="00624C44" w:rsidRDefault="00B465E0" w:rsidP="001B1B7B">
            <w:pPr>
              <w:rPr>
                <w:lang w:val="en-US"/>
              </w:rPr>
            </w:pPr>
            <w:r w:rsidRPr="00624C44">
              <w:rPr>
                <w:lang w:val="en-US"/>
              </w:rPr>
              <w:t>NA</w:t>
            </w:r>
          </w:p>
        </w:tc>
        <w:tc>
          <w:tcPr>
            <w:tcW w:w="1418" w:type="dxa"/>
            <w:shd w:val="clear" w:color="auto" w:fill="FFFFC4"/>
          </w:tcPr>
          <w:p w14:paraId="7DF89BE8"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45821DF9" w14:textId="77777777" w:rsidR="00B465E0" w:rsidRPr="00624C44" w:rsidRDefault="00B465E0" w:rsidP="001B1B7B">
            <w:pPr>
              <w:rPr>
                <w:lang w:val="en-US"/>
              </w:rPr>
            </w:pPr>
            <w:r w:rsidRPr="00624C44">
              <w:rPr>
                <w:lang w:val="en-US"/>
              </w:rPr>
              <w:t>1</w:t>
            </w:r>
          </w:p>
        </w:tc>
      </w:tr>
      <w:tr w:rsidR="00927ADE" w:rsidRPr="00624C44" w14:paraId="4C5B155E" w14:textId="77777777" w:rsidTr="009F1C9C">
        <w:trPr>
          <w:cantSplit/>
          <w:trHeight w:val="286"/>
        </w:trPr>
        <w:tc>
          <w:tcPr>
            <w:tcW w:w="962" w:type="dxa"/>
            <w:shd w:val="clear" w:color="auto" w:fill="auto"/>
          </w:tcPr>
          <w:p w14:paraId="35612DCC" w14:textId="77777777" w:rsidR="00B465E0" w:rsidRPr="00624C44" w:rsidRDefault="00B465E0" w:rsidP="001B1B7B">
            <w:pPr>
              <w:rPr>
                <w:lang w:val="en-US"/>
              </w:rPr>
            </w:pPr>
            <w:r w:rsidRPr="00624C44">
              <w:rPr>
                <w:lang w:val="en-US"/>
              </w:rPr>
              <w:t>T06</w:t>
            </w:r>
          </w:p>
        </w:tc>
        <w:tc>
          <w:tcPr>
            <w:tcW w:w="911" w:type="dxa"/>
            <w:vMerge/>
            <w:shd w:val="clear" w:color="auto" w:fill="FFFFC4"/>
          </w:tcPr>
          <w:p w14:paraId="6C26C34C" w14:textId="77777777" w:rsidR="00B465E0" w:rsidRPr="00624C44" w:rsidRDefault="00B465E0" w:rsidP="001B1B7B">
            <w:pPr>
              <w:rPr>
                <w:lang w:val="en-US"/>
              </w:rPr>
            </w:pPr>
          </w:p>
        </w:tc>
        <w:tc>
          <w:tcPr>
            <w:tcW w:w="654" w:type="dxa"/>
            <w:vMerge/>
            <w:shd w:val="clear" w:color="auto" w:fill="FFFFC4"/>
          </w:tcPr>
          <w:p w14:paraId="261F32CC" w14:textId="77777777" w:rsidR="00B465E0" w:rsidRPr="00624C44" w:rsidRDefault="00B465E0" w:rsidP="001B1B7B">
            <w:pPr>
              <w:rPr>
                <w:lang w:val="en-US"/>
              </w:rPr>
            </w:pPr>
          </w:p>
        </w:tc>
        <w:tc>
          <w:tcPr>
            <w:tcW w:w="1038" w:type="dxa"/>
            <w:vMerge/>
            <w:shd w:val="clear" w:color="auto" w:fill="FFFFC4"/>
          </w:tcPr>
          <w:p w14:paraId="15EC7D13" w14:textId="77777777" w:rsidR="00B465E0" w:rsidRPr="00624C44" w:rsidRDefault="00B465E0" w:rsidP="001B1B7B">
            <w:pPr>
              <w:rPr>
                <w:lang w:val="en-US"/>
              </w:rPr>
            </w:pPr>
          </w:p>
        </w:tc>
        <w:tc>
          <w:tcPr>
            <w:tcW w:w="1879" w:type="dxa"/>
            <w:vMerge/>
            <w:shd w:val="clear" w:color="auto" w:fill="FFFFC4"/>
          </w:tcPr>
          <w:p w14:paraId="2C8707E3" w14:textId="77777777" w:rsidR="00B465E0" w:rsidRPr="00624C44" w:rsidRDefault="00B465E0" w:rsidP="001B1B7B">
            <w:pPr>
              <w:rPr>
                <w:lang w:val="en-US"/>
              </w:rPr>
            </w:pPr>
          </w:p>
        </w:tc>
        <w:tc>
          <w:tcPr>
            <w:tcW w:w="1134" w:type="dxa"/>
            <w:vMerge w:val="restart"/>
            <w:shd w:val="clear" w:color="auto" w:fill="FFFFC4"/>
          </w:tcPr>
          <w:p w14:paraId="53465BF7" w14:textId="77777777" w:rsidR="00B465E0" w:rsidRPr="00624C44" w:rsidRDefault="00B465E0" w:rsidP="001B1B7B">
            <w:pPr>
              <w:rPr>
                <w:lang w:val="en-US"/>
              </w:rPr>
            </w:pPr>
            <w:r w:rsidRPr="00624C44">
              <w:rPr>
                <w:lang w:val="en-US"/>
              </w:rPr>
              <w:t>/body</w:t>
            </w:r>
          </w:p>
          <w:p w14:paraId="4D42FE07" w14:textId="77777777" w:rsidR="00B465E0" w:rsidRPr="00624C44" w:rsidRDefault="00B465E0" w:rsidP="001B1B7B">
            <w:pPr>
              <w:rPr>
                <w:lang w:val="en-US"/>
              </w:rPr>
            </w:pPr>
          </w:p>
        </w:tc>
        <w:tc>
          <w:tcPr>
            <w:tcW w:w="850" w:type="dxa"/>
            <w:shd w:val="clear" w:color="auto" w:fill="FFFFC4"/>
          </w:tcPr>
          <w:p w14:paraId="1E183095" w14:textId="77777777" w:rsidR="00B465E0" w:rsidRPr="00624C44" w:rsidRDefault="00B465E0" w:rsidP="001B1B7B">
            <w:pPr>
              <w:rPr>
                <w:lang w:val="en-US"/>
              </w:rPr>
            </w:pPr>
            <w:r w:rsidRPr="00624C44">
              <w:rPr>
                <w:lang w:val="en-US"/>
              </w:rPr>
              <w:t>/upper</w:t>
            </w:r>
          </w:p>
        </w:tc>
        <w:tc>
          <w:tcPr>
            <w:tcW w:w="567" w:type="dxa"/>
            <w:shd w:val="clear" w:color="auto" w:fill="FFFFC4"/>
          </w:tcPr>
          <w:p w14:paraId="210C7609" w14:textId="77777777" w:rsidR="00B465E0" w:rsidRPr="00624C44" w:rsidRDefault="00B465E0" w:rsidP="001B1B7B">
            <w:pPr>
              <w:rPr>
                <w:lang w:val="en-US"/>
              </w:rPr>
            </w:pPr>
            <w:r w:rsidRPr="00624C44">
              <w:rPr>
                <w:lang w:val="en-US"/>
              </w:rPr>
              <w:t>NA</w:t>
            </w:r>
          </w:p>
        </w:tc>
        <w:tc>
          <w:tcPr>
            <w:tcW w:w="1418" w:type="dxa"/>
            <w:shd w:val="clear" w:color="auto" w:fill="FFFFC4"/>
          </w:tcPr>
          <w:p w14:paraId="7618E9B1"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34CA34DF" w14:textId="77777777" w:rsidR="00B465E0" w:rsidRPr="00624C44" w:rsidRDefault="00B465E0" w:rsidP="001B1B7B">
            <w:pPr>
              <w:rPr>
                <w:lang w:val="en-US"/>
              </w:rPr>
            </w:pPr>
            <w:r w:rsidRPr="00624C44">
              <w:rPr>
                <w:lang w:val="en-US"/>
              </w:rPr>
              <w:t>1</w:t>
            </w:r>
          </w:p>
        </w:tc>
      </w:tr>
      <w:tr w:rsidR="00927ADE" w:rsidRPr="00624C44" w14:paraId="0CAEB25F" w14:textId="77777777" w:rsidTr="009F1C9C">
        <w:trPr>
          <w:cantSplit/>
          <w:trHeight w:val="286"/>
        </w:trPr>
        <w:tc>
          <w:tcPr>
            <w:tcW w:w="962" w:type="dxa"/>
            <w:shd w:val="clear" w:color="auto" w:fill="auto"/>
          </w:tcPr>
          <w:p w14:paraId="5D4FA67E" w14:textId="77777777" w:rsidR="00B465E0" w:rsidRPr="00624C44" w:rsidRDefault="00B465E0" w:rsidP="001B1B7B">
            <w:pPr>
              <w:rPr>
                <w:lang w:val="en-US"/>
              </w:rPr>
            </w:pPr>
            <w:r w:rsidRPr="00624C44">
              <w:rPr>
                <w:lang w:val="en-US"/>
              </w:rPr>
              <w:t>T07</w:t>
            </w:r>
          </w:p>
        </w:tc>
        <w:tc>
          <w:tcPr>
            <w:tcW w:w="911" w:type="dxa"/>
            <w:vMerge/>
            <w:shd w:val="clear" w:color="auto" w:fill="FFFFC4"/>
          </w:tcPr>
          <w:p w14:paraId="53B30677" w14:textId="77777777" w:rsidR="00B465E0" w:rsidRPr="00624C44" w:rsidRDefault="00B465E0" w:rsidP="001B1B7B">
            <w:pPr>
              <w:rPr>
                <w:lang w:val="en-US"/>
              </w:rPr>
            </w:pPr>
          </w:p>
        </w:tc>
        <w:tc>
          <w:tcPr>
            <w:tcW w:w="654" w:type="dxa"/>
            <w:vMerge/>
            <w:shd w:val="clear" w:color="auto" w:fill="FFFFC4"/>
          </w:tcPr>
          <w:p w14:paraId="160BE324" w14:textId="77777777" w:rsidR="00B465E0" w:rsidRPr="00624C44" w:rsidRDefault="00B465E0" w:rsidP="001B1B7B">
            <w:pPr>
              <w:rPr>
                <w:lang w:val="en-US"/>
              </w:rPr>
            </w:pPr>
          </w:p>
        </w:tc>
        <w:tc>
          <w:tcPr>
            <w:tcW w:w="1038" w:type="dxa"/>
            <w:vMerge/>
            <w:shd w:val="clear" w:color="auto" w:fill="FFFFC4"/>
          </w:tcPr>
          <w:p w14:paraId="6115A2BC" w14:textId="77777777" w:rsidR="00B465E0" w:rsidRPr="00624C44" w:rsidRDefault="00B465E0" w:rsidP="001B1B7B">
            <w:pPr>
              <w:rPr>
                <w:lang w:val="en-US"/>
              </w:rPr>
            </w:pPr>
          </w:p>
        </w:tc>
        <w:tc>
          <w:tcPr>
            <w:tcW w:w="1879" w:type="dxa"/>
            <w:vMerge/>
            <w:shd w:val="clear" w:color="auto" w:fill="FFFFC4"/>
          </w:tcPr>
          <w:p w14:paraId="1610EB27" w14:textId="77777777" w:rsidR="00B465E0" w:rsidRPr="00624C44" w:rsidRDefault="00B465E0" w:rsidP="001B1B7B">
            <w:pPr>
              <w:rPr>
                <w:lang w:val="en-US"/>
              </w:rPr>
            </w:pPr>
          </w:p>
        </w:tc>
        <w:tc>
          <w:tcPr>
            <w:tcW w:w="1134" w:type="dxa"/>
            <w:vMerge/>
            <w:shd w:val="clear" w:color="auto" w:fill="FFFFC4"/>
          </w:tcPr>
          <w:p w14:paraId="2219FD61" w14:textId="77777777" w:rsidR="00B465E0" w:rsidRPr="00624C44" w:rsidRDefault="00B465E0" w:rsidP="001B1B7B">
            <w:pPr>
              <w:rPr>
                <w:lang w:val="en-US"/>
              </w:rPr>
            </w:pPr>
          </w:p>
        </w:tc>
        <w:tc>
          <w:tcPr>
            <w:tcW w:w="850" w:type="dxa"/>
            <w:shd w:val="clear" w:color="auto" w:fill="FFFFC4"/>
          </w:tcPr>
          <w:p w14:paraId="5A1A2D48" w14:textId="77777777" w:rsidR="00B465E0" w:rsidRPr="00624C44" w:rsidRDefault="00B465E0" w:rsidP="001B1B7B">
            <w:pPr>
              <w:rPr>
                <w:lang w:val="en-US"/>
              </w:rPr>
            </w:pPr>
            <w:r w:rsidRPr="00624C44">
              <w:rPr>
                <w:lang w:val="en-US"/>
              </w:rPr>
              <w:t>/lower</w:t>
            </w:r>
          </w:p>
        </w:tc>
        <w:tc>
          <w:tcPr>
            <w:tcW w:w="567" w:type="dxa"/>
            <w:shd w:val="clear" w:color="auto" w:fill="FFFFC4"/>
          </w:tcPr>
          <w:p w14:paraId="39480217" w14:textId="77777777" w:rsidR="00B465E0" w:rsidRPr="00624C44" w:rsidRDefault="00B465E0" w:rsidP="001B1B7B">
            <w:pPr>
              <w:rPr>
                <w:lang w:val="en-US"/>
              </w:rPr>
            </w:pPr>
            <w:r w:rsidRPr="00624C44">
              <w:rPr>
                <w:lang w:val="en-US"/>
              </w:rPr>
              <w:t>NA</w:t>
            </w:r>
          </w:p>
        </w:tc>
        <w:tc>
          <w:tcPr>
            <w:tcW w:w="1418" w:type="dxa"/>
            <w:shd w:val="clear" w:color="auto" w:fill="FFFFC4"/>
          </w:tcPr>
          <w:p w14:paraId="1A850B84"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7D1794A6" w14:textId="77777777" w:rsidR="00B465E0" w:rsidRPr="00624C44" w:rsidRDefault="00B465E0" w:rsidP="001B1B7B">
            <w:pPr>
              <w:rPr>
                <w:lang w:val="en-US"/>
              </w:rPr>
            </w:pPr>
            <w:r w:rsidRPr="00624C44">
              <w:rPr>
                <w:lang w:val="en-US"/>
              </w:rPr>
              <w:t>1</w:t>
            </w:r>
          </w:p>
        </w:tc>
      </w:tr>
      <w:tr w:rsidR="00927ADE" w:rsidRPr="00624C44" w14:paraId="24644AC4" w14:textId="77777777" w:rsidTr="009F1C9C">
        <w:trPr>
          <w:cantSplit/>
          <w:trHeight w:val="286"/>
        </w:trPr>
        <w:tc>
          <w:tcPr>
            <w:tcW w:w="962" w:type="dxa"/>
            <w:shd w:val="clear" w:color="auto" w:fill="auto"/>
          </w:tcPr>
          <w:p w14:paraId="24FDA8FA" w14:textId="77777777" w:rsidR="00B465E0" w:rsidRPr="00624C44" w:rsidRDefault="00B465E0" w:rsidP="001B1B7B">
            <w:pPr>
              <w:rPr>
                <w:lang w:val="en-US"/>
              </w:rPr>
            </w:pPr>
            <w:r w:rsidRPr="00624C44">
              <w:rPr>
                <w:lang w:val="en-US"/>
              </w:rPr>
              <w:t>T08</w:t>
            </w:r>
          </w:p>
        </w:tc>
        <w:tc>
          <w:tcPr>
            <w:tcW w:w="911" w:type="dxa"/>
            <w:vMerge/>
            <w:shd w:val="clear" w:color="auto" w:fill="FFFFC4"/>
          </w:tcPr>
          <w:p w14:paraId="324836B8" w14:textId="77777777" w:rsidR="00B465E0" w:rsidRPr="00624C44" w:rsidRDefault="00B465E0" w:rsidP="001B1B7B">
            <w:pPr>
              <w:rPr>
                <w:lang w:val="en-US"/>
              </w:rPr>
            </w:pPr>
          </w:p>
        </w:tc>
        <w:tc>
          <w:tcPr>
            <w:tcW w:w="654" w:type="dxa"/>
            <w:vMerge/>
            <w:shd w:val="clear" w:color="auto" w:fill="FFFFC4"/>
          </w:tcPr>
          <w:p w14:paraId="1767F7A7" w14:textId="77777777" w:rsidR="00B465E0" w:rsidRPr="00624C44" w:rsidRDefault="00B465E0" w:rsidP="001B1B7B">
            <w:pPr>
              <w:rPr>
                <w:lang w:val="en-US"/>
              </w:rPr>
            </w:pPr>
          </w:p>
        </w:tc>
        <w:tc>
          <w:tcPr>
            <w:tcW w:w="1038" w:type="dxa"/>
            <w:vMerge/>
            <w:shd w:val="clear" w:color="auto" w:fill="FFFFC4"/>
          </w:tcPr>
          <w:p w14:paraId="0A948E19" w14:textId="77777777" w:rsidR="00B465E0" w:rsidRPr="00624C44" w:rsidRDefault="00B465E0" w:rsidP="001B1B7B">
            <w:pPr>
              <w:rPr>
                <w:lang w:val="en-US"/>
              </w:rPr>
            </w:pPr>
          </w:p>
        </w:tc>
        <w:tc>
          <w:tcPr>
            <w:tcW w:w="1879" w:type="dxa"/>
            <w:vMerge/>
            <w:shd w:val="clear" w:color="auto" w:fill="FFFFC4"/>
          </w:tcPr>
          <w:p w14:paraId="001C130D" w14:textId="77777777" w:rsidR="00B465E0" w:rsidRPr="00624C44" w:rsidRDefault="00B465E0" w:rsidP="001B1B7B">
            <w:pPr>
              <w:rPr>
                <w:lang w:val="en-US"/>
              </w:rPr>
            </w:pPr>
          </w:p>
        </w:tc>
        <w:tc>
          <w:tcPr>
            <w:tcW w:w="1134" w:type="dxa"/>
            <w:vMerge/>
            <w:shd w:val="clear" w:color="auto" w:fill="FFFFC4"/>
          </w:tcPr>
          <w:p w14:paraId="50139584" w14:textId="77777777" w:rsidR="00B465E0" w:rsidRPr="00624C44" w:rsidRDefault="00B465E0" w:rsidP="001B1B7B">
            <w:pPr>
              <w:rPr>
                <w:lang w:val="en-US"/>
              </w:rPr>
            </w:pPr>
          </w:p>
        </w:tc>
        <w:tc>
          <w:tcPr>
            <w:tcW w:w="850" w:type="dxa"/>
            <w:shd w:val="clear" w:color="auto" w:fill="FFFFC4"/>
          </w:tcPr>
          <w:p w14:paraId="1A5BC0D9" w14:textId="1D13FE9C" w:rsidR="00B465E0" w:rsidRPr="00624C44" w:rsidRDefault="00B465E0" w:rsidP="001B1B7B">
            <w:pPr>
              <w:rPr>
                <w:lang w:val="en-US"/>
              </w:rPr>
            </w:pPr>
            <w:r w:rsidRPr="00624C44">
              <w:rPr>
                <w:lang w:val="en-US"/>
              </w:rPr>
              <w:t>/</w:t>
            </w:r>
            <w:ins w:id="589" w:author="motioncomposer" w:date="2017-12-21T19:52:00Z">
              <w:r w:rsidR="00445542" w:rsidRPr="00624C44">
                <w:rPr>
                  <w:lang w:val="en-US"/>
                </w:rPr>
                <w:t>left</w:t>
              </w:r>
            </w:ins>
            <w:del w:id="590" w:author="motioncomposer" w:date="2017-12-21T19:52:00Z">
              <w:r w:rsidRPr="00624C44">
                <w:rPr>
                  <w:lang w:val="en-US"/>
                </w:rPr>
                <w:delText>right</w:delText>
              </w:r>
            </w:del>
          </w:p>
        </w:tc>
        <w:tc>
          <w:tcPr>
            <w:tcW w:w="567" w:type="dxa"/>
            <w:shd w:val="clear" w:color="auto" w:fill="FFFFC4"/>
          </w:tcPr>
          <w:p w14:paraId="4D02092B" w14:textId="77777777" w:rsidR="00B465E0" w:rsidRPr="00624C44" w:rsidRDefault="00B465E0" w:rsidP="001B1B7B">
            <w:pPr>
              <w:rPr>
                <w:lang w:val="en-US"/>
              </w:rPr>
            </w:pPr>
            <w:r w:rsidRPr="00624C44">
              <w:rPr>
                <w:lang w:val="en-US"/>
              </w:rPr>
              <w:t>NA</w:t>
            </w:r>
          </w:p>
        </w:tc>
        <w:tc>
          <w:tcPr>
            <w:tcW w:w="1418" w:type="dxa"/>
            <w:shd w:val="clear" w:color="auto" w:fill="FFFFC4"/>
          </w:tcPr>
          <w:p w14:paraId="62268345"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7A86E74C" w14:textId="77777777" w:rsidR="00B465E0" w:rsidRPr="00624C44" w:rsidRDefault="00B465E0" w:rsidP="001B1B7B">
            <w:pPr>
              <w:rPr>
                <w:lang w:val="en-US"/>
              </w:rPr>
            </w:pPr>
            <w:r w:rsidRPr="00624C44">
              <w:rPr>
                <w:lang w:val="en-US"/>
              </w:rPr>
              <w:t>1</w:t>
            </w:r>
          </w:p>
        </w:tc>
      </w:tr>
      <w:tr w:rsidR="00927ADE" w:rsidRPr="00624C44" w14:paraId="2BFD594A" w14:textId="77777777" w:rsidTr="009F1C9C">
        <w:trPr>
          <w:cantSplit/>
          <w:trHeight w:val="286"/>
        </w:trPr>
        <w:tc>
          <w:tcPr>
            <w:tcW w:w="962" w:type="dxa"/>
            <w:shd w:val="clear" w:color="auto" w:fill="auto"/>
          </w:tcPr>
          <w:p w14:paraId="36951A4B" w14:textId="77777777" w:rsidR="00B465E0" w:rsidRPr="00624C44" w:rsidRDefault="00B465E0" w:rsidP="001B1B7B">
            <w:pPr>
              <w:rPr>
                <w:lang w:val="en-US"/>
              </w:rPr>
            </w:pPr>
            <w:r w:rsidRPr="00624C44">
              <w:rPr>
                <w:lang w:val="en-US"/>
              </w:rPr>
              <w:t>T09</w:t>
            </w:r>
          </w:p>
        </w:tc>
        <w:tc>
          <w:tcPr>
            <w:tcW w:w="911" w:type="dxa"/>
            <w:vMerge/>
            <w:shd w:val="clear" w:color="auto" w:fill="FFFFC4"/>
          </w:tcPr>
          <w:p w14:paraId="111E87F7" w14:textId="77777777" w:rsidR="00B465E0" w:rsidRPr="00624C44" w:rsidRDefault="00B465E0" w:rsidP="001B1B7B">
            <w:pPr>
              <w:rPr>
                <w:lang w:val="en-US"/>
              </w:rPr>
            </w:pPr>
          </w:p>
        </w:tc>
        <w:tc>
          <w:tcPr>
            <w:tcW w:w="654" w:type="dxa"/>
            <w:vMerge/>
            <w:shd w:val="clear" w:color="auto" w:fill="FFFFC4"/>
          </w:tcPr>
          <w:p w14:paraId="5B52C49A" w14:textId="77777777" w:rsidR="00B465E0" w:rsidRPr="00624C44" w:rsidRDefault="00B465E0" w:rsidP="001B1B7B">
            <w:pPr>
              <w:rPr>
                <w:lang w:val="en-US"/>
              </w:rPr>
            </w:pPr>
          </w:p>
        </w:tc>
        <w:tc>
          <w:tcPr>
            <w:tcW w:w="1038" w:type="dxa"/>
            <w:vMerge/>
            <w:shd w:val="clear" w:color="auto" w:fill="FFFFC4"/>
          </w:tcPr>
          <w:p w14:paraId="114D38CA" w14:textId="77777777" w:rsidR="00B465E0" w:rsidRPr="00624C44" w:rsidRDefault="00B465E0" w:rsidP="001B1B7B">
            <w:pPr>
              <w:rPr>
                <w:lang w:val="en-US"/>
              </w:rPr>
            </w:pPr>
          </w:p>
        </w:tc>
        <w:tc>
          <w:tcPr>
            <w:tcW w:w="1879" w:type="dxa"/>
            <w:vMerge/>
            <w:shd w:val="clear" w:color="auto" w:fill="FFFFC4"/>
          </w:tcPr>
          <w:p w14:paraId="5A8865FD" w14:textId="77777777" w:rsidR="00B465E0" w:rsidRPr="00624C44" w:rsidRDefault="00B465E0" w:rsidP="001B1B7B">
            <w:pPr>
              <w:rPr>
                <w:lang w:val="en-US"/>
              </w:rPr>
            </w:pPr>
          </w:p>
        </w:tc>
        <w:tc>
          <w:tcPr>
            <w:tcW w:w="1134" w:type="dxa"/>
            <w:vMerge/>
            <w:shd w:val="clear" w:color="auto" w:fill="FFFFC4"/>
          </w:tcPr>
          <w:p w14:paraId="3DBD7520" w14:textId="77777777" w:rsidR="00B465E0" w:rsidRPr="00624C44" w:rsidRDefault="00B465E0" w:rsidP="001B1B7B">
            <w:pPr>
              <w:rPr>
                <w:lang w:val="en-US"/>
              </w:rPr>
            </w:pPr>
          </w:p>
        </w:tc>
        <w:tc>
          <w:tcPr>
            <w:tcW w:w="850" w:type="dxa"/>
            <w:shd w:val="clear" w:color="auto" w:fill="FFFFC4"/>
          </w:tcPr>
          <w:p w14:paraId="28431AC7" w14:textId="231B738D" w:rsidR="00B465E0" w:rsidRPr="00624C44" w:rsidRDefault="00B465E0" w:rsidP="001B1B7B">
            <w:pPr>
              <w:rPr>
                <w:lang w:val="en-US"/>
              </w:rPr>
            </w:pPr>
            <w:r w:rsidRPr="00624C44">
              <w:rPr>
                <w:lang w:val="en-US"/>
              </w:rPr>
              <w:t>/</w:t>
            </w:r>
            <w:ins w:id="591" w:author="motioncomposer" w:date="2017-12-21T19:52:00Z">
              <w:r w:rsidR="00445542" w:rsidRPr="00624C44">
                <w:rPr>
                  <w:lang w:val="en-US"/>
                </w:rPr>
                <w:t>right</w:t>
              </w:r>
            </w:ins>
            <w:del w:id="592" w:author="motioncomposer" w:date="2017-12-21T19:52:00Z">
              <w:r w:rsidRPr="00624C44">
                <w:rPr>
                  <w:lang w:val="en-US"/>
                </w:rPr>
                <w:delText>left</w:delText>
              </w:r>
            </w:del>
          </w:p>
        </w:tc>
        <w:tc>
          <w:tcPr>
            <w:tcW w:w="567" w:type="dxa"/>
            <w:shd w:val="clear" w:color="auto" w:fill="FFFFC4"/>
          </w:tcPr>
          <w:p w14:paraId="31670914" w14:textId="77777777" w:rsidR="00B465E0" w:rsidRPr="00624C44" w:rsidRDefault="00B465E0" w:rsidP="001B1B7B">
            <w:pPr>
              <w:rPr>
                <w:lang w:val="en-US"/>
              </w:rPr>
            </w:pPr>
            <w:r w:rsidRPr="00624C44">
              <w:rPr>
                <w:lang w:val="en-US"/>
              </w:rPr>
              <w:t>NA</w:t>
            </w:r>
          </w:p>
        </w:tc>
        <w:tc>
          <w:tcPr>
            <w:tcW w:w="1418" w:type="dxa"/>
            <w:shd w:val="clear" w:color="auto" w:fill="FFFFC4"/>
          </w:tcPr>
          <w:p w14:paraId="58D4145D"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5B1E144B" w14:textId="77777777" w:rsidR="00B465E0" w:rsidRPr="00624C44" w:rsidRDefault="00B465E0" w:rsidP="001B1B7B">
            <w:pPr>
              <w:rPr>
                <w:lang w:val="en-US"/>
              </w:rPr>
            </w:pPr>
            <w:r w:rsidRPr="00624C44">
              <w:rPr>
                <w:lang w:val="en-US"/>
              </w:rPr>
              <w:t>1</w:t>
            </w:r>
          </w:p>
        </w:tc>
      </w:tr>
      <w:tr w:rsidR="00927ADE" w:rsidRPr="00624C44" w14:paraId="32C83FF1" w14:textId="77777777" w:rsidTr="009F1C9C">
        <w:trPr>
          <w:cantSplit/>
          <w:trHeight w:val="286"/>
        </w:trPr>
        <w:tc>
          <w:tcPr>
            <w:tcW w:w="962" w:type="dxa"/>
            <w:shd w:val="clear" w:color="auto" w:fill="auto"/>
          </w:tcPr>
          <w:p w14:paraId="31572FC5" w14:textId="77777777" w:rsidR="00B465E0" w:rsidRPr="00624C44" w:rsidRDefault="00B465E0" w:rsidP="001B1B7B">
            <w:pPr>
              <w:rPr>
                <w:lang w:val="en-US"/>
              </w:rPr>
            </w:pPr>
            <w:r w:rsidRPr="00624C44">
              <w:rPr>
                <w:lang w:val="en-US"/>
              </w:rPr>
              <w:t>T10</w:t>
            </w:r>
          </w:p>
        </w:tc>
        <w:tc>
          <w:tcPr>
            <w:tcW w:w="911" w:type="dxa"/>
            <w:vMerge/>
            <w:shd w:val="clear" w:color="auto" w:fill="FFFFC4"/>
          </w:tcPr>
          <w:p w14:paraId="78D061C5" w14:textId="77777777" w:rsidR="00B465E0" w:rsidRPr="00624C44" w:rsidRDefault="00B465E0" w:rsidP="001B1B7B">
            <w:pPr>
              <w:rPr>
                <w:lang w:val="en-US"/>
              </w:rPr>
            </w:pPr>
          </w:p>
        </w:tc>
        <w:tc>
          <w:tcPr>
            <w:tcW w:w="654" w:type="dxa"/>
            <w:vMerge/>
            <w:shd w:val="clear" w:color="auto" w:fill="FFFFC4"/>
          </w:tcPr>
          <w:p w14:paraId="6D43AE29" w14:textId="77777777" w:rsidR="00B465E0" w:rsidRPr="00624C44" w:rsidRDefault="00B465E0" w:rsidP="001B1B7B">
            <w:pPr>
              <w:rPr>
                <w:lang w:val="en-US"/>
              </w:rPr>
            </w:pPr>
          </w:p>
        </w:tc>
        <w:tc>
          <w:tcPr>
            <w:tcW w:w="1038" w:type="dxa"/>
            <w:vMerge/>
            <w:shd w:val="clear" w:color="auto" w:fill="FFFFC4"/>
          </w:tcPr>
          <w:p w14:paraId="587D54CD" w14:textId="77777777" w:rsidR="00B465E0" w:rsidRPr="00624C44" w:rsidRDefault="00B465E0" w:rsidP="001B1B7B">
            <w:pPr>
              <w:rPr>
                <w:lang w:val="en-US"/>
              </w:rPr>
            </w:pPr>
          </w:p>
        </w:tc>
        <w:tc>
          <w:tcPr>
            <w:tcW w:w="1879" w:type="dxa"/>
            <w:vMerge w:val="restart"/>
            <w:shd w:val="clear" w:color="auto" w:fill="FFFFC4"/>
          </w:tcPr>
          <w:p w14:paraId="5B2B2AB1" w14:textId="77777777" w:rsidR="00B465E0" w:rsidRPr="00624C44" w:rsidRDefault="00B465E0" w:rsidP="001B1B7B">
            <w:pPr>
              <w:rPr>
                <w:lang w:val="en-US"/>
              </w:rPr>
            </w:pPr>
            <w:r w:rsidRPr="00624C44">
              <w:rPr>
                <w:lang w:val="en-US"/>
              </w:rPr>
              <w:t>/normal</w:t>
            </w:r>
          </w:p>
        </w:tc>
        <w:tc>
          <w:tcPr>
            <w:tcW w:w="1134" w:type="dxa"/>
            <w:vMerge w:val="restart"/>
            <w:shd w:val="clear" w:color="auto" w:fill="FFFFC4"/>
          </w:tcPr>
          <w:p w14:paraId="2211A98F" w14:textId="77777777" w:rsidR="00B465E0" w:rsidRPr="00624C44" w:rsidRDefault="00B465E0" w:rsidP="001B1B7B">
            <w:pPr>
              <w:rPr>
                <w:lang w:val="en-US"/>
              </w:rPr>
            </w:pPr>
            <w:r w:rsidRPr="00624C44">
              <w:rPr>
                <w:lang w:val="en-US"/>
              </w:rPr>
              <w:t>/hand</w:t>
            </w:r>
          </w:p>
        </w:tc>
        <w:tc>
          <w:tcPr>
            <w:tcW w:w="850" w:type="dxa"/>
            <w:shd w:val="clear" w:color="auto" w:fill="FFFFC4"/>
          </w:tcPr>
          <w:p w14:paraId="1AA2A3F3" w14:textId="77777777" w:rsidR="00B465E0" w:rsidRPr="00624C44" w:rsidRDefault="00B465E0" w:rsidP="001B1B7B">
            <w:pPr>
              <w:rPr>
                <w:lang w:val="en-US"/>
              </w:rPr>
            </w:pPr>
            <w:r w:rsidRPr="00624C44">
              <w:rPr>
                <w:lang w:val="en-US"/>
              </w:rPr>
              <w:t>/left</w:t>
            </w:r>
          </w:p>
        </w:tc>
        <w:tc>
          <w:tcPr>
            <w:tcW w:w="567" w:type="dxa"/>
            <w:shd w:val="clear" w:color="auto" w:fill="FFFFC4"/>
          </w:tcPr>
          <w:p w14:paraId="6C786250" w14:textId="76853270" w:rsidR="00B465E0" w:rsidRPr="00624C44" w:rsidRDefault="00F654F5" w:rsidP="001B1B7B">
            <w:pPr>
              <w:rPr>
                <w:lang w:val="en-US"/>
              </w:rPr>
            </w:pPr>
            <w:proofErr w:type="gramStart"/>
            <w:r w:rsidRPr="00624C44">
              <w:rPr>
                <w:lang w:val="en-US"/>
              </w:rPr>
              <w:t>,f</w:t>
            </w:r>
            <w:proofErr w:type="gramEnd"/>
          </w:p>
        </w:tc>
        <w:tc>
          <w:tcPr>
            <w:tcW w:w="1418" w:type="dxa"/>
            <w:shd w:val="clear" w:color="auto" w:fill="FFFFC4"/>
          </w:tcPr>
          <w:p w14:paraId="61608A60" w14:textId="77777777" w:rsidR="00B465E0" w:rsidRPr="00624C44" w:rsidRDefault="00B465E0" w:rsidP="001B1B7B">
            <w:pPr>
              <w:rPr>
                <w:lang w:val="en-US"/>
              </w:rPr>
            </w:pPr>
            <w:r w:rsidRPr="00624C44">
              <w:rPr>
                <w:lang w:val="en-US"/>
              </w:rPr>
              <w:t>Continuous</w:t>
            </w:r>
          </w:p>
        </w:tc>
        <w:tc>
          <w:tcPr>
            <w:tcW w:w="393" w:type="dxa"/>
            <w:shd w:val="clear" w:color="auto" w:fill="FFFFC4"/>
          </w:tcPr>
          <w:p w14:paraId="4FA973B1" w14:textId="77777777" w:rsidR="00B465E0" w:rsidRPr="00624C44" w:rsidRDefault="00B465E0" w:rsidP="001B1B7B">
            <w:pPr>
              <w:rPr>
                <w:lang w:val="en-US"/>
              </w:rPr>
            </w:pPr>
            <w:r w:rsidRPr="00624C44">
              <w:rPr>
                <w:lang w:val="en-US"/>
              </w:rPr>
              <w:t>1</w:t>
            </w:r>
          </w:p>
        </w:tc>
      </w:tr>
      <w:tr w:rsidR="00927ADE" w:rsidRPr="00624C44" w14:paraId="1B70787F" w14:textId="77777777" w:rsidTr="009F1C9C">
        <w:trPr>
          <w:cantSplit/>
          <w:trHeight w:val="286"/>
        </w:trPr>
        <w:tc>
          <w:tcPr>
            <w:tcW w:w="962" w:type="dxa"/>
            <w:shd w:val="clear" w:color="auto" w:fill="auto"/>
          </w:tcPr>
          <w:p w14:paraId="4749D6F1" w14:textId="77777777" w:rsidR="00B465E0" w:rsidRPr="00624C44" w:rsidRDefault="00B465E0" w:rsidP="001B1B7B">
            <w:pPr>
              <w:rPr>
                <w:lang w:val="en-US"/>
              </w:rPr>
            </w:pPr>
            <w:r w:rsidRPr="00624C44">
              <w:rPr>
                <w:lang w:val="en-US"/>
              </w:rPr>
              <w:t>T11</w:t>
            </w:r>
          </w:p>
        </w:tc>
        <w:tc>
          <w:tcPr>
            <w:tcW w:w="911" w:type="dxa"/>
            <w:vMerge/>
            <w:shd w:val="clear" w:color="auto" w:fill="FFFFC4"/>
          </w:tcPr>
          <w:p w14:paraId="76C7C5F2" w14:textId="77777777" w:rsidR="00B465E0" w:rsidRPr="00624C44" w:rsidRDefault="00B465E0" w:rsidP="001B1B7B">
            <w:pPr>
              <w:rPr>
                <w:lang w:val="en-US"/>
              </w:rPr>
            </w:pPr>
          </w:p>
        </w:tc>
        <w:tc>
          <w:tcPr>
            <w:tcW w:w="654" w:type="dxa"/>
            <w:vMerge/>
            <w:shd w:val="clear" w:color="auto" w:fill="FFFFC4"/>
          </w:tcPr>
          <w:p w14:paraId="6901D26B" w14:textId="77777777" w:rsidR="00B465E0" w:rsidRPr="00624C44" w:rsidRDefault="00B465E0" w:rsidP="001B1B7B">
            <w:pPr>
              <w:rPr>
                <w:lang w:val="en-US"/>
              </w:rPr>
            </w:pPr>
          </w:p>
        </w:tc>
        <w:tc>
          <w:tcPr>
            <w:tcW w:w="1038" w:type="dxa"/>
            <w:vMerge/>
            <w:shd w:val="clear" w:color="auto" w:fill="FFFFC4"/>
          </w:tcPr>
          <w:p w14:paraId="05F2364E" w14:textId="77777777" w:rsidR="00B465E0" w:rsidRPr="00624C44" w:rsidRDefault="00B465E0" w:rsidP="001B1B7B">
            <w:pPr>
              <w:rPr>
                <w:lang w:val="en-US"/>
              </w:rPr>
            </w:pPr>
          </w:p>
        </w:tc>
        <w:tc>
          <w:tcPr>
            <w:tcW w:w="1879" w:type="dxa"/>
            <w:vMerge/>
            <w:shd w:val="clear" w:color="auto" w:fill="FFFFC4"/>
          </w:tcPr>
          <w:p w14:paraId="381A033C" w14:textId="77777777" w:rsidR="00B465E0" w:rsidRPr="00624C44" w:rsidRDefault="00B465E0" w:rsidP="001B1B7B">
            <w:pPr>
              <w:rPr>
                <w:lang w:val="en-US"/>
              </w:rPr>
            </w:pPr>
          </w:p>
        </w:tc>
        <w:tc>
          <w:tcPr>
            <w:tcW w:w="1134" w:type="dxa"/>
            <w:vMerge/>
            <w:shd w:val="clear" w:color="auto" w:fill="FFFFC4"/>
          </w:tcPr>
          <w:p w14:paraId="58FAF7C7" w14:textId="77777777" w:rsidR="00B465E0" w:rsidRPr="00624C44" w:rsidRDefault="00B465E0" w:rsidP="001B1B7B">
            <w:pPr>
              <w:rPr>
                <w:lang w:val="en-US"/>
              </w:rPr>
            </w:pPr>
          </w:p>
        </w:tc>
        <w:tc>
          <w:tcPr>
            <w:tcW w:w="850" w:type="dxa"/>
            <w:shd w:val="clear" w:color="auto" w:fill="FFFFC4"/>
          </w:tcPr>
          <w:p w14:paraId="2F00651C" w14:textId="77777777" w:rsidR="00B465E0" w:rsidRPr="00624C44" w:rsidRDefault="00B465E0" w:rsidP="001B1B7B">
            <w:pPr>
              <w:rPr>
                <w:lang w:val="en-US"/>
              </w:rPr>
            </w:pPr>
            <w:r w:rsidRPr="00624C44">
              <w:rPr>
                <w:lang w:val="en-US"/>
              </w:rPr>
              <w:t>/right</w:t>
            </w:r>
          </w:p>
        </w:tc>
        <w:tc>
          <w:tcPr>
            <w:tcW w:w="567" w:type="dxa"/>
            <w:shd w:val="clear" w:color="auto" w:fill="FFFFC4"/>
          </w:tcPr>
          <w:p w14:paraId="3D33B884" w14:textId="1345E58B" w:rsidR="00B465E0" w:rsidRPr="00624C44" w:rsidRDefault="00F654F5" w:rsidP="001B1B7B">
            <w:pPr>
              <w:rPr>
                <w:lang w:val="en-US"/>
              </w:rPr>
            </w:pPr>
            <w:proofErr w:type="gramStart"/>
            <w:r w:rsidRPr="00624C44">
              <w:rPr>
                <w:lang w:val="en-US"/>
              </w:rPr>
              <w:t>,f</w:t>
            </w:r>
            <w:proofErr w:type="gramEnd"/>
          </w:p>
        </w:tc>
        <w:tc>
          <w:tcPr>
            <w:tcW w:w="1418" w:type="dxa"/>
            <w:shd w:val="clear" w:color="auto" w:fill="FFFFC4"/>
          </w:tcPr>
          <w:p w14:paraId="043A7586" w14:textId="77777777" w:rsidR="00B465E0" w:rsidRPr="00624C44" w:rsidRDefault="00B465E0" w:rsidP="001B1B7B">
            <w:pPr>
              <w:rPr>
                <w:lang w:val="en-US"/>
              </w:rPr>
            </w:pPr>
            <w:r w:rsidRPr="00624C44">
              <w:rPr>
                <w:lang w:val="en-US"/>
              </w:rPr>
              <w:t>Continuous</w:t>
            </w:r>
          </w:p>
        </w:tc>
        <w:tc>
          <w:tcPr>
            <w:tcW w:w="393" w:type="dxa"/>
            <w:shd w:val="clear" w:color="auto" w:fill="FFFFC4"/>
          </w:tcPr>
          <w:p w14:paraId="51BB59CA" w14:textId="77777777" w:rsidR="00B465E0" w:rsidRPr="00624C44" w:rsidRDefault="00B465E0" w:rsidP="001B1B7B">
            <w:pPr>
              <w:rPr>
                <w:lang w:val="en-US"/>
              </w:rPr>
            </w:pPr>
            <w:r w:rsidRPr="00624C44">
              <w:rPr>
                <w:lang w:val="en-US"/>
              </w:rPr>
              <w:t>1</w:t>
            </w:r>
          </w:p>
        </w:tc>
      </w:tr>
      <w:tr w:rsidR="00927ADE" w:rsidRPr="00624C44" w14:paraId="0B9DA49E" w14:textId="77777777" w:rsidTr="009F1C9C">
        <w:trPr>
          <w:cantSplit/>
          <w:trHeight w:val="286"/>
        </w:trPr>
        <w:tc>
          <w:tcPr>
            <w:tcW w:w="962" w:type="dxa"/>
            <w:shd w:val="clear" w:color="auto" w:fill="auto"/>
          </w:tcPr>
          <w:p w14:paraId="44CB5902" w14:textId="77777777" w:rsidR="00B465E0" w:rsidRPr="00624C44" w:rsidRDefault="00B465E0" w:rsidP="001B1B7B">
            <w:pPr>
              <w:rPr>
                <w:lang w:val="en-US"/>
              </w:rPr>
            </w:pPr>
            <w:r w:rsidRPr="00624C44">
              <w:rPr>
                <w:lang w:val="en-US"/>
              </w:rPr>
              <w:t>T12</w:t>
            </w:r>
          </w:p>
        </w:tc>
        <w:tc>
          <w:tcPr>
            <w:tcW w:w="911" w:type="dxa"/>
            <w:vMerge/>
            <w:shd w:val="clear" w:color="auto" w:fill="FFFFC4"/>
          </w:tcPr>
          <w:p w14:paraId="48227665" w14:textId="77777777" w:rsidR="00B465E0" w:rsidRPr="00624C44" w:rsidRDefault="00B465E0" w:rsidP="001B1B7B">
            <w:pPr>
              <w:rPr>
                <w:lang w:val="en-US"/>
              </w:rPr>
            </w:pPr>
          </w:p>
        </w:tc>
        <w:tc>
          <w:tcPr>
            <w:tcW w:w="654" w:type="dxa"/>
            <w:vMerge/>
            <w:shd w:val="clear" w:color="auto" w:fill="FFFFC4"/>
          </w:tcPr>
          <w:p w14:paraId="6D24E445" w14:textId="77777777" w:rsidR="00B465E0" w:rsidRPr="00624C44" w:rsidRDefault="00B465E0" w:rsidP="001B1B7B">
            <w:pPr>
              <w:rPr>
                <w:lang w:val="en-US"/>
              </w:rPr>
            </w:pPr>
          </w:p>
        </w:tc>
        <w:tc>
          <w:tcPr>
            <w:tcW w:w="1038" w:type="dxa"/>
            <w:vMerge/>
            <w:shd w:val="clear" w:color="auto" w:fill="FFFFC4"/>
          </w:tcPr>
          <w:p w14:paraId="3B561444" w14:textId="77777777" w:rsidR="00B465E0" w:rsidRPr="00624C44" w:rsidRDefault="00B465E0" w:rsidP="001B1B7B">
            <w:pPr>
              <w:rPr>
                <w:lang w:val="en-US"/>
              </w:rPr>
            </w:pPr>
          </w:p>
        </w:tc>
        <w:tc>
          <w:tcPr>
            <w:tcW w:w="1879" w:type="dxa"/>
            <w:vMerge/>
            <w:shd w:val="clear" w:color="auto" w:fill="FFFFC4"/>
          </w:tcPr>
          <w:p w14:paraId="70544F70" w14:textId="77777777" w:rsidR="00B465E0" w:rsidRPr="00624C44" w:rsidRDefault="00B465E0" w:rsidP="001B1B7B">
            <w:pPr>
              <w:rPr>
                <w:lang w:val="en-US"/>
              </w:rPr>
            </w:pPr>
          </w:p>
        </w:tc>
        <w:tc>
          <w:tcPr>
            <w:tcW w:w="1134" w:type="dxa"/>
            <w:shd w:val="clear" w:color="auto" w:fill="FFFFC4"/>
          </w:tcPr>
          <w:p w14:paraId="6D787A9D" w14:textId="77777777" w:rsidR="00B465E0" w:rsidRPr="00624C44" w:rsidRDefault="00B465E0" w:rsidP="001B1B7B">
            <w:pPr>
              <w:rPr>
                <w:lang w:val="en-US"/>
              </w:rPr>
            </w:pPr>
            <w:r w:rsidRPr="00624C44">
              <w:rPr>
                <w:lang w:val="en-US"/>
              </w:rPr>
              <w:t>/head</w:t>
            </w:r>
          </w:p>
        </w:tc>
        <w:tc>
          <w:tcPr>
            <w:tcW w:w="850" w:type="dxa"/>
            <w:shd w:val="clear" w:color="auto" w:fill="FFFFC4"/>
          </w:tcPr>
          <w:p w14:paraId="4204CDD9" w14:textId="77777777" w:rsidR="00B465E0" w:rsidRPr="00624C44" w:rsidRDefault="00B465E0" w:rsidP="001B1B7B">
            <w:pPr>
              <w:rPr>
                <w:lang w:val="en-US"/>
              </w:rPr>
            </w:pPr>
          </w:p>
        </w:tc>
        <w:tc>
          <w:tcPr>
            <w:tcW w:w="567" w:type="dxa"/>
            <w:shd w:val="clear" w:color="auto" w:fill="FFFFC4"/>
          </w:tcPr>
          <w:p w14:paraId="4D59DE90" w14:textId="0927E571" w:rsidR="00B465E0" w:rsidRPr="00624C44" w:rsidRDefault="00F654F5" w:rsidP="001B1B7B">
            <w:pPr>
              <w:rPr>
                <w:lang w:val="en-US"/>
              </w:rPr>
            </w:pPr>
            <w:proofErr w:type="gramStart"/>
            <w:r w:rsidRPr="00624C44">
              <w:rPr>
                <w:lang w:val="en-US"/>
              </w:rPr>
              <w:t>,f</w:t>
            </w:r>
            <w:proofErr w:type="gramEnd"/>
          </w:p>
        </w:tc>
        <w:tc>
          <w:tcPr>
            <w:tcW w:w="1418" w:type="dxa"/>
            <w:shd w:val="clear" w:color="auto" w:fill="FFFFC4"/>
          </w:tcPr>
          <w:p w14:paraId="0BBC2743" w14:textId="77777777" w:rsidR="00B465E0" w:rsidRPr="00624C44" w:rsidRDefault="00B465E0" w:rsidP="001B1B7B">
            <w:pPr>
              <w:rPr>
                <w:lang w:val="en-US"/>
              </w:rPr>
            </w:pPr>
            <w:r w:rsidRPr="00624C44">
              <w:rPr>
                <w:lang w:val="en-US"/>
              </w:rPr>
              <w:t>Continuous</w:t>
            </w:r>
          </w:p>
        </w:tc>
        <w:tc>
          <w:tcPr>
            <w:tcW w:w="393" w:type="dxa"/>
            <w:shd w:val="clear" w:color="auto" w:fill="FFFFC4"/>
          </w:tcPr>
          <w:p w14:paraId="4C3AECDC" w14:textId="77777777" w:rsidR="00B465E0" w:rsidRPr="00624C44" w:rsidRDefault="00B465E0" w:rsidP="001B1B7B">
            <w:pPr>
              <w:rPr>
                <w:lang w:val="en-US"/>
              </w:rPr>
            </w:pPr>
            <w:r w:rsidRPr="00624C44">
              <w:rPr>
                <w:lang w:val="en-US"/>
              </w:rPr>
              <w:t>1</w:t>
            </w:r>
          </w:p>
        </w:tc>
      </w:tr>
      <w:tr w:rsidR="00927ADE" w:rsidRPr="00624C44" w14:paraId="6C4E2421" w14:textId="77777777" w:rsidTr="009F1C9C">
        <w:trPr>
          <w:cantSplit/>
          <w:trHeight w:val="286"/>
        </w:trPr>
        <w:tc>
          <w:tcPr>
            <w:tcW w:w="962" w:type="dxa"/>
            <w:shd w:val="clear" w:color="auto" w:fill="auto"/>
          </w:tcPr>
          <w:p w14:paraId="39C0FC11" w14:textId="6F2CB522" w:rsidR="00B465E0" w:rsidRPr="00624C44" w:rsidRDefault="00B465E0" w:rsidP="001B1B7B">
            <w:pPr>
              <w:rPr>
                <w:lang w:val="en-US"/>
              </w:rPr>
            </w:pPr>
            <w:r w:rsidRPr="00624C44">
              <w:rPr>
                <w:lang w:val="en-US"/>
              </w:rPr>
              <w:t>T13</w:t>
            </w:r>
            <w:ins w:id="593" w:author="motioncomposer" w:date="2017-12-21T19:52:00Z">
              <w:r w:rsidR="003A7EDE" w:rsidRPr="00624C44">
                <w:rPr>
                  <w:szCs w:val="20"/>
                  <w:lang w:val="en-US"/>
                </w:rPr>
                <w:t xml:space="preserve"> </w:t>
              </w:r>
              <w:r w:rsidR="003A7EDE" w:rsidRPr="00624C44">
                <w:rPr>
                  <w:color w:val="FF0000"/>
                  <w:sz w:val="24"/>
                  <w:lang w:val="en-US"/>
                </w:rPr>
                <w:t>*</w:t>
              </w:r>
            </w:ins>
          </w:p>
        </w:tc>
        <w:tc>
          <w:tcPr>
            <w:tcW w:w="911" w:type="dxa"/>
            <w:vMerge/>
            <w:shd w:val="clear" w:color="auto" w:fill="FFFFC4"/>
          </w:tcPr>
          <w:p w14:paraId="3B92FAA2" w14:textId="77777777" w:rsidR="00B465E0" w:rsidRPr="00624C44" w:rsidRDefault="00B465E0" w:rsidP="001B1B7B">
            <w:pPr>
              <w:rPr>
                <w:lang w:val="en-US"/>
              </w:rPr>
            </w:pPr>
          </w:p>
        </w:tc>
        <w:tc>
          <w:tcPr>
            <w:tcW w:w="654" w:type="dxa"/>
            <w:vMerge/>
            <w:shd w:val="clear" w:color="auto" w:fill="FFFFC4"/>
          </w:tcPr>
          <w:p w14:paraId="10A5E641" w14:textId="77777777" w:rsidR="00B465E0" w:rsidRPr="00624C44" w:rsidRDefault="00B465E0" w:rsidP="001B1B7B">
            <w:pPr>
              <w:rPr>
                <w:lang w:val="en-US"/>
              </w:rPr>
            </w:pPr>
          </w:p>
        </w:tc>
        <w:tc>
          <w:tcPr>
            <w:tcW w:w="1038" w:type="dxa"/>
            <w:vMerge/>
            <w:shd w:val="clear" w:color="auto" w:fill="FFFFC4"/>
          </w:tcPr>
          <w:p w14:paraId="477F1771" w14:textId="77777777" w:rsidR="00B465E0" w:rsidRPr="00624C44" w:rsidRDefault="00B465E0" w:rsidP="001B1B7B">
            <w:pPr>
              <w:rPr>
                <w:lang w:val="en-US"/>
              </w:rPr>
            </w:pPr>
          </w:p>
        </w:tc>
        <w:tc>
          <w:tcPr>
            <w:tcW w:w="1879" w:type="dxa"/>
            <w:vMerge/>
            <w:shd w:val="clear" w:color="auto" w:fill="FFFFC4"/>
          </w:tcPr>
          <w:p w14:paraId="71B31CFE" w14:textId="77777777" w:rsidR="00B465E0" w:rsidRPr="00624C44" w:rsidRDefault="00B465E0" w:rsidP="001B1B7B">
            <w:pPr>
              <w:rPr>
                <w:lang w:val="en-US"/>
              </w:rPr>
            </w:pPr>
          </w:p>
        </w:tc>
        <w:tc>
          <w:tcPr>
            <w:tcW w:w="1134" w:type="dxa"/>
            <w:vMerge w:val="restart"/>
            <w:shd w:val="clear" w:color="auto" w:fill="FFFFC4"/>
          </w:tcPr>
          <w:p w14:paraId="7F6C3F65" w14:textId="77777777" w:rsidR="00B465E0" w:rsidRPr="00624C44" w:rsidRDefault="00B465E0" w:rsidP="001B1B7B">
            <w:pPr>
              <w:rPr>
                <w:lang w:val="en-US"/>
              </w:rPr>
            </w:pPr>
            <w:r w:rsidRPr="00624C44">
              <w:rPr>
                <w:lang w:val="en-US"/>
              </w:rPr>
              <w:t>/leg</w:t>
            </w:r>
          </w:p>
        </w:tc>
        <w:tc>
          <w:tcPr>
            <w:tcW w:w="850" w:type="dxa"/>
            <w:shd w:val="clear" w:color="auto" w:fill="FFFFC4"/>
          </w:tcPr>
          <w:p w14:paraId="76C90118" w14:textId="77777777" w:rsidR="00B465E0" w:rsidRPr="00624C44" w:rsidRDefault="00B465E0" w:rsidP="001B1B7B">
            <w:pPr>
              <w:rPr>
                <w:lang w:val="en-US"/>
              </w:rPr>
            </w:pPr>
            <w:r w:rsidRPr="00624C44">
              <w:rPr>
                <w:lang w:val="en-US"/>
              </w:rPr>
              <w:t>/left</w:t>
            </w:r>
          </w:p>
        </w:tc>
        <w:tc>
          <w:tcPr>
            <w:tcW w:w="567" w:type="dxa"/>
            <w:shd w:val="clear" w:color="auto" w:fill="FFFFC4"/>
          </w:tcPr>
          <w:p w14:paraId="183BFC38" w14:textId="593540A5" w:rsidR="00B465E0" w:rsidRPr="00624C44" w:rsidRDefault="00F654F5" w:rsidP="001B1B7B">
            <w:pPr>
              <w:rPr>
                <w:lang w:val="en-US"/>
              </w:rPr>
            </w:pPr>
            <w:proofErr w:type="gramStart"/>
            <w:r w:rsidRPr="00624C44">
              <w:rPr>
                <w:lang w:val="en-US"/>
              </w:rPr>
              <w:t>,f</w:t>
            </w:r>
            <w:proofErr w:type="gramEnd"/>
          </w:p>
        </w:tc>
        <w:tc>
          <w:tcPr>
            <w:tcW w:w="1418" w:type="dxa"/>
            <w:shd w:val="clear" w:color="auto" w:fill="FFFFC4"/>
          </w:tcPr>
          <w:p w14:paraId="5047A59E" w14:textId="77777777" w:rsidR="00B465E0" w:rsidRPr="00624C44" w:rsidRDefault="00B465E0" w:rsidP="001B1B7B">
            <w:pPr>
              <w:rPr>
                <w:lang w:val="en-US"/>
              </w:rPr>
            </w:pPr>
            <w:r w:rsidRPr="00624C44">
              <w:rPr>
                <w:lang w:val="en-US"/>
              </w:rPr>
              <w:t>Continuous</w:t>
            </w:r>
          </w:p>
        </w:tc>
        <w:tc>
          <w:tcPr>
            <w:tcW w:w="393" w:type="dxa"/>
            <w:shd w:val="clear" w:color="auto" w:fill="FFFFC4"/>
          </w:tcPr>
          <w:p w14:paraId="67A97DDB" w14:textId="77777777" w:rsidR="00B465E0" w:rsidRPr="00624C44" w:rsidRDefault="00B465E0" w:rsidP="001B1B7B">
            <w:pPr>
              <w:rPr>
                <w:lang w:val="en-US"/>
              </w:rPr>
            </w:pPr>
            <w:r w:rsidRPr="00624C44">
              <w:rPr>
                <w:lang w:val="en-US"/>
              </w:rPr>
              <w:t>1</w:t>
            </w:r>
          </w:p>
        </w:tc>
      </w:tr>
      <w:tr w:rsidR="00927ADE" w:rsidRPr="00624C44" w14:paraId="7FF4969B" w14:textId="77777777" w:rsidTr="009F1C9C">
        <w:trPr>
          <w:cantSplit/>
          <w:trHeight w:val="55"/>
        </w:trPr>
        <w:tc>
          <w:tcPr>
            <w:tcW w:w="962" w:type="dxa"/>
            <w:shd w:val="clear" w:color="auto" w:fill="auto"/>
          </w:tcPr>
          <w:p w14:paraId="0CCD0392" w14:textId="212DD7CC" w:rsidR="00B465E0" w:rsidRPr="00624C44" w:rsidRDefault="00B465E0" w:rsidP="001B1B7B">
            <w:pPr>
              <w:rPr>
                <w:lang w:val="en-US"/>
              </w:rPr>
            </w:pPr>
            <w:r w:rsidRPr="00624C44">
              <w:rPr>
                <w:lang w:val="en-US"/>
              </w:rPr>
              <w:t>T14</w:t>
            </w:r>
            <w:ins w:id="594" w:author="motioncomposer" w:date="2017-12-21T19:52:00Z">
              <w:r w:rsidR="003A7EDE" w:rsidRPr="00624C44">
                <w:rPr>
                  <w:szCs w:val="20"/>
                  <w:lang w:val="en-US"/>
                </w:rPr>
                <w:t xml:space="preserve"> </w:t>
              </w:r>
              <w:r w:rsidR="003A7EDE" w:rsidRPr="00624C44">
                <w:rPr>
                  <w:color w:val="FF0000"/>
                  <w:sz w:val="24"/>
                  <w:lang w:val="en-US"/>
                </w:rPr>
                <w:t>*</w:t>
              </w:r>
            </w:ins>
          </w:p>
        </w:tc>
        <w:tc>
          <w:tcPr>
            <w:tcW w:w="911" w:type="dxa"/>
            <w:vMerge/>
            <w:shd w:val="clear" w:color="auto" w:fill="FFFFC4"/>
          </w:tcPr>
          <w:p w14:paraId="300EBC00" w14:textId="77777777" w:rsidR="00B465E0" w:rsidRPr="00624C44" w:rsidRDefault="00B465E0" w:rsidP="001B1B7B">
            <w:pPr>
              <w:rPr>
                <w:lang w:val="en-US"/>
              </w:rPr>
            </w:pPr>
          </w:p>
        </w:tc>
        <w:tc>
          <w:tcPr>
            <w:tcW w:w="654" w:type="dxa"/>
            <w:vMerge/>
            <w:shd w:val="clear" w:color="auto" w:fill="FFFFC4"/>
          </w:tcPr>
          <w:p w14:paraId="404F1C2C" w14:textId="77777777" w:rsidR="00B465E0" w:rsidRPr="00624C44" w:rsidRDefault="00B465E0" w:rsidP="001B1B7B">
            <w:pPr>
              <w:rPr>
                <w:lang w:val="en-US"/>
              </w:rPr>
            </w:pPr>
          </w:p>
        </w:tc>
        <w:tc>
          <w:tcPr>
            <w:tcW w:w="1038" w:type="dxa"/>
            <w:vMerge/>
            <w:shd w:val="clear" w:color="auto" w:fill="FFFFC4"/>
          </w:tcPr>
          <w:p w14:paraId="35F8AB76" w14:textId="77777777" w:rsidR="00B465E0" w:rsidRPr="00624C44" w:rsidRDefault="00B465E0" w:rsidP="001B1B7B">
            <w:pPr>
              <w:rPr>
                <w:lang w:val="en-US"/>
              </w:rPr>
            </w:pPr>
          </w:p>
        </w:tc>
        <w:tc>
          <w:tcPr>
            <w:tcW w:w="1879" w:type="dxa"/>
            <w:vMerge/>
            <w:shd w:val="clear" w:color="auto" w:fill="FFFFC4"/>
          </w:tcPr>
          <w:p w14:paraId="1FD6A1CA" w14:textId="77777777" w:rsidR="00B465E0" w:rsidRPr="00624C44" w:rsidRDefault="00B465E0" w:rsidP="001B1B7B">
            <w:pPr>
              <w:rPr>
                <w:lang w:val="en-US"/>
              </w:rPr>
            </w:pPr>
          </w:p>
        </w:tc>
        <w:tc>
          <w:tcPr>
            <w:tcW w:w="1134" w:type="dxa"/>
            <w:vMerge/>
            <w:shd w:val="clear" w:color="auto" w:fill="FFFFC4"/>
          </w:tcPr>
          <w:p w14:paraId="080986A5" w14:textId="77777777" w:rsidR="00B465E0" w:rsidRPr="00624C44" w:rsidRDefault="00B465E0" w:rsidP="001B1B7B">
            <w:pPr>
              <w:rPr>
                <w:lang w:val="en-US"/>
              </w:rPr>
            </w:pPr>
          </w:p>
        </w:tc>
        <w:tc>
          <w:tcPr>
            <w:tcW w:w="850" w:type="dxa"/>
            <w:shd w:val="clear" w:color="auto" w:fill="FFFFC4"/>
          </w:tcPr>
          <w:p w14:paraId="707F2D9F" w14:textId="77777777" w:rsidR="00B465E0" w:rsidRPr="00624C44" w:rsidRDefault="00B465E0" w:rsidP="001B1B7B">
            <w:pPr>
              <w:rPr>
                <w:lang w:val="en-US"/>
              </w:rPr>
            </w:pPr>
            <w:r w:rsidRPr="00624C44">
              <w:rPr>
                <w:lang w:val="en-US"/>
              </w:rPr>
              <w:t>/right</w:t>
            </w:r>
          </w:p>
        </w:tc>
        <w:tc>
          <w:tcPr>
            <w:tcW w:w="567" w:type="dxa"/>
            <w:shd w:val="clear" w:color="auto" w:fill="FFFFC4"/>
          </w:tcPr>
          <w:p w14:paraId="5A062A1E" w14:textId="2AE580F6" w:rsidR="00B465E0" w:rsidRPr="00624C44" w:rsidRDefault="00F654F5" w:rsidP="001B1B7B">
            <w:pPr>
              <w:rPr>
                <w:lang w:val="en-US"/>
              </w:rPr>
            </w:pPr>
            <w:proofErr w:type="gramStart"/>
            <w:r w:rsidRPr="00624C44">
              <w:rPr>
                <w:lang w:val="en-US"/>
              </w:rPr>
              <w:t>,f</w:t>
            </w:r>
            <w:proofErr w:type="gramEnd"/>
          </w:p>
        </w:tc>
        <w:tc>
          <w:tcPr>
            <w:tcW w:w="1418" w:type="dxa"/>
            <w:shd w:val="clear" w:color="auto" w:fill="FFFFC4"/>
          </w:tcPr>
          <w:p w14:paraId="398A9664" w14:textId="77777777" w:rsidR="00B465E0" w:rsidRPr="00624C44" w:rsidRDefault="00B465E0" w:rsidP="001B1B7B">
            <w:pPr>
              <w:rPr>
                <w:lang w:val="en-US"/>
              </w:rPr>
            </w:pPr>
            <w:r w:rsidRPr="00624C44">
              <w:rPr>
                <w:lang w:val="en-US"/>
              </w:rPr>
              <w:t>Continuous</w:t>
            </w:r>
          </w:p>
        </w:tc>
        <w:tc>
          <w:tcPr>
            <w:tcW w:w="393" w:type="dxa"/>
            <w:shd w:val="clear" w:color="auto" w:fill="FFFFC4"/>
          </w:tcPr>
          <w:p w14:paraId="14B85DD6" w14:textId="77777777" w:rsidR="00B465E0" w:rsidRPr="00624C44" w:rsidRDefault="00B465E0" w:rsidP="001B1B7B">
            <w:pPr>
              <w:rPr>
                <w:lang w:val="en-US"/>
              </w:rPr>
            </w:pPr>
            <w:r w:rsidRPr="00624C44">
              <w:rPr>
                <w:lang w:val="en-US"/>
              </w:rPr>
              <w:t>1</w:t>
            </w:r>
          </w:p>
        </w:tc>
      </w:tr>
      <w:tr w:rsidR="00927ADE" w:rsidRPr="00624C44" w14:paraId="6FB124F3" w14:textId="77777777" w:rsidTr="009F1C9C">
        <w:trPr>
          <w:cantSplit/>
          <w:trHeight w:val="55"/>
        </w:trPr>
        <w:tc>
          <w:tcPr>
            <w:tcW w:w="962" w:type="dxa"/>
            <w:shd w:val="clear" w:color="auto" w:fill="auto"/>
          </w:tcPr>
          <w:p w14:paraId="6542BD87" w14:textId="77777777" w:rsidR="00B465E0" w:rsidRPr="00624C44" w:rsidRDefault="00B465E0" w:rsidP="001B1B7B">
            <w:pPr>
              <w:rPr>
                <w:lang w:val="en-US"/>
              </w:rPr>
            </w:pPr>
            <w:r w:rsidRPr="00624C44">
              <w:rPr>
                <w:lang w:val="en-US"/>
              </w:rPr>
              <w:t>T15</w:t>
            </w:r>
          </w:p>
        </w:tc>
        <w:tc>
          <w:tcPr>
            <w:tcW w:w="911" w:type="dxa"/>
            <w:vMerge/>
            <w:shd w:val="clear" w:color="auto" w:fill="FFFFC4"/>
          </w:tcPr>
          <w:p w14:paraId="4C6DE2BF" w14:textId="77777777" w:rsidR="00B465E0" w:rsidRPr="00624C44" w:rsidRDefault="00B465E0" w:rsidP="001B1B7B">
            <w:pPr>
              <w:rPr>
                <w:lang w:val="en-US"/>
              </w:rPr>
            </w:pPr>
          </w:p>
        </w:tc>
        <w:tc>
          <w:tcPr>
            <w:tcW w:w="654" w:type="dxa"/>
            <w:vMerge/>
            <w:shd w:val="clear" w:color="auto" w:fill="FFFFC4"/>
          </w:tcPr>
          <w:p w14:paraId="2EA09925" w14:textId="77777777" w:rsidR="00B465E0" w:rsidRPr="00624C44" w:rsidRDefault="00B465E0" w:rsidP="001B1B7B">
            <w:pPr>
              <w:rPr>
                <w:lang w:val="en-US"/>
              </w:rPr>
            </w:pPr>
          </w:p>
        </w:tc>
        <w:tc>
          <w:tcPr>
            <w:tcW w:w="1038" w:type="dxa"/>
            <w:vMerge/>
            <w:shd w:val="clear" w:color="auto" w:fill="FFFFC4"/>
          </w:tcPr>
          <w:p w14:paraId="621FFF86" w14:textId="77777777" w:rsidR="00B465E0" w:rsidRPr="00624C44" w:rsidRDefault="00B465E0" w:rsidP="001B1B7B">
            <w:pPr>
              <w:rPr>
                <w:lang w:val="en-US"/>
              </w:rPr>
            </w:pPr>
          </w:p>
        </w:tc>
        <w:tc>
          <w:tcPr>
            <w:tcW w:w="1879" w:type="dxa"/>
            <w:vMerge/>
            <w:shd w:val="clear" w:color="auto" w:fill="FFFFC4"/>
          </w:tcPr>
          <w:p w14:paraId="009AA4C8" w14:textId="77777777" w:rsidR="00B465E0" w:rsidRPr="00624C44" w:rsidRDefault="00B465E0" w:rsidP="001B1B7B">
            <w:pPr>
              <w:rPr>
                <w:lang w:val="en-US"/>
              </w:rPr>
            </w:pPr>
          </w:p>
        </w:tc>
        <w:tc>
          <w:tcPr>
            <w:tcW w:w="1134" w:type="dxa"/>
            <w:vMerge w:val="restart"/>
            <w:shd w:val="clear" w:color="auto" w:fill="FFFFC4"/>
          </w:tcPr>
          <w:p w14:paraId="47B02BC0" w14:textId="77777777" w:rsidR="00B465E0" w:rsidRPr="00624C44" w:rsidRDefault="00B465E0" w:rsidP="001B1B7B">
            <w:pPr>
              <w:rPr>
                <w:lang w:val="en-US"/>
              </w:rPr>
            </w:pPr>
            <w:r w:rsidRPr="00624C44">
              <w:rPr>
                <w:lang w:val="en-US"/>
              </w:rPr>
              <w:t>/body</w:t>
            </w:r>
          </w:p>
        </w:tc>
        <w:tc>
          <w:tcPr>
            <w:tcW w:w="850" w:type="dxa"/>
            <w:shd w:val="clear" w:color="auto" w:fill="FFFFC4"/>
          </w:tcPr>
          <w:p w14:paraId="4C8B4D33" w14:textId="77777777" w:rsidR="00B465E0" w:rsidRPr="00624C44" w:rsidRDefault="00B465E0" w:rsidP="001B1B7B">
            <w:pPr>
              <w:rPr>
                <w:lang w:val="en-US"/>
              </w:rPr>
            </w:pPr>
            <w:r w:rsidRPr="00624C44">
              <w:rPr>
                <w:lang w:val="en-US"/>
              </w:rPr>
              <w:t>/upper</w:t>
            </w:r>
          </w:p>
        </w:tc>
        <w:tc>
          <w:tcPr>
            <w:tcW w:w="567" w:type="dxa"/>
            <w:shd w:val="clear" w:color="auto" w:fill="FFFFC4"/>
          </w:tcPr>
          <w:p w14:paraId="171D8AC7" w14:textId="79EBCA56" w:rsidR="00B465E0" w:rsidRPr="00624C44" w:rsidRDefault="00F654F5" w:rsidP="001B1B7B">
            <w:pPr>
              <w:rPr>
                <w:lang w:val="en-US"/>
              </w:rPr>
            </w:pPr>
            <w:proofErr w:type="gramStart"/>
            <w:r w:rsidRPr="00624C44">
              <w:rPr>
                <w:lang w:val="en-US"/>
              </w:rPr>
              <w:t>,f</w:t>
            </w:r>
            <w:proofErr w:type="gramEnd"/>
          </w:p>
        </w:tc>
        <w:tc>
          <w:tcPr>
            <w:tcW w:w="1418" w:type="dxa"/>
            <w:shd w:val="clear" w:color="auto" w:fill="FFFFC4"/>
          </w:tcPr>
          <w:p w14:paraId="6361A153" w14:textId="77777777" w:rsidR="00B465E0" w:rsidRPr="00624C44" w:rsidRDefault="00B465E0" w:rsidP="001B1B7B">
            <w:pPr>
              <w:rPr>
                <w:lang w:val="en-US"/>
              </w:rPr>
            </w:pPr>
            <w:r w:rsidRPr="00624C44">
              <w:rPr>
                <w:lang w:val="en-US"/>
              </w:rPr>
              <w:t>Continuous</w:t>
            </w:r>
          </w:p>
        </w:tc>
        <w:tc>
          <w:tcPr>
            <w:tcW w:w="393" w:type="dxa"/>
            <w:shd w:val="clear" w:color="auto" w:fill="FFFFC4"/>
          </w:tcPr>
          <w:p w14:paraId="3376CD5D" w14:textId="77777777" w:rsidR="00B465E0" w:rsidRPr="00624C44" w:rsidRDefault="00B465E0" w:rsidP="001B1B7B">
            <w:pPr>
              <w:rPr>
                <w:lang w:val="en-US"/>
              </w:rPr>
            </w:pPr>
            <w:r w:rsidRPr="00624C44">
              <w:rPr>
                <w:lang w:val="en-US"/>
              </w:rPr>
              <w:t>1</w:t>
            </w:r>
          </w:p>
        </w:tc>
      </w:tr>
      <w:tr w:rsidR="00927ADE" w:rsidRPr="00624C44" w14:paraId="04790997" w14:textId="77777777" w:rsidTr="009F1C9C">
        <w:trPr>
          <w:cantSplit/>
          <w:trHeight w:val="55"/>
        </w:trPr>
        <w:tc>
          <w:tcPr>
            <w:tcW w:w="962" w:type="dxa"/>
            <w:shd w:val="clear" w:color="auto" w:fill="auto"/>
          </w:tcPr>
          <w:p w14:paraId="79E37902" w14:textId="77777777" w:rsidR="00B465E0" w:rsidRPr="00624C44" w:rsidRDefault="00B465E0" w:rsidP="001B1B7B">
            <w:pPr>
              <w:rPr>
                <w:lang w:val="en-US"/>
              </w:rPr>
            </w:pPr>
            <w:r w:rsidRPr="00624C44">
              <w:rPr>
                <w:lang w:val="en-US"/>
              </w:rPr>
              <w:t>T16</w:t>
            </w:r>
          </w:p>
        </w:tc>
        <w:tc>
          <w:tcPr>
            <w:tcW w:w="911" w:type="dxa"/>
            <w:vMerge/>
            <w:shd w:val="clear" w:color="auto" w:fill="FFFFC4"/>
          </w:tcPr>
          <w:p w14:paraId="26A62FF3" w14:textId="77777777" w:rsidR="00B465E0" w:rsidRPr="00624C44" w:rsidRDefault="00B465E0" w:rsidP="001B1B7B">
            <w:pPr>
              <w:rPr>
                <w:lang w:val="en-US"/>
              </w:rPr>
            </w:pPr>
          </w:p>
        </w:tc>
        <w:tc>
          <w:tcPr>
            <w:tcW w:w="654" w:type="dxa"/>
            <w:vMerge/>
            <w:shd w:val="clear" w:color="auto" w:fill="FFFFC4"/>
          </w:tcPr>
          <w:p w14:paraId="508A383F" w14:textId="77777777" w:rsidR="00B465E0" w:rsidRPr="00624C44" w:rsidRDefault="00B465E0" w:rsidP="001B1B7B">
            <w:pPr>
              <w:rPr>
                <w:lang w:val="en-US"/>
              </w:rPr>
            </w:pPr>
          </w:p>
        </w:tc>
        <w:tc>
          <w:tcPr>
            <w:tcW w:w="1038" w:type="dxa"/>
            <w:vMerge/>
            <w:shd w:val="clear" w:color="auto" w:fill="FFFFC4"/>
          </w:tcPr>
          <w:p w14:paraId="619CA0DA" w14:textId="77777777" w:rsidR="00B465E0" w:rsidRPr="00624C44" w:rsidRDefault="00B465E0" w:rsidP="001B1B7B">
            <w:pPr>
              <w:rPr>
                <w:lang w:val="en-US"/>
              </w:rPr>
            </w:pPr>
          </w:p>
        </w:tc>
        <w:tc>
          <w:tcPr>
            <w:tcW w:w="1879" w:type="dxa"/>
            <w:vMerge/>
            <w:shd w:val="clear" w:color="auto" w:fill="FFFFC4"/>
          </w:tcPr>
          <w:p w14:paraId="50D3AE79" w14:textId="77777777" w:rsidR="00B465E0" w:rsidRPr="00624C44" w:rsidRDefault="00B465E0" w:rsidP="001B1B7B">
            <w:pPr>
              <w:rPr>
                <w:lang w:val="en-US"/>
              </w:rPr>
            </w:pPr>
          </w:p>
        </w:tc>
        <w:tc>
          <w:tcPr>
            <w:tcW w:w="1134" w:type="dxa"/>
            <w:vMerge/>
            <w:shd w:val="clear" w:color="auto" w:fill="FFFFC4"/>
          </w:tcPr>
          <w:p w14:paraId="63D94BA5" w14:textId="77777777" w:rsidR="00B465E0" w:rsidRPr="00624C44" w:rsidRDefault="00B465E0" w:rsidP="001B1B7B">
            <w:pPr>
              <w:rPr>
                <w:lang w:val="en-US"/>
              </w:rPr>
            </w:pPr>
          </w:p>
        </w:tc>
        <w:tc>
          <w:tcPr>
            <w:tcW w:w="850" w:type="dxa"/>
            <w:shd w:val="clear" w:color="auto" w:fill="FFFFC4"/>
          </w:tcPr>
          <w:p w14:paraId="2237E42A" w14:textId="77777777" w:rsidR="00B465E0" w:rsidRPr="00624C44" w:rsidRDefault="00B465E0" w:rsidP="001B1B7B">
            <w:pPr>
              <w:rPr>
                <w:lang w:val="en-US"/>
              </w:rPr>
            </w:pPr>
            <w:r w:rsidRPr="00624C44">
              <w:rPr>
                <w:lang w:val="en-US"/>
              </w:rPr>
              <w:t>/lower</w:t>
            </w:r>
          </w:p>
        </w:tc>
        <w:tc>
          <w:tcPr>
            <w:tcW w:w="567" w:type="dxa"/>
            <w:shd w:val="clear" w:color="auto" w:fill="FFFFC4"/>
          </w:tcPr>
          <w:p w14:paraId="5538F653" w14:textId="5135A43E" w:rsidR="00B465E0" w:rsidRPr="00624C44" w:rsidRDefault="00F654F5" w:rsidP="001B1B7B">
            <w:pPr>
              <w:rPr>
                <w:lang w:val="en-US"/>
              </w:rPr>
            </w:pPr>
            <w:proofErr w:type="gramStart"/>
            <w:r w:rsidRPr="00624C44">
              <w:rPr>
                <w:lang w:val="en-US"/>
              </w:rPr>
              <w:t>,f</w:t>
            </w:r>
            <w:proofErr w:type="gramEnd"/>
          </w:p>
        </w:tc>
        <w:tc>
          <w:tcPr>
            <w:tcW w:w="1418" w:type="dxa"/>
            <w:shd w:val="clear" w:color="auto" w:fill="FFFFC4"/>
          </w:tcPr>
          <w:p w14:paraId="054EAA8B" w14:textId="77777777" w:rsidR="00B465E0" w:rsidRPr="00624C44" w:rsidRDefault="00B465E0" w:rsidP="001B1B7B">
            <w:pPr>
              <w:rPr>
                <w:lang w:val="en-US"/>
              </w:rPr>
            </w:pPr>
            <w:r w:rsidRPr="00624C44">
              <w:rPr>
                <w:lang w:val="en-US"/>
              </w:rPr>
              <w:t>Continuous</w:t>
            </w:r>
          </w:p>
        </w:tc>
        <w:tc>
          <w:tcPr>
            <w:tcW w:w="393" w:type="dxa"/>
            <w:shd w:val="clear" w:color="auto" w:fill="FFFFC4"/>
          </w:tcPr>
          <w:p w14:paraId="35F1488D" w14:textId="77777777" w:rsidR="00B465E0" w:rsidRPr="00624C44" w:rsidRDefault="00B465E0" w:rsidP="001B1B7B">
            <w:pPr>
              <w:rPr>
                <w:lang w:val="en-US"/>
              </w:rPr>
            </w:pPr>
            <w:r w:rsidRPr="00624C44">
              <w:rPr>
                <w:lang w:val="en-US"/>
              </w:rPr>
              <w:t>1</w:t>
            </w:r>
          </w:p>
        </w:tc>
      </w:tr>
      <w:tr w:rsidR="00927ADE" w:rsidRPr="00624C44" w14:paraId="7CF8E100" w14:textId="77777777" w:rsidTr="009F1C9C">
        <w:trPr>
          <w:cantSplit/>
          <w:trHeight w:val="264"/>
        </w:trPr>
        <w:tc>
          <w:tcPr>
            <w:tcW w:w="962" w:type="dxa"/>
            <w:shd w:val="clear" w:color="auto" w:fill="auto"/>
          </w:tcPr>
          <w:p w14:paraId="32719A75" w14:textId="77777777" w:rsidR="00B465E0" w:rsidRPr="00624C44" w:rsidRDefault="00B465E0" w:rsidP="001B1B7B">
            <w:pPr>
              <w:rPr>
                <w:lang w:val="en-US"/>
              </w:rPr>
            </w:pPr>
            <w:r w:rsidRPr="00624C44">
              <w:rPr>
                <w:lang w:val="en-US"/>
              </w:rPr>
              <w:t>T17</w:t>
            </w:r>
          </w:p>
        </w:tc>
        <w:tc>
          <w:tcPr>
            <w:tcW w:w="911" w:type="dxa"/>
            <w:vMerge/>
            <w:shd w:val="clear" w:color="auto" w:fill="FFFFC4"/>
          </w:tcPr>
          <w:p w14:paraId="4B3F419C" w14:textId="77777777" w:rsidR="00B465E0" w:rsidRPr="00624C44" w:rsidRDefault="00B465E0" w:rsidP="001B1B7B">
            <w:pPr>
              <w:rPr>
                <w:lang w:val="en-US"/>
              </w:rPr>
            </w:pPr>
          </w:p>
        </w:tc>
        <w:tc>
          <w:tcPr>
            <w:tcW w:w="654" w:type="dxa"/>
            <w:vMerge/>
            <w:shd w:val="clear" w:color="auto" w:fill="FFFFC4"/>
          </w:tcPr>
          <w:p w14:paraId="54C4E5F9" w14:textId="77777777" w:rsidR="00B465E0" w:rsidRPr="00624C44" w:rsidRDefault="00B465E0" w:rsidP="001B1B7B">
            <w:pPr>
              <w:rPr>
                <w:lang w:val="en-US"/>
              </w:rPr>
            </w:pPr>
          </w:p>
        </w:tc>
        <w:tc>
          <w:tcPr>
            <w:tcW w:w="1038" w:type="dxa"/>
            <w:vMerge/>
            <w:shd w:val="clear" w:color="auto" w:fill="FFFFC4"/>
          </w:tcPr>
          <w:p w14:paraId="20B7554E" w14:textId="77777777" w:rsidR="00B465E0" w:rsidRPr="00624C44" w:rsidRDefault="00B465E0" w:rsidP="001B1B7B">
            <w:pPr>
              <w:rPr>
                <w:lang w:val="en-US"/>
              </w:rPr>
            </w:pPr>
          </w:p>
        </w:tc>
        <w:tc>
          <w:tcPr>
            <w:tcW w:w="1879" w:type="dxa"/>
            <w:vMerge/>
            <w:shd w:val="clear" w:color="auto" w:fill="FFFFC4"/>
          </w:tcPr>
          <w:p w14:paraId="34504EA1" w14:textId="77777777" w:rsidR="00B465E0" w:rsidRPr="00624C44" w:rsidRDefault="00B465E0" w:rsidP="001B1B7B">
            <w:pPr>
              <w:rPr>
                <w:lang w:val="en-US"/>
              </w:rPr>
            </w:pPr>
          </w:p>
        </w:tc>
        <w:tc>
          <w:tcPr>
            <w:tcW w:w="1134" w:type="dxa"/>
            <w:vMerge/>
            <w:shd w:val="clear" w:color="auto" w:fill="FFFFC4"/>
          </w:tcPr>
          <w:p w14:paraId="07E5404C" w14:textId="77777777" w:rsidR="00B465E0" w:rsidRPr="00624C44" w:rsidRDefault="00B465E0" w:rsidP="001B1B7B">
            <w:pPr>
              <w:rPr>
                <w:lang w:val="en-US"/>
              </w:rPr>
            </w:pPr>
          </w:p>
        </w:tc>
        <w:tc>
          <w:tcPr>
            <w:tcW w:w="850" w:type="dxa"/>
            <w:shd w:val="clear" w:color="auto" w:fill="FFFFC4"/>
          </w:tcPr>
          <w:p w14:paraId="00E053DE" w14:textId="77777777" w:rsidR="00B465E0" w:rsidRPr="00624C44" w:rsidRDefault="00B465E0" w:rsidP="001B1B7B">
            <w:pPr>
              <w:rPr>
                <w:lang w:val="en-US"/>
              </w:rPr>
            </w:pPr>
            <w:r w:rsidRPr="00624C44">
              <w:rPr>
                <w:lang w:val="en-US"/>
              </w:rPr>
              <w:t>/right</w:t>
            </w:r>
          </w:p>
        </w:tc>
        <w:tc>
          <w:tcPr>
            <w:tcW w:w="567" w:type="dxa"/>
            <w:shd w:val="clear" w:color="auto" w:fill="FFFFC4"/>
          </w:tcPr>
          <w:p w14:paraId="38FE1E3A" w14:textId="784A4FF1" w:rsidR="00B465E0" w:rsidRPr="00624C44" w:rsidRDefault="00F654F5" w:rsidP="001B1B7B">
            <w:pPr>
              <w:rPr>
                <w:lang w:val="en-US"/>
              </w:rPr>
            </w:pPr>
            <w:proofErr w:type="gramStart"/>
            <w:r w:rsidRPr="00624C44">
              <w:rPr>
                <w:lang w:val="en-US"/>
              </w:rPr>
              <w:t>,f</w:t>
            </w:r>
            <w:proofErr w:type="gramEnd"/>
          </w:p>
        </w:tc>
        <w:tc>
          <w:tcPr>
            <w:tcW w:w="1418" w:type="dxa"/>
            <w:shd w:val="clear" w:color="auto" w:fill="FFFFC4"/>
          </w:tcPr>
          <w:p w14:paraId="07DA61DB" w14:textId="77777777" w:rsidR="00B465E0" w:rsidRPr="00624C44" w:rsidRDefault="00B465E0" w:rsidP="001B1B7B">
            <w:pPr>
              <w:rPr>
                <w:lang w:val="en-US"/>
              </w:rPr>
            </w:pPr>
            <w:r w:rsidRPr="00624C44">
              <w:rPr>
                <w:lang w:val="en-US"/>
              </w:rPr>
              <w:t xml:space="preserve">Continuous </w:t>
            </w:r>
          </w:p>
        </w:tc>
        <w:tc>
          <w:tcPr>
            <w:tcW w:w="393" w:type="dxa"/>
            <w:shd w:val="clear" w:color="auto" w:fill="FFFFC4"/>
          </w:tcPr>
          <w:p w14:paraId="5FE8B1C6" w14:textId="77777777" w:rsidR="00B465E0" w:rsidRPr="00624C44" w:rsidRDefault="00B465E0" w:rsidP="001B1B7B">
            <w:pPr>
              <w:rPr>
                <w:lang w:val="en-US"/>
              </w:rPr>
            </w:pPr>
            <w:r w:rsidRPr="00624C44">
              <w:rPr>
                <w:lang w:val="en-US"/>
              </w:rPr>
              <w:t>1</w:t>
            </w:r>
          </w:p>
        </w:tc>
      </w:tr>
      <w:tr w:rsidR="00927ADE" w:rsidRPr="00624C44" w14:paraId="09B538C7" w14:textId="77777777" w:rsidTr="009F1C9C">
        <w:trPr>
          <w:cantSplit/>
          <w:trHeight w:val="233"/>
        </w:trPr>
        <w:tc>
          <w:tcPr>
            <w:tcW w:w="962" w:type="dxa"/>
            <w:shd w:val="clear" w:color="auto" w:fill="auto"/>
          </w:tcPr>
          <w:p w14:paraId="72DCC8AA" w14:textId="77777777" w:rsidR="00B465E0" w:rsidRPr="00624C44" w:rsidRDefault="00B465E0" w:rsidP="001B1B7B">
            <w:pPr>
              <w:rPr>
                <w:lang w:val="en-US"/>
              </w:rPr>
            </w:pPr>
            <w:r w:rsidRPr="00624C44">
              <w:rPr>
                <w:lang w:val="en-US"/>
              </w:rPr>
              <w:t>T18</w:t>
            </w:r>
          </w:p>
        </w:tc>
        <w:tc>
          <w:tcPr>
            <w:tcW w:w="911" w:type="dxa"/>
            <w:vMerge/>
            <w:shd w:val="clear" w:color="auto" w:fill="FFFFC4"/>
          </w:tcPr>
          <w:p w14:paraId="1B0B11C7" w14:textId="77777777" w:rsidR="00B465E0" w:rsidRPr="00624C44" w:rsidRDefault="00B465E0" w:rsidP="001B1B7B">
            <w:pPr>
              <w:rPr>
                <w:lang w:val="en-US"/>
              </w:rPr>
            </w:pPr>
          </w:p>
        </w:tc>
        <w:tc>
          <w:tcPr>
            <w:tcW w:w="654" w:type="dxa"/>
            <w:vMerge/>
            <w:shd w:val="clear" w:color="auto" w:fill="FFFFC4"/>
          </w:tcPr>
          <w:p w14:paraId="12B5C80D" w14:textId="77777777" w:rsidR="00B465E0" w:rsidRPr="00624C44" w:rsidRDefault="00B465E0" w:rsidP="001B1B7B">
            <w:pPr>
              <w:rPr>
                <w:lang w:val="en-US"/>
              </w:rPr>
            </w:pPr>
          </w:p>
        </w:tc>
        <w:tc>
          <w:tcPr>
            <w:tcW w:w="1038" w:type="dxa"/>
            <w:vMerge/>
            <w:shd w:val="clear" w:color="auto" w:fill="FFFFC4"/>
          </w:tcPr>
          <w:p w14:paraId="62C85C82" w14:textId="77777777" w:rsidR="00B465E0" w:rsidRPr="00624C44" w:rsidRDefault="00B465E0" w:rsidP="001B1B7B">
            <w:pPr>
              <w:rPr>
                <w:lang w:val="en-US"/>
              </w:rPr>
            </w:pPr>
          </w:p>
        </w:tc>
        <w:tc>
          <w:tcPr>
            <w:tcW w:w="1879" w:type="dxa"/>
            <w:vMerge/>
            <w:shd w:val="clear" w:color="auto" w:fill="FFFFC4"/>
          </w:tcPr>
          <w:p w14:paraId="3B91D380" w14:textId="77777777" w:rsidR="00B465E0" w:rsidRPr="00624C44" w:rsidRDefault="00B465E0" w:rsidP="001B1B7B">
            <w:pPr>
              <w:rPr>
                <w:lang w:val="en-US"/>
              </w:rPr>
            </w:pPr>
          </w:p>
        </w:tc>
        <w:tc>
          <w:tcPr>
            <w:tcW w:w="1134" w:type="dxa"/>
            <w:vMerge/>
            <w:shd w:val="clear" w:color="auto" w:fill="FFFFC4"/>
          </w:tcPr>
          <w:p w14:paraId="646B9B08" w14:textId="77777777" w:rsidR="00B465E0" w:rsidRPr="00624C44" w:rsidRDefault="00B465E0" w:rsidP="001B1B7B">
            <w:pPr>
              <w:rPr>
                <w:lang w:val="en-US"/>
              </w:rPr>
            </w:pPr>
          </w:p>
        </w:tc>
        <w:tc>
          <w:tcPr>
            <w:tcW w:w="850" w:type="dxa"/>
            <w:shd w:val="clear" w:color="auto" w:fill="FFFFC4"/>
          </w:tcPr>
          <w:p w14:paraId="0F277154" w14:textId="77777777" w:rsidR="00B465E0" w:rsidRPr="00624C44" w:rsidRDefault="00B465E0" w:rsidP="001B1B7B">
            <w:pPr>
              <w:rPr>
                <w:lang w:val="en-US"/>
              </w:rPr>
            </w:pPr>
            <w:r w:rsidRPr="00624C44">
              <w:rPr>
                <w:lang w:val="en-US"/>
              </w:rPr>
              <w:t>/left</w:t>
            </w:r>
          </w:p>
        </w:tc>
        <w:tc>
          <w:tcPr>
            <w:tcW w:w="567" w:type="dxa"/>
            <w:shd w:val="clear" w:color="auto" w:fill="FFFFC4"/>
          </w:tcPr>
          <w:p w14:paraId="77335ACF" w14:textId="03230EA9" w:rsidR="00B465E0" w:rsidRPr="00624C44" w:rsidRDefault="00F654F5" w:rsidP="001B1B7B">
            <w:pPr>
              <w:rPr>
                <w:lang w:val="en-US"/>
              </w:rPr>
            </w:pPr>
            <w:proofErr w:type="gramStart"/>
            <w:r w:rsidRPr="00624C44">
              <w:rPr>
                <w:lang w:val="en-US"/>
              </w:rPr>
              <w:t>,f</w:t>
            </w:r>
            <w:proofErr w:type="gramEnd"/>
          </w:p>
        </w:tc>
        <w:tc>
          <w:tcPr>
            <w:tcW w:w="1418" w:type="dxa"/>
            <w:shd w:val="clear" w:color="auto" w:fill="FFFFC4"/>
          </w:tcPr>
          <w:p w14:paraId="082FB95A" w14:textId="77777777" w:rsidR="00B465E0" w:rsidRPr="00624C44" w:rsidRDefault="00B465E0" w:rsidP="001B1B7B">
            <w:pPr>
              <w:rPr>
                <w:lang w:val="en-US"/>
              </w:rPr>
            </w:pPr>
            <w:r w:rsidRPr="00624C44">
              <w:rPr>
                <w:lang w:val="en-US"/>
              </w:rPr>
              <w:t xml:space="preserve">Continuous </w:t>
            </w:r>
          </w:p>
        </w:tc>
        <w:tc>
          <w:tcPr>
            <w:tcW w:w="393" w:type="dxa"/>
            <w:shd w:val="clear" w:color="auto" w:fill="FFFFC4"/>
          </w:tcPr>
          <w:p w14:paraId="29E678CE" w14:textId="77777777" w:rsidR="00B465E0" w:rsidRPr="00624C44" w:rsidRDefault="00B465E0" w:rsidP="001B1B7B">
            <w:pPr>
              <w:rPr>
                <w:lang w:val="en-US"/>
              </w:rPr>
            </w:pPr>
            <w:r w:rsidRPr="00624C44">
              <w:rPr>
                <w:lang w:val="en-US"/>
              </w:rPr>
              <w:t>1</w:t>
            </w:r>
          </w:p>
        </w:tc>
      </w:tr>
      <w:tr w:rsidR="00927ADE" w:rsidRPr="00624C44" w14:paraId="1FE31C12" w14:textId="77777777" w:rsidTr="009F1C9C">
        <w:trPr>
          <w:cantSplit/>
          <w:trHeight w:val="286"/>
        </w:trPr>
        <w:tc>
          <w:tcPr>
            <w:tcW w:w="962" w:type="dxa"/>
            <w:shd w:val="clear" w:color="auto" w:fill="auto"/>
          </w:tcPr>
          <w:p w14:paraId="084FD7C7" w14:textId="77777777" w:rsidR="00B465E0" w:rsidRPr="00624C44" w:rsidRDefault="00B465E0" w:rsidP="001B1B7B">
            <w:pPr>
              <w:rPr>
                <w:lang w:val="en-US"/>
              </w:rPr>
            </w:pPr>
            <w:r w:rsidRPr="00624C44">
              <w:rPr>
                <w:lang w:val="en-US"/>
              </w:rPr>
              <w:t>T19</w:t>
            </w:r>
          </w:p>
        </w:tc>
        <w:tc>
          <w:tcPr>
            <w:tcW w:w="911" w:type="dxa"/>
            <w:vMerge/>
            <w:shd w:val="clear" w:color="auto" w:fill="FFFFC4"/>
          </w:tcPr>
          <w:p w14:paraId="7A15AA95" w14:textId="77777777" w:rsidR="00B465E0" w:rsidRPr="00624C44" w:rsidRDefault="00B465E0" w:rsidP="001B1B7B">
            <w:pPr>
              <w:rPr>
                <w:lang w:val="en-US"/>
              </w:rPr>
            </w:pPr>
          </w:p>
        </w:tc>
        <w:tc>
          <w:tcPr>
            <w:tcW w:w="654" w:type="dxa"/>
            <w:vMerge/>
            <w:shd w:val="clear" w:color="auto" w:fill="FFFFC4"/>
          </w:tcPr>
          <w:p w14:paraId="2C3E064C" w14:textId="77777777" w:rsidR="00B465E0" w:rsidRPr="00624C44" w:rsidRDefault="00B465E0" w:rsidP="001B1B7B">
            <w:pPr>
              <w:rPr>
                <w:lang w:val="en-US"/>
              </w:rPr>
            </w:pPr>
          </w:p>
        </w:tc>
        <w:tc>
          <w:tcPr>
            <w:tcW w:w="1038" w:type="dxa"/>
            <w:vMerge/>
            <w:shd w:val="clear" w:color="auto" w:fill="FFFFC4"/>
          </w:tcPr>
          <w:p w14:paraId="6284684D" w14:textId="77777777" w:rsidR="00B465E0" w:rsidRPr="00624C44" w:rsidRDefault="00B465E0" w:rsidP="001B1B7B">
            <w:pPr>
              <w:rPr>
                <w:lang w:val="en-US"/>
              </w:rPr>
            </w:pPr>
          </w:p>
        </w:tc>
        <w:tc>
          <w:tcPr>
            <w:tcW w:w="1879" w:type="dxa"/>
            <w:shd w:val="clear" w:color="auto" w:fill="FFFFC4"/>
          </w:tcPr>
          <w:p w14:paraId="0CA231E2" w14:textId="77777777" w:rsidR="00B465E0" w:rsidRPr="00624C44" w:rsidRDefault="00B465E0" w:rsidP="001B1B7B">
            <w:pPr>
              <w:rPr>
                <w:lang w:val="en-US"/>
              </w:rPr>
            </w:pPr>
            <w:r w:rsidRPr="00624C44">
              <w:rPr>
                <w:lang w:val="en-US"/>
              </w:rPr>
              <w:t>/peak</w:t>
            </w:r>
          </w:p>
        </w:tc>
        <w:tc>
          <w:tcPr>
            <w:tcW w:w="1134" w:type="dxa"/>
            <w:shd w:val="clear" w:color="auto" w:fill="FFFFC4"/>
          </w:tcPr>
          <w:p w14:paraId="456071C2" w14:textId="77777777" w:rsidR="00B465E0" w:rsidRPr="00624C44" w:rsidRDefault="00B465E0" w:rsidP="001B1B7B">
            <w:pPr>
              <w:rPr>
                <w:lang w:val="en-US"/>
              </w:rPr>
            </w:pPr>
          </w:p>
        </w:tc>
        <w:tc>
          <w:tcPr>
            <w:tcW w:w="850" w:type="dxa"/>
            <w:shd w:val="clear" w:color="auto" w:fill="FFFFC4"/>
          </w:tcPr>
          <w:p w14:paraId="1FF90455" w14:textId="77777777" w:rsidR="00B465E0" w:rsidRPr="00624C44" w:rsidRDefault="00B465E0" w:rsidP="001B1B7B">
            <w:pPr>
              <w:rPr>
                <w:lang w:val="en-US"/>
              </w:rPr>
            </w:pPr>
          </w:p>
        </w:tc>
        <w:tc>
          <w:tcPr>
            <w:tcW w:w="567" w:type="dxa"/>
            <w:shd w:val="clear" w:color="auto" w:fill="FFFFC4"/>
          </w:tcPr>
          <w:p w14:paraId="2F27F717" w14:textId="77777777" w:rsidR="00B465E0" w:rsidRPr="00624C44" w:rsidRDefault="00B465E0" w:rsidP="001B1B7B">
            <w:pPr>
              <w:rPr>
                <w:lang w:val="en-US"/>
              </w:rPr>
            </w:pPr>
            <w:r w:rsidRPr="00624C44">
              <w:rPr>
                <w:lang w:val="en-US"/>
              </w:rPr>
              <w:t>NA</w:t>
            </w:r>
          </w:p>
        </w:tc>
        <w:tc>
          <w:tcPr>
            <w:tcW w:w="1418" w:type="dxa"/>
            <w:shd w:val="clear" w:color="auto" w:fill="FFFFC4"/>
          </w:tcPr>
          <w:p w14:paraId="2B3EE867" w14:textId="77777777" w:rsidR="00B465E0" w:rsidRPr="00624C44" w:rsidRDefault="00B465E0" w:rsidP="001B1B7B">
            <w:pPr>
              <w:rPr>
                <w:lang w:val="en-US"/>
              </w:rPr>
            </w:pPr>
            <w:r w:rsidRPr="00624C44">
              <w:rPr>
                <w:lang w:val="en-US"/>
              </w:rPr>
              <w:t>On occurrence</w:t>
            </w:r>
          </w:p>
        </w:tc>
        <w:tc>
          <w:tcPr>
            <w:tcW w:w="393" w:type="dxa"/>
            <w:shd w:val="clear" w:color="auto" w:fill="FFFFC4"/>
          </w:tcPr>
          <w:p w14:paraId="27666FFE" w14:textId="77777777" w:rsidR="00B465E0" w:rsidRPr="00624C44" w:rsidRDefault="00B465E0" w:rsidP="001B1B7B">
            <w:pPr>
              <w:rPr>
                <w:lang w:val="en-US"/>
              </w:rPr>
            </w:pPr>
            <w:r w:rsidRPr="00624C44">
              <w:rPr>
                <w:lang w:val="en-US"/>
              </w:rPr>
              <w:t>1</w:t>
            </w:r>
          </w:p>
        </w:tc>
      </w:tr>
      <w:tr w:rsidR="00951F42" w:rsidRPr="00624C44" w14:paraId="03292969" w14:textId="77777777" w:rsidTr="009F1C9C">
        <w:trPr>
          <w:cantSplit/>
          <w:trHeight w:val="286"/>
        </w:trPr>
        <w:tc>
          <w:tcPr>
            <w:tcW w:w="962" w:type="dxa"/>
            <w:shd w:val="clear" w:color="auto" w:fill="auto"/>
          </w:tcPr>
          <w:p w14:paraId="2BD55453" w14:textId="1F9BBF7D" w:rsidR="00951F42" w:rsidRPr="00624C44" w:rsidRDefault="00951F42" w:rsidP="001B1B7B">
            <w:pPr>
              <w:rPr>
                <w:lang w:val="en-US"/>
              </w:rPr>
            </w:pPr>
            <w:r w:rsidRPr="00624C44">
              <w:rPr>
                <w:lang w:val="en-US"/>
              </w:rPr>
              <w:t>T20</w:t>
            </w:r>
          </w:p>
        </w:tc>
        <w:tc>
          <w:tcPr>
            <w:tcW w:w="911" w:type="dxa"/>
            <w:vMerge/>
            <w:shd w:val="clear" w:color="auto" w:fill="FFFFC4"/>
          </w:tcPr>
          <w:p w14:paraId="3210ACD6" w14:textId="77777777" w:rsidR="00951F42" w:rsidRPr="00624C44" w:rsidRDefault="00951F42" w:rsidP="001B1B7B">
            <w:pPr>
              <w:rPr>
                <w:lang w:val="en-US"/>
              </w:rPr>
            </w:pPr>
          </w:p>
        </w:tc>
        <w:tc>
          <w:tcPr>
            <w:tcW w:w="654" w:type="dxa"/>
            <w:vMerge/>
            <w:shd w:val="clear" w:color="auto" w:fill="FFFFC4"/>
          </w:tcPr>
          <w:p w14:paraId="44C3642C" w14:textId="77777777" w:rsidR="00951F42" w:rsidRPr="00624C44" w:rsidRDefault="00951F42" w:rsidP="001B1B7B">
            <w:pPr>
              <w:rPr>
                <w:lang w:val="en-US"/>
              </w:rPr>
            </w:pPr>
          </w:p>
        </w:tc>
        <w:tc>
          <w:tcPr>
            <w:tcW w:w="1038" w:type="dxa"/>
            <w:vMerge/>
            <w:shd w:val="clear" w:color="auto" w:fill="FFFFC4"/>
          </w:tcPr>
          <w:p w14:paraId="16E6C6B0" w14:textId="77777777" w:rsidR="00951F42" w:rsidRPr="00624C44" w:rsidRDefault="00951F42" w:rsidP="001B1B7B">
            <w:pPr>
              <w:rPr>
                <w:lang w:val="en-US"/>
              </w:rPr>
            </w:pPr>
          </w:p>
        </w:tc>
        <w:tc>
          <w:tcPr>
            <w:tcW w:w="1879" w:type="dxa"/>
            <w:vMerge w:val="restart"/>
            <w:shd w:val="clear" w:color="auto" w:fill="FFFFC4"/>
          </w:tcPr>
          <w:p w14:paraId="2E610FE0" w14:textId="077F444E" w:rsidR="00951F42" w:rsidRPr="00624C44" w:rsidRDefault="00951F42" w:rsidP="001B1B7B">
            <w:pPr>
              <w:rPr>
                <w:lang w:val="en-US"/>
              </w:rPr>
            </w:pPr>
            <w:r w:rsidRPr="00624C44">
              <w:rPr>
                <w:lang w:val="en-US"/>
              </w:rPr>
              <w:t>/flow</w:t>
            </w:r>
          </w:p>
        </w:tc>
        <w:tc>
          <w:tcPr>
            <w:tcW w:w="1134" w:type="dxa"/>
            <w:shd w:val="clear" w:color="auto" w:fill="FFFFC4"/>
          </w:tcPr>
          <w:p w14:paraId="5CAAD838" w14:textId="3708C5BD" w:rsidR="00951F42" w:rsidRPr="00624C44" w:rsidRDefault="00951F42" w:rsidP="001B1B7B">
            <w:pPr>
              <w:rPr>
                <w:lang w:val="en-US"/>
              </w:rPr>
            </w:pPr>
            <w:r w:rsidRPr="00624C44">
              <w:rPr>
                <w:lang w:val="en-US"/>
              </w:rPr>
              <w:t>/leftwards</w:t>
            </w:r>
          </w:p>
        </w:tc>
        <w:tc>
          <w:tcPr>
            <w:tcW w:w="850" w:type="dxa"/>
            <w:shd w:val="clear" w:color="auto" w:fill="FFFFC4"/>
          </w:tcPr>
          <w:p w14:paraId="2135C000" w14:textId="6696C6A3" w:rsidR="00951F42" w:rsidRPr="00624C44" w:rsidRDefault="00951F42" w:rsidP="001B1B7B">
            <w:pPr>
              <w:rPr>
                <w:lang w:val="en-US"/>
              </w:rPr>
            </w:pPr>
            <w:r w:rsidRPr="00624C44">
              <w:rPr>
                <w:lang w:val="en-US"/>
              </w:rPr>
              <w:t>/left</w:t>
            </w:r>
          </w:p>
        </w:tc>
        <w:tc>
          <w:tcPr>
            <w:tcW w:w="567" w:type="dxa"/>
            <w:shd w:val="clear" w:color="auto" w:fill="FFFFC4"/>
          </w:tcPr>
          <w:p w14:paraId="261389CE" w14:textId="414F5965" w:rsidR="00951F42" w:rsidRPr="00624C44" w:rsidRDefault="00951F42" w:rsidP="001B1B7B">
            <w:pPr>
              <w:rPr>
                <w:lang w:val="en-US"/>
              </w:rPr>
            </w:pPr>
            <w:r w:rsidRPr="00624C44">
              <w:rPr>
                <w:lang w:val="en-US"/>
              </w:rPr>
              <w:t>NA</w:t>
            </w:r>
          </w:p>
        </w:tc>
        <w:tc>
          <w:tcPr>
            <w:tcW w:w="1418" w:type="dxa"/>
            <w:shd w:val="clear" w:color="auto" w:fill="FFFFC4"/>
          </w:tcPr>
          <w:p w14:paraId="569A7A74" w14:textId="1C254D0A" w:rsidR="00951F42" w:rsidRPr="00624C44" w:rsidRDefault="00951F42" w:rsidP="001B1B7B">
            <w:pPr>
              <w:rPr>
                <w:lang w:val="en-US"/>
              </w:rPr>
            </w:pPr>
            <w:r w:rsidRPr="00624C44">
              <w:rPr>
                <w:lang w:val="en-US"/>
              </w:rPr>
              <w:t>On occurrence</w:t>
            </w:r>
          </w:p>
        </w:tc>
        <w:tc>
          <w:tcPr>
            <w:tcW w:w="393" w:type="dxa"/>
            <w:shd w:val="clear" w:color="auto" w:fill="FFFFC4"/>
          </w:tcPr>
          <w:p w14:paraId="7F588D14" w14:textId="5E0927D6" w:rsidR="00951F42" w:rsidRPr="00624C44" w:rsidRDefault="00951F42" w:rsidP="001B1B7B">
            <w:pPr>
              <w:rPr>
                <w:lang w:val="en-US"/>
              </w:rPr>
            </w:pPr>
            <w:r w:rsidRPr="00624C44">
              <w:rPr>
                <w:lang w:val="en-US"/>
              </w:rPr>
              <w:t>2</w:t>
            </w:r>
          </w:p>
        </w:tc>
      </w:tr>
      <w:tr w:rsidR="00951F42" w:rsidRPr="00624C44" w14:paraId="1F6091DF" w14:textId="77777777" w:rsidTr="009F1C9C">
        <w:trPr>
          <w:cantSplit/>
          <w:trHeight w:val="286"/>
        </w:trPr>
        <w:tc>
          <w:tcPr>
            <w:tcW w:w="962" w:type="dxa"/>
            <w:shd w:val="clear" w:color="auto" w:fill="auto"/>
          </w:tcPr>
          <w:p w14:paraId="5D265F69" w14:textId="64621AF4" w:rsidR="00951F42" w:rsidRPr="00624C44" w:rsidRDefault="00951F42" w:rsidP="001B1B7B">
            <w:pPr>
              <w:rPr>
                <w:lang w:val="en-US"/>
              </w:rPr>
            </w:pPr>
            <w:r w:rsidRPr="00624C44">
              <w:rPr>
                <w:lang w:val="en-US"/>
              </w:rPr>
              <w:t>T21</w:t>
            </w:r>
          </w:p>
        </w:tc>
        <w:tc>
          <w:tcPr>
            <w:tcW w:w="911" w:type="dxa"/>
            <w:vMerge/>
            <w:shd w:val="clear" w:color="auto" w:fill="FFFFC4"/>
          </w:tcPr>
          <w:p w14:paraId="242716D1" w14:textId="77777777" w:rsidR="00951F42" w:rsidRPr="00624C44" w:rsidRDefault="00951F42" w:rsidP="001B1B7B">
            <w:pPr>
              <w:rPr>
                <w:lang w:val="en-US"/>
              </w:rPr>
            </w:pPr>
          </w:p>
        </w:tc>
        <w:tc>
          <w:tcPr>
            <w:tcW w:w="654" w:type="dxa"/>
            <w:vMerge/>
            <w:shd w:val="clear" w:color="auto" w:fill="FFFFC4"/>
          </w:tcPr>
          <w:p w14:paraId="0AA307FA" w14:textId="77777777" w:rsidR="00951F42" w:rsidRPr="00624C44" w:rsidRDefault="00951F42" w:rsidP="001B1B7B">
            <w:pPr>
              <w:rPr>
                <w:lang w:val="en-US"/>
              </w:rPr>
            </w:pPr>
          </w:p>
        </w:tc>
        <w:tc>
          <w:tcPr>
            <w:tcW w:w="1038" w:type="dxa"/>
            <w:vMerge/>
            <w:shd w:val="clear" w:color="auto" w:fill="FFFFC4"/>
          </w:tcPr>
          <w:p w14:paraId="2B75B034" w14:textId="77777777" w:rsidR="00951F42" w:rsidRPr="00624C44" w:rsidRDefault="00951F42" w:rsidP="001B1B7B">
            <w:pPr>
              <w:rPr>
                <w:lang w:val="en-US"/>
              </w:rPr>
            </w:pPr>
          </w:p>
        </w:tc>
        <w:tc>
          <w:tcPr>
            <w:tcW w:w="1879" w:type="dxa"/>
            <w:vMerge/>
            <w:shd w:val="clear" w:color="auto" w:fill="FFFFC4"/>
          </w:tcPr>
          <w:p w14:paraId="5CF57F13" w14:textId="3A41C069" w:rsidR="00951F42" w:rsidRPr="00624C44" w:rsidRDefault="00951F42" w:rsidP="001B1B7B">
            <w:pPr>
              <w:rPr>
                <w:lang w:val="en-US"/>
              </w:rPr>
            </w:pPr>
          </w:p>
        </w:tc>
        <w:tc>
          <w:tcPr>
            <w:tcW w:w="1134" w:type="dxa"/>
            <w:shd w:val="clear" w:color="auto" w:fill="FFFFC4"/>
          </w:tcPr>
          <w:p w14:paraId="5118E0FB" w14:textId="77777777" w:rsidR="00951F42" w:rsidRPr="00624C44" w:rsidRDefault="00951F42" w:rsidP="001B1B7B">
            <w:pPr>
              <w:rPr>
                <w:lang w:val="en-US"/>
              </w:rPr>
            </w:pPr>
          </w:p>
        </w:tc>
        <w:tc>
          <w:tcPr>
            <w:tcW w:w="850" w:type="dxa"/>
            <w:shd w:val="clear" w:color="auto" w:fill="FFFFC4"/>
          </w:tcPr>
          <w:p w14:paraId="427BD84C" w14:textId="204A2738" w:rsidR="00951F42" w:rsidRPr="00624C44" w:rsidRDefault="00951F42" w:rsidP="001B1B7B">
            <w:pPr>
              <w:rPr>
                <w:lang w:val="en-US"/>
              </w:rPr>
            </w:pPr>
            <w:r w:rsidRPr="00624C44">
              <w:rPr>
                <w:lang w:val="en-US"/>
              </w:rPr>
              <w:t>/right</w:t>
            </w:r>
          </w:p>
        </w:tc>
        <w:tc>
          <w:tcPr>
            <w:tcW w:w="567" w:type="dxa"/>
            <w:shd w:val="clear" w:color="auto" w:fill="FFFFC4"/>
          </w:tcPr>
          <w:p w14:paraId="2425B0A8" w14:textId="57CF4717" w:rsidR="00951F42" w:rsidRPr="00624C44" w:rsidRDefault="00951F42" w:rsidP="001B1B7B">
            <w:pPr>
              <w:rPr>
                <w:lang w:val="en-US"/>
              </w:rPr>
            </w:pPr>
            <w:r w:rsidRPr="00624C44">
              <w:rPr>
                <w:lang w:val="en-US"/>
              </w:rPr>
              <w:t>NA</w:t>
            </w:r>
          </w:p>
        </w:tc>
        <w:tc>
          <w:tcPr>
            <w:tcW w:w="1418" w:type="dxa"/>
            <w:shd w:val="clear" w:color="auto" w:fill="FFFFC4"/>
          </w:tcPr>
          <w:p w14:paraId="54F6D6BA" w14:textId="45E71C97" w:rsidR="00951F42" w:rsidRPr="00624C44" w:rsidRDefault="00951F42" w:rsidP="001B1B7B">
            <w:pPr>
              <w:rPr>
                <w:lang w:val="en-US"/>
              </w:rPr>
            </w:pPr>
            <w:r w:rsidRPr="00624C44">
              <w:rPr>
                <w:lang w:val="en-US"/>
              </w:rPr>
              <w:t>On occurrence</w:t>
            </w:r>
          </w:p>
        </w:tc>
        <w:tc>
          <w:tcPr>
            <w:tcW w:w="393" w:type="dxa"/>
            <w:shd w:val="clear" w:color="auto" w:fill="FFFFC4"/>
          </w:tcPr>
          <w:p w14:paraId="1C98722B" w14:textId="4E40A186" w:rsidR="00951F42" w:rsidRPr="00624C44" w:rsidRDefault="00951F42" w:rsidP="001B1B7B">
            <w:pPr>
              <w:rPr>
                <w:lang w:val="en-US"/>
              </w:rPr>
            </w:pPr>
            <w:r w:rsidRPr="00624C44">
              <w:rPr>
                <w:lang w:val="en-US"/>
              </w:rPr>
              <w:t>2</w:t>
            </w:r>
          </w:p>
        </w:tc>
      </w:tr>
      <w:tr w:rsidR="00951F42" w:rsidRPr="00624C44" w14:paraId="51AC1AA6" w14:textId="77777777" w:rsidTr="009F1C9C">
        <w:trPr>
          <w:cantSplit/>
          <w:trHeight w:val="286"/>
        </w:trPr>
        <w:tc>
          <w:tcPr>
            <w:tcW w:w="962" w:type="dxa"/>
            <w:shd w:val="clear" w:color="auto" w:fill="auto"/>
          </w:tcPr>
          <w:p w14:paraId="56C8DEF8" w14:textId="22B0DCDB" w:rsidR="00951F42" w:rsidRPr="00624C44" w:rsidRDefault="00951F42" w:rsidP="001B1B7B">
            <w:pPr>
              <w:rPr>
                <w:lang w:val="en-US"/>
              </w:rPr>
            </w:pPr>
            <w:r w:rsidRPr="00624C44">
              <w:rPr>
                <w:lang w:val="en-US"/>
              </w:rPr>
              <w:t>T22</w:t>
            </w:r>
          </w:p>
        </w:tc>
        <w:tc>
          <w:tcPr>
            <w:tcW w:w="911" w:type="dxa"/>
            <w:vMerge/>
            <w:shd w:val="clear" w:color="auto" w:fill="FFFFC4"/>
          </w:tcPr>
          <w:p w14:paraId="731EAA74" w14:textId="77777777" w:rsidR="00951F42" w:rsidRPr="00624C44" w:rsidRDefault="00951F42" w:rsidP="001B1B7B">
            <w:pPr>
              <w:rPr>
                <w:lang w:val="en-US"/>
              </w:rPr>
            </w:pPr>
          </w:p>
        </w:tc>
        <w:tc>
          <w:tcPr>
            <w:tcW w:w="654" w:type="dxa"/>
            <w:vMerge/>
            <w:shd w:val="clear" w:color="auto" w:fill="FFFFC4"/>
          </w:tcPr>
          <w:p w14:paraId="7A7E2696" w14:textId="77777777" w:rsidR="00951F42" w:rsidRPr="00624C44" w:rsidRDefault="00951F42" w:rsidP="001B1B7B">
            <w:pPr>
              <w:rPr>
                <w:lang w:val="en-US"/>
              </w:rPr>
            </w:pPr>
          </w:p>
        </w:tc>
        <w:tc>
          <w:tcPr>
            <w:tcW w:w="1038" w:type="dxa"/>
            <w:vMerge/>
            <w:shd w:val="clear" w:color="auto" w:fill="FFFFC4"/>
          </w:tcPr>
          <w:p w14:paraId="549B51D6" w14:textId="77777777" w:rsidR="00951F42" w:rsidRPr="00624C44" w:rsidRDefault="00951F42" w:rsidP="001B1B7B">
            <w:pPr>
              <w:rPr>
                <w:lang w:val="en-US"/>
              </w:rPr>
            </w:pPr>
          </w:p>
        </w:tc>
        <w:tc>
          <w:tcPr>
            <w:tcW w:w="1879" w:type="dxa"/>
            <w:vMerge/>
            <w:shd w:val="clear" w:color="auto" w:fill="FFFFC4"/>
          </w:tcPr>
          <w:p w14:paraId="659F56A2" w14:textId="1A86E2B5" w:rsidR="00951F42" w:rsidRPr="00624C44" w:rsidRDefault="00951F42" w:rsidP="001B1B7B">
            <w:pPr>
              <w:rPr>
                <w:lang w:val="en-US"/>
              </w:rPr>
            </w:pPr>
          </w:p>
        </w:tc>
        <w:tc>
          <w:tcPr>
            <w:tcW w:w="1134" w:type="dxa"/>
            <w:shd w:val="clear" w:color="auto" w:fill="FFFFC4"/>
          </w:tcPr>
          <w:p w14:paraId="2CCB612A" w14:textId="20817543" w:rsidR="00951F42" w:rsidRPr="00624C44" w:rsidRDefault="00951F42" w:rsidP="001B1B7B">
            <w:pPr>
              <w:rPr>
                <w:lang w:val="en-US"/>
              </w:rPr>
            </w:pPr>
            <w:r w:rsidRPr="00624C44">
              <w:rPr>
                <w:lang w:val="en-US"/>
              </w:rPr>
              <w:t>/rightwards</w:t>
            </w:r>
          </w:p>
        </w:tc>
        <w:tc>
          <w:tcPr>
            <w:tcW w:w="850" w:type="dxa"/>
            <w:shd w:val="clear" w:color="auto" w:fill="FFFFC4"/>
          </w:tcPr>
          <w:p w14:paraId="115B59B5" w14:textId="217C4E2E" w:rsidR="00951F42" w:rsidRPr="00624C44" w:rsidRDefault="00951F42" w:rsidP="001B1B7B">
            <w:pPr>
              <w:rPr>
                <w:lang w:val="en-US"/>
              </w:rPr>
            </w:pPr>
            <w:r w:rsidRPr="00624C44">
              <w:rPr>
                <w:lang w:val="en-US"/>
              </w:rPr>
              <w:t>/left</w:t>
            </w:r>
          </w:p>
        </w:tc>
        <w:tc>
          <w:tcPr>
            <w:tcW w:w="567" w:type="dxa"/>
            <w:shd w:val="clear" w:color="auto" w:fill="FFFFC4"/>
          </w:tcPr>
          <w:p w14:paraId="788D393C" w14:textId="38CFEF16" w:rsidR="00951F42" w:rsidRPr="00624C44" w:rsidRDefault="00951F42" w:rsidP="001B1B7B">
            <w:pPr>
              <w:rPr>
                <w:lang w:val="en-US"/>
              </w:rPr>
            </w:pPr>
            <w:r w:rsidRPr="00624C44">
              <w:rPr>
                <w:lang w:val="en-US"/>
              </w:rPr>
              <w:t>NA</w:t>
            </w:r>
          </w:p>
        </w:tc>
        <w:tc>
          <w:tcPr>
            <w:tcW w:w="1418" w:type="dxa"/>
            <w:shd w:val="clear" w:color="auto" w:fill="FFFFC4"/>
          </w:tcPr>
          <w:p w14:paraId="5CD9B3BF" w14:textId="1C13F78F" w:rsidR="00951F42" w:rsidRPr="00624C44" w:rsidRDefault="00951F42" w:rsidP="001B1B7B">
            <w:pPr>
              <w:rPr>
                <w:lang w:val="en-US"/>
              </w:rPr>
            </w:pPr>
            <w:r w:rsidRPr="00624C44">
              <w:rPr>
                <w:lang w:val="en-US"/>
              </w:rPr>
              <w:t>On occurrence</w:t>
            </w:r>
          </w:p>
        </w:tc>
        <w:tc>
          <w:tcPr>
            <w:tcW w:w="393" w:type="dxa"/>
            <w:shd w:val="clear" w:color="auto" w:fill="FFFFC4"/>
          </w:tcPr>
          <w:p w14:paraId="26D19775" w14:textId="450CF740" w:rsidR="00951F42" w:rsidRPr="00624C44" w:rsidRDefault="00951F42" w:rsidP="001B1B7B">
            <w:pPr>
              <w:rPr>
                <w:lang w:val="en-US"/>
              </w:rPr>
            </w:pPr>
            <w:r w:rsidRPr="00624C44">
              <w:rPr>
                <w:lang w:val="en-US"/>
              </w:rPr>
              <w:t>2</w:t>
            </w:r>
          </w:p>
        </w:tc>
      </w:tr>
      <w:tr w:rsidR="00951F42" w:rsidRPr="00624C44" w14:paraId="17DA3761" w14:textId="77777777" w:rsidTr="009F1C9C">
        <w:trPr>
          <w:cantSplit/>
          <w:trHeight w:val="286"/>
        </w:trPr>
        <w:tc>
          <w:tcPr>
            <w:tcW w:w="962" w:type="dxa"/>
            <w:shd w:val="clear" w:color="auto" w:fill="auto"/>
          </w:tcPr>
          <w:p w14:paraId="52874685" w14:textId="76158BB5" w:rsidR="00951F42" w:rsidRPr="00624C44" w:rsidRDefault="00951F42" w:rsidP="001B1B7B">
            <w:pPr>
              <w:rPr>
                <w:lang w:val="en-US"/>
              </w:rPr>
            </w:pPr>
            <w:r w:rsidRPr="00624C44">
              <w:rPr>
                <w:lang w:val="en-US"/>
              </w:rPr>
              <w:t>T23</w:t>
            </w:r>
          </w:p>
        </w:tc>
        <w:tc>
          <w:tcPr>
            <w:tcW w:w="911" w:type="dxa"/>
            <w:vMerge/>
            <w:shd w:val="clear" w:color="auto" w:fill="FFFFC4"/>
          </w:tcPr>
          <w:p w14:paraId="2AA92B98" w14:textId="77777777" w:rsidR="00951F42" w:rsidRPr="00624C44" w:rsidRDefault="00951F42" w:rsidP="001B1B7B">
            <w:pPr>
              <w:rPr>
                <w:lang w:val="en-US"/>
              </w:rPr>
            </w:pPr>
          </w:p>
        </w:tc>
        <w:tc>
          <w:tcPr>
            <w:tcW w:w="654" w:type="dxa"/>
            <w:vMerge/>
            <w:shd w:val="clear" w:color="auto" w:fill="FFFFC4"/>
          </w:tcPr>
          <w:p w14:paraId="36FA2070" w14:textId="77777777" w:rsidR="00951F42" w:rsidRPr="00624C44" w:rsidRDefault="00951F42" w:rsidP="001B1B7B">
            <w:pPr>
              <w:rPr>
                <w:lang w:val="en-US"/>
              </w:rPr>
            </w:pPr>
          </w:p>
        </w:tc>
        <w:tc>
          <w:tcPr>
            <w:tcW w:w="1038" w:type="dxa"/>
            <w:vMerge/>
            <w:shd w:val="clear" w:color="auto" w:fill="FFFFC4"/>
          </w:tcPr>
          <w:p w14:paraId="34BB47B3" w14:textId="77777777" w:rsidR="00951F42" w:rsidRPr="00624C44" w:rsidRDefault="00951F42" w:rsidP="001B1B7B">
            <w:pPr>
              <w:rPr>
                <w:lang w:val="en-US"/>
              </w:rPr>
            </w:pPr>
          </w:p>
        </w:tc>
        <w:tc>
          <w:tcPr>
            <w:tcW w:w="1879" w:type="dxa"/>
            <w:vMerge/>
            <w:shd w:val="clear" w:color="auto" w:fill="FFFFC4"/>
          </w:tcPr>
          <w:p w14:paraId="0FBA5DCB" w14:textId="215F11CA" w:rsidR="00951F42" w:rsidRPr="00624C44" w:rsidRDefault="00951F42" w:rsidP="001B1B7B">
            <w:pPr>
              <w:rPr>
                <w:lang w:val="en-US"/>
              </w:rPr>
            </w:pPr>
          </w:p>
        </w:tc>
        <w:tc>
          <w:tcPr>
            <w:tcW w:w="1134" w:type="dxa"/>
            <w:shd w:val="clear" w:color="auto" w:fill="FFFFC4"/>
          </w:tcPr>
          <w:p w14:paraId="7BACFE53" w14:textId="77777777" w:rsidR="00951F42" w:rsidRPr="00624C44" w:rsidRDefault="00951F42" w:rsidP="001B1B7B">
            <w:pPr>
              <w:rPr>
                <w:lang w:val="en-US"/>
              </w:rPr>
            </w:pPr>
          </w:p>
        </w:tc>
        <w:tc>
          <w:tcPr>
            <w:tcW w:w="850" w:type="dxa"/>
            <w:shd w:val="clear" w:color="auto" w:fill="FFFFC4"/>
          </w:tcPr>
          <w:p w14:paraId="36A59E3B" w14:textId="1D7624F9" w:rsidR="00951F42" w:rsidRPr="00624C44" w:rsidRDefault="00951F42" w:rsidP="001B1B7B">
            <w:pPr>
              <w:rPr>
                <w:lang w:val="en-US"/>
              </w:rPr>
            </w:pPr>
            <w:r w:rsidRPr="00624C44">
              <w:rPr>
                <w:lang w:val="en-US"/>
              </w:rPr>
              <w:t>/right</w:t>
            </w:r>
          </w:p>
        </w:tc>
        <w:tc>
          <w:tcPr>
            <w:tcW w:w="567" w:type="dxa"/>
            <w:shd w:val="clear" w:color="auto" w:fill="FFFFC4"/>
          </w:tcPr>
          <w:p w14:paraId="0AB3FC74" w14:textId="58752C50" w:rsidR="00951F42" w:rsidRPr="00624C44" w:rsidRDefault="00951F42" w:rsidP="001B1B7B">
            <w:pPr>
              <w:rPr>
                <w:lang w:val="en-US"/>
              </w:rPr>
            </w:pPr>
            <w:r w:rsidRPr="00624C44">
              <w:rPr>
                <w:lang w:val="en-US"/>
              </w:rPr>
              <w:t>NA</w:t>
            </w:r>
          </w:p>
        </w:tc>
        <w:tc>
          <w:tcPr>
            <w:tcW w:w="1418" w:type="dxa"/>
            <w:shd w:val="clear" w:color="auto" w:fill="FFFFC4"/>
          </w:tcPr>
          <w:p w14:paraId="35E89867" w14:textId="2231DA52" w:rsidR="00951F42" w:rsidRPr="00624C44" w:rsidRDefault="00951F42" w:rsidP="001B1B7B">
            <w:pPr>
              <w:rPr>
                <w:lang w:val="en-US"/>
              </w:rPr>
            </w:pPr>
            <w:r w:rsidRPr="00624C44">
              <w:rPr>
                <w:lang w:val="en-US"/>
              </w:rPr>
              <w:t>On occurrence</w:t>
            </w:r>
          </w:p>
        </w:tc>
        <w:tc>
          <w:tcPr>
            <w:tcW w:w="393" w:type="dxa"/>
            <w:shd w:val="clear" w:color="auto" w:fill="FFFFC4"/>
          </w:tcPr>
          <w:p w14:paraId="372B6BFA" w14:textId="6D914CC9" w:rsidR="00951F42" w:rsidRPr="00624C44" w:rsidRDefault="00951F42" w:rsidP="001B1B7B">
            <w:pPr>
              <w:rPr>
                <w:lang w:val="en-US"/>
              </w:rPr>
            </w:pPr>
            <w:r w:rsidRPr="00624C44">
              <w:rPr>
                <w:lang w:val="en-US"/>
              </w:rPr>
              <w:t>2</w:t>
            </w:r>
          </w:p>
        </w:tc>
      </w:tr>
      <w:tr w:rsidR="00951F42" w:rsidRPr="00624C44" w14:paraId="1FE31398" w14:textId="77777777" w:rsidTr="009F1C9C">
        <w:trPr>
          <w:cantSplit/>
          <w:trHeight w:val="286"/>
        </w:trPr>
        <w:tc>
          <w:tcPr>
            <w:tcW w:w="962" w:type="dxa"/>
            <w:shd w:val="clear" w:color="auto" w:fill="auto"/>
          </w:tcPr>
          <w:p w14:paraId="66B8AC3D" w14:textId="339D89E7" w:rsidR="00951F42" w:rsidRPr="00624C44" w:rsidRDefault="00951F42" w:rsidP="001B1B7B">
            <w:pPr>
              <w:rPr>
                <w:lang w:val="en-US"/>
              </w:rPr>
            </w:pPr>
            <w:r w:rsidRPr="00624C44">
              <w:rPr>
                <w:lang w:val="en-US"/>
              </w:rPr>
              <w:t>T24</w:t>
            </w:r>
          </w:p>
        </w:tc>
        <w:tc>
          <w:tcPr>
            <w:tcW w:w="911" w:type="dxa"/>
            <w:vMerge/>
            <w:shd w:val="clear" w:color="auto" w:fill="FFFFC4"/>
          </w:tcPr>
          <w:p w14:paraId="55B487DC" w14:textId="77777777" w:rsidR="00951F42" w:rsidRPr="00624C44" w:rsidRDefault="00951F42" w:rsidP="001B1B7B">
            <w:pPr>
              <w:rPr>
                <w:lang w:val="en-US"/>
              </w:rPr>
            </w:pPr>
          </w:p>
        </w:tc>
        <w:tc>
          <w:tcPr>
            <w:tcW w:w="654" w:type="dxa"/>
            <w:vMerge/>
            <w:shd w:val="clear" w:color="auto" w:fill="FFFFC4"/>
          </w:tcPr>
          <w:p w14:paraId="09CCEBC0" w14:textId="77777777" w:rsidR="00951F42" w:rsidRPr="00624C44" w:rsidRDefault="00951F42" w:rsidP="001B1B7B">
            <w:pPr>
              <w:rPr>
                <w:lang w:val="en-US"/>
              </w:rPr>
            </w:pPr>
          </w:p>
        </w:tc>
        <w:tc>
          <w:tcPr>
            <w:tcW w:w="1038" w:type="dxa"/>
            <w:vMerge/>
            <w:shd w:val="clear" w:color="auto" w:fill="FFFFC4"/>
          </w:tcPr>
          <w:p w14:paraId="157CDCA6" w14:textId="77777777" w:rsidR="00951F42" w:rsidRPr="00624C44" w:rsidRDefault="00951F42" w:rsidP="001B1B7B">
            <w:pPr>
              <w:rPr>
                <w:lang w:val="en-US"/>
              </w:rPr>
            </w:pPr>
          </w:p>
        </w:tc>
        <w:tc>
          <w:tcPr>
            <w:tcW w:w="1879" w:type="dxa"/>
            <w:vMerge/>
            <w:shd w:val="clear" w:color="auto" w:fill="FFFFC4"/>
          </w:tcPr>
          <w:p w14:paraId="3FFD8BF6" w14:textId="3B014FA9" w:rsidR="00951F42" w:rsidRPr="00624C44" w:rsidRDefault="00951F42" w:rsidP="001B1B7B">
            <w:pPr>
              <w:rPr>
                <w:lang w:val="en-US"/>
              </w:rPr>
            </w:pPr>
          </w:p>
        </w:tc>
        <w:tc>
          <w:tcPr>
            <w:tcW w:w="1134" w:type="dxa"/>
            <w:shd w:val="clear" w:color="auto" w:fill="FFFFC4"/>
          </w:tcPr>
          <w:p w14:paraId="7CEF40B1" w14:textId="5CD2D62F" w:rsidR="00951F42" w:rsidRPr="00624C44" w:rsidRDefault="00951F42" w:rsidP="001B1B7B">
            <w:pPr>
              <w:rPr>
                <w:lang w:val="en-US"/>
              </w:rPr>
            </w:pPr>
            <w:r w:rsidRPr="00624C44">
              <w:rPr>
                <w:lang w:val="en-US"/>
              </w:rPr>
              <w:t>/upwards</w:t>
            </w:r>
          </w:p>
        </w:tc>
        <w:tc>
          <w:tcPr>
            <w:tcW w:w="850" w:type="dxa"/>
            <w:shd w:val="clear" w:color="auto" w:fill="FFFFC4"/>
          </w:tcPr>
          <w:p w14:paraId="0191CED3" w14:textId="1F6FB7E5" w:rsidR="00951F42" w:rsidRPr="00624C44" w:rsidRDefault="00951F42" w:rsidP="001B1B7B">
            <w:pPr>
              <w:rPr>
                <w:lang w:val="en-US"/>
              </w:rPr>
            </w:pPr>
            <w:r w:rsidRPr="00624C44">
              <w:rPr>
                <w:lang w:val="en-US"/>
              </w:rPr>
              <w:t>/left</w:t>
            </w:r>
          </w:p>
        </w:tc>
        <w:tc>
          <w:tcPr>
            <w:tcW w:w="567" w:type="dxa"/>
            <w:shd w:val="clear" w:color="auto" w:fill="FFFFC4"/>
          </w:tcPr>
          <w:p w14:paraId="51B82654" w14:textId="2B5C09FD" w:rsidR="00951F42" w:rsidRPr="00624C44" w:rsidRDefault="00951F42" w:rsidP="001B1B7B">
            <w:pPr>
              <w:rPr>
                <w:lang w:val="en-US"/>
              </w:rPr>
            </w:pPr>
            <w:r w:rsidRPr="00624C44">
              <w:rPr>
                <w:lang w:val="en-US"/>
              </w:rPr>
              <w:t>NA</w:t>
            </w:r>
          </w:p>
        </w:tc>
        <w:tc>
          <w:tcPr>
            <w:tcW w:w="1418" w:type="dxa"/>
            <w:shd w:val="clear" w:color="auto" w:fill="FFFFC4"/>
          </w:tcPr>
          <w:p w14:paraId="20A34EC4" w14:textId="3730050E" w:rsidR="00951F42" w:rsidRPr="00624C44" w:rsidRDefault="00951F42" w:rsidP="001B1B7B">
            <w:pPr>
              <w:rPr>
                <w:lang w:val="en-US"/>
              </w:rPr>
            </w:pPr>
            <w:r w:rsidRPr="00624C44">
              <w:rPr>
                <w:lang w:val="en-US"/>
              </w:rPr>
              <w:t>On occurrence</w:t>
            </w:r>
          </w:p>
        </w:tc>
        <w:tc>
          <w:tcPr>
            <w:tcW w:w="393" w:type="dxa"/>
            <w:shd w:val="clear" w:color="auto" w:fill="FFFFC4"/>
          </w:tcPr>
          <w:p w14:paraId="341189E0" w14:textId="2C5C3C59" w:rsidR="00951F42" w:rsidRPr="00624C44" w:rsidRDefault="00951F42" w:rsidP="001B1B7B">
            <w:pPr>
              <w:rPr>
                <w:lang w:val="en-US"/>
              </w:rPr>
            </w:pPr>
            <w:r w:rsidRPr="00624C44">
              <w:rPr>
                <w:lang w:val="en-US"/>
              </w:rPr>
              <w:t>2</w:t>
            </w:r>
          </w:p>
        </w:tc>
      </w:tr>
      <w:tr w:rsidR="00951F42" w:rsidRPr="00624C44" w14:paraId="424170F0" w14:textId="77777777" w:rsidTr="009F1C9C">
        <w:trPr>
          <w:cantSplit/>
          <w:trHeight w:val="286"/>
        </w:trPr>
        <w:tc>
          <w:tcPr>
            <w:tcW w:w="962" w:type="dxa"/>
            <w:tcBorders>
              <w:bottom w:val="single" w:sz="4" w:space="0" w:color="auto"/>
            </w:tcBorders>
            <w:shd w:val="clear" w:color="auto" w:fill="auto"/>
          </w:tcPr>
          <w:p w14:paraId="445EE566" w14:textId="3DC0332B" w:rsidR="00951F42" w:rsidRPr="00624C44" w:rsidRDefault="00951F42" w:rsidP="001B1B7B">
            <w:pPr>
              <w:rPr>
                <w:lang w:val="en-US"/>
              </w:rPr>
            </w:pPr>
            <w:r w:rsidRPr="00624C44">
              <w:rPr>
                <w:lang w:val="en-US"/>
              </w:rPr>
              <w:t>T25</w:t>
            </w:r>
          </w:p>
        </w:tc>
        <w:tc>
          <w:tcPr>
            <w:tcW w:w="911" w:type="dxa"/>
            <w:vMerge/>
            <w:shd w:val="clear" w:color="auto" w:fill="FFFFC4"/>
          </w:tcPr>
          <w:p w14:paraId="07934968" w14:textId="77777777" w:rsidR="00951F42" w:rsidRPr="00624C44" w:rsidRDefault="00951F42" w:rsidP="001B1B7B">
            <w:pPr>
              <w:rPr>
                <w:lang w:val="en-US"/>
              </w:rPr>
            </w:pPr>
          </w:p>
        </w:tc>
        <w:tc>
          <w:tcPr>
            <w:tcW w:w="654" w:type="dxa"/>
            <w:vMerge/>
            <w:shd w:val="clear" w:color="auto" w:fill="FFFFC4"/>
          </w:tcPr>
          <w:p w14:paraId="3873DBF8" w14:textId="77777777" w:rsidR="00951F42" w:rsidRPr="00624C44" w:rsidRDefault="00951F42" w:rsidP="001B1B7B">
            <w:pPr>
              <w:rPr>
                <w:lang w:val="en-US"/>
              </w:rPr>
            </w:pPr>
          </w:p>
        </w:tc>
        <w:tc>
          <w:tcPr>
            <w:tcW w:w="1038" w:type="dxa"/>
            <w:vMerge/>
            <w:tcBorders>
              <w:bottom w:val="single" w:sz="4" w:space="0" w:color="auto"/>
            </w:tcBorders>
            <w:shd w:val="clear" w:color="auto" w:fill="FFFFC4"/>
          </w:tcPr>
          <w:p w14:paraId="4FCA93FB" w14:textId="77777777" w:rsidR="00951F42" w:rsidRPr="00624C44" w:rsidRDefault="00951F42" w:rsidP="001B1B7B">
            <w:pPr>
              <w:rPr>
                <w:lang w:val="en-US"/>
              </w:rPr>
            </w:pPr>
          </w:p>
        </w:tc>
        <w:tc>
          <w:tcPr>
            <w:tcW w:w="1879" w:type="dxa"/>
            <w:vMerge/>
            <w:shd w:val="clear" w:color="auto" w:fill="FFFFC4"/>
          </w:tcPr>
          <w:p w14:paraId="299BEAB0" w14:textId="77777777" w:rsidR="00951F42" w:rsidRPr="00624C44" w:rsidRDefault="00951F42" w:rsidP="001B1B7B">
            <w:pPr>
              <w:rPr>
                <w:lang w:val="en-US"/>
              </w:rPr>
            </w:pPr>
          </w:p>
        </w:tc>
        <w:tc>
          <w:tcPr>
            <w:tcW w:w="1134" w:type="dxa"/>
            <w:tcBorders>
              <w:bottom w:val="single" w:sz="4" w:space="0" w:color="auto"/>
            </w:tcBorders>
            <w:shd w:val="clear" w:color="auto" w:fill="FFFFC4"/>
          </w:tcPr>
          <w:p w14:paraId="5D8727FE" w14:textId="77777777" w:rsidR="00951F42" w:rsidRPr="00624C44" w:rsidRDefault="00951F42" w:rsidP="001B1B7B">
            <w:pPr>
              <w:rPr>
                <w:lang w:val="en-US"/>
              </w:rPr>
            </w:pPr>
          </w:p>
        </w:tc>
        <w:tc>
          <w:tcPr>
            <w:tcW w:w="850" w:type="dxa"/>
            <w:tcBorders>
              <w:bottom w:val="single" w:sz="4" w:space="0" w:color="auto"/>
            </w:tcBorders>
            <w:shd w:val="clear" w:color="auto" w:fill="FFFFC4"/>
          </w:tcPr>
          <w:p w14:paraId="2516351C" w14:textId="6983E311" w:rsidR="00951F42" w:rsidRPr="00624C44" w:rsidRDefault="00951F42" w:rsidP="001B1B7B">
            <w:pPr>
              <w:rPr>
                <w:lang w:val="en-US"/>
              </w:rPr>
            </w:pPr>
            <w:r w:rsidRPr="00624C44">
              <w:rPr>
                <w:lang w:val="en-US"/>
              </w:rPr>
              <w:t>/right</w:t>
            </w:r>
          </w:p>
        </w:tc>
        <w:tc>
          <w:tcPr>
            <w:tcW w:w="567" w:type="dxa"/>
            <w:tcBorders>
              <w:bottom w:val="single" w:sz="4" w:space="0" w:color="auto"/>
            </w:tcBorders>
            <w:shd w:val="clear" w:color="auto" w:fill="FFFFC4"/>
          </w:tcPr>
          <w:p w14:paraId="600033FC" w14:textId="03AB00FC" w:rsidR="00951F42" w:rsidRPr="00624C44" w:rsidRDefault="00951F42" w:rsidP="001B1B7B">
            <w:pPr>
              <w:rPr>
                <w:lang w:val="en-US"/>
              </w:rPr>
            </w:pPr>
            <w:r w:rsidRPr="00624C44">
              <w:rPr>
                <w:lang w:val="en-US"/>
              </w:rPr>
              <w:t>NA</w:t>
            </w:r>
          </w:p>
        </w:tc>
        <w:tc>
          <w:tcPr>
            <w:tcW w:w="1418" w:type="dxa"/>
            <w:tcBorders>
              <w:bottom w:val="single" w:sz="4" w:space="0" w:color="auto"/>
            </w:tcBorders>
            <w:shd w:val="clear" w:color="auto" w:fill="FFFFC4"/>
          </w:tcPr>
          <w:p w14:paraId="02D728F6" w14:textId="5251760C" w:rsidR="00951F42" w:rsidRPr="00624C44" w:rsidRDefault="00951F42" w:rsidP="001B1B7B">
            <w:pPr>
              <w:rPr>
                <w:lang w:val="en-US"/>
              </w:rPr>
            </w:pPr>
            <w:r w:rsidRPr="00624C44">
              <w:rPr>
                <w:lang w:val="en-US"/>
              </w:rPr>
              <w:t>On occurrence</w:t>
            </w:r>
          </w:p>
        </w:tc>
        <w:tc>
          <w:tcPr>
            <w:tcW w:w="393" w:type="dxa"/>
            <w:tcBorders>
              <w:bottom w:val="single" w:sz="4" w:space="0" w:color="auto"/>
            </w:tcBorders>
            <w:shd w:val="clear" w:color="auto" w:fill="FFFFC4"/>
          </w:tcPr>
          <w:p w14:paraId="134B13C0" w14:textId="1A2A9489" w:rsidR="00951F42" w:rsidRPr="00624C44" w:rsidRDefault="00951F42" w:rsidP="001B1B7B">
            <w:pPr>
              <w:rPr>
                <w:lang w:val="en-US"/>
              </w:rPr>
            </w:pPr>
            <w:r w:rsidRPr="00624C44">
              <w:rPr>
                <w:lang w:val="en-US"/>
              </w:rPr>
              <w:t>2</w:t>
            </w:r>
          </w:p>
        </w:tc>
      </w:tr>
      <w:tr w:rsidR="00951F42" w:rsidRPr="00624C44" w14:paraId="7B8A963D" w14:textId="77777777" w:rsidTr="009F1C9C">
        <w:trPr>
          <w:cantSplit/>
          <w:trHeight w:val="286"/>
        </w:trPr>
        <w:tc>
          <w:tcPr>
            <w:tcW w:w="962" w:type="dxa"/>
            <w:tcBorders>
              <w:bottom w:val="single" w:sz="4" w:space="0" w:color="auto"/>
            </w:tcBorders>
            <w:shd w:val="clear" w:color="auto" w:fill="auto"/>
          </w:tcPr>
          <w:p w14:paraId="47CF94BE" w14:textId="1177C0B5" w:rsidR="00951F42" w:rsidRPr="00624C44" w:rsidRDefault="00951F42" w:rsidP="001B1B7B">
            <w:pPr>
              <w:rPr>
                <w:lang w:val="en-US"/>
              </w:rPr>
            </w:pPr>
            <w:r w:rsidRPr="00624C44">
              <w:rPr>
                <w:lang w:val="en-US"/>
              </w:rPr>
              <w:t>T26</w:t>
            </w:r>
          </w:p>
        </w:tc>
        <w:tc>
          <w:tcPr>
            <w:tcW w:w="911" w:type="dxa"/>
            <w:vMerge/>
            <w:shd w:val="clear" w:color="auto" w:fill="FFFFC4"/>
          </w:tcPr>
          <w:p w14:paraId="018A075B" w14:textId="77777777" w:rsidR="00951F42" w:rsidRPr="00624C44" w:rsidRDefault="00951F42" w:rsidP="001B1B7B">
            <w:pPr>
              <w:rPr>
                <w:lang w:val="en-US"/>
              </w:rPr>
            </w:pPr>
          </w:p>
        </w:tc>
        <w:tc>
          <w:tcPr>
            <w:tcW w:w="654" w:type="dxa"/>
            <w:vMerge/>
            <w:shd w:val="clear" w:color="auto" w:fill="FFFFC4"/>
          </w:tcPr>
          <w:p w14:paraId="2748E8BB" w14:textId="77777777" w:rsidR="00951F42" w:rsidRPr="00624C44" w:rsidRDefault="00951F42" w:rsidP="001B1B7B">
            <w:pPr>
              <w:rPr>
                <w:lang w:val="en-US"/>
              </w:rPr>
            </w:pPr>
          </w:p>
        </w:tc>
        <w:tc>
          <w:tcPr>
            <w:tcW w:w="1038" w:type="dxa"/>
            <w:vMerge/>
            <w:tcBorders>
              <w:bottom w:val="single" w:sz="4" w:space="0" w:color="auto"/>
            </w:tcBorders>
            <w:shd w:val="clear" w:color="auto" w:fill="FFFFC4"/>
          </w:tcPr>
          <w:p w14:paraId="33150A07" w14:textId="77777777" w:rsidR="00951F42" w:rsidRPr="00624C44" w:rsidRDefault="00951F42" w:rsidP="001B1B7B">
            <w:pPr>
              <w:rPr>
                <w:lang w:val="en-US"/>
              </w:rPr>
            </w:pPr>
          </w:p>
        </w:tc>
        <w:tc>
          <w:tcPr>
            <w:tcW w:w="1879" w:type="dxa"/>
            <w:vMerge/>
            <w:shd w:val="clear" w:color="auto" w:fill="FFFFC4"/>
          </w:tcPr>
          <w:p w14:paraId="492E8772" w14:textId="77777777" w:rsidR="00951F42" w:rsidRPr="00624C44" w:rsidRDefault="00951F42" w:rsidP="001B1B7B">
            <w:pPr>
              <w:rPr>
                <w:lang w:val="en-US"/>
              </w:rPr>
            </w:pPr>
          </w:p>
        </w:tc>
        <w:tc>
          <w:tcPr>
            <w:tcW w:w="1134" w:type="dxa"/>
            <w:tcBorders>
              <w:bottom w:val="single" w:sz="4" w:space="0" w:color="auto"/>
            </w:tcBorders>
            <w:shd w:val="clear" w:color="auto" w:fill="FFFFC4"/>
          </w:tcPr>
          <w:p w14:paraId="190EFAE5" w14:textId="6E910E01" w:rsidR="00951F42" w:rsidRPr="00624C44" w:rsidRDefault="00951F42" w:rsidP="001B1B7B">
            <w:pPr>
              <w:rPr>
                <w:lang w:val="en-US"/>
              </w:rPr>
            </w:pPr>
            <w:r w:rsidRPr="00624C44">
              <w:rPr>
                <w:lang w:val="en-US"/>
              </w:rPr>
              <w:t>/downwards</w:t>
            </w:r>
          </w:p>
        </w:tc>
        <w:tc>
          <w:tcPr>
            <w:tcW w:w="850" w:type="dxa"/>
            <w:tcBorders>
              <w:bottom w:val="single" w:sz="4" w:space="0" w:color="auto"/>
            </w:tcBorders>
            <w:shd w:val="clear" w:color="auto" w:fill="FFFFC4"/>
          </w:tcPr>
          <w:p w14:paraId="6EBBD025" w14:textId="4DD32C15" w:rsidR="00951F42" w:rsidRPr="00624C44" w:rsidRDefault="00951F42" w:rsidP="001B1B7B">
            <w:pPr>
              <w:rPr>
                <w:lang w:val="en-US"/>
              </w:rPr>
            </w:pPr>
            <w:r w:rsidRPr="00624C44">
              <w:rPr>
                <w:lang w:val="en-US"/>
              </w:rPr>
              <w:t>/left</w:t>
            </w:r>
          </w:p>
        </w:tc>
        <w:tc>
          <w:tcPr>
            <w:tcW w:w="567" w:type="dxa"/>
            <w:tcBorders>
              <w:bottom w:val="single" w:sz="4" w:space="0" w:color="auto"/>
            </w:tcBorders>
            <w:shd w:val="clear" w:color="auto" w:fill="FFFFC4"/>
          </w:tcPr>
          <w:p w14:paraId="362D1B0C" w14:textId="394EF4E0" w:rsidR="00951F42" w:rsidRPr="00624C44" w:rsidRDefault="00951F42" w:rsidP="001B1B7B">
            <w:pPr>
              <w:rPr>
                <w:lang w:val="en-US"/>
              </w:rPr>
            </w:pPr>
            <w:r w:rsidRPr="00624C44">
              <w:rPr>
                <w:lang w:val="en-US"/>
              </w:rPr>
              <w:t>NA</w:t>
            </w:r>
          </w:p>
        </w:tc>
        <w:tc>
          <w:tcPr>
            <w:tcW w:w="1418" w:type="dxa"/>
            <w:tcBorders>
              <w:bottom w:val="single" w:sz="4" w:space="0" w:color="auto"/>
            </w:tcBorders>
            <w:shd w:val="clear" w:color="auto" w:fill="FFFFC4"/>
          </w:tcPr>
          <w:p w14:paraId="7B735BB8" w14:textId="251507A6" w:rsidR="00951F42" w:rsidRPr="00624C44" w:rsidRDefault="00951F42" w:rsidP="001B1B7B">
            <w:pPr>
              <w:rPr>
                <w:lang w:val="en-US"/>
              </w:rPr>
            </w:pPr>
            <w:r w:rsidRPr="00624C44">
              <w:rPr>
                <w:lang w:val="en-US"/>
              </w:rPr>
              <w:t>On occurrence</w:t>
            </w:r>
          </w:p>
        </w:tc>
        <w:tc>
          <w:tcPr>
            <w:tcW w:w="393" w:type="dxa"/>
            <w:tcBorders>
              <w:bottom w:val="single" w:sz="4" w:space="0" w:color="auto"/>
            </w:tcBorders>
            <w:shd w:val="clear" w:color="auto" w:fill="FFFFC4"/>
          </w:tcPr>
          <w:p w14:paraId="1392A32C" w14:textId="32D32FB7" w:rsidR="00951F42" w:rsidRPr="00624C44" w:rsidRDefault="00951F42" w:rsidP="001B1B7B">
            <w:pPr>
              <w:rPr>
                <w:lang w:val="en-US"/>
              </w:rPr>
            </w:pPr>
            <w:r w:rsidRPr="00624C44">
              <w:rPr>
                <w:lang w:val="en-US"/>
              </w:rPr>
              <w:t>2</w:t>
            </w:r>
          </w:p>
        </w:tc>
      </w:tr>
      <w:tr w:rsidR="00951F42" w:rsidRPr="00624C44" w14:paraId="05AE4442" w14:textId="77777777" w:rsidTr="009F1C9C">
        <w:trPr>
          <w:cantSplit/>
          <w:trHeight w:val="286"/>
        </w:trPr>
        <w:tc>
          <w:tcPr>
            <w:tcW w:w="962" w:type="dxa"/>
            <w:tcBorders>
              <w:bottom w:val="single" w:sz="4" w:space="0" w:color="auto"/>
            </w:tcBorders>
            <w:shd w:val="clear" w:color="auto" w:fill="auto"/>
          </w:tcPr>
          <w:p w14:paraId="6573710E" w14:textId="3A288931" w:rsidR="00951F42" w:rsidRPr="00624C44" w:rsidRDefault="00951F42" w:rsidP="001B1B7B">
            <w:pPr>
              <w:rPr>
                <w:lang w:val="en-US"/>
              </w:rPr>
            </w:pPr>
            <w:r w:rsidRPr="00624C44">
              <w:rPr>
                <w:lang w:val="en-US"/>
              </w:rPr>
              <w:t>T27</w:t>
            </w:r>
          </w:p>
        </w:tc>
        <w:tc>
          <w:tcPr>
            <w:tcW w:w="911" w:type="dxa"/>
            <w:vMerge/>
            <w:shd w:val="clear" w:color="auto" w:fill="FFFFC4"/>
          </w:tcPr>
          <w:p w14:paraId="18C500D4" w14:textId="77777777" w:rsidR="00951F42" w:rsidRPr="00624C44" w:rsidRDefault="00951F42" w:rsidP="001B1B7B">
            <w:pPr>
              <w:rPr>
                <w:lang w:val="en-US"/>
              </w:rPr>
            </w:pPr>
          </w:p>
        </w:tc>
        <w:tc>
          <w:tcPr>
            <w:tcW w:w="654" w:type="dxa"/>
            <w:vMerge/>
            <w:shd w:val="clear" w:color="auto" w:fill="FFFFC4"/>
          </w:tcPr>
          <w:p w14:paraId="58BD7737" w14:textId="77777777" w:rsidR="00951F42" w:rsidRPr="00624C44" w:rsidRDefault="00951F42" w:rsidP="001B1B7B">
            <w:pPr>
              <w:rPr>
                <w:lang w:val="en-US"/>
              </w:rPr>
            </w:pPr>
          </w:p>
        </w:tc>
        <w:tc>
          <w:tcPr>
            <w:tcW w:w="1038" w:type="dxa"/>
            <w:vMerge/>
            <w:tcBorders>
              <w:bottom w:val="single" w:sz="4" w:space="0" w:color="auto"/>
            </w:tcBorders>
            <w:shd w:val="clear" w:color="auto" w:fill="FFFFC4"/>
          </w:tcPr>
          <w:p w14:paraId="77936DA4" w14:textId="77777777" w:rsidR="00951F42" w:rsidRPr="00624C44" w:rsidRDefault="00951F42" w:rsidP="001B1B7B">
            <w:pPr>
              <w:rPr>
                <w:lang w:val="en-US"/>
              </w:rPr>
            </w:pPr>
          </w:p>
        </w:tc>
        <w:tc>
          <w:tcPr>
            <w:tcW w:w="1879" w:type="dxa"/>
            <w:vMerge/>
            <w:tcBorders>
              <w:bottom w:val="single" w:sz="4" w:space="0" w:color="auto"/>
            </w:tcBorders>
            <w:shd w:val="clear" w:color="auto" w:fill="FFFFC4"/>
          </w:tcPr>
          <w:p w14:paraId="6DE225A9" w14:textId="77777777" w:rsidR="00951F42" w:rsidRPr="00624C44" w:rsidRDefault="00951F42" w:rsidP="001B1B7B">
            <w:pPr>
              <w:rPr>
                <w:lang w:val="en-US"/>
              </w:rPr>
            </w:pPr>
          </w:p>
        </w:tc>
        <w:tc>
          <w:tcPr>
            <w:tcW w:w="1134" w:type="dxa"/>
            <w:tcBorders>
              <w:bottom w:val="single" w:sz="4" w:space="0" w:color="auto"/>
            </w:tcBorders>
            <w:shd w:val="clear" w:color="auto" w:fill="FFFFC4"/>
          </w:tcPr>
          <w:p w14:paraId="17CBB29E" w14:textId="767F4691" w:rsidR="00951F42" w:rsidRPr="00624C44" w:rsidRDefault="00951F42" w:rsidP="001B1B7B">
            <w:pPr>
              <w:rPr>
                <w:lang w:val="en-US"/>
              </w:rPr>
            </w:pPr>
          </w:p>
        </w:tc>
        <w:tc>
          <w:tcPr>
            <w:tcW w:w="850" w:type="dxa"/>
            <w:tcBorders>
              <w:bottom w:val="single" w:sz="4" w:space="0" w:color="auto"/>
            </w:tcBorders>
            <w:shd w:val="clear" w:color="auto" w:fill="FFFFC4"/>
          </w:tcPr>
          <w:p w14:paraId="7C90125D" w14:textId="6ADA5319" w:rsidR="00951F42" w:rsidRPr="00624C44" w:rsidRDefault="00951F42" w:rsidP="001B1B7B">
            <w:pPr>
              <w:rPr>
                <w:lang w:val="en-US"/>
              </w:rPr>
            </w:pPr>
            <w:r w:rsidRPr="00624C44">
              <w:rPr>
                <w:lang w:val="en-US"/>
              </w:rPr>
              <w:t>/right</w:t>
            </w:r>
          </w:p>
        </w:tc>
        <w:tc>
          <w:tcPr>
            <w:tcW w:w="567" w:type="dxa"/>
            <w:tcBorders>
              <w:bottom w:val="single" w:sz="4" w:space="0" w:color="auto"/>
            </w:tcBorders>
            <w:shd w:val="clear" w:color="auto" w:fill="FFFFC4"/>
          </w:tcPr>
          <w:p w14:paraId="3E1D781D" w14:textId="6C8FE367" w:rsidR="00951F42" w:rsidRPr="00624C44" w:rsidRDefault="00951F42" w:rsidP="001B1B7B">
            <w:pPr>
              <w:rPr>
                <w:lang w:val="en-US"/>
              </w:rPr>
            </w:pPr>
            <w:r w:rsidRPr="00624C44">
              <w:rPr>
                <w:lang w:val="en-US"/>
              </w:rPr>
              <w:t>NA</w:t>
            </w:r>
          </w:p>
        </w:tc>
        <w:tc>
          <w:tcPr>
            <w:tcW w:w="1418" w:type="dxa"/>
            <w:tcBorders>
              <w:bottom w:val="single" w:sz="4" w:space="0" w:color="auto"/>
            </w:tcBorders>
            <w:shd w:val="clear" w:color="auto" w:fill="FFFFC4"/>
          </w:tcPr>
          <w:p w14:paraId="0B95D3F8" w14:textId="01E7CF10" w:rsidR="00951F42" w:rsidRPr="00624C44" w:rsidRDefault="00951F42" w:rsidP="001B1B7B">
            <w:pPr>
              <w:rPr>
                <w:lang w:val="en-US"/>
              </w:rPr>
            </w:pPr>
            <w:r w:rsidRPr="00624C44">
              <w:rPr>
                <w:lang w:val="en-US"/>
              </w:rPr>
              <w:t>On occurrence</w:t>
            </w:r>
          </w:p>
        </w:tc>
        <w:tc>
          <w:tcPr>
            <w:tcW w:w="393" w:type="dxa"/>
            <w:tcBorders>
              <w:bottom w:val="single" w:sz="4" w:space="0" w:color="auto"/>
            </w:tcBorders>
            <w:shd w:val="clear" w:color="auto" w:fill="FFFFC4"/>
          </w:tcPr>
          <w:p w14:paraId="0DF185FF" w14:textId="3EC5BF96" w:rsidR="00951F42" w:rsidRPr="00624C44" w:rsidRDefault="00951F42" w:rsidP="001B1B7B">
            <w:pPr>
              <w:rPr>
                <w:lang w:val="en-US"/>
              </w:rPr>
            </w:pPr>
            <w:r w:rsidRPr="00624C44">
              <w:rPr>
                <w:lang w:val="en-US"/>
              </w:rPr>
              <w:t>2</w:t>
            </w:r>
          </w:p>
        </w:tc>
      </w:tr>
      <w:tr w:rsidR="00951F42" w:rsidRPr="00624C44" w14:paraId="5723A329" w14:textId="77777777" w:rsidTr="009F1C9C">
        <w:trPr>
          <w:cantSplit/>
          <w:trHeight w:val="95"/>
        </w:trPr>
        <w:tc>
          <w:tcPr>
            <w:tcW w:w="962" w:type="dxa"/>
            <w:shd w:val="clear" w:color="auto" w:fill="auto"/>
          </w:tcPr>
          <w:p w14:paraId="5B5D8BE4" w14:textId="4023E16F" w:rsidR="00951F42" w:rsidRPr="00624C44" w:rsidRDefault="00951F42" w:rsidP="005B5E87">
            <w:pPr>
              <w:rPr>
                <w:lang w:val="en-US"/>
              </w:rPr>
            </w:pPr>
            <w:r w:rsidRPr="00624C44">
              <w:rPr>
                <w:lang w:val="en-US"/>
              </w:rPr>
              <w:t>T28</w:t>
            </w:r>
          </w:p>
        </w:tc>
        <w:tc>
          <w:tcPr>
            <w:tcW w:w="911" w:type="dxa"/>
            <w:vMerge w:val="restart"/>
            <w:shd w:val="clear" w:color="auto" w:fill="B8CCE4" w:themeFill="accent1" w:themeFillTint="66"/>
          </w:tcPr>
          <w:p w14:paraId="2ECC9367" w14:textId="77777777" w:rsidR="00951F42" w:rsidRPr="00624C44" w:rsidRDefault="00951F42" w:rsidP="005B5E87">
            <w:pPr>
              <w:rPr>
                <w:lang w:val="en-US"/>
              </w:rPr>
            </w:pPr>
            <w:r w:rsidRPr="00624C44">
              <w:rPr>
                <w:lang w:val="en-US"/>
              </w:rPr>
              <w:t>/player</w:t>
            </w:r>
          </w:p>
        </w:tc>
        <w:tc>
          <w:tcPr>
            <w:tcW w:w="654" w:type="dxa"/>
            <w:vMerge w:val="restart"/>
            <w:shd w:val="clear" w:color="auto" w:fill="B8CCE4" w:themeFill="accent1" w:themeFillTint="66"/>
          </w:tcPr>
          <w:p w14:paraId="793FADA2" w14:textId="77777777" w:rsidR="00951F42" w:rsidRPr="00624C44" w:rsidRDefault="00951F42" w:rsidP="005B5E87">
            <w:pPr>
              <w:rPr>
                <w:lang w:val="en-US"/>
              </w:rPr>
            </w:pPr>
            <w:r w:rsidRPr="00624C44">
              <w:rPr>
                <w:lang w:val="en-US"/>
              </w:rPr>
              <w:t>/[id]</w:t>
            </w:r>
          </w:p>
        </w:tc>
        <w:tc>
          <w:tcPr>
            <w:tcW w:w="1038" w:type="dxa"/>
            <w:vMerge w:val="restart"/>
            <w:shd w:val="clear" w:color="auto" w:fill="B8CCE4" w:themeFill="accent1" w:themeFillTint="66"/>
          </w:tcPr>
          <w:p w14:paraId="1AF50A2D" w14:textId="77777777" w:rsidR="00951F42" w:rsidRPr="00624C44" w:rsidRDefault="00951F42" w:rsidP="005B5E87">
            <w:pPr>
              <w:rPr>
                <w:lang w:val="en-US"/>
              </w:rPr>
            </w:pPr>
            <w:r w:rsidRPr="00624C44">
              <w:rPr>
                <w:lang w:val="en-US"/>
              </w:rPr>
              <w:t>/location</w:t>
            </w:r>
          </w:p>
        </w:tc>
        <w:tc>
          <w:tcPr>
            <w:tcW w:w="1879" w:type="dxa"/>
            <w:shd w:val="clear" w:color="auto" w:fill="B8CCE4" w:themeFill="accent1" w:themeFillTint="66"/>
          </w:tcPr>
          <w:p w14:paraId="45943099" w14:textId="77777777" w:rsidR="00951F42" w:rsidRPr="00624C44" w:rsidRDefault="00951F42" w:rsidP="005B5E87">
            <w:pPr>
              <w:rPr>
                <w:lang w:val="en-US"/>
              </w:rPr>
            </w:pPr>
            <w:r w:rsidRPr="00624C44">
              <w:rPr>
                <w:lang w:val="en-US"/>
              </w:rPr>
              <w:t>/ready</w:t>
            </w:r>
          </w:p>
        </w:tc>
        <w:tc>
          <w:tcPr>
            <w:tcW w:w="1134" w:type="dxa"/>
            <w:shd w:val="clear" w:color="auto" w:fill="B8CCE4" w:themeFill="accent1" w:themeFillTint="66"/>
          </w:tcPr>
          <w:p w14:paraId="611925A9" w14:textId="77777777" w:rsidR="00951F42" w:rsidRPr="00624C44" w:rsidRDefault="00951F42" w:rsidP="005B5E87">
            <w:pPr>
              <w:rPr>
                <w:lang w:val="en-US"/>
              </w:rPr>
            </w:pPr>
          </w:p>
        </w:tc>
        <w:tc>
          <w:tcPr>
            <w:tcW w:w="850" w:type="dxa"/>
            <w:shd w:val="clear" w:color="auto" w:fill="B8CCE4" w:themeFill="accent1" w:themeFillTint="66"/>
          </w:tcPr>
          <w:p w14:paraId="1CC6BA8F" w14:textId="77777777" w:rsidR="00951F42" w:rsidRPr="00624C44" w:rsidRDefault="00951F42" w:rsidP="005B5E87">
            <w:pPr>
              <w:rPr>
                <w:lang w:val="en-US"/>
              </w:rPr>
            </w:pPr>
          </w:p>
        </w:tc>
        <w:tc>
          <w:tcPr>
            <w:tcW w:w="567" w:type="dxa"/>
            <w:shd w:val="clear" w:color="auto" w:fill="B8CCE4" w:themeFill="accent1" w:themeFillTint="66"/>
          </w:tcPr>
          <w:p w14:paraId="0EEFC496" w14:textId="77777777" w:rsidR="00951F42" w:rsidRPr="00624C44" w:rsidRDefault="00951F42" w:rsidP="005B5E87">
            <w:pPr>
              <w:rPr>
                <w:lang w:val="en-US"/>
              </w:rPr>
            </w:pPr>
            <w:r w:rsidRPr="00624C44">
              <w:rPr>
                <w:lang w:val="en-US"/>
              </w:rPr>
              <w:t>NA</w:t>
            </w:r>
          </w:p>
        </w:tc>
        <w:tc>
          <w:tcPr>
            <w:tcW w:w="1418" w:type="dxa"/>
            <w:shd w:val="clear" w:color="auto" w:fill="B8CCE4" w:themeFill="accent1" w:themeFillTint="66"/>
          </w:tcPr>
          <w:p w14:paraId="1F5570A8" w14:textId="77777777" w:rsidR="00951F42" w:rsidRPr="00624C44" w:rsidRDefault="00951F42" w:rsidP="005B5E87">
            <w:pPr>
              <w:rPr>
                <w:lang w:val="en-US"/>
              </w:rPr>
            </w:pPr>
            <w:r w:rsidRPr="00624C44">
              <w:rPr>
                <w:lang w:val="en-US"/>
              </w:rPr>
              <w:t>On occurrence</w:t>
            </w:r>
          </w:p>
        </w:tc>
        <w:tc>
          <w:tcPr>
            <w:tcW w:w="393" w:type="dxa"/>
            <w:shd w:val="clear" w:color="auto" w:fill="B8CCE4" w:themeFill="accent1" w:themeFillTint="66"/>
          </w:tcPr>
          <w:p w14:paraId="2BCF9F6B" w14:textId="77777777" w:rsidR="00951F42" w:rsidRPr="00624C44" w:rsidRDefault="00951F42" w:rsidP="005B5E87">
            <w:pPr>
              <w:rPr>
                <w:lang w:val="en-US"/>
              </w:rPr>
            </w:pPr>
            <w:r w:rsidRPr="00624C44">
              <w:rPr>
                <w:lang w:val="en-US"/>
              </w:rPr>
              <w:t>1</w:t>
            </w:r>
          </w:p>
        </w:tc>
      </w:tr>
      <w:tr w:rsidR="00951F42" w:rsidRPr="00624C44" w14:paraId="461BF640" w14:textId="77777777" w:rsidTr="009F1C9C">
        <w:trPr>
          <w:cantSplit/>
          <w:trHeight w:val="95"/>
        </w:trPr>
        <w:tc>
          <w:tcPr>
            <w:tcW w:w="962" w:type="dxa"/>
            <w:shd w:val="clear" w:color="auto" w:fill="auto"/>
          </w:tcPr>
          <w:p w14:paraId="097D496F" w14:textId="3B8C47DA" w:rsidR="00951F42" w:rsidRPr="00624C44" w:rsidRDefault="00951F42" w:rsidP="001B1B7B">
            <w:pPr>
              <w:rPr>
                <w:b/>
                <w:bCs/>
                <w:color w:val="FF0000"/>
                <w:szCs w:val="20"/>
                <w:lang w:val="en-US"/>
              </w:rPr>
            </w:pPr>
            <w:r w:rsidRPr="00624C44">
              <w:rPr>
                <w:lang w:val="en-US"/>
              </w:rPr>
              <w:t>T29</w:t>
            </w:r>
          </w:p>
        </w:tc>
        <w:tc>
          <w:tcPr>
            <w:tcW w:w="911" w:type="dxa"/>
            <w:vMerge/>
            <w:shd w:val="clear" w:color="auto" w:fill="B8CCE4" w:themeFill="accent1" w:themeFillTint="66"/>
          </w:tcPr>
          <w:p w14:paraId="2676D64E" w14:textId="0D374D31" w:rsidR="00951F42" w:rsidRPr="00624C44" w:rsidRDefault="00951F42" w:rsidP="001B1B7B">
            <w:pPr>
              <w:rPr>
                <w:lang w:val="en-US"/>
              </w:rPr>
            </w:pPr>
          </w:p>
        </w:tc>
        <w:tc>
          <w:tcPr>
            <w:tcW w:w="654" w:type="dxa"/>
            <w:vMerge/>
            <w:shd w:val="clear" w:color="auto" w:fill="B8CCE4" w:themeFill="accent1" w:themeFillTint="66"/>
          </w:tcPr>
          <w:p w14:paraId="380843E8" w14:textId="1D98F67E" w:rsidR="00951F42" w:rsidRPr="00624C44" w:rsidRDefault="00951F42" w:rsidP="001B1B7B">
            <w:pPr>
              <w:rPr>
                <w:lang w:val="en-US"/>
              </w:rPr>
            </w:pPr>
          </w:p>
        </w:tc>
        <w:tc>
          <w:tcPr>
            <w:tcW w:w="1038" w:type="dxa"/>
            <w:vMerge/>
            <w:shd w:val="clear" w:color="auto" w:fill="B8CCE4" w:themeFill="accent1" w:themeFillTint="66"/>
          </w:tcPr>
          <w:p w14:paraId="3021DF64" w14:textId="10350144" w:rsidR="00951F42" w:rsidRPr="00624C44" w:rsidRDefault="00951F42" w:rsidP="001B1B7B">
            <w:pPr>
              <w:rPr>
                <w:lang w:val="en-US"/>
              </w:rPr>
            </w:pPr>
          </w:p>
        </w:tc>
        <w:tc>
          <w:tcPr>
            <w:tcW w:w="1879" w:type="dxa"/>
            <w:shd w:val="clear" w:color="auto" w:fill="B8CCE4" w:themeFill="accent1" w:themeFillTint="66"/>
          </w:tcPr>
          <w:p w14:paraId="1E83DD71" w14:textId="712D23AD" w:rsidR="00951F42" w:rsidRPr="00624C44" w:rsidRDefault="00951F42" w:rsidP="00E52B43">
            <w:pPr>
              <w:rPr>
                <w:lang w:val="en-US"/>
              </w:rPr>
            </w:pPr>
            <w:r w:rsidRPr="00624C44">
              <w:rPr>
                <w:lang w:val="en-US"/>
              </w:rPr>
              <w:t>/present</w:t>
            </w:r>
          </w:p>
        </w:tc>
        <w:tc>
          <w:tcPr>
            <w:tcW w:w="1134" w:type="dxa"/>
            <w:shd w:val="clear" w:color="auto" w:fill="B8CCE4" w:themeFill="accent1" w:themeFillTint="66"/>
          </w:tcPr>
          <w:p w14:paraId="43D2F0EC" w14:textId="77777777" w:rsidR="00951F42" w:rsidRPr="00624C44" w:rsidRDefault="00951F42" w:rsidP="001B1B7B">
            <w:pPr>
              <w:rPr>
                <w:lang w:val="en-US"/>
              </w:rPr>
            </w:pPr>
          </w:p>
        </w:tc>
        <w:tc>
          <w:tcPr>
            <w:tcW w:w="850" w:type="dxa"/>
            <w:shd w:val="clear" w:color="auto" w:fill="B8CCE4" w:themeFill="accent1" w:themeFillTint="66"/>
          </w:tcPr>
          <w:p w14:paraId="0E716268" w14:textId="77777777" w:rsidR="00951F42" w:rsidRPr="00624C44" w:rsidRDefault="00951F42" w:rsidP="001B1B7B">
            <w:pPr>
              <w:rPr>
                <w:lang w:val="en-US"/>
              </w:rPr>
            </w:pPr>
          </w:p>
        </w:tc>
        <w:tc>
          <w:tcPr>
            <w:tcW w:w="567" w:type="dxa"/>
            <w:shd w:val="clear" w:color="auto" w:fill="B8CCE4" w:themeFill="accent1" w:themeFillTint="66"/>
          </w:tcPr>
          <w:p w14:paraId="2ED8ED00" w14:textId="77777777" w:rsidR="00951F42" w:rsidRPr="00624C44" w:rsidRDefault="00951F42" w:rsidP="001B1B7B">
            <w:pPr>
              <w:rPr>
                <w:lang w:val="en-US"/>
              </w:rPr>
            </w:pPr>
            <w:r w:rsidRPr="00624C44">
              <w:rPr>
                <w:lang w:val="en-US"/>
              </w:rPr>
              <w:t>NA</w:t>
            </w:r>
          </w:p>
        </w:tc>
        <w:tc>
          <w:tcPr>
            <w:tcW w:w="1418" w:type="dxa"/>
            <w:shd w:val="clear" w:color="auto" w:fill="B8CCE4" w:themeFill="accent1" w:themeFillTint="66"/>
          </w:tcPr>
          <w:p w14:paraId="5308DBD6" w14:textId="77777777" w:rsidR="00951F42" w:rsidRPr="00624C44" w:rsidRDefault="00951F42" w:rsidP="001B1B7B">
            <w:pPr>
              <w:rPr>
                <w:lang w:val="en-US"/>
              </w:rPr>
            </w:pPr>
            <w:r w:rsidRPr="00624C44">
              <w:rPr>
                <w:lang w:val="en-US"/>
              </w:rPr>
              <w:t>On occurrence</w:t>
            </w:r>
          </w:p>
        </w:tc>
        <w:tc>
          <w:tcPr>
            <w:tcW w:w="393" w:type="dxa"/>
            <w:shd w:val="clear" w:color="auto" w:fill="B8CCE4" w:themeFill="accent1" w:themeFillTint="66"/>
          </w:tcPr>
          <w:p w14:paraId="15E67B7C" w14:textId="77777777" w:rsidR="00951F42" w:rsidRPr="00624C44" w:rsidRDefault="00951F42" w:rsidP="001B1B7B">
            <w:pPr>
              <w:rPr>
                <w:lang w:val="en-US"/>
              </w:rPr>
            </w:pPr>
            <w:r w:rsidRPr="00624C44">
              <w:rPr>
                <w:lang w:val="en-US"/>
              </w:rPr>
              <w:t>1</w:t>
            </w:r>
          </w:p>
        </w:tc>
      </w:tr>
      <w:tr w:rsidR="00951F42" w:rsidRPr="00624C44" w14:paraId="140421F4" w14:textId="77777777" w:rsidTr="009F1C9C">
        <w:trPr>
          <w:cantSplit/>
          <w:trHeight w:val="94"/>
        </w:trPr>
        <w:tc>
          <w:tcPr>
            <w:tcW w:w="962" w:type="dxa"/>
            <w:shd w:val="clear" w:color="auto" w:fill="auto"/>
          </w:tcPr>
          <w:p w14:paraId="39C2C38D" w14:textId="0FAD3896" w:rsidR="00951F42" w:rsidRPr="00624C44" w:rsidRDefault="00951F42" w:rsidP="001B1B7B">
            <w:pPr>
              <w:rPr>
                <w:lang w:val="en-US"/>
              </w:rPr>
            </w:pPr>
            <w:r w:rsidRPr="00624C44">
              <w:rPr>
                <w:lang w:val="en-US"/>
              </w:rPr>
              <w:t>T30</w:t>
            </w:r>
          </w:p>
        </w:tc>
        <w:tc>
          <w:tcPr>
            <w:tcW w:w="911" w:type="dxa"/>
            <w:vMerge/>
            <w:shd w:val="clear" w:color="auto" w:fill="B8CCE4" w:themeFill="accent1" w:themeFillTint="66"/>
          </w:tcPr>
          <w:p w14:paraId="7FD4CAF1" w14:textId="77777777" w:rsidR="00951F42" w:rsidRPr="00624C44" w:rsidRDefault="00951F42" w:rsidP="001B1B7B">
            <w:pPr>
              <w:rPr>
                <w:lang w:val="en-US"/>
              </w:rPr>
            </w:pPr>
          </w:p>
        </w:tc>
        <w:tc>
          <w:tcPr>
            <w:tcW w:w="654" w:type="dxa"/>
            <w:vMerge/>
            <w:shd w:val="clear" w:color="auto" w:fill="B8CCE4" w:themeFill="accent1" w:themeFillTint="66"/>
          </w:tcPr>
          <w:p w14:paraId="217A6DC6" w14:textId="77777777" w:rsidR="00951F42" w:rsidRPr="00624C44" w:rsidRDefault="00951F42" w:rsidP="001B1B7B">
            <w:pPr>
              <w:rPr>
                <w:lang w:val="en-US"/>
              </w:rPr>
            </w:pPr>
          </w:p>
        </w:tc>
        <w:tc>
          <w:tcPr>
            <w:tcW w:w="1038" w:type="dxa"/>
            <w:vMerge/>
            <w:shd w:val="clear" w:color="auto" w:fill="B8CCE4" w:themeFill="accent1" w:themeFillTint="66"/>
          </w:tcPr>
          <w:p w14:paraId="70D1FFE5" w14:textId="77777777" w:rsidR="00951F42" w:rsidRPr="00624C44" w:rsidRDefault="00951F42" w:rsidP="001B1B7B">
            <w:pPr>
              <w:rPr>
                <w:lang w:val="en-US"/>
              </w:rPr>
            </w:pPr>
          </w:p>
        </w:tc>
        <w:tc>
          <w:tcPr>
            <w:tcW w:w="1879" w:type="dxa"/>
            <w:shd w:val="clear" w:color="auto" w:fill="B8CCE4" w:themeFill="accent1" w:themeFillTint="66"/>
          </w:tcPr>
          <w:p w14:paraId="4352F285" w14:textId="77777777" w:rsidR="00951F42" w:rsidRPr="00624C44" w:rsidRDefault="00951F42" w:rsidP="001B1B7B">
            <w:pPr>
              <w:rPr>
                <w:lang w:val="en-US"/>
              </w:rPr>
            </w:pPr>
            <w:r w:rsidRPr="00624C44">
              <w:rPr>
                <w:lang w:val="en-US"/>
              </w:rPr>
              <w:t>/</w:t>
            </w:r>
            <w:proofErr w:type="spellStart"/>
            <w:r w:rsidRPr="00624C44">
              <w:rPr>
                <w:lang w:val="en-US"/>
              </w:rPr>
              <w:t>centerX</w:t>
            </w:r>
            <w:proofErr w:type="spellEnd"/>
          </w:p>
        </w:tc>
        <w:tc>
          <w:tcPr>
            <w:tcW w:w="1134" w:type="dxa"/>
            <w:shd w:val="clear" w:color="auto" w:fill="B8CCE4" w:themeFill="accent1" w:themeFillTint="66"/>
          </w:tcPr>
          <w:p w14:paraId="602EBBBF" w14:textId="77777777" w:rsidR="00951F42" w:rsidRPr="00624C44" w:rsidRDefault="00951F42" w:rsidP="001B1B7B">
            <w:pPr>
              <w:rPr>
                <w:lang w:val="en-US"/>
              </w:rPr>
            </w:pPr>
          </w:p>
        </w:tc>
        <w:tc>
          <w:tcPr>
            <w:tcW w:w="850" w:type="dxa"/>
            <w:shd w:val="clear" w:color="auto" w:fill="B8CCE4" w:themeFill="accent1" w:themeFillTint="66"/>
          </w:tcPr>
          <w:p w14:paraId="7BE569A5" w14:textId="77777777" w:rsidR="00951F42" w:rsidRPr="00624C44" w:rsidRDefault="00951F42" w:rsidP="001B1B7B">
            <w:pPr>
              <w:rPr>
                <w:lang w:val="en-US"/>
              </w:rPr>
            </w:pPr>
          </w:p>
        </w:tc>
        <w:tc>
          <w:tcPr>
            <w:tcW w:w="567" w:type="dxa"/>
            <w:shd w:val="clear" w:color="auto" w:fill="B8CCE4" w:themeFill="accent1" w:themeFillTint="66"/>
          </w:tcPr>
          <w:p w14:paraId="2B12E849" w14:textId="6409A7DA" w:rsidR="00951F42" w:rsidRPr="00624C44" w:rsidRDefault="00951F42" w:rsidP="001B1B7B">
            <w:pPr>
              <w:rPr>
                <w:lang w:val="en-US"/>
              </w:rPr>
            </w:pPr>
            <w:proofErr w:type="gramStart"/>
            <w:r w:rsidRPr="00624C44">
              <w:rPr>
                <w:lang w:val="en-US"/>
              </w:rPr>
              <w:t>,f</w:t>
            </w:r>
            <w:proofErr w:type="gramEnd"/>
          </w:p>
        </w:tc>
        <w:tc>
          <w:tcPr>
            <w:tcW w:w="1418" w:type="dxa"/>
            <w:shd w:val="clear" w:color="auto" w:fill="B8CCE4" w:themeFill="accent1" w:themeFillTint="66"/>
          </w:tcPr>
          <w:p w14:paraId="0F66106A" w14:textId="77777777" w:rsidR="00951F42" w:rsidRPr="00624C44" w:rsidRDefault="00951F42" w:rsidP="001B1B7B">
            <w:pPr>
              <w:rPr>
                <w:lang w:val="en-US"/>
              </w:rPr>
            </w:pPr>
            <w:r w:rsidRPr="00624C44">
              <w:rPr>
                <w:lang w:val="en-US"/>
              </w:rPr>
              <w:t>Continuous</w:t>
            </w:r>
          </w:p>
        </w:tc>
        <w:tc>
          <w:tcPr>
            <w:tcW w:w="393" w:type="dxa"/>
            <w:shd w:val="clear" w:color="auto" w:fill="B8CCE4" w:themeFill="accent1" w:themeFillTint="66"/>
          </w:tcPr>
          <w:p w14:paraId="59906874" w14:textId="77777777" w:rsidR="00951F42" w:rsidRPr="00624C44" w:rsidRDefault="00951F42" w:rsidP="001B1B7B">
            <w:pPr>
              <w:rPr>
                <w:lang w:val="en-US"/>
              </w:rPr>
            </w:pPr>
            <w:r w:rsidRPr="00624C44">
              <w:rPr>
                <w:lang w:val="en-US"/>
              </w:rPr>
              <w:t>1</w:t>
            </w:r>
          </w:p>
        </w:tc>
      </w:tr>
      <w:tr w:rsidR="00951F42" w:rsidRPr="00624C44" w14:paraId="31978F3E" w14:textId="77777777" w:rsidTr="009F1C9C">
        <w:trPr>
          <w:cantSplit/>
          <w:trHeight w:val="161"/>
        </w:trPr>
        <w:tc>
          <w:tcPr>
            <w:tcW w:w="962" w:type="dxa"/>
            <w:shd w:val="clear" w:color="auto" w:fill="auto"/>
          </w:tcPr>
          <w:p w14:paraId="7D97521F" w14:textId="0360836D" w:rsidR="00951F42" w:rsidRPr="00624C44" w:rsidRDefault="00951F42" w:rsidP="001B1B7B">
            <w:pPr>
              <w:rPr>
                <w:lang w:val="en-US"/>
              </w:rPr>
            </w:pPr>
            <w:r w:rsidRPr="00624C44">
              <w:rPr>
                <w:lang w:val="en-US"/>
              </w:rPr>
              <w:t>T31</w:t>
            </w:r>
          </w:p>
        </w:tc>
        <w:tc>
          <w:tcPr>
            <w:tcW w:w="911" w:type="dxa"/>
            <w:vMerge/>
            <w:shd w:val="clear" w:color="auto" w:fill="B8CCE4" w:themeFill="accent1" w:themeFillTint="66"/>
          </w:tcPr>
          <w:p w14:paraId="31367037" w14:textId="77777777" w:rsidR="00951F42" w:rsidRPr="00624C44" w:rsidRDefault="00951F42" w:rsidP="001B1B7B">
            <w:pPr>
              <w:rPr>
                <w:lang w:val="en-US"/>
              </w:rPr>
            </w:pPr>
          </w:p>
        </w:tc>
        <w:tc>
          <w:tcPr>
            <w:tcW w:w="654" w:type="dxa"/>
            <w:vMerge/>
            <w:shd w:val="clear" w:color="auto" w:fill="B8CCE4" w:themeFill="accent1" w:themeFillTint="66"/>
          </w:tcPr>
          <w:p w14:paraId="107BB8B0" w14:textId="77777777" w:rsidR="00951F42" w:rsidRPr="00624C44" w:rsidRDefault="00951F42" w:rsidP="001B1B7B">
            <w:pPr>
              <w:rPr>
                <w:lang w:val="en-US"/>
              </w:rPr>
            </w:pPr>
          </w:p>
        </w:tc>
        <w:tc>
          <w:tcPr>
            <w:tcW w:w="1038" w:type="dxa"/>
            <w:vMerge/>
            <w:shd w:val="clear" w:color="auto" w:fill="B8CCE4" w:themeFill="accent1" w:themeFillTint="66"/>
          </w:tcPr>
          <w:p w14:paraId="7568EF15" w14:textId="77777777" w:rsidR="00951F42" w:rsidRPr="00624C44" w:rsidRDefault="00951F42" w:rsidP="001B1B7B">
            <w:pPr>
              <w:rPr>
                <w:lang w:val="en-US"/>
              </w:rPr>
            </w:pPr>
          </w:p>
        </w:tc>
        <w:tc>
          <w:tcPr>
            <w:tcW w:w="1879" w:type="dxa"/>
            <w:shd w:val="clear" w:color="auto" w:fill="B8CCE4" w:themeFill="accent1" w:themeFillTint="66"/>
          </w:tcPr>
          <w:p w14:paraId="55A8ECD7" w14:textId="77777777" w:rsidR="00951F42" w:rsidRPr="00624C44" w:rsidRDefault="00951F42" w:rsidP="001B1B7B">
            <w:pPr>
              <w:rPr>
                <w:lang w:val="en-US"/>
              </w:rPr>
            </w:pPr>
            <w:r w:rsidRPr="00624C44">
              <w:rPr>
                <w:lang w:val="en-US"/>
              </w:rPr>
              <w:t>/</w:t>
            </w:r>
            <w:proofErr w:type="spellStart"/>
            <w:r w:rsidRPr="00624C44">
              <w:rPr>
                <w:lang w:val="en-US"/>
              </w:rPr>
              <w:t>centerZ</w:t>
            </w:r>
            <w:proofErr w:type="spellEnd"/>
          </w:p>
        </w:tc>
        <w:tc>
          <w:tcPr>
            <w:tcW w:w="1134" w:type="dxa"/>
            <w:shd w:val="clear" w:color="auto" w:fill="B8CCE4" w:themeFill="accent1" w:themeFillTint="66"/>
          </w:tcPr>
          <w:p w14:paraId="4C92E9D1" w14:textId="77777777" w:rsidR="00951F42" w:rsidRPr="00624C44" w:rsidRDefault="00951F42" w:rsidP="001B1B7B">
            <w:pPr>
              <w:rPr>
                <w:lang w:val="en-US"/>
              </w:rPr>
            </w:pPr>
          </w:p>
        </w:tc>
        <w:tc>
          <w:tcPr>
            <w:tcW w:w="850" w:type="dxa"/>
            <w:shd w:val="clear" w:color="auto" w:fill="B8CCE4" w:themeFill="accent1" w:themeFillTint="66"/>
          </w:tcPr>
          <w:p w14:paraId="3B20DE7A" w14:textId="77777777" w:rsidR="00951F42" w:rsidRPr="00624C44" w:rsidRDefault="00951F42" w:rsidP="001B1B7B">
            <w:pPr>
              <w:rPr>
                <w:lang w:val="en-US"/>
              </w:rPr>
            </w:pPr>
          </w:p>
        </w:tc>
        <w:tc>
          <w:tcPr>
            <w:tcW w:w="567" w:type="dxa"/>
            <w:shd w:val="clear" w:color="auto" w:fill="B8CCE4" w:themeFill="accent1" w:themeFillTint="66"/>
          </w:tcPr>
          <w:p w14:paraId="7703C935" w14:textId="03F1FB64" w:rsidR="00951F42" w:rsidRPr="00624C44" w:rsidRDefault="00951F42" w:rsidP="001B1B7B">
            <w:pPr>
              <w:rPr>
                <w:lang w:val="en-US"/>
              </w:rPr>
            </w:pPr>
            <w:proofErr w:type="gramStart"/>
            <w:r w:rsidRPr="00624C44">
              <w:rPr>
                <w:lang w:val="en-US"/>
              </w:rPr>
              <w:t>,f</w:t>
            </w:r>
            <w:proofErr w:type="gramEnd"/>
          </w:p>
        </w:tc>
        <w:tc>
          <w:tcPr>
            <w:tcW w:w="1418" w:type="dxa"/>
            <w:shd w:val="clear" w:color="auto" w:fill="B8CCE4" w:themeFill="accent1" w:themeFillTint="66"/>
          </w:tcPr>
          <w:p w14:paraId="674ADCC1" w14:textId="77777777" w:rsidR="00951F42" w:rsidRPr="00624C44" w:rsidRDefault="00951F42" w:rsidP="001B1B7B">
            <w:pPr>
              <w:rPr>
                <w:lang w:val="en-US"/>
              </w:rPr>
            </w:pPr>
            <w:r w:rsidRPr="00624C44">
              <w:rPr>
                <w:lang w:val="en-US"/>
              </w:rPr>
              <w:t>Continuous</w:t>
            </w:r>
          </w:p>
        </w:tc>
        <w:tc>
          <w:tcPr>
            <w:tcW w:w="393" w:type="dxa"/>
            <w:shd w:val="clear" w:color="auto" w:fill="B8CCE4" w:themeFill="accent1" w:themeFillTint="66"/>
          </w:tcPr>
          <w:p w14:paraId="3E03C489" w14:textId="77777777" w:rsidR="00951F42" w:rsidRPr="00624C44" w:rsidRDefault="00951F42" w:rsidP="001B1B7B">
            <w:pPr>
              <w:rPr>
                <w:lang w:val="en-US"/>
              </w:rPr>
            </w:pPr>
            <w:r w:rsidRPr="00624C44">
              <w:rPr>
                <w:lang w:val="en-US"/>
              </w:rPr>
              <w:t>3</w:t>
            </w:r>
          </w:p>
        </w:tc>
      </w:tr>
      <w:tr w:rsidR="00951F42" w:rsidRPr="00624C44" w14:paraId="4A0B06EE" w14:textId="77777777" w:rsidTr="009F1C9C">
        <w:trPr>
          <w:cantSplit/>
          <w:trHeight w:val="111"/>
        </w:trPr>
        <w:tc>
          <w:tcPr>
            <w:tcW w:w="962" w:type="dxa"/>
            <w:shd w:val="clear" w:color="auto" w:fill="auto"/>
          </w:tcPr>
          <w:p w14:paraId="1E5EFE57" w14:textId="289E912A" w:rsidR="00951F42" w:rsidRPr="00624C44" w:rsidRDefault="00951F42" w:rsidP="001B1B7B">
            <w:pPr>
              <w:rPr>
                <w:lang w:val="en-US"/>
              </w:rPr>
            </w:pPr>
            <w:r w:rsidRPr="00624C44">
              <w:rPr>
                <w:lang w:val="en-US"/>
              </w:rPr>
              <w:t>T32</w:t>
            </w:r>
          </w:p>
        </w:tc>
        <w:tc>
          <w:tcPr>
            <w:tcW w:w="911" w:type="dxa"/>
            <w:vMerge/>
            <w:shd w:val="clear" w:color="auto" w:fill="B8CCE4" w:themeFill="accent1" w:themeFillTint="66"/>
          </w:tcPr>
          <w:p w14:paraId="3D5007A7" w14:textId="77777777" w:rsidR="00951F42" w:rsidRPr="00624C44" w:rsidRDefault="00951F42" w:rsidP="001B1B7B">
            <w:pPr>
              <w:rPr>
                <w:lang w:val="en-US"/>
              </w:rPr>
            </w:pPr>
          </w:p>
        </w:tc>
        <w:tc>
          <w:tcPr>
            <w:tcW w:w="654" w:type="dxa"/>
            <w:vMerge/>
            <w:shd w:val="clear" w:color="auto" w:fill="B8CCE4" w:themeFill="accent1" w:themeFillTint="66"/>
          </w:tcPr>
          <w:p w14:paraId="42426669" w14:textId="77777777" w:rsidR="00951F42" w:rsidRPr="00624C44" w:rsidRDefault="00951F42" w:rsidP="001B1B7B">
            <w:pPr>
              <w:rPr>
                <w:lang w:val="en-US"/>
              </w:rPr>
            </w:pPr>
          </w:p>
        </w:tc>
        <w:tc>
          <w:tcPr>
            <w:tcW w:w="1038" w:type="dxa"/>
            <w:vMerge/>
            <w:shd w:val="clear" w:color="auto" w:fill="B8CCE4" w:themeFill="accent1" w:themeFillTint="66"/>
          </w:tcPr>
          <w:p w14:paraId="085FB4B2" w14:textId="77777777" w:rsidR="00951F42" w:rsidRPr="00624C44" w:rsidRDefault="00951F42" w:rsidP="001B1B7B">
            <w:pPr>
              <w:rPr>
                <w:lang w:val="en-US"/>
              </w:rPr>
            </w:pPr>
          </w:p>
        </w:tc>
        <w:tc>
          <w:tcPr>
            <w:tcW w:w="1879" w:type="dxa"/>
            <w:shd w:val="clear" w:color="auto" w:fill="B8CCE4" w:themeFill="accent1" w:themeFillTint="66"/>
          </w:tcPr>
          <w:p w14:paraId="5AA3CF61" w14:textId="77777777" w:rsidR="00951F42" w:rsidRPr="00624C44" w:rsidRDefault="00951F42" w:rsidP="001B1B7B">
            <w:pPr>
              <w:rPr>
                <w:lang w:val="en-US"/>
              </w:rPr>
            </w:pPr>
            <w:r w:rsidRPr="00624C44">
              <w:rPr>
                <w:lang w:val="en-US"/>
              </w:rPr>
              <w:t>/</w:t>
            </w:r>
            <w:proofErr w:type="spellStart"/>
            <w:r w:rsidRPr="00624C44">
              <w:rPr>
                <w:lang w:val="en-US"/>
              </w:rPr>
              <w:t>outOfRange</w:t>
            </w:r>
            <w:proofErr w:type="spellEnd"/>
          </w:p>
        </w:tc>
        <w:tc>
          <w:tcPr>
            <w:tcW w:w="1134" w:type="dxa"/>
            <w:shd w:val="clear" w:color="auto" w:fill="B8CCE4" w:themeFill="accent1" w:themeFillTint="66"/>
          </w:tcPr>
          <w:p w14:paraId="5957975A" w14:textId="77777777" w:rsidR="00951F42" w:rsidRPr="00624C44" w:rsidRDefault="00951F42" w:rsidP="001B1B7B">
            <w:pPr>
              <w:rPr>
                <w:lang w:val="en-US"/>
              </w:rPr>
            </w:pPr>
          </w:p>
        </w:tc>
        <w:tc>
          <w:tcPr>
            <w:tcW w:w="850" w:type="dxa"/>
            <w:shd w:val="clear" w:color="auto" w:fill="B8CCE4" w:themeFill="accent1" w:themeFillTint="66"/>
          </w:tcPr>
          <w:p w14:paraId="10562CBE" w14:textId="77777777" w:rsidR="00951F42" w:rsidRPr="00624C44" w:rsidRDefault="00951F42" w:rsidP="001B1B7B">
            <w:pPr>
              <w:rPr>
                <w:lang w:val="en-US"/>
              </w:rPr>
            </w:pPr>
          </w:p>
        </w:tc>
        <w:tc>
          <w:tcPr>
            <w:tcW w:w="567" w:type="dxa"/>
            <w:shd w:val="clear" w:color="auto" w:fill="B8CCE4" w:themeFill="accent1" w:themeFillTint="66"/>
          </w:tcPr>
          <w:p w14:paraId="54FF2EB8" w14:textId="31395F2D" w:rsidR="00951F42" w:rsidRPr="00624C44" w:rsidRDefault="00951F42" w:rsidP="001B1B7B">
            <w:pPr>
              <w:rPr>
                <w:lang w:val="en-US"/>
              </w:rPr>
            </w:pPr>
            <w:proofErr w:type="gramStart"/>
            <w:r w:rsidRPr="00624C44">
              <w:rPr>
                <w:lang w:val="en-US"/>
              </w:rPr>
              <w:t>,s</w:t>
            </w:r>
            <w:proofErr w:type="gramEnd"/>
          </w:p>
        </w:tc>
        <w:tc>
          <w:tcPr>
            <w:tcW w:w="1418" w:type="dxa"/>
            <w:shd w:val="clear" w:color="auto" w:fill="B8CCE4" w:themeFill="accent1" w:themeFillTint="66"/>
          </w:tcPr>
          <w:p w14:paraId="5CB01D70" w14:textId="77777777" w:rsidR="00951F42" w:rsidRPr="00624C44" w:rsidRDefault="00951F42" w:rsidP="001B1B7B">
            <w:pPr>
              <w:rPr>
                <w:lang w:val="en-US"/>
              </w:rPr>
            </w:pPr>
            <w:r w:rsidRPr="00624C44">
              <w:rPr>
                <w:lang w:val="en-US"/>
              </w:rPr>
              <w:t>On occurrence</w:t>
            </w:r>
          </w:p>
        </w:tc>
        <w:tc>
          <w:tcPr>
            <w:tcW w:w="393" w:type="dxa"/>
            <w:shd w:val="clear" w:color="auto" w:fill="B8CCE4" w:themeFill="accent1" w:themeFillTint="66"/>
          </w:tcPr>
          <w:p w14:paraId="6B662E4C" w14:textId="77777777" w:rsidR="00951F42" w:rsidRPr="00624C44" w:rsidRDefault="00951F42" w:rsidP="001B1B7B">
            <w:pPr>
              <w:rPr>
                <w:lang w:val="en-US"/>
              </w:rPr>
            </w:pPr>
            <w:r w:rsidRPr="00624C44">
              <w:rPr>
                <w:lang w:val="en-US"/>
              </w:rPr>
              <w:t>2</w:t>
            </w:r>
          </w:p>
        </w:tc>
      </w:tr>
      <w:tr w:rsidR="00951F42" w:rsidRPr="00624C44" w14:paraId="1E87EFD1" w14:textId="77777777" w:rsidTr="009F1C9C">
        <w:trPr>
          <w:cantSplit/>
          <w:trHeight w:val="286"/>
        </w:trPr>
        <w:tc>
          <w:tcPr>
            <w:tcW w:w="962" w:type="dxa"/>
            <w:shd w:val="clear" w:color="auto" w:fill="auto"/>
          </w:tcPr>
          <w:p w14:paraId="2415B2E7" w14:textId="6633C44F" w:rsidR="00951F42" w:rsidRPr="00624C44" w:rsidRDefault="00951F42" w:rsidP="001B1B7B">
            <w:pPr>
              <w:rPr>
                <w:lang w:val="en-US"/>
              </w:rPr>
            </w:pPr>
            <w:r w:rsidRPr="00624C44">
              <w:rPr>
                <w:lang w:val="en-US"/>
              </w:rPr>
              <w:t>T33</w:t>
            </w:r>
          </w:p>
        </w:tc>
        <w:tc>
          <w:tcPr>
            <w:tcW w:w="911" w:type="dxa"/>
            <w:vMerge w:val="restart"/>
            <w:shd w:val="clear" w:color="auto" w:fill="E5B8B7" w:themeFill="accent2" w:themeFillTint="66"/>
          </w:tcPr>
          <w:p w14:paraId="6F7D049B" w14:textId="3B31422A" w:rsidR="00951F42" w:rsidRPr="00624C44" w:rsidRDefault="00951F42" w:rsidP="001B1B7B">
            <w:pPr>
              <w:rPr>
                <w:lang w:val="en-US"/>
              </w:rPr>
            </w:pPr>
            <w:r w:rsidRPr="00624C44">
              <w:rPr>
                <w:lang w:val="en-US"/>
              </w:rPr>
              <w:t>/player</w:t>
            </w:r>
          </w:p>
        </w:tc>
        <w:tc>
          <w:tcPr>
            <w:tcW w:w="654" w:type="dxa"/>
            <w:vMerge w:val="restart"/>
            <w:shd w:val="clear" w:color="auto" w:fill="E5B8B7" w:themeFill="accent2" w:themeFillTint="66"/>
          </w:tcPr>
          <w:p w14:paraId="52E9E14C" w14:textId="7174FC9E" w:rsidR="00951F42" w:rsidRPr="00624C44" w:rsidRDefault="00951F42" w:rsidP="00346500">
            <w:pPr>
              <w:rPr>
                <w:lang w:val="en-US"/>
              </w:rPr>
            </w:pPr>
            <w:r w:rsidRPr="00624C44">
              <w:rPr>
                <w:lang w:val="en-US"/>
              </w:rPr>
              <w:t>/[id]</w:t>
            </w:r>
          </w:p>
        </w:tc>
        <w:tc>
          <w:tcPr>
            <w:tcW w:w="1038" w:type="dxa"/>
            <w:vMerge w:val="restart"/>
            <w:shd w:val="clear" w:color="auto" w:fill="E5B8B7" w:themeFill="accent2" w:themeFillTint="66"/>
          </w:tcPr>
          <w:p w14:paraId="29BF60CE" w14:textId="77777777" w:rsidR="00951F42" w:rsidRPr="00624C44" w:rsidRDefault="00951F42" w:rsidP="001B1B7B">
            <w:pPr>
              <w:rPr>
                <w:lang w:val="en-US"/>
              </w:rPr>
            </w:pPr>
            <w:r w:rsidRPr="00624C44">
              <w:rPr>
                <w:lang w:val="en-US"/>
              </w:rPr>
              <w:t>/position</w:t>
            </w:r>
          </w:p>
          <w:p w14:paraId="2DF17563" w14:textId="77777777" w:rsidR="00951F42" w:rsidRPr="00624C44" w:rsidRDefault="00951F42" w:rsidP="001B1B7B">
            <w:pPr>
              <w:rPr>
                <w:lang w:val="en-US"/>
              </w:rPr>
            </w:pPr>
          </w:p>
        </w:tc>
        <w:tc>
          <w:tcPr>
            <w:tcW w:w="1879" w:type="dxa"/>
            <w:shd w:val="clear" w:color="auto" w:fill="E5B8B7" w:themeFill="accent2" w:themeFillTint="66"/>
          </w:tcPr>
          <w:p w14:paraId="2331136F" w14:textId="77777777" w:rsidR="00951F42" w:rsidRPr="00624C44" w:rsidRDefault="00951F42" w:rsidP="001B1B7B">
            <w:pPr>
              <w:rPr>
                <w:lang w:val="en-US"/>
              </w:rPr>
            </w:pPr>
            <w:r w:rsidRPr="00624C44">
              <w:rPr>
                <w:lang w:val="en-US"/>
              </w:rPr>
              <w:t>/height</w:t>
            </w:r>
          </w:p>
        </w:tc>
        <w:tc>
          <w:tcPr>
            <w:tcW w:w="1134" w:type="dxa"/>
            <w:shd w:val="clear" w:color="auto" w:fill="E5B8B7" w:themeFill="accent2" w:themeFillTint="66"/>
          </w:tcPr>
          <w:p w14:paraId="2CC35334" w14:textId="77777777" w:rsidR="00951F42" w:rsidRPr="00624C44" w:rsidRDefault="00951F42" w:rsidP="001B1B7B">
            <w:pPr>
              <w:rPr>
                <w:lang w:val="en-US"/>
              </w:rPr>
            </w:pPr>
          </w:p>
        </w:tc>
        <w:tc>
          <w:tcPr>
            <w:tcW w:w="850" w:type="dxa"/>
            <w:shd w:val="clear" w:color="auto" w:fill="E5B8B7" w:themeFill="accent2" w:themeFillTint="66"/>
          </w:tcPr>
          <w:p w14:paraId="5C5BCF7A" w14:textId="77777777" w:rsidR="00951F42" w:rsidRPr="00624C44" w:rsidRDefault="00951F42" w:rsidP="001B1B7B">
            <w:pPr>
              <w:rPr>
                <w:lang w:val="en-US"/>
              </w:rPr>
            </w:pPr>
          </w:p>
        </w:tc>
        <w:tc>
          <w:tcPr>
            <w:tcW w:w="567" w:type="dxa"/>
            <w:shd w:val="clear" w:color="auto" w:fill="E5B8B7" w:themeFill="accent2" w:themeFillTint="66"/>
          </w:tcPr>
          <w:p w14:paraId="49335024" w14:textId="1339A541" w:rsidR="00951F42" w:rsidRPr="00624C44" w:rsidRDefault="00951F42" w:rsidP="001B1B7B">
            <w:pPr>
              <w:rPr>
                <w:lang w:val="en-US"/>
              </w:rPr>
            </w:pPr>
            <w:proofErr w:type="gramStart"/>
            <w:r w:rsidRPr="00624C44">
              <w:rPr>
                <w:lang w:val="en-US"/>
              </w:rPr>
              <w:t>,f</w:t>
            </w:r>
            <w:proofErr w:type="gramEnd"/>
          </w:p>
        </w:tc>
        <w:tc>
          <w:tcPr>
            <w:tcW w:w="1418" w:type="dxa"/>
            <w:shd w:val="clear" w:color="auto" w:fill="E5B8B7" w:themeFill="accent2" w:themeFillTint="66"/>
          </w:tcPr>
          <w:p w14:paraId="5096403B" w14:textId="77777777" w:rsidR="00951F42" w:rsidRPr="00624C44" w:rsidRDefault="00951F42" w:rsidP="001B1B7B">
            <w:pPr>
              <w:rPr>
                <w:lang w:val="en-US"/>
              </w:rPr>
            </w:pPr>
            <w:r w:rsidRPr="00624C44">
              <w:rPr>
                <w:lang w:val="en-US"/>
              </w:rPr>
              <w:t>Continuous</w:t>
            </w:r>
          </w:p>
        </w:tc>
        <w:tc>
          <w:tcPr>
            <w:tcW w:w="393" w:type="dxa"/>
            <w:shd w:val="clear" w:color="auto" w:fill="E5B8B7" w:themeFill="accent2" w:themeFillTint="66"/>
          </w:tcPr>
          <w:p w14:paraId="2F2AF864" w14:textId="77777777" w:rsidR="00951F42" w:rsidRPr="00624C44" w:rsidRDefault="00951F42" w:rsidP="001B1B7B">
            <w:pPr>
              <w:rPr>
                <w:lang w:val="en-US"/>
              </w:rPr>
            </w:pPr>
            <w:r w:rsidRPr="00624C44">
              <w:rPr>
                <w:lang w:val="en-US"/>
              </w:rPr>
              <w:t>1</w:t>
            </w:r>
          </w:p>
        </w:tc>
      </w:tr>
      <w:tr w:rsidR="00951F42" w:rsidRPr="00624C44" w14:paraId="3E7EF4C9" w14:textId="77777777" w:rsidTr="009F1C9C">
        <w:trPr>
          <w:cantSplit/>
          <w:trHeight w:val="286"/>
        </w:trPr>
        <w:tc>
          <w:tcPr>
            <w:tcW w:w="962" w:type="dxa"/>
            <w:shd w:val="clear" w:color="auto" w:fill="auto"/>
          </w:tcPr>
          <w:p w14:paraId="6007F672" w14:textId="6AFEF28C" w:rsidR="00951F42" w:rsidRPr="00624C44" w:rsidRDefault="00951F42" w:rsidP="001B1B7B">
            <w:pPr>
              <w:rPr>
                <w:lang w:val="en-US"/>
              </w:rPr>
            </w:pPr>
            <w:r w:rsidRPr="00624C44">
              <w:rPr>
                <w:lang w:val="en-US"/>
              </w:rPr>
              <w:t>T34</w:t>
            </w:r>
          </w:p>
        </w:tc>
        <w:tc>
          <w:tcPr>
            <w:tcW w:w="911" w:type="dxa"/>
            <w:vMerge/>
            <w:shd w:val="clear" w:color="auto" w:fill="E5B8B7" w:themeFill="accent2" w:themeFillTint="66"/>
          </w:tcPr>
          <w:p w14:paraId="2C86653B" w14:textId="77777777" w:rsidR="00951F42" w:rsidRPr="00624C44" w:rsidRDefault="00951F42" w:rsidP="001B1B7B">
            <w:pPr>
              <w:rPr>
                <w:lang w:val="en-US"/>
              </w:rPr>
            </w:pPr>
          </w:p>
        </w:tc>
        <w:tc>
          <w:tcPr>
            <w:tcW w:w="654" w:type="dxa"/>
            <w:vMerge/>
            <w:shd w:val="clear" w:color="auto" w:fill="E5B8B7" w:themeFill="accent2" w:themeFillTint="66"/>
          </w:tcPr>
          <w:p w14:paraId="3AE65EE7" w14:textId="77777777" w:rsidR="00951F42" w:rsidRPr="00624C44" w:rsidRDefault="00951F42" w:rsidP="001B1B7B">
            <w:pPr>
              <w:rPr>
                <w:lang w:val="en-US"/>
              </w:rPr>
            </w:pPr>
          </w:p>
        </w:tc>
        <w:tc>
          <w:tcPr>
            <w:tcW w:w="1038" w:type="dxa"/>
            <w:vMerge/>
            <w:shd w:val="clear" w:color="auto" w:fill="E5B8B7" w:themeFill="accent2" w:themeFillTint="66"/>
          </w:tcPr>
          <w:p w14:paraId="32D38EEC" w14:textId="77777777" w:rsidR="00951F42" w:rsidRPr="00624C44" w:rsidRDefault="00951F42" w:rsidP="001B1B7B">
            <w:pPr>
              <w:rPr>
                <w:lang w:val="en-US"/>
              </w:rPr>
            </w:pPr>
          </w:p>
        </w:tc>
        <w:tc>
          <w:tcPr>
            <w:tcW w:w="1879" w:type="dxa"/>
            <w:shd w:val="clear" w:color="auto" w:fill="E5B8B7" w:themeFill="accent2" w:themeFillTint="66"/>
          </w:tcPr>
          <w:p w14:paraId="791EC6C0" w14:textId="77777777" w:rsidR="00951F42" w:rsidRPr="00624C44" w:rsidRDefault="00951F42" w:rsidP="001B1B7B">
            <w:pPr>
              <w:rPr>
                <w:lang w:val="en-US"/>
              </w:rPr>
            </w:pPr>
            <w:r w:rsidRPr="00624C44">
              <w:rPr>
                <w:lang w:val="en-US"/>
              </w:rPr>
              <w:t>/</w:t>
            </w:r>
            <w:proofErr w:type="spellStart"/>
            <w:r w:rsidRPr="00624C44">
              <w:rPr>
                <w:lang w:val="en-US"/>
              </w:rPr>
              <w:t>heightLevel</w:t>
            </w:r>
            <w:proofErr w:type="spellEnd"/>
            <w:r w:rsidRPr="00624C44">
              <w:rPr>
                <w:lang w:val="en-US"/>
              </w:rPr>
              <w:t xml:space="preserve">   </w:t>
            </w:r>
          </w:p>
        </w:tc>
        <w:tc>
          <w:tcPr>
            <w:tcW w:w="1134" w:type="dxa"/>
            <w:shd w:val="clear" w:color="auto" w:fill="E5B8B7" w:themeFill="accent2" w:themeFillTint="66"/>
          </w:tcPr>
          <w:p w14:paraId="2CBBBDD8" w14:textId="77777777" w:rsidR="00951F42" w:rsidRPr="00624C44" w:rsidRDefault="00951F42" w:rsidP="001B1B7B">
            <w:pPr>
              <w:rPr>
                <w:lang w:val="en-US"/>
              </w:rPr>
            </w:pPr>
          </w:p>
        </w:tc>
        <w:tc>
          <w:tcPr>
            <w:tcW w:w="850" w:type="dxa"/>
            <w:shd w:val="clear" w:color="auto" w:fill="E5B8B7" w:themeFill="accent2" w:themeFillTint="66"/>
          </w:tcPr>
          <w:p w14:paraId="396ED851" w14:textId="77777777" w:rsidR="00951F42" w:rsidRPr="00624C44" w:rsidRDefault="00951F42" w:rsidP="001B1B7B">
            <w:pPr>
              <w:rPr>
                <w:lang w:val="en-US"/>
              </w:rPr>
            </w:pPr>
          </w:p>
        </w:tc>
        <w:tc>
          <w:tcPr>
            <w:tcW w:w="567" w:type="dxa"/>
            <w:shd w:val="clear" w:color="auto" w:fill="E5B8B7" w:themeFill="accent2" w:themeFillTint="66"/>
          </w:tcPr>
          <w:p w14:paraId="6C6D74E3" w14:textId="00720513" w:rsidR="00951F42" w:rsidRPr="00624C44" w:rsidRDefault="00951F42" w:rsidP="001B1B7B">
            <w:pPr>
              <w:rPr>
                <w:lang w:val="en-US"/>
              </w:rPr>
            </w:pPr>
            <w:proofErr w:type="gramStart"/>
            <w:r w:rsidRPr="00624C44">
              <w:rPr>
                <w:lang w:val="en-US"/>
              </w:rPr>
              <w:t>,</w:t>
            </w:r>
            <w:proofErr w:type="spellStart"/>
            <w:r w:rsidRPr="00624C44">
              <w:rPr>
                <w:lang w:val="en-US"/>
              </w:rPr>
              <w:t>i</w:t>
            </w:r>
            <w:proofErr w:type="spellEnd"/>
            <w:proofErr w:type="gramEnd"/>
          </w:p>
        </w:tc>
        <w:tc>
          <w:tcPr>
            <w:tcW w:w="1418" w:type="dxa"/>
            <w:shd w:val="clear" w:color="auto" w:fill="E5B8B7" w:themeFill="accent2" w:themeFillTint="66"/>
          </w:tcPr>
          <w:p w14:paraId="3E2A2406" w14:textId="77777777" w:rsidR="00951F42" w:rsidRPr="00624C44" w:rsidRDefault="00951F42" w:rsidP="001B1B7B">
            <w:pPr>
              <w:rPr>
                <w:lang w:val="en-US"/>
              </w:rPr>
            </w:pPr>
            <w:r w:rsidRPr="00624C44">
              <w:rPr>
                <w:lang w:val="en-US"/>
              </w:rPr>
              <w:t xml:space="preserve">On change </w:t>
            </w:r>
          </w:p>
        </w:tc>
        <w:tc>
          <w:tcPr>
            <w:tcW w:w="393" w:type="dxa"/>
            <w:shd w:val="clear" w:color="auto" w:fill="E5B8B7" w:themeFill="accent2" w:themeFillTint="66"/>
          </w:tcPr>
          <w:p w14:paraId="71B4C1E2" w14:textId="77777777" w:rsidR="00951F42" w:rsidRPr="00624C44" w:rsidRDefault="00951F42" w:rsidP="001B1B7B">
            <w:pPr>
              <w:rPr>
                <w:lang w:val="en-US"/>
              </w:rPr>
            </w:pPr>
            <w:r w:rsidRPr="00624C44">
              <w:rPr>
                <w:lang w:val="en-US"/>
              </w:rPr>
              <w:t>1</w:t>
            </w:r>
          </w:p>
        </w:tc>
      </w:tr>
      <w:tr w:rsidR="00951F42" w:rsidRPr="00624C44" w14:paraId="1CE50E6D" w14:textId="77777777" w:rsidTr="009F1C9C">
        <w:trPr>
          <w:cantSplit/>
          <w:trHeight w:val="55"/>
        </w:trPr>
        <w:tc>
          <w:tcPr>
            <w:tcW w:w="962" w:type="dxa"/>
            <w:shd w:val="clear" w:color="auto" w:fill="auto"/>
          </w:tcPr>
          <w:p w14:paraId="27819C43" w14:textId="51ABDB9F" w:rsidR="00951F42" w:rsidRPr="00624C44" w:rsidRDefault="00951F42" w:rsidP="001B1B7B">
            <w:pPr>
              <w:rPr>
                <w:lang w:val="en-US"/>
              </w:rPr>
            </w:pPr>
            <w:r w:rsidRPr="00624C44">
              <w:rPr>
                <w:lang w:val="en-US"/>
              </w:rPr>
              <w:t>T35</w:t>
            </w:r>
          </w:p>
        </w:tc>
        <w:tc>
          <w:tcPr>
            <w:tcW w:w="911" w:type="dxa"/>
            <w:vMerge/>
            <w:shd w:val="clear" w:color="auto" w:fill="E5B8B7" w:themeFill="accent2" w:themeFillTint="66"/>
          </w:tcPr>
          <w:p w14:paraId="325476A1" w14:textId="77777777" w:rsidR="00951F42" w:rsidRPr="00624C44" w:rsidRDefault="00951F42" w:rsidP="001B1B7B">
            <w:pPr>
              <w:rPr>
                <w:lang w:val="en-US"/>
              </w:rPr>
            </w:pPr>
          </w:p>
        </w:tc>
        <w:tc>
          <w:tcPr>
            <w:tcW w:w="654" w:type="dxa"/>
            <w:vMerge/>
            <w:shd w:val="clear" w:color="auto" w:fill="E5B8B7" w:themeFill="accent2" w:themeFillTint="66"/>
          </w:tcPr>
          <w:p w14:paraId="6D57D27B" w14:textId="77777777" w:rsidR="00951F42" w:rsidRPr="00624C44" w:rsidRDefault="00951F42" w:rsidP="001B1B7B">
            <w:pPr>
              <w:rPr>
                <w:lang w:val="en-US"/>
              </w:rPr>
            </w:pPr>
          </w:p>
        </w:tc>
        <w:tc>
          <w:tcPr>
            <w:tcW w:w="1038" w:type="dxa"/>
            <w:vMerge/>
            <w:shd w:val="clear" w:color="auto" w:fill="E5B8B7" w:themeFill="accent2" w:themeFillTint="66"/>
          </w:tcPr>
          <w:p w14:paraId="5D32AA46" w14:textId="77777777" w:rsidR="00951F42" w:rsidRPr="00624C44" w:rsidRDefault="00951F42" w:rsidP="001B1B7B">
            <w:pPr>
              <w:rPr>
                <w:lang w:val="en-US"/>
              </w:rPr>
            </w:pPr>
          </w:p>
        </w:tc>
        <w:tc>
          <w:tcPr>
            <w:tcW w:w="1879" w:type="dxa"/>
            <w:vMerge w:val="restart"/>
            <w:shd w:val="clear" w:color="auto" w:fill="E5B8B7" w:themeFill="accent2" w:themeFillTint="66"/>
          </w:tcPr>
          <w:p w14:paraId="7BBB275A" w14:textId="77777777" w:rsidR="00951F42" w:rsidRPr="00624C44" w:rsidRDefault="00951F42" w:rsidP="001B1B7B">
            <w:pPr>
              <w:rPr>
                <w:lang w:val="en-US"/>
              </w:rPr>
            </w:pPr>
            <w:r w:rsidRPr="00624C44">
              <w:rPr>
                <w:lang w:val="en-US"/>
              </w:rPr>
              <w:t xml:space="preserve">/vertical </w:t>
            </w:r>
          </w:p>
          <w:p w14:paraId="55E1A56D" w14:textId="6E0CEB68" w:rsidR="00951F42" w:rsidRPr="00624C44" w:rsidRDefault="00951F42" w:rsidP="001B1B7B">
            <w:pPr>
              <w:rPr>
                <w:lang w:val="en-US"/>
              </w:rPr>
            </w:pPr>
          </w:p>
        </w:tc>
        <w:tc>
          <w:tcPr>
            <w:tcW w:w="1134" w:type="dxa"/>
            <w:vMerge w:val="restart"/>
            <w:shd w:val="clear" w:color="auto" w:fill="E5B8B7" w:themeFill="accent2" w:themeFillTint="66"/>
          </w:tcPr>
          <w:p w14:paraId="4C9418A5" w14:textId="77777777" w:rsidR="00951F42" w:rsidRPr="00624C44" w:rsidRDefault="00951F42" w:rsidP="001B1B7B">
            <w:pPr>
              <w:rPr>
                <w:lang w:val="en-US"/>
              </w:rPr>
            </w:pPr>
            <w:r w:rsidRPr="00624C44">
              <w:rPr>
                <w:lang w:val="en-US"/>
              </w:rPr>
              <w:t>/hand</w:t>
            </w:r>
          </w:p>
        </w:tc>
        <w:tc>
          <w:tcPr>
            <w:tcW w:w="850" w:type="dxa"/>
            <w:shd w:val="clear" w:color="auto" w:fill="E5B8B7" w:themeFill="accent2" w:themeFillTint="66"/>
          </w:tcPr>
          <w:p w14:paraId="688247CF" w14:textId="77777777" w:rsidR="00951F42" w:rsidRPr="00624C44" w:rsidRDefault="00951F42" w:rsidP="001B1B7B">
            <w:pPr>
              <w:rPr>
                <w:lang w:val="en-US"/>
              </w:rPr>
            </w:pPr>
            <w:r w:rsidRPr="00624C44">
              <w:rPr>
                <w:lang w:val="en-US"/>
              </w:rPr>
              <w:t>/left</w:t>
            </w:r>
          </w:p>
        </w:tc>
        <w:tc>
          <w:tcPr>
            <w:tcW w:w="567" w:type="dxa"/>
            <w:shd w:val="clear" w:color="auto" w:fill="E5B8B7" w:themeFill="accent2" w:themeFillTint="66"/>
          </w:tcPr>
          <w:p w14:paraId="6909B02E" w14:textId="0A69CE83" w:rsidR="00951F42" w:rsidRPr="00624C44" w:rsidRDefault="00951F42" w:rsidP="001B1B7B">
            <w:pPr>
              <w:rPr>
                <w:lang w:val="en-US"/>
              </w:rPr>
            </w:pPr>
            <w:proofErr w:type="gramStart"/>
            <w:r w:rsidRPr="00624C44">
              <w:rPr>
                <w:lang w:val="en-US"/>
              </w:rPr>
              <w:t>,f</w:t>
            </w:r>
            <w:proofErr w:type="gramEnd"/>
          </w:p>
        </w:tc>
        <w:tc>
          <w:tcPr>
            <w:tcW w:w="1418" w:type="dxa"/>
            <w:vMerge w:val="restart"/>
            <w:shd w:val="clear" w:color="auto" w:fill="E5B8B7" w:themeFill="accent2" w:themeFillTint="66"/>
          </w:tcPr>
          <w:p w14:paraId="02011234" w14:textId="77777777" w:rsidR="00951F42" w:rsidRPr="00624C44" w:rsidRDefault="00951F42" w:rsidP="001B1B7B">
            <w:pPr>
              <w:rPr>
                <w:lang w:val="en-US"/>
              </w:rPr>
            </w:pPr>
            <w:r w:rsidRPr="00624C44">
              <w:rPr>
                <w:lang w:val="en-US"/>
              </w:rPr>
              <w:t xml:space="preserve">Continuous </w:t>
            </w:r>
          </w:p>
          <w:p w14:paraId="33B8C8B3" w14:textId="7677B2FE" w:rsidR="00951F42" w:rsidRPr="00624C44" w:rsidRDefault="00951F42" w:rsidP="001B1B7B">
            <w:pPr>
              <w:rPr>
                <w:lang w:val="en-US"/>
              </w:rPr>
            </w:pPr>
          </w:p>
        </w:tc>
        <w:tc>
          <w:tcPr>
            <w:tcW w:w="393" w:type="dxa"/>
            <w:shd w:val="clear" w:color="auto" w:fill="E5B8B7" w:themeFill="accent2" w:themeFillTint="66"/>
          </w:tcPr>
          <w:p w14:paraId="52F85BC2" w14:textId="77777777" w:rsidR="00951F42" w:rsidRPr="00624C44" w:rsidRDefault="00951F42" w:rsidP="001B1B7B">
            <w:pPr>
              <w:rPr>
                <w:lang w:val="en-US"/>
              </w:rPr>
            </w:pPr>
            <w:r w:rsidRPr="00624C44">
              <w:rPr>
                <w:lang w:val="en-US"/>
              </w:rPr>
              <w:t>1</w:t>
            </w:r>
          </w:p>
        </w:tc>
      </w:tr>
      <w:tr w:rsidR="00951F42" w:rsidRPr="00624C44" w14:paraId="3F1056E0" w14:textId="77777777" w:rsidTr="009F1C9C">
        <w:trPr>
          <w:cantSplit/>
          <w:trHeight w:val="55"/>
        </w:trPr>
        <w:tc>
          <w:tcPr>
            <w:tcW w:w="962" w:type="dxa"/>
            <w:shd w:val="clear" w:color="auto" w:fill="auto"/>
          </w:tcPr>
          <w:p w14:paraId="1A67231F" w14:textId="491538DB" w:rsidR="00951F42" w:rsidRPr="00624C44" w:rsidRDefault="00951F42" w:rsidP="001B1B7B">
            <w:pPr>
              <w:rPr>
                <w:lang w:val="en-US"/>
              </w:rPr>
            </w:pPr>
            <w:r w:rsidRPr="00624C44">
              <w:rPr>
                <w:lang w:val="en-US"/>
              </w:rPr>
              <w:t>T36</w:t>
            </w:r>
          </w:p>
        </w:tc>
        <w:tc>
          <w:tcPr>
            <w:tcW w:w="911" w:type="dxa"/>
            <w:vMerge/>
            <w:shd w:val="clear" w:color="auto" w:fill="E5B8B7" w:themeFill="accent2" w:themeFillTint="66"/>
          </w:tcPr>
          <w:p w14:paraId="01BB2698" w14:textId="77777777" w:rsidR="00951F42" w:rsidRPr="00624C44" w:rsidRDefault="00951F42" w:rsidP="001B1B7B">
            <w:pPr>
              <w:rPr>
                <w:lang w:val="en-US"/>
              </w:rPr>
            </w:pPr>
          </w:p>
        </w:tc>
        <w:tc>
          <w:tcPr>
            <w:tcW w:w="654" w:type="dxa"/>
            <w:vMerge/>
            <w:shd w:val="clear" w:color="auto" w:fill="E5B8B7" w:themeFill="accent2" w:themeFillTint="66"/>
          </w:tcPr>
          <w:p w14:paraId="03C44FE4" w14:textId="77777777" w:rsidR="00951F42" w:rsidRPr="00624C44" w:rsidRDefault="00951F42" w:rsidP="001B1B7B">
            <w:pPr>
              <w:rPr>
                <w:lang w:val="en-US"/>
              </w:rPr>
            </w:pPr>
          </w:p>
        </w:tc>
        <w:tc>
          <w:tcPr>
            <w:tcW w:w="1038" w:type="dxa"/>
            <w:vMerge/>
            <w:shd w:val="clear" w:color="auto" w:fill="E5B8B7" w:themeFill="accent2" w:themeFillTint="66"/>
          </w:tcPr>
          <w:p w14:paraId="1D3999ED" w14:textId="77777777" w:rsidR="00951F42" w:rsidRPr="00624C44" w:rsidRDefault="00951F42" w:rsidP="001B1B7B">
            <w:pPr>
              <w:rPr>
                <w:lang w:val="en-US"/>
              </w:rPr>
            </w:pPr>
          </w:p>
        </w:tc>
        <w:tc>
          <w:tcPr>
            <w:tcW w:w="1879" w:type="dxa"/>
            <w:vMerge/>
            <w:shd w:val="clear" w:color="auto" w:fill="E5B8B7" w:themeFill="accent2" w:themeFillTint="66"/>
          </w:tcPr>
          <w:p w14:paraId="45D2D721" w14:textId="77777777" w:rsidR="00951F42" w:rsidRPr="00624C44" w:rsidRDefault="00951F42" w:rsidP="001B1B7B">
            <w:pPr>
              <w:rPr>
                <w:lang w:val="en-US"/>
              </w:rPr>
            </w:pPr>
          </w:p>
        </w:tc>
        <w:tc>
          <w:tcPr>
            <w:tcW w:w="1134" w:type="dxa"/>
            <w:vMerge/>
            <w:shd w:val="clear" w:color="auto" w:fill="E5B8B7" w:themeFill="accent2" w:themeFillTint="66"/>
          </w:tcPr>
          <w:p w14:paraId="4493E6DD" w14:textId="77777777" w:rsidR="00951F42" w:rsidRPr="00624C44" w:rsidRDefault="00951F42" w:rsidP="001B1B7B">
            <w:pPr>
              <w:rPr>
                <w:lang w:val="en-US"/>
              </w:rPr>
            </w:pPr>
          </w:p>
        </w:tc>
        <w:tc>
          <w:tcPr>
            <w:tcW w:w="850" w:type="dxa"/>
            <w:shd w:val="clear" w:color="auto" w:fill="E5B8B7" w:themeFill="accent2" w:themeFillTint="66"/>
          </w:tcPr>
          <w:p w14:paraId="790C9495" w14:textId="77777777" w:rsidR="00951F42" w:rsidRPr="00624C44" w:rsidRDefault="00951F42" w:rsidP="001B1B7B">
            <w:pPr>
              <w:rPr>
                <w:lang w:val="en-US"/>
              </w:rPr>
            </w:pPr>
            <w:r w:rsidRPr="00624C44">
              <w:rPr>
                <w:lang w:val="en-US"/>
              </w:rPr>
              <w:t>/right</w:t>
            </w:r>
          </w:p>
        </w:tc>
        <w:tc>
          <w:tcPr>
            <w:tcW w:w="567" w:type="dxa"/>
            <w:shd w:val="clear" w:color="auto" w:fill="E5B8B7" w:themeFill="accent2" w:themeFillTint="66"/>
          </w:tcPr>
          <w:p w14:paraId="72AD1256" w14:textId="3F24B662" w:rsidR="00951F42" w:rsidRPr="00624C44" w:rsidRDefault="00951F42" w:rsidP="001B1B7B">
            <w:pPr>
              <w:rPr>
                <w:lang w:val="en-US"/>
              </w:rPr>
            </w:pPr>
            <w:proofErr w:type="gramStart"/>
            <w:r w:rsidRPr="00624C44">
              <w:rPr>
                <w:lang w:val="en-US"/>
              </w:rPr>
              <w:t>,f</w:t>
            </w:r>
            <w:proofErr w:type="gramEnd"/>
          </w:p>
        </w:tc>
        <w:tc>
          <w:tcPr>
            <w:tcW w:w="1418" w:type="dxa"/>
            <w:vMerge/>
            <w:shd w:val="clear" w:color="auto" w:fill="E5B8B7" w:themeFill="accent2" w:themeFillTint="66"/>
          </w:tcPr>
          <w:p w14:paraId="74A550F8" w14:textId="1B96C49A" w:rsidR="00951F42" w:rsidRPr="00624C44" w:rsidRDefault="00951F42" w:rsidP="001B1B7B">
            <w:pPr>
              <w:rPr>
                <w:lang w:val="en-US"/>
              </w:rPr>
            </w:pPr>
          </w:p>
        </w:tc>
        <w:tc>
          <w:tcPr>
            <w:tcW w:w="393" w:type="dxa"/>
            <w:shd w:val="clear" w:color="auto" w:fill="E5B8B7" w:themeFill="accent2" w:themeFillTint="66"/>
          </w:tcPr>
          <w:p w14:paraId="0520314F" w14:textId="77777777" w:rsidR="00951F42" w:rsidRPr="00624C44" w:rsidRDefault="00951F42" w:rsidP="001B1B7B">
            <w:pPr>
              <w:rPr>
                <w:lang w:val="en-US"/>
              </w:rPr>
            </w:pPr>
            <w:r w:rsidRPr="00624C44">
              <w:rPr>
                <w:lang w:val="en-US"/>
              </w:rPr>
              <w:t>1</w:t>
            </w:r>
          </w:p>
        </w:tc>
      </w:tr>
      <w:tr w:rsidR="00951F42" w:rsidRPr="00624C44" w14:paraId="6A02529C" w14:textId="77777777" w:rsidTr="009F1C9C">
        <w:trPr>
          <w:cantSplit/>
          <w:trHeight w:val="78"/>
        </w:trPr>
        <w:tc>
          <w:tcPr>
            <w:tcW w:w="962" w:type="dxa"/>
            <w:shd w:val="clear" w:color="auto" w:fill="auto"/>
          </w:tcPr>
          <w:p w14:paraId="70E1AB89" w14:textId="4E32F815" w:rsidR="00951F42" w:rsidRPr="00624C44" w:rsidRDefault="00951F42" w:rsidP="001B1B7B">
            <w:pPr>
              <w:rPr>
                <w:lang w:val="en-US"/>
              </w:rPr>
            </w:pPr>
            <w:r w:rsidRPr="00624C44">
              <w:rPr>
                <w:lang w:val="en-US"/>
              </w:rPr>
              <w:t>T37</w:t>
            </w:r>
          </w:p>
        </w:tc>
        <w:tc>
          <w:tcPr>
            <w:tcW w:w="911" w:type="dxa"/>
            <w:vMerge/>
            <w:shd w:val="clear" w:color="auto" w:fill="E5B8B7" w:themeFill="accent2" w:themeFillTint="66"/>
          </w:tcPr>
          <w:p w14:paraId="1C7E90A5" w14:textId="77777777" w:rsidR="00951F42" w:rsidRPr="00624C44" w:rsidRDefault="00951F42" w:rsidP="001B1B7B">
            <w:pPr>
              <w:rPr>
                <w:lang w:val="en-US"/>
              </w:rPr>
            </w:pPr>
          </w:p>
        </w:tc>
        <w:tc>
          <w:tcPr>
            <w:tcW w:w="654" w:type="dxa"/>
            <w:vMerge/>
            <w:shd w:val="clear" w:color="auto" w:fill="E5B8B7" w:themeFill="accent2" w:themeFillTint="66"/>
          </w:tcPr>
          <w:p w14:paraId="3E7FD6BE" w14:textId="77777777" w:rsidR="00951F42" w:rsidRPr="00624C44" w:rsidRDefault="00951F42" w:rsidP="001B1B7B">
            <w:pPr>
              <w:rPr>
                <w:lang w:val="en-US"/>
              </w:rPr>
            </w:pPr>
          </w:p>
        </w:tc>
        <w:tc>
          <w:tcPr>
            <w:tcW w:w="1038" w:type="dxa"/>
            <w:vMerge/>
            <w:shd w:val="clear" w:color="auto" w:fill="E5B8B7" w:themeFill="accent2" w:themeFillTint="66"/>
          </w:tcPr>
          <w:p w14:paraId="495E17D5" w14:textId="77777777" w:rsidR="00951F42" w:rsidRPr="00624C44" w:rsidRDefault="00951F42" w:rsidP="001B1B7B">
            <w:pPr>
              <w:rPr>
                <w:lang w:val="en-US"/>
              </w:rPr>
            </w:pPr>
          </w:p>
        </w:tc>
        <w:tc>
          <w:tcPr>
            <w:tcW w:w="1879" w:type="dxa"/>
            <w:vMerge w:val="restart"/>
            <w:shd w:val="clear" w:color="auto" w:fill="E5B8B7" w:themeFill="accent2" w:themeFillTint="66"/>
          </w:tcPr>
          <w:p w14:paraId="39C513EE" w14:textId="77777777" w:rsidR="00951F42" w:rsidRPr="00624C44" w:rsidRDefault="00951F42" w:rsidP="001B1B7B">
            <w:pPr>
              <w:rPr>
                <w:lang w:val="en-US"/>
              </w:rPr>
            </w:pPr>
            <w:r w:rsidRPr="00624C44">
              <w:rPr>
                <w:lang w:val="en-US"/>
              </w:rPr>
              <w:t>/side</w:t>
            </w:r>
          </w:p>
          <w:p w14:paraId="589A6B39" w14:textId="23A78E5A" w:rsidR="00951F42" w:rsidRPr="00624C44" w:rsidRDefault="00951F42" w:rsidP="00927ADE">
            <w:pPr>
              <w:rPr>
                <w:lang w:val="en-US"/>
              </w:rPr>
            </w:pPr>
          </w:p>
        </w:tc>
        <w:tc>
          <w:tcPr>
            <w:tcW w:w="1134" w:type="dxa"/>
            <w:vMerge w:val="restart"/>
            <w:shd w:val="clear" w:color="auto" w:fill="E5B8B7" w:themeFill="accent2" w:themeFillTint="66"/>
          </w:tcPr>
          <w:p w14:paraId="37105AC6" w14:textId="77777777" w:rsidR="00951F42" w:rsidRPr="00624C44" w:rsidRDefault="00951F42" w:rsidP="001B1B7B">
            <w:pPr>
              <w:rPr>
                <w:lang w:val="en-US"/>
              </w:rPr>
            </w:pPr>
            <w:r w:rsidRPr="00624C44">
              <w:rPr>
                <w:lang w:val="en-US"/>
              </w:rPr>
              <w:t>/hand</w:t>
            </w:r>
          </w:p>
        </w:tc>
        <w:tc>
          <w:tcPr>
            <w:tcW w:w="850" w:type="dxa"/>
            <w:shd w:val="clear" w:color="auto" w:fill="E5B8B7" w:themeFill="accent2" w:themeFillTint="66"/>
          </w:tcPr>
          <w:p w14:paraId="09773B72" w14:textId="77777777" w:rsidR="00951F42" w:rsidRPr="00624C44" w:rsidRDefault="00951F42" w:rsidP="001B1B7B">
            <w:pPr>
              <w:rPr>
                <w:lang w:val="en-US"/>
              </w:rPr>
            </w:pPr>
            <w:r w:rsidRPr="00624C44">
              <w:rPr>
                <w:lang w:val="en-US"/>
              </w:rPr>
              <w:t>/left</w:t>
            </w:r>
          </w:p>
        </w:tc>
        <w:tc>
          <w:tcPr>
            <w:tcW w:w="567" w:type="dxa"/>
            <w:shd w:val="clear" w:color="auto" w:fill="E5B8B7" w:themeFill="accent2" w:themeFillTint="66"/>
          </w:tcPr>
          <w:p w14:paraId="3E302BE7" w14:textId="1218AEC0" w:rsidR="00951F42" w:rsidRPr="00624C44" w:rsidRDefault="00951F42" w:rsidP="001B1B7B">
            <w:pPr>
              <w:rPr>
                <w:lang w:val="en-US"/>
              </w:rPr>
            </w:pPr>
            <w:proofErr w:type="gramStart"/>
            <w:r w:rsidRPr="00624C44">
              <w:rPr>
                <w:lang w:val="en-US"/>
              </w:rPr>
              <w:t>,f</w:t>
            </w:r>
            <w:proofErr w:type="gramEnd"/>
          </w:p>
        </w:tc>
        <w:tc>
          <w:tcPr>
            <w:tcW w:w="1418" w:type="dxa"/>
            <w:vMerge/>
            <w:shd w:val="clear" w:color="auto" w:fill="E5B8B7" w:themeFill="accent2" w:themeFillTint="66"/>
          </w:tcPr>
          <w:p w14:paraId="59110C31" w14:textId="465A1CF5" w:rsidR="00951F42" w:rsidRPr="00624C44" w:rsidRDefault="00951F42" w:rsidP="001B1B7B">
            <w:pPr>
              <w:rPr>
                <w:lang w:val="en-US"/>
              </w:rPr>
            </w:pPr>
          </w:p>
        </w:tc>
        <w:tc>
          <w:tcPr>
            <w:tcW w:w="393" w:type="dxa"/>
            <w:shd w:val="clear" w:color="auto" w:fill="E5B8B7" w:themeFill="accent2" w:themeFillTint="66"/>
          </w:tcPr>
          <w:p w14:paraId="7E0D9461" w14:textId="77777777" w:rsidR="00951F42" w:rsidRPr="00624C44" w:rsidRDefault="00951F42" w:rsidP="001B1B7B">
            <w:pPr>
              <w:rPr>
                <w:lang w:val="en-US"/>
              </w:rPr>
            </w:pPr>
            <w:r w:rsidRPr="00624C44">
              <w:rPr>
                <w:lang w:val="en-US"/>
              </w:rPr>
              <w:t>1</w:t>
            </w:r>
          </w:p>
        </w:tc>
      </w:tr>
      <w:tr w:rsidR="00951F42" w:rsidRPr="00624C44" w14:paraId="3ACBFB18" w14:textId="77777777" w:rsidTr="009F1C9C">
        <w:trPr>
          <w:cantSplit/>
          <w:trHeight w:val="77"/>
        </w:trPr>
        <w:tc>
          <w:tcPr>
            <w:tcW w:w="962" w:type="dxa"/>
            <w:shd w:val="clear" w:color="auto" w:fill="auto"/>
          </w:tcPr>
          <w:p w14:paraId="762810CC" w14:textId="14642542" w:rsidR="00951F42" w:rsidRPr="00624C44" w:rsidRDefault="00951F42" w:rsidP="001B1B7B">
            <w:pPr>
              <w:rPr>
                <w:lang w:val="en-US"/>
              </w:rPr>
            </w:pPr>
            <w:r w:rsidRPr="00624C44">
              <w:rPr>
                <w:lang w:val="en-US"/>
              </w:rPr>
              <w:t>T38</w:t>
            </w:r>
          </w:p>
        </w:tc>
        <w:tc>
          <w:tcPr>
            <w:tcW w:w="911" w:type="dxa"/>
            <w:vMerge/>
            <w:shd w:val="clear" w:color="auto" w:fill="E5B8B7" w:themeFill="accent2" w:themeFillTint="66"/>
          </w:tcPr>
          <w:p w14:paraId="7A19520D" w14:textId="77777777" w:rsidR="00951F42" w:rsidRPr="00624C44" w:rsidRDefault="00951F42" w:rsidP="001B1B7B">
            <w:pPr>
              <w:rPr>
                <w:lang w:val="en-US"/>
              </w:rPr>
            </w:pPr>
          </w:p>
        </w:tc>
        <w:tc>
          <w:tcPr>
            <w:tcW w:w="654" w:type="dxa"/>
            <w:vMerge/>
            <w:shd w:val="clear" w:color="auto" w:fill="E5B8B7" w:themeFill="accent2" w:themeFillTint="66"/>
          </w:tcPr>
          <w:p w14:paraId="386DA4F3" w14:textId="77777777" w:rsidR="00951F42" w:rsidRPr="00624C44" w:rsidRDefault="00951F42" w:rsidP="001B1B7B">
            <w:pPr>
              <w:rPr>
                <w:lang w:val="en-US"/>
              </w:rPr>
            </w:pPr>
          </w:p>
        </w:tc>
        <w:tc>
          <w:tcPr>
            <w:tcW w:w="1038" w:type="dxa"/>
            <w:vMerge/>
            <w:shd w:val="clear" w:color="auto" w:fill="E5B8B7" w:themeFill="accent2" w:themeFillTint="66"/>
          </w:tcPr>
          <w:p w14:paraId="615DCB3A" w14:textId="77777777" w:rsidR="00951F42" w:rsidRPr="00624C44" w:rsidRDefault="00951F42" w:rsidP="001B1B7B">
            <w:pPr>
              <w:rPr>
                <w:lang w:val="en-US"/>
              </w:rPr>
            </w:pPr>
          </w:p>
        </w:tc>
        <w:tc>
          <w:tcPr>
            <w:tcW w:w="1879" w:type="dxa"/>
            <w:vMerge/>
            <w:shd w:val="clear" w:color="auto" w:fill="E5B8B7" w:themeFill="accent2" w:themeFillTint="66"/>
          </w:tcPr>
          <w:p w14:paraId="664A5ED0" w14:textId="77777777" w:rsidR="00951F42" w:rsidRPr="00624C44" w:rsidRDefault="00951F42" w:rsidP="001B1B7B">
            <w:pPr>
              <w:rPr>
                <w:lang w:val="en-US"/>
              </w:rPr>
            </w:pPr>
          </w:p>
        </w:tc>
        <w:tc>
          <w:tcPr>
            <w:tcW w:w="1134" w:type="dxa"/>
            <w:vMerge/>
            <w:shd w:val="clear" w:color="auto" w:fill="E5B8B7" w:themeFill="accent2" w:themeFillTint="66"/>
          </w:tcPr>
          <w:p w14:paraId="4E243D3C" w14:textId="77777777" w:rsidR="00951F42" w:rsidRPr="00624C44" w:rsidRDefault="00951F42" w:rsidP="001B1B7B">
            <w:pPr>
              <w:rPr>
                <w:lang w:val="en-US"/>
              </w:rPr>
            </w:pPr>
          </w:p>
        </w:tc>
        <w:tc>
          <w:tcPr>
            <w:tcW w:w="850" w:type="dxa"/>
            <w:shd w:val="clear" w:color="auto" w:fill="E5B8B7" w:themeFill="accent2" w:themeFillTint="66"/>
          </w:tcPr>
          <w:p w14:paraId="5F4E014F" w14:textId="77777777" w:rsidR="00951F42" w:rsidRPr="00624C44" w:rsidRDefault="00951F42" w:rsidP="001B1B7B">
            <w:pPr>
              <w:rPr>
                <w:lang w:val="en-US"/>
              </w:rPr>
            </w:pPr>
            <w:r w:rsidRPr="00624C44">
              <w:rPr>
                <w:lang w:val="en-US"/>
              </w:rPr>
              <w:t>/right</w:t>
            </w:r>
          </w:p>
        </w:tc>
        <w:tc>
          <w:tcPr>
            <w:tcW w:w="567" w:type="dxa"/>
            <w:shd w:val="clear" w:color="auto" w:fill="E5B8B7" w:themeFill="accent2" w:themeFillTint="66"/>
          </w:tcPr>
          <w:p w14:paraId="4E951DB9" w14:textId="635FF9CE" w:rsidR="00951F42" w:rsidRPr="00624C44" w:rsidRDefault="00951F42" w:rsidP="001B1B7B">
            <w:pPr>
              <w:rPr>
                <w:lang w:val="en-US"/>
              </w:rPr>
            </w:pPr>
            <w:proofErr w:type="gramStart"/>
            <w:r w:rsidRPr="00624C44">
              <w:rPr>
                <w:lang w:val="en-US"/>
              </w:rPr>
              <w:t>,f</w:t>
            </w:r>
            <w:proofErr w:type="gramEnd"/>
          </w:p>
        </w:tc>
        <w:tc>
          <w:tcPr>
            <w:tcW w:w="1418" w:type="dxa"/>
            <w:vMerge/>
            <w:shd w:val="clear" w:color="auto" w:fill="E5B8B7" w:themeFill="accent2" w:themeFillTint="66"/>
          </w:tcPr>
          <w:p w14:paraId="49A21CDF" w14:textId="5A6BBE7D" w:rsidR="00951F42" w:rsidRPr="00624C44" w:rsidRDefault="00951F42" w:rsidP="001B1B7B">
            <w:pPr>
              <w:rPr>
                <w:lang w:val="en-US"/>
              </w:rPr>
            </w:pPr>
          </w:p>
        </w:tc>
        <w:tc>
          <w:tcPr>
            <w:tcW w:w="393" w:type="dxa"/>
            <w:shd w:val="clear" w:color="auto" w:fill="E5B8B7" w:themeFill="accent2" w:themeFillTint="66"/>
          </w:tcPr>
          <w:p w14:paraId="6B3A689B" w14:textId="77777777" w:rsidR="00951F42" w:rsidRPr="00624C44" w:rsidRDefault="00951F42" w:rsidP="001B1B7B">
            <w:pPr>
              <w:rPr>
                <w:lang w:val="en-US"/>
              </w:rPr>
            </w:pPr>
            <w:r w:rsidRPr="00624C44">
              <w:rPr>
                <w:lang w:val="en-US"/>
              </w:rPr>
              <w:t>1</w:t>
            </w:r>
          </w:p>
        </w:tc>
      </w:tr>
      <w:tr w:rsidR="00951F42" w:rsidRPr="00624C44" w14:paraId="32CBC9C8" w14:textId="77777777" w:rsidTr="009F1C9C">
        <w:trPr>
          <w:cantSplit/>
          <w:trHeight w:val="27"/>
        </w:trPr>
        <w:tc>
          <w:tcPr>
            <w:tcW w:w="962" w:type="dxa"/>
            <w:shd w:val="clear" w:color="auto" w:fill="auto"/>
          </w:tcPr>
          <w:p w14:paraId="3E6C9A11" w14:textId="60F61078" w:rsidR="00951F42" w:rsidRPr="00624C44" w:rsidRDefault="00951F42" w:rsidP="001B1B7B">
            <w:pPr>
              <w:rPr>
                <w:lang w:val="en-US"/>
              </w:rPr>
            </w:pPr>
            <w:r w:rsidRPr="00624C44">
              <w:rPr>
                <w:lang w:val="en-US"/>
              </w:rPr>
              <w:t>T39</w:t>
            </w:r>
          </w:p>
        </w:tc>
        <w:tc>
          <w:tcPr>
            <w:tcW w:w="911" w:type="dxa"/>
            <w:vMerge/>
            <w:shd w:val="clear" w:color="auto" w:fill="E5B8B7" w:themeFill="accent2" w:themeFillTint="66"/>
          </w:tcPr>
          <w:p w14:paraId="675F498D" w14:textId="77777777" w:rsidR="00951F42" w:rsidRPr="00624C44" w:rsidRDefault="00951F42" w:rsidP="001B1B7B">
            <w:pPr>
              <w:rPr>
                <w:lang w:val="en-US"/>
              </w:rPr>
            </w:pPr>
          </w:p>
        </w:tc>
        <w:tc>
          <w:tcPr>
            <w:tcW w:w="654" w:type="dxa"/>
            <w:vMerge/>
            <w:shd w:val="clear" w:color="auto" w:fill="E5B8B7" w:themeFill="accent2" w:themeFillTint="66"/>
          </w:tcPr>
          <w:p w14:paraId="4D959C16" w14:textId="77777777" w:rsidR="00951F42" w:rsidRPr="00624C44" w:rsidRDefault="00951F42" w:rsidP="001B1B7B">
            <w:pPr>
              <w:rPr>
                <w:lang w:val="en-US"/>
              </w:rPr>
            </w:pPr>
          </w:p>
        </w:tc>
        <w:tc>
          <w:tcPr>
            <w:tcW w:w="1038" w:type="dxa"/>
            <w:vMerge/>
            <w:shd w:val="clear" w:color="auto" w:fill="E5B8B7" w:themeFill="accent2" w:themeFillTint="66"/>
          </w:tcPr>
          <w:p w14:paraId="7F91C71D" w14:textId="77777777" w:rsidR="00951F42" w:rsidRPr="00624C44" w:rsidRDefault="00951F42" w:rsidP="001B1B7B">
            <w:pPr>
              <w:rPr>
                <w:lang w:val="en-US"/>
              </w:rPr>
            </w:pPr>
          </w:p>
        </w:tc>
        <w:tc>
          <w:tcPr>
            <w:tcW w:w="1879" w:type="dxa"/>
            <w:vMerge/>
            <w:shd w:val="clear" w:color="auto" w:fill="E5B8B7" w:themeFill="accent2" w:themeFillTint="66"/>
          </w:tcPr>
          <w:p w14:paraId="16909C8C" w14:textId="77777777" w:rsidR="00951F42" w:rsidRPr="00624C44" w:rsidRDefault="00951F42" w:rsidP="001B1B7B">
            <w:pPr>
              <w:rPr>
                <w:lang w:val="en-US"/>
              </w:rPr>
            </w:pPr>
          </w:p>
        </w:tc>
        <w:tc>
          <w:tcPr>
            <w:tcW w:w="1134" w:type="dxa"/>
            <w:vMerge w:val="restart"/>
            <w:shd w:val="clear" w:color="auto" w:fill="E5B8B7" w:themeFill="accent2" w:themeFillTint="66"/>
          </w:tcPr>
          <w:p w14:paraId="44D267D2" w14:textId="77777777" w:rsidR="00951F42" w:rsidRPr="00624C44" w:rsidRDefault="00951F42" w:rsidP="001B1B7B">
            <w:pPr>
              <w:rPr>
                <w:lang w:val="en-US"/>
              </w:rPr>
            </w:pPr>
            <w:r w:rsidRPr="00624C44">
              <w:rPr>
                <w:lang w:val="en-US"/>
              </w:rPr>
              <w:t>/foot</w:t>
            </w:r>
          </w:p>
        </w:tc>
        <w:tc>
          <w:tcPr>
            <w:tcW w:w="850" w:type="dxa"/>
            <w:shd w:val="clear" w:color="auto" w:fill="E5B8B7" w:themeFill="accent2" w:themeFillTint="66"/>
          </w:tcPr>
          <w:p w14:paraId="56E5CFA2" w14:textId="77777777" w:rsidR="00951F42" w:rsidRPr="00624C44" w:rsidRDefault="00951F42" w:rsidP="001B1B7B">
            <w:pPr>
              <w:rPr>
                <w:lang w:val="en-US"/>
              </w:rPr>
            </w:pPr>
            <w:r w:rsidRPr="00624C44">
              <w:rPr>
                <w:lang w:val="en-US"/>
              </w:rPr>
              <w:t>/left</w:t>
            </w:r>
          </w:p>
        </w:tc>
        <w:tc>
          <w:tcPr>
            <w:tcW w:w="567" w:type="dxa"/>
            <w:shd w:val="clear" w:color="auto" w:fill="E5B8B7" w:themeFill="accent2" w:themeFillTint="66"/>
          </w:tcPr>
          <w:p w14:paraId="495B6CB7" w14:textId="240BA388" w:rsidR="00951F42" w:rsidRPr="00624C44" w:rsidRDefault="00951F42" w:rsidP="001B1B7B">
            <w:pPr>
              <w:rPr>
                <w:lang w:val="en-US"/>
              </w:rPr>
            </w:pPr>
            <w:proofErr w:type="gramStart"/>
            <w:r w:rsidRPr="00624C44">
              <w:rPr>
                <w:lang w:val="en-US"/>
              </w:rPr>
              <w:t>,f</w:t>
            </w:r>
            <w:proofErr w:type="gramEnd"/>
          </w:p>
        </w:tc>
        <w:tc>
          <w:tcPr>
            <w:tcW w:w="1418" w:type="dxa"/>
            <w:vMerge/>
            <w:shd w:val="clear" w:color="auto" w:fill="E5B8B7" w:themeFill="accent2" w:themeFillTint="66"/>
          </w:tcPr>
          <w:p w14:paraId="536693C7" w14:textId="0E743075" w:rsidR="00951F42" w:rsidRPr="00624C44" w:rsidRDefault="00951F42" w:rsidP="001B1B7B">
            <w:pPr>
              <w:rPr>
                <w:lang w:val="en-US"/>
              </w:rPr>
            </w:pPr>
          </w:p>
        </w:tc>
        <w:tc>
          <w:tcPr>
            <w:tcW w:w="393" w:type="dxa"/>
            <w:shd w:val="clear" w:color="auto" w:fill="E5B8B7" w:themeFill="accent2" w:themeFillTint="66"/>
          </w:tcPr>
          <w:p w14:paraId="21401755" w14:textId="76BC6155" w:rsidR="00951F42" w:rsidRPr="00624C44" w:rsidRDefault="00951F42" w:rsidP="001B1B7B">
            <w:pPr>
              <w:rPr>
                <w:lang w:val="en-US"/>
              </w:rPr>
            </w:pPr>
            <w:r w:rsidRPr="00624C44">
              <w:rPr>
                <w:lang w:val="en-US"/>
              </w:rPr>
              <w:t xml:space="preserve">2 </w:t>
            </w:r>
            <w:ins w:id="595" w:author="motioncomposer" w:date="2017-12-21T19:52:00Z">
              <w:r w:rsidR="0062766A" w:rsidRPr="00624C44">
                <w:rPr>
                  <w:lang w:val="en-US"/>
                </w:rPr>
                <w:t>n</w:t>
              </w:r>
            </w:ins>
          </w:p>
        </w:tc>
      </w:tr>
      <w:tr w:rsidR="00951F42" w:rsidRPr="00624C44" w14:paraId="452398FD" w14:textId="77777777" w:rsidTr="009F1C9C">
        <w:trPr>
          <w:cantSplit/>
          <w:trHeight w:val="23"/>
        </w:trPr>
        <w:tc>
          <w:tcPr>
            <w:tcW w:w="962" w:type="dxa"/>
            <w:shd w:val="clear" w:color="auto" w:fill="auto"/>
          </w:tcPr>
          <w:p w14:paraId="4F08D672" w14:textId="5AE2ADF9" w:rsidR="00951F42" w:rsidRPr="00624C44" w:rsidRDefault="00951F42" w:rsidP="001B1B7B">
            <w:pPr>
              <w:rPr>
                <w:lang w:val="en-US"/>
              </w:rPr>
            </w:pPr>
            <w:r w:rsidRPr="00624C44">
              <w:rPr>
                <w:lang w:val="en-US"/>
              </w:rPr>
              <w:t>T40</w:t>
            </w:r>
          </w:p>
        </w:tc>
        <w:tc>
          <w:tcPr>
            <w:tcW w:w="911" w:type="dxa"/>
            <w:vMerge/>
            <w:shd w:val="clear" w:color="auto" w:fill="E5B8B7" w:themeFill="accent2" w:themeFillTint="66"/>
          </w:tcPr>
          <w:p w14:paraId="2117B69F" w14:textId="77777777" w:rsidR="00951F42" w:rsidRPr="00624C44" w:rsidRDefault="00951F42" w:rsidP="001B1B7B">
            <w:pPr>
              <w:rPr>
                <w:lang w:val="en-US"/>
              </w:rPr>
            </w:pPr>
          </w:p>
        </w:tc>
        <w:tc>
          <w:tcPr>
            <w:tcW w:w="654" w:type="dxa"/>
            <w:vMerge/>
            <w:shd w:val="clear" w:color="auto" w:fill="E5B8B7" w:themeFill="accent2" w:themeFillTint="66"/>
          </w:tcPr>
          <w:p w14:paraId="25C5B81F" w14:textId="77777777" w:rsidR="00951F42" w:rsidRPr="00624C44" w:rsidRDefault="00951F42" w:rsidP="001B1B7B">
            <w:pPr>
              <w:rPr>
                <w:lang w:val="en-US"/>
              </w:rPr>
            </w:pPr>
          </w:p>
        </w:tc>
        <w:tc>
          <w:tcPr>
            <w:tcW w:w="1038" w:type="dxa"/>
            <w:vMerge/>
            <w:shd w:val="clear" w:color="auto" w:fill="E5B8B7" w:themeFill="accent2" w:themeFillTint="66"/>
          </w:tcPr>
          <w:p w14:paraId="2D35463E" w14:textId="77777777" w:rsidR="00951F42" w:rsidRPr="00624C44" w:rsidRDefault="00951F42" w:rsidP="001B1B7B">
            <w:pPr>
              <w:rPr>
                <w:lang w:val="en-US"/>
              </w:rPr>
            </w:pPr>
          </w:p>
        </w:tc>
        <w:tc>
          <w:tcPr>
            <w:tcW w:w="1879" w:type="dxa"/>
            <w:vMerge/>
            <w:shd w:val="clear" w:color="auto" w:fill="E5B8B7" w:themeFill="accent2" w:themeFillTint="66"/>
          </w:tcPr>
          <w:p w14:paraId="6FD48F36" w14:textId="77777777" w:rsidR="00951F42" w:rsidRPr="00624C44" w:rsidRDefault="00951F42" w:rsidP="001B1B7B">
            <w:pPr>
              <w:rPr>
                <w:lang w:val="en-US"/>
              </w:rPr>
            </w:pPr>
          </w:p>
        </w:tc>
        <w:tc>
          <w:tcPr>
            <w:tcW w:w="1134" w:type="dxa"/>
            <w:vMerge/>
            <w:shd w:val="clear" w:color="auto" w:fill="E5B8B7" w:themeFill="accent2" w:themeFillTint="66"/>
          </w:tcPr>
          <w:p w14:paraId="488710E3" w14:textId="77777777" w:rsidR="00951F42" w:rsidRPr="00624C44" w:rsidRDefault="00951F42" w:rsidP="001B1B7B">
            <w:pPr>
              <w:rPr>
                <w:lang w:val="en-US"/>
              </w:rPr>
            </w:pPr>
          </w:p>
        </w:tc>
        <w:tc>
          <w:tcPr>
            <w:tcW w:w="850" w:type="dxa"/>
            <w:shd w:val="clear" w:color="auto" w:fill="E5B8B7" w:themeFill="accent2" w:themeFillTint="66"/>
          </w:tcPr>
          <w:p w14:paraId="009FC17D" w14:textId="77777777" w:rsidR="00951F42" w:rsidRPr="00624C44" w:rsidRDefault="00951F42" w:rsidP="001B1B7B">
            <w:pPr>
              <w:rPr>
                <w:lang w:val="en-US"/>
              </w:rPr>
            </w:pPr>
            <w:r w:rsidRPr="00624C44">
              <w:rPr>
                <w:lang w:val="en-US"/>
              </w:rPr>
              <w:t>/right</w:t>
            </w:r>
          </w:p>
        </w:tc>
        <w:tc>
          <w:tcPr>
            <w:tcW w:w="567" w:type="dxa"/>
            <w:shd w:val="clear" w:color="auto" w:fill="E5B8B7" w:themeFill="accent2" w:themeFillTint="66"/>
          </w:tcPr>
          <w:p w14:paraId="0BCE96E7" w14:textId="6545397D" w:rsidR="00951F42" w:rsidRPr="00624C44" w:rsidRDefault="00951F42" w:rsidP="001B1B7B">
            <w:pPr>
              <w:rPr>
                <w:lang w:val="en-US"/>
              </w:rPr>
            </w:pPr>
            <w:proofErr w:type="gramStart"/>
            <w:r w:rsidRPr="00624C44">
              <w:rPr>
                <w:lang w:val="en-US"/>
              </w:rPr>
              <w:t>,f</w:t>
            </w:r>
            <w:proofErr w:type="gramEnd"/>
          </w:p>
        </w:tc>
        <w:tc>
          <w:tcPr>
            <w:tcW w:w="1418" w:type="dxa"/>
            <w:vMerge/>
            <w:shd w:val="clear" w:color="auto" w:fill="E5B8B7" w:themeFill="accent2" w:themeFillTint="66"/>
          </w:tcPr>
          <w:p w14:paraId="0F7FE221" w14:textId="27EADF67" w:rsidR="00951F42" w:rsidRPr="00624C44" w:rsidRDefault="00951F42" w:rsidP="001B1B7B">
            <w:pPr>
              <w:rPr>
                <w:lang w:val="en-US"/>
              </w:rPr>
            </w:pPr>
          </w:p>
        </w:tc>
        <w:tc>
          <w:tcPr>
            <w:tcW w:w="393" w:type="dxa"/>
            <w:shd w:val="clear" w:color="auto" w:fill="E5B8B7" w:themeFill="accent2" w:themeFillTint="66"/>
          </w:tcPr>
          <w:p w14:paraId="3812D289" w14:textId="33EEEADF" w:rsidR="00951F42" w:rsidRPr="00624C44" w:rsidRDefault="00951F42" w:rsidP="001B1B7B">
            <w:pPr>
              <w:rPr>
                <w:lang w:val="en-US"/>
              </w:rPr>
            </w:pPr>
            <w:ins w:id="596" w:author="motioncomposer" w:date="2017-12-21T19:52:00Z">
              <w:r w:rsidRPr="00624C44">
                <w:rPr>
                  <w:lang w:val="en-US"/>
                </w:rPr>
                <w:t>2</w:t>
              </w:r>
              <w:r w:rsidR="0062766A" w:rsidRPr="00624C44">
                <w:rPr>
                  <w:lang w:val="en-US"/>
                </w:rPr>
                <w:t>n</w:t>
              </w:r>
            </w:ins>
            <w:del w:id="597" w:author="motioncomposer" w:date="2017-12-21T19:52:00Z">
              <w:r w:rsidRPr="00624C44">
                <w:rPr>
                  <w:lang w:val="en-US"/>
                </w:rPr>
                <w:delText>2</w:delText>
              </w:r>
            </w:del>
          </w:p>
        </w:tc>
      </w:tr>
      <w:tr w:rsidR="00951F42" w:rsidRPr="00624C44" w14:paraId="5D2FD3C1" w14:textId="77777777" w:rsidTr="009F1C9C">
        <w:trPr>
          <w:cantSplit/>
          <w:trHeight w:val="182"/>
        </w:trPr>
        <w:tc>
          <w:tcPr>
            <w:tcW w:w="962" w:type="dxa"/>
            <w:shd w:val="clear" w:color="auto" w:fill="auto"/>
          </w:tcPr>
          <w:p w14:paraId="01B10186" w14:textId="45391641" w:rsidR="00951F42" w:rsidRPr="00624C44" w:rsidRDefault="00951F42" w:rsidP="001B1B7B">
            <w:pPr>
              <w:rPr>
                <w:lang w:val="en-US"/>
              </w:rPr>
            </w:pPr>
            <w:r w:rsidRPr="00624C44">
              <w:rPr>
                <w:lang w:val="en-US"/>
              </w:rPr>
              <w:t>T41</w:t>
            </w:r>
          </w:p>
        </w:tc>
        <w:tc>
          <w:tcPr>
            <w:tcW w:w="911" w:type="dxa"/>
            <w:vMerge/>
            <w:shd w:val="clear" w:color="auto" w:fill="E5B8B7" w:themeFill="accent2" w:themeFillTint="66"/>
          </w:tcPr>
          <w:p w14:paraId="7E941C76" w14:textId="77777777" w:rsidR="00951F42" w:rsidRPr="00624C44" w:rsidRDefault="00951F42" w:rsidP="001B1B7B">
            <w:pPr>
              <w:rPr>
                <w:lang w:val="en-US"/>
              </w:rPr>
            </w:pPr>
          </w:p>
        </w:tc>
        <w:tc>
          <w:tcPr>
            <w:tcW w:w="654" w:type="dxa"/>
            <w:vMerge/>
            <w:shd w:val="clear" w:color="auto" w:fill="E5B8B7" w:themeFill="accent2" w:themeFillTint="66"/>
          </w:tcPr>
          <w:p w14:paraId="1314D036" w14:textId="77777777" w:rsidR="00951F42" w:rsidRPr="00624C44" w:rsidRDefault="00951F42" w:rsidP="001B1B7B">
            <w:pPr>
              <w:rPr>
                <w:lang w:val="en-US"/>
              </w:rPr>
            </w:pPr>
          </w:p>
        </w:tc>
        <w:tc>
          <w:tcPr>
            <w:tcW w:w="1038" w:type="dxa"/>
            <w:vMerge/>
            <w:shd w:val="clear" w:color="auto" w:fill="E5B8B7" w:themeFill="accent2" w:themeFillTint="66"/>
          </w:tcPr>
          <w:p w14:paraId="20845D0B" w14:textId="77777777" w:rsidR="00951F42" w:rsidRPr="00624C44" w:rsidRDefault="00951F42" w:rsidP="001B1B7B">
            <w:pPr>
              <w:rPr>
                <w:lang w:val="en-US"/>
              </w:rPr>
            </w:pPr>
          </w:p>
        </w:tc>
        <w:tc>
          <w:tcPr>
            <w:tcW w:w="1879" w:type="dxa"/>
            <w:vMerge w:val="restart"/>
            <w:shd w:val="clear" w:color="auto" w:fill="E5B8B7" w:themeFill="accent2" w:themeFillTint="66"/>
          </w:tcPr>
          <w:p w14:paraId="10F23608" w14:textId="77777777" w:rsidR="00951F42" w:rsidRPr="00624C44" w:rsidRDefault="00951F42" w:rsidP="001B1B7B">
            <w:pPr>
              <w:rPr>
                <w:lang w:val="en-US"/>
              </w:rPr>
            </w:pPr>
            <w:r w:rsidRPr="00624C44">
              <w:rPr>
                <w:lang w:val="en-US"/>
              </w:rPr>
              <w:t>/front</w:t>
            </w:r>
          </w:p>
          <w:p w14:paraId="370F8BE0" w14:textId="536D501F" w:rsidR="00951F42" w:rsidRPr="00624C44" w:rsidRDefault="00951F42" w:rsidP="001B1B7B">
            <w:pPr>
              <w:rPr>
                <w:lang w:val="en-US"/>
              </w:rPr>
            </w:pPr>
          </w:p>
        </w:tc>
        <w:tc>
          <w:tcPr>
            <w:tcW w:w="1134" w:type="dxa"/>
            <w:vMerge w:val="restart"/>
            <w:shd w:val="clear" w:color="auto" w:fill="E5B8B7" w:themeFill="accent2" w:themeFillTint="66"/>
          </w:tcPr>
          <w:p w14:paraId="6A75E857" w14:textId="77777777" w:rsidR="00951F42" w:rsidRPr="00624C44" w:rsidRDefault="00951F42" w:rsidP="001B1B7B">
            <w:pPr>
              <w:rPr>
                <w:lang w:val="en-US"/>
              </w:rPr>
            </w:pPr>
            <w:r w:rsidRPr="00624C44">
              <w:rPr>
                <w:lang w:val="en-US"/>
              </w:rPr>
              <w:t>/hand</w:t>
            </w:r>
          </w:p>
          <w:p w14:paraId="485F34E3" w14:textId="77777777" w:rsidR="00951F42" w:rsidRPr="00624C44" w:rsidRDefault="00951F42" w:rsidP="001B1B7B">
            <w:pPr>
              <w:rPr>
                <w:lang w:val="en-US"/>
              </w:rPr>
            </w:pPr>
          </w:p>
        </w:tc>
        <w:tc>
          <w:tcPr>
            <w:tcW w:w="850" w:type="dxa"/>
            <w:shd w:val="clear" w:color="auto" w:fill="E5B8B7" w:themeFill="accent2" w:themeFillTint="66"/>
          </w:tcPr>
          <w:p w14:paraId="077CB5CB" w14:textId="7327B0E4" w:rsidR="00951F42" w:rsidRPr="00624C44" w:rsidRDefault="00951F42" w:rsidP="001B1B7B">
            <w:pPr>
              <w:rPr>
                <w:lang w:val="en-US"/>
              </w:rPr>
            </w:pPr>
            <w:r w:rsidRPr="00624C44">
              <w:rPr>
                <w:lang w:val="en-US"/>
              </w:rPr>
              <w:t>/left</w:t>
            </w:r>
          </w:p>
        </w:tc>
        <w:tc>
          <w:tcPr>
            <w:tcW w:w="567" w:type="dxa"/>
            <w:shd w:val="clear" w:color="auto" w:fill="E5B8B7" w:themeFill="accent2" w:themeFillTint="66"/>
          </w:tcPr>
          <w:p w14:paraId="1A953736" w14:textId="691AC02B" w:rsidR="00951F42" w:rsidRPr="00624C44" w:rsidRDefault="00951F42" w:rsidP="00927ADE">
            <w:pPr>
              <w:rPr>
                <w:lang w:val="en-US"/>
              </w:rPr>
            </w:pPr>
            <w:proofErr w:type="gramStart"/>
            <w:r w:rsidRPr="00624C44">
              <w:rPr>
                <w:lang w:val="en-US"/>
              </w:rPr>
              <w:t>,f</w:t>
            </w:r>
            <w:proofErr w:type="gramEnd"/>
          </w:p>
        </w:tc>
        <w:tc>
          <w:tcPr>
            <w:tcW w:w="1418" w:type="dxa"/>
            <w:vMerge/>
            <w:shd w:val="clear" w:color="auto" w:fill="E5B8B7" w:themeFill="accent2" w:themeFillTint="66"/>
          </w:tcPr>
          <w:p w14:paraId="607F9E60" w14:textId="56652AC2" w:rsidR="00951F42" w:rsidRPr="00624C44" w:rsidRDefault="00951F42" w:rsidP="001B1B7B">
            <w:pPr>
              <w:rPr>
                <w:lang w:val="en-US"/>
              </w:rPr>
            </w:pPr>
          </w:p>
        </w:tc>
        <w:tc>
          <w:tcPr>
            <w:tcW w:w="393" w:type="dxa"/>
            <w:shd w:val="clear" w:color="auto" w:fill="E5B8B7" w:themeFill="accent2" w:themeFillTint="66"/>
            <w:cellMerge w:id="598" w:author="motioncomposer" w:date="2017-12-21T19:52:00Z" w:vMergeOrig="rest"/>
          </w:tcPr>
          <w:p w14:paraId="1AEBA544" w14:textId="6FB5438D" w:rsidR="00951F42" w:rsidRPr="00624C44" w:rsidRDefault="000D6A1E" w:rsidP="001B1B7B">
            <w:pPr>
              <w:rPr>
                <w:lang w:val="en-US"/>
              </w:rPr>
            </w:pPr>
            <w:ins w:id="599" w:author="motioncomposer" w:date="2017-12-21T19:52:00Z">
              <w:r w:rsidRPr="00624C44">
                <w:rPr>
                  <w:lang w:val="en-US"/>
                </w:rPr>
                <w:t>1</w:t>
              </w:r>
            </w:ins>
            <w:del w:id="600" w:author="motioncomposer" w:date="2017-12-21T19:52:00Z">
              <w:r w:rsidR="00951F42" w:rsidRPr="00624C44">
                <w:rPr>
                  <w:lang w:val="en-US"/>
                </w:rPr>
                <w:delText>2</w:delText>
              </w:r>
            </w:del>
          </w:p>
        </w:tc>
      </w:tr>
      <w:tr w:rsidR="00951F42" w:rsidRPr="00624C44" w14:paraId="3150DB14" w14:textId="77777777" w:rsidTr="009F1C9C">
        <w:trPr>
          <w:cantSplit/>
          <w:trHeight w:val="182"/>
        </w:trPr>
        <w:tc>
          <w:tcPr>
            <w:tcW w:w="962" w:type="dxa"/>
            <w:shd w:val="clear" w:color="auto" w:fill="auto"/>
          </w:tcPr>
          <w:p w14:paraId="0A252EF0" w14:textId="3A178B90" w:rsidR="00951F42" w:rsidRPr="00624C44" w:rsidRDefault="00951F42" w:rsidP="00927ADE">
            <w:pPr>
              <w:rPr>
                <w:lang w:val="en-US"/>
              </w:rPr>
            </w:pPr>
            <w:r w:rsidRPr="00624C44">
              <w:rPr>
                <w:lang w:val="en-US"/>
              </w:rPr>
              <w:t>T42</w:t>
            </w:r>
          </w:p>
        </w:tc>
        <w:tc>
          <w:tcPr>
            <w:tcW w:w="911" w:type="dxa"/>
            <w:vMerge/>
            <w:shd w:val="clear" w:color="auto" w:fill="E5B8B7" w:themeFill="accent2" w:themeFillTint="66"/>
          </w:tcPr>
          <w:p w14:paraId="4F866D2D" w14:textId="77777777" w:rsidR="00951F42" w:rsidRPr="00624C44" w:rsidRDefault="00951F42" w:rsidP="001B1B7B">
            <w:pPr>
              <w:rPr>
                <w:lang w:val="en-US"/>
              </w:rPr>
            </w:pPr>
          </w:p>
        </w:tc>
        <w:tc>
          <w:tcPr>
            <w:tcW w:w="654" w:type="dxa"/>
            <w:vMerge/>
            <w:shd w:val="clear" w:color="auto" w:fill="E5B8B7" w:themeFill="accent2" w:themeFillTint="66"/>
          </w:tcPr>
          <w:p w14:paraId="731735D4" w14:textId="77777777" w:rsidR="00951F42" w:rsidRPr="00624C44" w:rsidRDefault="00951F42" w:rsidP="001B1B7B">
            <w:pPr>
              <w:rPr>
                <w:lang w:val="en-US"/>
              </w:rPr>
            </w:pPr>
          </w:p>
        </w:tc>
        <w:tc>
          <w:tcPr>
            <w:tcW w:w="1038" w:type="dxa"/>
            <w:vMerge/>
            <w:shd w:val="clear" w:color="auto" w:fill="E5B8B7" w:themeFill="accent2" w:themeFillTint="66"/>
          </w:tcPr>
          <w:p w14:paraId="5C790817" w14:textId="77777777" w:rsidR="00951F42" w:rsidRPr="00624C44" w:rsidRDefault="00951F42" w:rsidP="001B1B7B">
            <w:pPr>
              <w:rPr>
                <w:lang w:val="en-US"/>
              </w:rPr>
            </w:pPr>
          </w:p>
        </w:tc>
        <w:tc>
          <w:tcPr>
            <w:tcW w:w="1879" w:type="dxa"/>
            <w:vMerge/>
            <w:shd w:val="clear" w:color="auto" w:fill="E5B8B7" w:themeFill="accent2" w:themeFillTint="66"/>
          </w:tcPr>
          <w:p w14:paraId="2A3840C9" w14:textId="77777777" w:rsidR="00951F42" w:rsidRPr="00624C44" w:rsidRDefault="00951F42" w:rsidP="001B1B7B">
            <w:pPr>
              <w:rPr>
                <w:lang w:val="en-US"/>
              </w:rPr>
            </w:pPr>
          </w:p>
        </w:tc>
        <w:tc>
          <w:tcPr>
            <w:tcW w:w="1134" w:type="dxa"/>
            <w:vMerge/>
            <w:shd w:val="clear" w:color="auto" w:fill="E5B8B7" w:themeFill="accent2" w:themeFillTint="66"/>
          </w:tcPr>
          <w:p w14:paraId="4B1A1E1C" w14:textId="77777777" w:rsidR="00951F42" w:rsidRPr="00624C44" w:rsidRDefault="00951F42" w:rsidP="001B1B7B">
            <w:pPr>
              <w:rPr>
                <w:lang w:val="en-US"/>
              </w:rPr>
            </w:pPr>
          </w:p>
        </w:tc>
        <w:tc>
          <w:tcPr>
            <w:tcW w:w="850" w:type="dxa"/>
            <w:shd w:val="clear" w:color="auto" w:fill="E5B8B7" w:themeFill="accent2" w:themeFillTint="66"/>
          </w:tcPr>
          <w:p w14:paraId="4401EFC3" w14:textId="5CDC1C12" w:rsidR="00951F42" w:rsidRPr="00624C44" w:rsidRDefault="00951F42" w:rsidP="001B1B7B">
            <w:pPr>
              <w:rPr>
                <w:lang w:val="en-US"/>
              </w:rPr>
            </w:pPr>
            <w:r w:rsidRPr="00624C44">
              <w:rPr>
                <w:lang w:val="en-US"/>
              </w:rPr>
              <w:t>/right</w:t>
            </w:r>
          </w:p>
        </w:tc>
        <w:tc>
          <w:tcPr>
            <w:tcW w:w="567" w:type="dxa"/>
            <w:shd w:val="clear" w:color="auto" w:fill="E5B8B7" w:themeFill="accent2" w:themeFillTint="66"/>
          </w:tcPr>
          <w:p w14:paraId="1957F2A5" w14:textId="7BE0AE84" w:rsidR="00951F42" w:rsidRPr="00624C44" w:rsidRDefault="00951F42" w:rsidP="001B1B7B">
            <w:pPr>
              <w:rPr>
                <w:lang w:val="en-US"/>
              </w:rPr>
            </w:pPr>
            <w:proofErr w:type="gramStart"/>
            <w:r w:rsidRPr="00624C44">
              <w:rPr>
                <w:lang w:val="en-US"/>
              </w:rPr>
              <w:t>,f</w:t>
            </w:r>
            <w:proofErr w:type="gramEnd"/>
          </w:p>
        </w:tc>
        <w:tc>
          <w:tcPr>
            <w:tcW w:w="1418" w:type="dxa"/>
            <w:vMerge/>
            <w:shd w:val="clear" w:color="auto" w:fill="E5B8B7" w:themeFill="accent2" w:themeFillTint="66"/>
          </w:tcPr>
          <w:p w14:paraId="5E045F82" w14:textId="0E565A3E" w:rsidR="00951F42" w:rsidRPr="00624C44" w:rsidRDefault="00951F42" w:rsidP="001B1B7B">
            <w:pPr>
              <w:rPr>
                <w:lang w:val="en-US"/>
              </w:rPr>
            </w:pPr>
          </w:p>
        </w:tc>
        <w:tc>
          <w:tcPr>
            <w:tcW w:w="393" w:type="dxa"/>
            <w:shd w:val="clear" w:color="auto" w:fill="E5B8B7" w:themeFill="accent2" w:themeFillTint="66"/>
            <w:cellMerge w:id="601" w:author="motioncomposer" w:date="2017-12-21T19:52:00Z" w:vMergeOrig="cont"/>
          </w:tcPr>
          <w:p w14:paraId="68D0E793" w14:textId="17ED708F" w:rsidR="00951F42" w:rsidRPr="00624C44" w:rsidRDefault="000D6A1E" w:rsidP="001B1B7B">
            <w:pPr>
              <w:rPr>
                <w:lang w:val="en-US"/>
              </w:rPr>
            </w:pPr>
            <w:ins w:id="602" w:author="motioncomposer" w:date="2017-12-21T19:52:00Z">
              <w:r w:rsidRPr="00624C44">
                <w:rPr>
                  <w:lang w:val="en-US"/>
                </w:rPr>
                <w:t>1</w:t>
              </w:r>
            </w:ins>
          </w:p>
        </w:tc>
      </w:tr>
      <w:tr w:rsidR="00951F42" w:rsidRPr="00624C44" w14:paraId="29F181A0" w14:textId="77777777" w:rsidTr="009F1C9C">
        <w:trPr>
          <w:cantSplit/>
          <w:trHeight w:val="91"/>
        </w:trPr>
        <w:tc>
          <w:tcPr>
            <w:tcW w:w="962" w:type="dxa"/>
            <w:shd w:val="clear" w:color="auto" w:fill="auto"/>
          </w:tcPr>
          <w:p w14:paraId="0EDB79D8" w14:textId="3451E5E2" w:rsidR="00951F42" w:rsidRPr="00624C44" w:rsidRDefault="00951F42" w:rsidP="001B1B7B">
            <w:pPr>
              <w:rPr>
                <w:lang w:val="en-US"/>
              </w:rPr>
            </w:pPr>
            <w:r w:rsidRPr="00624C44">
              <w:rPr>
                <w:lang w:val="en-US"/>
              </w:rPr>
              <w:t>T43</w:t>
            </w:r>
          </w:p>
        </w:tc>
        <w:tc>
          <w:tcPr>
            <w:tcW w:w="911" w:type="dxa"/>
            <w:vMerge/>
            <w:shd w:val="clear" w:color="auto" w:fill="E5B8B7" w:themeFill="accent2" w:themeFillTint="66"/>
          </w:tcPr>
          <w:p w14:paraId="14DE0812" w14:textId="77777777" w:rsidR="00951F42" w:rsidRPr="00624C44" w:rsidRDefault="00951F42" w:rsidP="001B1B7B">
            <w:pPr>
              <w:rPr>
                <w:lang w:val="en-US"/>
              </w:rPr>
            </w:pPr>
          </w:p>
        </w:tc>
        <w:tc>
          <w:tcPr>
            <w:tcW w:w="654" w:type="dxa"/>
            <w:vMerge/>
            <w:shd w:val="clear" w:color="auto" w:fill="E5B8B7" w:themeFill="accent2" w:themeFillTint="66"/>
          </w:tcPr>
          <w:p w14:paraId="24E861A6" w14:textId="77777777" w:rsidR="00951F42" w:rsidRPr="00624C44" w:rsidRDefault="00951F42" w:rsidP="001B1B7B">
            <w:pPr>
              <w:rPr>
                <w:lang w:val="en-US"/>
              </w:rPr>
            </w:pPr>
          </w:p>
        </w:tc>
        <w:tc>
          <w:tcPr>
            <w:tcW w:w="1038" w:type="dxa"/>
            <w:vMerge/>
            <w:shd w:val="clear" w:color="auto" w:fill="E5B8B7" w:themeFill="accent2" w:themeFillTint="66"/>
          </w:tcPr>
          <w:p w14:paraId="01F6DF3F" w14:textId="77777777" w:rsidR="00951F42" w:rsidRPr="00624C44" w:rsidRDefault="00951F42" w:rsidP="001B1B7B">
            <w:pPr>
              <w:rPr>
                <w:lang w:val="en-US"/>
              </w:rPr>
            </w:pPr>
          </w:p>
        </w:tc>
        <w:tc>
          <w:tcPr>
            <w:tcW w:w="1879" w:type="dxa"/>
            <w:vMerge/>
            <w:shd w:val="clear" w:color="auto" w:fill="E5B8B7" w:themeFill="accent2" w:themeFillTint="66"/>
          </w:tcPr>
          <w:p w14:paraId="76DF215D" w14:textId="77777777" w:rsidR="00951F42" w:rsidRPr="00624C44" w:rsidRDefault="00951F42" w:rsidP="001B1B7B">
            <w:pPr>
              <w:rPr>
                <w:lang w:val="en-US"/>
              </w:rPr>
            </w:pPr>
          </w:p>
        </w:tc>
        <w:tc>
          <w:tcPr>
            <w:tcW w:w="1134" w:type="dxa"/>
            <w:vMerge w:val="restart"/>
            <w:shd w:val="clear" w:color="auto" w:fill="E5B8B7" w:themeFill="accent2" w:themeFillTint="66"/>
          </w:tcPr>
          <w:p w14:paraId="690FF6CE" w14:textId="2738828A" w:rsidR="00951F42" w:rsidRPr="00624C44" w:rsidRDefault="00951F42" w:rsidP="001B1B7B">
            <w:pPr>
              <w:rPr>
                <w:lang w:val="en-US"/>
              </w:rPr>
            </w:pPr>
            <w:r w:rsidRPr="00624C44">
              <w:rPr>
                <w:lang w:val="en-US"/>
              </w:rPr>
              <w:t>/foot</w:t>
            </w:r>
          </w:p>
        </w:tc>
        <w:tc>
          <w:tcPr>
            <w:tcW w:w="850" w:type="dxa"/>
            <w:shd w:val="clear" w:color="auto" w:fill="E5B8B7" w:themeFill="accent2" w:themeFillTint="66"/>
          </w:tcPr>
          <w:p w14:paraId="247C1DB8" w14:textId="2AB7BA55" w:rsidR="00951F42" w:rsidRPr="00624C44" w:rsidRDefault="00951F42" w:rsidP="001B1B7B">
            <w:pPr>
              <w:rPr>
                <w:lang w:val="en-US"/>
              </w:rPr>
            </w:pPr>
            <w:r w:rsidRPr="00624C44">
              <w:rPr>
                <w:lang w:val="en-US"/>
              </w:rPr>
              <w:t>/left</w:t>
            </w:r>
          </w:p>
        </w:tc>
        <w:tc>
          <w:tcPr>
            <w:tcW w:w="567" w:type="dxa"/>
            <w:shd w:val="clear" w:color="auto" w:fill="E5B8B7" w:themeFill="accent2" w:themeFillTint="66"/>
          </w:tcPr>
          <w:p w14:paraId="37C84F39" w14:textId="7593E846" w:rsidR="00951F42" w:rsidRPr="00624C44" w:rsidRDefault="00951F42" w:rsidP="00927ADE">
            <w:pPr>
              <w:rPr>
                <w:lang w:val="en-US"/>
              </w:rPr>
            </w:pPr>
            <w:proofErr w:type="gramStart"/>
            <w:r w:rsidRPr="00624C44">
              <w:rPr>
                <w:lang w:val="en-US"/>
              </w:rPr>
              <w:t>,f</w:t>
            </w:r>
            <w:proofErr w:type="gramEnd"/>
          </w:p>
        </w:tc>
        <w:tc>
          <w:tcPr>
            <w:tcW w:w="1418" w:type="dxa"/>
            <w:vMerge/>
            <w:shd w:val="clear" w:color="auto" w:fill="E5B8B7" w:themeFill="accent2" w:themeFillTint="66"/>
          </w:tcPr>
          <w:p w14:paraId="61EDF56D" w14:textId="5D2F2C98" w:rsidR="00951F42" w:rsidRPr="00624C44" w:rsidRDefault="00951F42" w:rsidP="001B1B7B">
            <w:pPr>
              <w:rPr>
                <w:lang w:val="en-US"/>
              </w:rPr>
            </w:pPr>
          </w:p>
        </w:tc>
        <w:tc>
          <w:tcPr>
            <w:tcW w:w="393" w:type="dxa"/>
            <w:shd w:val="clear" w:color="auto" w:fill="E5B8B7" w:themeFill="accent2" w:themeFillTint="66"/>
            <w:cellMerge w:id="603" w:author="motioncomposer" w:date="2017-12-21T19:52:00Z" w:vMergeOrig="rest"/>
          </w:tcPr>
          <w:p w14:paraId="00ED480B" w14:textId="0B03ED01" w:rsidR="00951F42" w:rsidRPr="00624C44" w:rsidRDefault="003A7EDE" w:rsidP="001B1B7B">
            <w:pPr>
              <w:rPr>
                <w:lang w:val="en-US"/>
              </w:rPr>
            </w:pPr>
            <w:ins w:id="604" w:author="motioncomposer" w:date="2017-12-21T19:52:00Z">
              <w:r w:rsidRPr="00624C44">
                <w:rPr>
                  <w:lang w:val="en-US"/>
                </w:rPr>
                <w:t>2</w:t>
              </w:r>
              <w:r w:rsidR="0062766A" w:rsidRPr="00624C44">
                <w:rPr>
                  <w:lang w:val="en-US"/>
                </w:rPr>
                <w:t>n</w:t>
              </w:r>
            </w:ins>
            <w:del w:id="605" w:author="motioncomposer" w:date="2017-12-21T19:52:00Z">
              <w:r w:rsidR="00951F42" w:rsidRPr="00624C44">
                <w:rPr>
                  <w:lang w:val="en-US"/>
                </w:rPr>
                <w:delText>2</w:delText>
              </w:r>
            </w:del>
          </w:p>
        </w:tc>
      </w:tr>
      <w:tr w:rsidR="00951F42" w:rsidRPr="00624C44" w14:paraId="27CDF994" w14:textId="77777777" w:rsidTr="009F1C9C">
        <w:trPr>
          <w:cantSplit/>
          <w:trHeight w:val="211"/>
        </w:trPr>
        <w:tc>
          <w:tcPr>
            <w:tcW w:w="962" w:type="dxa"/>
            <w:shd w:val="clear" w:color="auto" w:fill="auto"/>
          </w:tcPr>
          <w:p w14:paraId="0A0763F9" w14:textId="44ECEF62" w:rsidR="00951F42" w:rsidRPr="00624C44" w:rsidRDefault="00951F42" w:rsidP="001B1B7B">
            <w:pPr>
              <w:rPr>
                <w:lang w:val="en-US"/>
              </w:rPr>
            </w:pPr>
            <w:r w:rsidRPr="00624C44">
              <w:rPr>
                <w:lang w:val="en-US"/>
              </w:rPr>
              <w:t>T44</w:t>
            </w:r>
          </w:p>
        </w:tc>
        <w:tc>
          <w:tcPr>
            <w:tcW w:w="911" w:type="dxa"/>
            <w:vMerge/>
            <w:shd w:val="clear" w:color="auto" w:fill="E5B8B7" w:themeFill="accent2" w:themeFillTint="66"/>
          </w:tcPr>
          <w:p w14:paraId="58930EDD" w14:textId="77777777" w:rsidR="00951F42" w:rsidRPr="00624C44" w:rsidRDefault="00951F42" w:rsidP="001B1B7B">
            <w:pPr>
              <w:rPr>
                <w:lang w:val="en-US"/>
              </w:rPr>
            </w:pPr>
          </w:p>
        </w:tc>
        <w:tc>
          <w:tcPr>
            <w:tcW w:w="654" w:type="dxa"/>
            <w:vMerge/>
            <w:shd w:val="clear" w:color="auto" w:fill="E5B8B7" w:themeFill="accent2" w:themeFillTint="66"/>
          </w:tcPr>
          <w:p w14:paraId="1CAE1219" w14:textId="77777777" w:rsidR="00951F42" w:rsidRPr="00624C44" w:rsidRDefault="00951F42" w:rsidP="001B1B7B">
            <w:pPr>
              <w:rPr>
                <w:lang w:val="en-US"/>
              </w:rPr>
            </w:pPr>
          </w:p>
        </w:tc>
        <w:tc>
          <w:tcPr>
            <w:tcW w:w="1038" w:type="dxa"/>
            <w:vMerge/>
            <w:shd w:val="clear" w:color="auto" w:fill="E5B8B7" w:themeFill="accent2" w:themeFillTint="66"/>
          </w:tcPr>
          <w:p w14:paraId="5CF90C71" w14:textId="77777777" w:rsidR="00951F42" w:rsidRPr="00624C44" w:rsidRDefault="00951F42" w:rsidP="001B1B7B">
            <w:pPr>
              <w:rPr>
                <w:lang w:val="en-US"/>
              </w:rPr>
            </w:pPr>
          </w:p>
        </w:tc>
        <w:tc>
          <w:tcPr>
            <w:tcW w:w="1879" w:type="dxa"/>
            <w:vMerge/>
            <w:shd w:val="clear" w:color="auto" w:fill="E5B8B7" w:themeFill="accent2" w:themeFillTint="66"/>
          </w:tcPr>
          <w:p w14:paraId="595F3034" w14:textId="77777777" w:rsidR="00951F42" w:rsidRPr="00624C44" w:rsidRDefault="00951F42" w:rsidP="001B1B7B">
            <w:pPr>
              <w:rPr>
                <w:lang w:val="en-US"/>
              </w:rPr>
            </w:pPr>
          </w:p>
        </w:tc>
        <w:tc>
          <w:tcPr>
            <w:tcW w:w="1134" w:type="dxa"/>
            <w:vMerge/>
            <w:shd w:val="clear" w:color="auto" w:fill="E5B8B7" w:themeFill="accent2" w:themeFillTint="66"/>
          </w:tcPr>
          <w:p w14:paraId="33C91CF9" w14:textId="77777777" w:rsidR="00951F42" w:rsidRPr="00624C44" w:rsidRDefault="00951F42" w:rsidP="001B1B7B">
            <w:pPr>
              <w:rPr>
                <w:lang w:val="en-US"/>
              </w:rPr>
            </w:pPr>
          </w:p>
        </w:tc>
        <w:tc>
          <w:tcPr>
            <w:tcW w:w="850" w:type="dxa"/>
            <w:shd w:val="clear" w:color="auto" w:fill="E5B8B7" w:themeFill="accent2" w:themeFillTint="66"/>
          </w:tcPr>
          <w:p w14:paraId="45694D61" w14:textId="202A5416" w:rsidR="00951F42" w:rsidRPr="00624C44" w:rsidRDefault="00951F42" w:rsidP="001B1B7B">
            <w:pPr>
              <w:rPr>
                <w:lang w:val="en-US"/>
              </w:rPr>
            </w:pPr>
            <w:r w:rsidRPr="00624C44">
              <w:rPr>
                <w:lang w:val="en-US"/>
              </w:rPr>
              <w:t>/right</w:t>
            </w:r>
          </w:p>
        </w:tc>
        <w:tc>
          <w:tcPr>
            <w:tcW w:w="567" w:type="dxa"/>
            <w:shd w:val="clear" w:color="auto" w:fill="E5B8B7" w:themeFill="accent2" w:themeFillTint="66"/>
          </w:tcPr>
          <w:p w14:paraId="73CA62AB" w14:textId="4642BC0B" w:rsidR="00951F42" w:rsidRPr="00624C44" w:rsidRDefault="00951F42" w:rsidP="001B1B7B">
            <w:pPr>
              <w:rPr>
                <w:lang w:val="en-US"/>
              </w:rPr>
            </w:pPr>
            <w:proofErr w:type="gramStart"/>
            <w:r w:rsidRPr="00624C44">
              <w:rPr>
                <w:lang w:val="en-US"/>
              </w:rPr>
              <w:t>,f</w:t>
            </w:r>
            <w:proofErr w:type="gramEnd"/>
          </w:p>
        </w:tc>
        <w:tc>
          <w:tcPr>
            <w:tcW w:w="1418" w:type="dxa"/>
            <w:vMerge/>
            <w:shd w:val="clear" w:color="auto" w:fill="E5B8B7" w:themeFill="accent2" w:themeFillTint="66"/>
          </w:tcPr>
          <w:p w14:paraId="3638318F" w14:textId="41462C91" w:rsidR="00951F42" w:rsidRPr="00624C44" w:rsidRDefault="00951F42" w:rsidP="001B1B7B">
            <w:pPr>
              <w:rPr>
                <w:lang w:val="en-US"/>
              </w:rPr>
            </w:pPr>
          </w:p>
        </w:tc>
        <w:tc>
          <w:tcPr>
            <w:tcW w:w="393" w:type="dxa"/>
            <w:shd w:val="clear" w:color="auto" w:fill="E5B8B7" w:themeFill="accent2" w:themeFillTint="66"/>
            <w:cellMerge w:id="606" w:author="motioncomposer" w:date="2017-12-21T19:52:00Z" w:vMergeOrig="cont"/>
          </w:tcPr>
          <w:p w14:paraId="24D2031B" w14:textId="30A7E4AE" w:rsidR="00951F42" w:rsidRPr="00624C44" w:rsidRDefault="003A7EDE" w:rsidP="001B1B7B">
            <w:pPr>
              <w:rPr>
                <w:lang w:val="en-US"/>
              </w:rPr>
            </w:pPr>
            <w:ins w:id="607" w:author="motioncomposer" w:date="2017-12-21T19:52:00Z">
              <w:r w:rsidRPr="00624C44">
                <w:rPr>
                  <w:lang w:val="en-US"/>
                </w:rPr>
                <w:t>2</w:t>
              </w:r>
              <w:r w:rsidR="0062766A" w:rsidRPr="00624C44">
                <w:rPr>
                  <w:lang w:val="en-US"/>
                </w:rPr>
                <w:t>n</w:t>
              </w:r>
            </w:ins>
          </w:p>
        </w:tc>
      </w:tr>
      <w:tr w:rsidR="00951F42" w:rsidRPr="00624C44" w14:paraId="7CED9EE4" w14:textId="77777777" w:rsidTr="009F1C9C">
        <w:trPr>
          <w:cantSplit/>
          <w:trHeight w:val="23"/>
        </w:trPr>
        <w:tc>
          <w:tcPr>
            <w:tcW w:w="962" w:type="dxa"/>
            <w:tcBorders>
              <w:bottom w:val="single" w:sz="4" w:space="0" w:color="auto"/>
            </w:tcBorders>
            <w:shd w:val="clear" w:color="auto" w:fill="auto"/>
          </w:tcPr>
          <w:p w14:paraId="3106905F" w14:textId="50A86C1A" w:rsidR="00951F42" w:rsidRPr="00624C44" w:rsidRDefault="00951F42" w:rsidP="001B1B7B">
            <w:pPr>
              <w:rPr>
                <w:lang w:val="en-US"/>
              </w:rPr>
            </w:pPr>
            <w:r w:rsidRPr="00624C44">
              <w:rPr>
                <w:lang w:val="en-US"/>
              </w:rPr>
              <w:t>T45</w:t>
            </w:r>
          </w:p>
        </w:tc>
        <w:tc>
          <w:tcPr>
            <w:tcW w:w="911" w:type="dxa"/>
            <w:vMerge/>
            <w:shd w:val="clear" w:color="auto" w:fill="E5B8B7" w:themeFill="accent2" w:themeFillTint="66"/>
          </w:tcPr>
          <w:p w14:paraId="63DD6929" w14:textId="77777777" w:rsidR="00951F42" w:rsidRPr="00624C44" w:rsidRDefault="00951F42" w:rsidP="001B1B7B">
            <w:pPr>
              <w:rPr>
                <w:lang w:val="en-US"/>
              </w:rPr>
            </w:pPr>
          </w:p>
        </w:tc>
        <w:tc>
          <w:tcPr>
            <w:tcW w:w="654" w:type="dxa"/>
            <w:vMerge/>
            <w:shd w:val="clear" w:color="auto" w:fill="E5B8B7" w:themeFill="accent2" w:themeFillTint="66"/>
          </w:tcPr>
          <w:p w14:paraId="40182785" w14:textId="77777777" w:rsidR="00951F42" w:rsidRPr="00624C44" w:rsidRDefault="00951F42" w:rsidP="001B1B7B">
            <w:pPr>
              <w:rPr>
                <w:lang w:val="en-US"/>
              </w:rPr>
            </w:pPr>
          </w:p>
        </w:tc>
        <w:tc>
          <w:tcPr>
            <w:tcW w:w="1038" w:type="dxa"/>
            <w:vMerge/>
            <w:tcBorders>
              <w:bottom w:val="single" w:sz="4" w:space="0" w:color="auto"/>
            </w:tcBorders>
            <w:shd w:val="clear" w:color="auto" w:fill="E5B8B7" w:themeFill="accent2" w:themeFillTint="66"/>
          </w:tcPr>
          <w:p w14:paraId="79B0DE66" w14:textId="77777777" w:rsidR="00951F42" w:rsidRPr="00624C44" w:rsidRDefault="00951F42" w:rsidP="001B1B7B">
            <w:pPr>
              <w:rPr>
                <w:lang w:val="en-US"/>
              </w:rPr>
            </w:pPr>
          </w:p>
        </w:tc>
        <w:tc>
          <w:tcPr>
            <w:tcW w:w="1879" w:type="dxa"/>
            <w:tcBorders>
              <w:bottom w:val="single" w:sz="4" w:space="0" w:color="auto"/>
            </w:tcBorders>
            <w:shd w:val="clear" w:color="auto" w:fill="E5B8B7" w:themeFill="accent2" w:themeFillTint="66"/>
          </w:tcPr>
          <w:p w14:paraId="1150DB08" w14:textId="77777777" w:rsidR="00951F42" w:rsidRPr="00624C44" w:rsidRDefault="00951F42" w:rsidP="001B1B7B">
            <w:pPr>
              <w:rPr>
                <w:lang w:val="en-US"/>
              </w:rPr>
            </w:pPr>
            <w:r w:rsidRPr="00624C44">
              <w:rPr>
                <w:lang w:val="en-US"/>
              </w:rPr>
              <w:t>/width</w:t>
            </w:r>
          </w:p>
        </w:tc>
        <w:tc>
          <w:tcPr>
            <w:tcW w:w="1134" w:type="dxa"/>
            <w:tcBorders>
              <w:bottom w:val="single" w:sz="4" w:space="0" w:color="auto"/>
            </w:tcBorders>
            <w:shd w:val="clear" w:color="auto" w:fill="E5B8B7" w:themeFill="accent2" w:themeFillTint="66"/>
          </w:tcPr>
          <w:p w14:paraId="65EF6BA4" w14:textId="77777777" w:rsidR="00951F42" w:rsidRPr="00624C44" w:rsidRDefault="00951F42" w:rsidP="001B1B7B">
            <w:pPr>
              <w:rPr>
                <w:lang w:val="en-US"/>
              </w:rPr>
            </w:pPr>
          </w:p>
        </w:tc>
        <w:tc>
          <w:tcPr>
            <w:tcW w:w="850" w:type="dxa"/>
            <w:tcBorders>
              <w:bottom w:val="single" w:sz="4" w:space="0" w:color="auto"/>
            </w:tcBorders>
            <w:shd w:val="clear" w:color="auto" w:fill="E5B8B7" w:themeFill="accent2" w:themeFillTint="66"/>
          </w:tcPr>
          <w:p w14:paraId="2D015316" w14:textId="77777777" w:rsidR="00951F42" w:rsidRPr="00624C44" w:rsidRDefault="00951F42" w:rsidP="001B1B7B">
            <w:pPr>
              <w:rPr>
                <w:lang w:val="en-US"/>
              </w:rPr>
            </w:pPr>
          </w:p>
        </w:tc>
        <w:tc>
          <w:tcPr>
            <w:tcW w:w="567" w:type="dxa"/>
            <w:tcBorders>
              <w:bottom w:val="single" w:sz="4" w:space="0" w:color="auto"/>
            </w:tcBorders>
            <w:shd w:val="clear" w:color="auto" w:fill="E5B8B7" w:themeFill="accent2" w:themeFillTint="66"/>
          </w:tcPr>
          <w:p w14:paraId="26DD4B09" w14:textId="71F8F713" w:rsidR="00951F42" w:rsidRPr="00624C44" w:rsidRDefault="00951F42" w:rsidP="001B1B7B">
            <w:pPr>
              <w:rPr>
                <w:lang w:val="en-US"/>
              </w:rPr>
            </w:pPr>
            <w:proofErr w:type="gramStart"/>
            <w:r w:rsidRPr="00624C44">
              <w:rPr>
                <w:lang w:val="en-US"/>
              </w:rPr>
              <w:t>,f</w:t>
            </w:r>
            <w:proofErr w:type="gramEnd"/>
          </w:p>
        </w:tc>
        <w:tc>
          <w:tcPr>
            <w:tcW w:w="1418" w:type="dxa"/>
            <w:vMerge/>
            <w:tcBorders>
              <w:bottom w:val="single" w:sz="4" w:space="0" w:color="auto"/>
            </w:tcBorders>
            <w:shd w:val="clear" w:color="auto" w:fill="E5B8B7" w:themeFill="accent2" w:themeFillTint="66"/>
          </w:tcPr>
          <w:p w14:paraId="12945C28" w14:textId="5AA25501" w:rsidR="00951F42" w:rsidRPr="00624C44" w:rsidRDefault="00951F42" w:rsidP="001B1B7B">
            <w:pPr>
              <w:rPr>
                <w:lang w:val="en-US"/>
              </w:rPr>
            </w:pPr>
          </w:p>
        </w:tc>
        <w:tc>
          <w:tcPr>
            <w:tcW w:w="393" w:type="dxa"/>
            <w:tcBorders>
              <w:bottom w:val="single" w:sz="4" w:space="0" w:color="auto"/>
            </w:tcBorders>
            <w:shd w:val="clear" w:color="auto" w:fill="E5B8B7" w:themeFill="accent2" w:themeFillTint="66"/>
          </w:tcPr>
          <w:p w14:paraId="60A033BC" w14:textId="77777777" w:rsidR="00951F42" w:rsidRPr="00624C44" w:rsidRDefault="00951F42" w:rsidP="001B1B7B">
            <w:pPr>
              <w:rPr>
                <w:lang w:val="en-US"/>
              </w:rPr>
            </w:pPr>
            <w:r w:rsidRPr="00624C44">
              <w:rPr>
                <w:lang w:val="en-US"/>
              </w:rPr>
              <w:t>1</w:t>
            </w:r>
          </w:p>
        </w:tc>
      </w:tr>
      <w:tr w:rsidR="00951F42" w:rsidRPr="00624C44" w14:paraId="07C8F728" w14:textId="77777777" w:rsidTr="009F1C9C">
        <w:trPr>
          <w:cantSplit/>
          <w:trHeight w:val="23"/>
        </w:trPr>
        <w:tc>
          <w:tcPr>
            <w:tcW w:w="962" w:type="dxa"/>
            <w:shd w:val="clear" w:color="auto" w:fill="auto"/>
          </w:tcPr>
          <w:p w14:paraId="42F58ABD" w14:textId="6847F1B1" w:rsidR="00951F42" w:rsidRPr="00624C44" w:rsidRDefault="00951F42" w:rsidP="001B1B7B">
            <w:pPr>
              <w:rPr>
                <w:lang w:val="en-US"/>
              </w:rPr>
            </w:pPr>
            <w:r w:rsidRPr="00624C44">
              <w:rPr>
                <w:lang w:val="en-US"/>
              </w:rPr>
              <w:t>T46</w:t>
            </w:r>
          </w:p>
        </w:tc>
        <w:tc>
          <w:tcPr>
            <w:tcW w:w="911" w:type="dxa"/>
            <w:vMerge w:val="restart"/>
            <w:shd w:val="clear" w:color="auto" w:fill="D6E3BC" w:themeFill="accent3" w:themeFillTint="66"/>
          </w:tcPr>
          <w:p w14:paraId="60D83C84" w14:textId="5F7681E8" w:rsidR="00951F42" w:rsidRPr="00624C44" w:rsidRDefault="00951F42" w:rsidP="001B1B7B">
            <w:pPr>
              <w:rPr>
                <w:lang w:val="en-US"/>
              </w:rPr>
            </w:pPr>
            <w:r w:rsidRPr="00624C44">
              <w:rPr>
                <w:lang w:val="en-US"/>
              </w:rPr>
              <w:t>/player</w:t>
            </w:r>
          </w:p>
        </w:tc>
        <w:tc>
          <w:tcPr>
            <w:tcW w:w="654" w:type="dxa"/>
            <w:vMerge w:val="restart"/>
            <w:shd w:val="clear" w:color="auto" w:fill="D6E3BC" w:themeFill="accent3" w:themeFillTint="66"/>
          </w:tcPr>
          <w:p w14:paraId="62967535" w14:textId="605B1712" w:rsidR="00951F42" w:rsidRPr="00624C44" w:rsidRDefault="00951F42" w:rsidP="001B1B7B">
            <w:pPr>
              <w:rPr>
                <w:lang w:val="en-US"/>
              </w:rPr>
            </w:pPr>
            <w:r w:rsidRPr="00624C44">
              <w:rPr>
                <w:lang w:val="en-US"/>
              </w:rPr>
              <w:t>/[id]</w:t>
            </w:r>
          </w:p>
        </w:tc>
        <w:tc>
          <w:tcPr>
            <w:tcW w:w="1038" w:type="dxa"/>
            <w:vMerge w:val="restart"/>
            <w:shd w:val="clear" w:color="auto" w:fill="D6E3BC" w:themeFill="accent3" w:themeFillTint="66"/>
          </w:tcPr>
          <w:p w14:paraId="411B699D" w14:textId="77777777" w:rsidR="00951F42" w:rsidRPr="00624C44" w:rsidRDefault="00951F42" w:rsidP="001B1B7B">
            <w:pPr>
              <w:rPr>
                <w:lang w:val="en-US"/>
              </w:rPr>
            </w:pPr>
            <w:r w:rsidRPr="00624C44">
              <w:rPr>
                <w:lang w:val="en-US"/>
              </w:rPr>
              <w:t>/gesture</w:t>
            </w:r>
          </w:p>
        </w:tc>
        <w:tc>
          <w:tcPr>
            <w:tcW w:w="1879" w:type="dxa"/>
            <w:vMerge w:val="restart"/>
            <w:shd w:val="clear" w:color="auto" w:fill="D6E3BC" w:themeFill="accent3" w:themeFillTint="66"/>
          </w:tcPr>
          <w:p w14:paraId="53AF936F" w14:textId="77777777" w:rsidR="00951F42" w:rsidRPr="00624C44" w:rsidRDefault="00951F42" w:rsidP="001B1B7B">
            <w:pPr>
              <w:rPr>
                <w:lang w:val="en-US"/>
              </w:rPr>
            </w:pPr>
            <w:r w:rsidRPr="00624C44">
              <w:rPr>
                <w:lang w:val="en-US"/>
              </w:rPr>
              <w:t>/hit</w:t>
            </w:r>
          </w:p>
        </w:tc>
        <w:tc>
          <w:tcPr>
            <w:tcW w:w="1134" w:type="dxa"/>
            <w:shd w:val="clear" w:color="auto" w:fill="D6E3BC" w:themeFill="accent3" w:themeFillTint="66"/>
          </w:tcPr>
          <w:p w14:paraId="11B7FCA4" w14:textId="77777777" w:rsidR="00951F42" w:rsidRPr="00624C44" w:rsidRDefault="00951F42" w:rsidP="001B1B7B">
            <w:pPr>
              <w:rPr>
                <w:lang w:val="en-US"/>
              </w:rPr>
            </w:pPr>
            <w:r w:rsidRPr="00624C44">
              <w:rPr>
                <w:lang w:val="en-US"/>
              </w:rPr>
              <w:t>/overhead</w:t>
            </w:r>
          </w:p>
        </w:tc>
        <w:tc>
          <w:tcPr>
            <w:tcW w:w="850" w:type="dxa"/>
            <w:shd w:val="clear" w:color="auto" w:fill="D6E3BC" w:themeFill="accent3" w:themeFillTint="66"/>
          </w:tcPr>
          <w:p w14:paraId="5A63E7F5" w14:textId="77777777" w:rsidR="00951F42" w:rsidRPr="00624C44" w:rsidRDefault="00951F42" w:rsidP="001B1B7B">
            <w:pPr>
              <w:rPr>
                <w:lang w:val="en-US"/>
              </w:rPr>
            </w:pPr>
          </w:p>
        </w:tc>
        <w:tc>
          <w:tcPr>
            <w:tcW w:w="567" w:type="dxa"/>
            <w:shd w:val="clear" w:color="auto" w:fill="D6E3BC" w:themeFill="accent3" w:themeFillTint="66"/>
          </w:tcPr>
          <w:p w14:paraId="45C68DAD"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6D36005C"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4BB8B372" w14:textId="77777777" w:rsidR="00951F42" w:rsidRPr="00624C44" w:rsidRDefault="00951F42" w:rsidP="001B1B7B">
            <w:pPr>
              <w:rPr>
                <w:lang w:val="en-US"/>
              </w:rPr>
            </w:pPr>
            <w:r w:rsidRPr="00624C44">
              <w:rPr>
                <w:lang w:val="en-US"/>
              </w:rPr>
              <w:t>1</w:t>
            </w:r>
          </w:p>
        </w:tc>
      </w:tr>
      <w:tr w:rsidR="00951F42" w:rsidRPr="00624C44" w14:paraId="7A9EEBEC" w14:textId="77777777" w:rsidTr="009F1C9C">
        <w:trPr>
          <w:cantSplit/>
          <w:trHeight w:val="23"/>
        </w:trPr>
        <w:tc>
          <w:tcPr>
            <w:tcW w:w="962" w:type="dxa"/>
            <w:shd w:val="clear" w:color="auto" w:fill="auto"/>
          </w:tcPr>
          <w:p w14:paraId="43BE6BBC" w14:textId="2B1001BF" w:rsidR="00951F42" w:rsidRPr="00624C44" w:rsidRDefault="00951F42" w:rsidP="001B1B7B">
            <w:pPr>
              <w:rPr>
                <w:lang w:val="en-US"/>
              </w:rPr>
            </w:pPr>
            <w:r w:rsidRPr="00624C44">
              <w:rPr>
                <w:lang w:val="en-US"/>
              </w:rPr>
              <w:t>T47</w:t>
            </w:r>
          </w:p>
        </w:tc>
        <w:tc>
          <w:tcPr>
            <w:tcW w:w="911" w:type="dxa"/>
            <w:vMerge/>
            <w:shd w:val="clear" w:color="auto" w:fill="D6E3BC" w:themeFill="accent3" w:themeFillTint="66"/>
          </w:tcPr>
          <w:p w14:paraId="7B37D998" w14:textId="77777777" w:rsidR="00951F42" w:rsidRPr="00624C44" w:rsidRDefault="00951F42" w:rsidP="001B1B7B">
            <w:pPr>
              <w:rPr>
                <w:lang w:val="en-US"/>
              </w:rPr>
            </w:pPr>
          </w:p>
        </w:tc>
        <w:tc>
          <w:tcPr>
            <w:tcW w:w="654" w:type="dxa"/>
            <w:vMerge/>
            <w:shd w:val="clear" w:color="auto" w:fill="D6E3BC" w:themeFill="accent3" w:themeFillTint="66"/>
          </w:tcPr>
          <w:p w14:paraId="28A3954E" w14:textId="77777777" w:rsidR="00951F42" w:rsidRPr="00624C44" w:rsidRDefault="00951F42" w:rsidP="001B1B7B">
            <w:pPr>
              <w:rPr>
                <w:lang w:val="en-US"/>
              </w:rPr>
            </w:pPr>
          </w:p>
        </w:tc>
        <w:tc>
          <w:tcPr>
            <w:tcW w:w="1038" w:type="dxa"/>
            <w:vMerge/>
            <w:shd w:val="clear" w:color="auto" w:fill="D6E3BC" w:themeFill="accent3" w:themeFillTint="66"/>
          </w:tcPr>
          <w:p w14:paraId="26A39932" w14:textId="77777777" w:rsidR="00951F42" w:rsidRPr="00624C44" w:rsidRDefault="00951F42" w:rsidP="001B1B7B">
            <w:pPr>
              <w:rPr>
                <w:lang w:val="en-US"/>
              </w:rPr>
            </w:pPr>
          </w:p>
        </w:tc>
        <w:tc>
          <w:tcPr>
            <w:tcW w:w="1879" w:type="dxa"/>
            <w:vMerge/>
            <w:shd w:val="clear" w:color="auto" w:fill="D6E3BC" w:themeFill="accent3" w:themeFillTint="66"/>
          </w:tcPr>
          <w:p w14:paraId="6D38CE0E" w14:textId="77777777" w:rsidR="00951F42" w:rsidRPr="00624C44" w:rsidRDefault="00951F42" w:rsidP="001B1B7B">
            <w:pPr>
              <w:rPr>
                <w:lang w:val="en-US"/>
              </w:rPr>
            </w:pPr>
          </w:p>
        </w:tc>
        <w:tc>
          <w:tcPr>
            <w:tcW w:w="1134" w:type="dxa"/>
            <w:vMerge w:val="restart"/>
            <w:shd w:val="clear" w:color="auto" w:fill="D6E3BC" w:themeFill="accent3" w:themeFillTint="66"/>
          </w:tcPr>
          <w:p w14:paraId="3745E673" w14:textId="77777777" w:rsidR="00951F42" w:rsidRPr="00624C44" w:rsidRDefault="00951F42" w:rsidP="001B1B7B">
            <w:pPr>
              <w:rPr>
                <w:lang w:val="en-US"/>
              </w:rPr>
            </w:pPr>
            <w:r w:rsidRPr="00624C44">
              <w:rPr>
                <w:lang w:val="en-US"/>
              </w:rPr>
              <w:t>/side</w:t>
            </w:r>
          </w:p>
        </w:tc>
        <w:tc>
          <w:tcPr>
            <w:tcW w:w="850" w:type="dxa"/>
            <w:shd w:val="clear" w:color="auto" w:fill="D6E3BC" w:themeFill="accent3" w:themeFillTint="66"/>
          </w:tcPr>
          <w:p w14:paraId="0FA68AE5" w14:textId="77777777" w:rsidR="00951F42" w:rsidRPr="00624C44" w:rsidRDefault="00951F42" w:rsidP="001B1B7B">
            <w:pPr>
              <w:rPr>
                <w:lang w:val="en-US"/>
              </w:rPr>
            </w:pPr>
            <w:r w:rsidRPr="00624C44">
              <w:rPr>
                <w:lang w:val="en-US"/>
              </w:rPr>
              <w:t>/left</w:t>
            </w:r>
          </w:p>
        </w:tc>
        <w:tc>
          <w:tcPr>
            <w:tcW w:w="567" w:type="dxa"/>
            <w:shd w:val="clear" w:color="auto" w:fill="D6E3BC" w:themeFill="accent3" w:themeFillTint="66"/>
          </w:tcPr>
          <w:p w14:paraId="032B20C0"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28942A03"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571C7AC6" w14:textId="77777777" w:rsidR="00951F42" w:rsidRPr="00624C44" w:rsidRDefault="00951F42" w:rsidP="001B1B7B">
            <w:pPr>
              <w:rPr>
                <w:lang w:val="en-US"/>
              </w:rPr>
            </w:pPr>
            <w:r w:rsidRPr="00624C44">
              <w:rPr>
                <w:lang w:val="en-US"/>
              </w:rPr>
              <w:t>1</w:t>
            </w:r>
          </w:p>
        </w:tc>
      </w:tr>
      <w:tr w:rsidR="00951F42" w:rsidRPr="00624C44" w14:paraId="529ED0A5" w14:textId="77777777" w:rsidTr="009F1C9C">
        <w:trPr>
          <w:cantSplit/>
          <w:trHeight w:val="59"/>
        </w:trPr>
        <w:tc>
          <w:tcPr>
            <w:tcW w:w="962" w:type="dxa"/>
            <w:shd w:val="clear" w:color="auto" w:fill="auto"/>
          </w:tcPr>
          <w:p w14:paraId="3DCDAF73" w14:textId="201FCC30" w:rsidR="00951F42" w:rsidRPr="00624C44" w:rsidRDefault="00951F42" w:rsidP="001B1B7B">
            <w:pPr>
              <w:rPr>
                <w:lang w:val="en-US"/>
              </w:rPr>
            </w:pPr>
            <w:r w:rsidRPr="00624C44">
              <w:rPr>
                <w:lang w:val="en-US"/>
              </w:rPr>
              <w:t>T48</w:t>
            </w:r>
          </w:p>
        </w:tc>
        <w:tc>
          <w:tcPr>
            <w:tcW w:w="911" w:type="dxa"/>
            <w:vMerge/>
            <w:shd w:val="clear" w:color="auto" w:fill="D6E3BC" w:themeFill="accent3" w:themeFillTint="66"/>
          </w:tcPr>
          <w:p w14:paraId="16D0AC37" w14:textId="77777777" w:rsidR="00951F42" w:rsidRPr="00624C44" w:rsidRDefault="00951F42" w:rsidP="001B1B7B">
            <w:pPr>
              <w:rPr>
                <w:lang w:val="en-US"/>
              </w:rPr>
            </w:pPr>
          </w:p>
        </w:tc>
        <w:tc>
          <w:tcPr>
            <w:tcW w:w="654" w:type="dxa"/>
            <w:vMerge/>
            <w:shd w:val="clear" w:color="auto" w:fill="D6E3BC" w:themeFill="accent3" w:themeFillTint="66"/>
          </w:tcPr>
          <w:p w14:paraId="5E6B80DC" w14:textId="77777777" w:rsidR="00951F42" w:rsidRPr="00624C44" w:rsidRDefault="00951F42" w:rsidP="001B1B7B">
            <w:pPr>
              <w:rPr>
                <w:lang w:val="en-US"/>
              </w:rPr>
            </w:pPr>
          </w:p>
        </w:tc>
        <w:tc>
          <w:tcPr>
            <w:tcW w:w="1038" w:type="dxa"/>
            <w:vMerge/>
            <w:shd w:val="clear" w:color="auto" w:fill="D6E3BC" w:themeFill="accent3" w:themeFillTint="66"/>
          </w:tcPr>
          <w:p w14:paraId="5D3B71AE" w14:textId="77777777" w:rsidR="00951F42" w:rsidRPr="00624C44" w:rsidRDefault="00951F42" w:rsidP="001B1B7B">
            <w:pPr>
              <w:rPr>
                <w:lang w:val="en-US"/>
              </w:rPr>
            </w:pPr>
          </w:p>
        </w:tc>
        <w:tc>
          <w:tcPr>
            <w:tcW w:w="1879" w:type="dxa"/>
            <w:vMerge/>
            <w:shd w:val="clear" w:color="auto" w:fill="D6E3BC" w:themeFill="accent3" w:themeFillTint="66"/>
          </w:tcPr>
          <w:p w14:paraId="4C85006B" w14:textId="77777777" w:rsidR="00951F42" w:rsidRPr="00624C44" w:rsidRDefault="00951F42" w:rsidP="001B1B7B">
            <w:pPr>
              <w:rPr>
                <w:lang w:val="en-US"/>
              </w:rPr>
            </w:pPr>
          </w:p>
        </w:tc>
        <w:tc>
          <w:tcPr>
            <w:tcW w:w="1134" w:type="dxa"/>
            <w:vMerge/>
            <w:shd w:val="clear" w:color="auto" w:fill="D6E3BC" w:themeFill="accent3" w:themeFillTint="66"/>
          </w:tcPr>
          <w:p w14:paraId="256DEB67" w14:textId="77777777" w:rsidR="00951F42" w:rsidRPr="00624C44" w:rsidRDefault="00951F42" w:rsidP="001B1B7B">
            <w:pPr>
              <w:rPr>
                <w:lang w:val="en-US"/>
              </w:rPr>
            </w:pPr>
          </w:p>
        </w:tc>
        <w:tc>
          <w:tcPr>
            <w:tcW w:w="850" w:type="dxa"/>
            <w:shd w:val="clear" w:color="auto" w:fill="D6E3BC" w:themeFill="accent3" w:themeFillTint="66"/>
          </w:tcPr>
          <w:p w14:paraId="04ECA2CB" w14:textId="77777777" w:rsidR="00951F42" w:rsidRPr="00624C44" w:rsidRDefault="00951F42" w:rsidP="001B1B7B">
            <w:pPr>
              <w:rPr>
                <w:lang w:val="en-US"/>
              </w:rPr>
            </w:pPr>
            <w:r w:rsidRPr="00624C44">
              <w:rPr>
                <w:lang w:val="en-US"/>
              </w:rPr>
              <w:t>/right</w:t>
            </w:r>
          </w:p>
        </w:tc>
        <w:tc>
          <w:tcPr>
            <w:tcW w:w="567" w:type="dxa"/>
            <w:shd w:val="clear" w:color="auto" w:fill="D6E3BC" w:themeFill="accent3" w:themeFillTint="66"/>
          </w:tcPr>
          <w:p w14:paraId="052DE718"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4D0730AD"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27E33617" w14:textId="77777777" w:rsidR="00951F42" w:rsidRPr="00624C44" w:rsidRDefault="00951F42" w:rsidP="001B1B7B">
            <w:pPr>
              <w:rPr>
                <w:lang w:val="en-US"/>
              </w:rPr>
            </w:pPr>
            <w:r w:rsidRPr="00624C44">
              <w:rPr>
                <w:lang w:val="en-US"/>
              </w:rPr>
              <w:t>1</w:t>
            </w:r>
          </w:p>
        </w:tc>
      </w:tr>
      <w:tr w:rsidR="00951F42" w:rsidRPr="00624C44" w14:paraId="6024C168" w14:textId="77777777" w:rsidTr="009F1C9C">
        <w:trPr>
          <w:cantSplit/>
          <w:trHeight w:val="57"/>
        </w:trPr>
        <w:tc>
          <w:tcPr>
            <w:tcW w:w="962" w:type="dxa"/>
            <w:shd w:val="clear" w:color="auto" w:fill="auto"/>
          </w:tcPr>
          <w:p w14:paraId="31B71DF0" w14:textId="7EE91211" w:rsidR="00951F42" w:rsidRPr="00624C44" w:rsidRDefault="00951F42" w:rsidP="001B1B7B">
            <w:pPr>
              <w:rPr>
                <w:lang w:val="en-US"/>
              </w:rPr>
            </w:pPr>
            <w:r w:rsidRPr="00624C44">
              <w:rPr>
                <w:lang w:val="en-US"/>
              </w:rPr>
              <w:t>T49</w:t>
            </w:r>
          </w:p>
        </w:tc>
        <w:tc>
          <w:tcPr>
            <w:tcW w:w="911" w:type="dxa"/>
            <w:vMerge/>
            <w:shd w:val="clear" w:color="auto" w:fill="D6E3BC" w:themeFill="accent3" w:themeFillTint="66"/>
          </w:tcPr>
          <w:p w14:paraId="59044B6A" w14:textId="77777777" w:rsidR="00951F42" w:rsidRPr="00624C44" w:rsidRDefault="00951F42" w:rsidP="001B1B7B">
            <w:pPr>
              <w:rPr>
                <w:lang w:val="en-US"/>
              </w:rPr>
            </w:pPr>
          </w:p>
        </w:tc>
        <w:tc>
          <w:tcPr>
            <w:tcW w:w="654" w:type="dxa"/>
            <w:vMerge/>
            <w:shd w:val="clear" w:color="auto" w:fill="D6E3BC" w:themeFill="accent3" w:themeFillTint="66"/>
          </w:tcPr>
          <w:p w14:paraId="14CE0970" w14:textId="77777777" w:rsidR="00951F42" w:rsidRPr="00624C44" w:rsidRDefault="00951F42" w:rsidP="001B1B7B">
            <w:pPr>
              <w:rPr>
                <w:lang w:val="en-US"/>
              </w:rPr>
            </w:pPr>
          </w:p>
        </w:tc>
        <w:tc>
          <w:tcPr>
            <w:tcW w:w="1038" w:type="dxa"/>
            <w:vMerge/>
            <w:shd w:val="clear" w:color="auto" w:fill="D6E3BC" w:themeFill="accent3" w:themeFillTint="66"/>
          </w:tcPr>
          <w:p w14:paraId="3F4CBEB1" w14:textId="77777777" w:rsidR="00951F42" w:rsidRPr="00624C44" w:rsidRDefault="00951F42" w:rsidP="001B1B7B">
            <w:pPr>
              <w:rPr>
                <w:lang w:val="en-US"/>
              </w:rPr>
            </w:pPr>
          </w:p>
        </w:tc>
        <w:tc>
          <w:tcPr>
            <w:tcW w:w="1879" w:type="dxa"/>
            <w:vMerge/>
            <w:shd w:val="clear" w:color="auto" w:fill="D6E3BC" w:themeFill="accent3" w:themeFillTint="66"/>
          </w:tcPr>
          <w:p w14:paraId="7E3C5E32" w14:textId="77777777" w:rsidR="00951F42" w:rsidRPr="00624C44" w:rsidRDefault="00951F42" w:rsidP="001B1B7B">
            <w:pPr>
              <w:rPr>
                <w:lang w:val="en-US"/>
              </w:rPr>
            </w:pPr>
          </w:p>
        </w:tc>
        <w:tc>
          <w:tcPr>
            <w:tcW w:w="1134" w:type="dxa"/>
            <w:vMerge w:val="restart"/>
            <w:shd w:val="clear" w:color="auto" w:fill="D6E3BC" w:themeFill="accent3" w:themeFillTint="66"/>
          </w:tcPr>
          <w:p w14:paraId="6CF69275" w14:textId="77777777" w:rsidR="00951F42" w:rsidRPr="00624C44" w:rsidRDefault="00951F42" w:rsidP="001B1B7B">
            <w:pPr>
              <w:rPr>
                <w:lang w:val="en-US"/>
              </w:rPr>
            </w:pPr>
            <w:r w:rsidRPr="00624C44">
              <w:rPr>
                <w:lang w:val="en-US"/>
              </w:rPr>
              <w:t>/down</w:t>
            </w:r>
          </w:p>
        </w:tc>
        <w:tc>
          <w:tcPr>
            <w:tcW w:w="850" w:type="dxa"/>
            <w:shd w:val="clear" w:color="auto" w:fill="D6E3BC" w:themeFill="accent3" w:themeFillTint="66"/>
          </w:tcPr>
          <w:p w14:paraId="4A5D7ABB" w14:textId="77777777" w:rsidR="00951F42" w:rsidRPr="00624C44" w:rsidRDefault="00951F42" w:rsidP="001B1B7B">
            <w:pPr>
              <w:rPr>
                <w:lang w:val="en-US"/>
              </w:rPr>
            </w:pPr>
            <w:r w:rsidRPr="00624C44">
              <w:rPr>
                <w:lang w:val="en-US"/>
              </w:rPr>
              <w:t>/left</w:t>
            </w:r>
          </w:p>
        </w:tc>
        <w:tc>
          <w:tcPr>
            <w:tcW w:w="567" w:type="dxa"/>
            <w:shd w:val="clear" w:color="auto" w:fill="D6E3BC" w:themeFill="accent3" w:themeFillTint="66"/>
          </w:tcPr>
          <w:p w14:paraId="7F3A24E2"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74A5E0D8"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1AAFAA4B" w14:textId="33FCAC39" w:rsidR="00951F42" w:rsidRPr="00624C44" w:rsidRDefault="00951F42" w:rsidP="001B1B7B">
            <w:pPr>
              <w:rPr>
                <w:lang w:val="en-US"/>
              </w:rPr>
            </w:pPr>
            <w:r w:rsidRPr="00624C44">
              <w:rPr>
                <w:lang w:val="en-US"/>
              </w:rPr>
              <w:t>2</w:t>
            </w:r>
            <w:ins w:id="608" w:author="motioncomposer" w:date="2017-12-21T19:52:00Z">
              <w:r w:rsidR="003A7EDE" w:rsidRPr="00624C44">
                <w:rPr>
                  <w:lang w:val="en-US"/>
                </w:rPr>
                <w:t>/3</w:t>
              </w:r>
            </w:ins>
          </w:p>
        </w:tc>
      </w:tr>
      <w:tr w:rsidR="00951F42" w:rsidRPr="00624C44" w14:paraId="3A9A4650" w14:textId="77777777" w:rsidTr="009F1C9C">
        <w:trPr>
          <w:cantSplit/>
          <w:trHeight w:val="57"/>
        </w:trPr>
        <w:tc>
          <w:tcPr>
            <w:tcW w:w="962" w:type="dxa"/>
            <w:shd w:val="clear" w:color="auto" w:fill="auto"/>
          </w:tcPr>
          <w:p w14:paraId="7D1C9B87" w14:textId="4E672510" w:rsidR="00951F42" w:rsidRPr="00624C44" w:rsidRDefault="00951F42" w:rsidP="001B1B7B">
            <w:pPr>
              <w:rPr>
                <w:lang w:val="en-US"/>
              </w:rPr>
            </w:pPr>
            <w:r w:rsidRPr="00624C44">
              <w:rPr>
                <w:lang w:val="en-US"/>
              </w:rPr>
              <w:lastRenderedPageBreak/>
              <w:t>T50</w:t>
            </w:r>
          </w:p>
        </w:tc>
        <w:tc>
          <w:tcPr>
            <w:tcW w:w="911" w:type="dxa"/>
            <w:vMerge/>
            <w:shd w:val="clear" w:color="auto" w:fill="D6E3BC" w:themeFill="accent3" w:themeFillTint="66"/>
          </w:tcPr>
          <w:p w14:paraId="4D8787B2" w14:textId="77777777" w:rsidR="00951F42" w:rsidRPr="00624C44" w:rsidRDefault="00951F42" w:rsidP="001B1B7B">
            <w:pPr>
              <w:rPr>
                <w:lang w:val="en-US"/>
              </w:rPr>
            </w:pPr>
          </w:p>
        </w:tc>
        <w:tc>
          <w:tcPr>
            <w:tcW w:w="654" w:type="dxa"/>
            <w:vMerge/>
            <w:shd w:val="clear" w:color="auto" w:fill="D6E3BC" w:themeFill="accent3" w:themeFillTint="66"/>
          </w:tcPr>
          <w:p w14:paraId="636DA907" w14:textId="77777777" w:rsidR="00951F42" w:rsidRPr="00624C44" w:rsidRDefault="00951F42" w:rsidP="001B1B7B">
            <w:pPr>
              <w:rPr>
                <w:lang w:val="en-US"/>
              </w:rPr>
            </w:pPr>
          </w:p>
        </w:tc>
        <w:tc>
          <w:tcPr>
            <w:tcW w:w="1038" w:type="dxa"/>
            <w:vMerge/>
            <w:shd w:val="clear" w:color="auto" w:fill="D6E3BC" w:themeFill="accent3" w:themeFillTint="66"/>
          </w:tcPr>
          <w:p w14:paraId="00FA6AEE" w14:textId="77777777" w:rsidR="00951F42" w:rsidRPr="00624C44" w:rsidRDefault="00951F42" w:rsidP="001B1B7B">
            <w:pPr>
              <w:rPr>
                <w:lang w:val="en-US"/>
              </w:rPr>
            </w:pPr>
          </w:p>
        </w:tc>
        <w:tc>
          <w:tcPr>
            <w:tcW w:w="1879" w:type="dxa"/>
            <w:vMerge/>
            <w:shd w:val="clear" w:color="auto" w:fill="D6E3BC" w:themeFill="accent3" w:themeFillTint="66"/>
          </w:tcPr>
          <w:p w14:paraId="21E4E9D4" w14:textId="77777777" w:rsidR="00951F42" w:rsidRPr="00624C44" w:rsidRDefault="00951F42" w:rsidP="001B1B7B">
            <w:pPr>
              <w:rPr>
                <w:lang w:val="en-US"/>
              </w:rPr>
            </w:pPr>
          </w:p>
        </w:tc>
        <w:tc>
          <w:tcPr>
            <w:tcW w:w="1134" w:type="dxa"/>
            <w:vMerge/>
            <w:shd w:val="clear" w:color="auto" w:fill="D6E3BC" w:themeFill="accent3" w:themeFillTint="66"/>
          </w:tcPr>
          <w:p w14:paraId="65EB3ACA" w14:textId="77777777" w:rsidR="00951F42" w:rsidRPr="00624C44" w:rsidRDefault="00951F42" w:rsidP="001B1B7B">
            <w:pPr>
              <w:rPr>
                <w:lang w:val="en-US"/>
              </w:rPr>
            </w:pPr>
          </w:p>
        </w:tc>
        <w:tc>
          <w:tcPr>
            <w:tcW w:w="850" w:type="dxa"/>
            <w:shd w:val="clear" w:color="auto" w:fill="D6E3BC" w:themeFill="accent3" w:themeFillTint="66"/>
          </w:tcPr>
          <w:p w14:paraId="0C3B3562" w14:textId="77777777" w:rsidR="00951F42" w:rsidRPr="00624C44" w:rsidRDefault="00951F42" w:rsidP="001B1B7B">
            <w:pPr>
              <w:rPr>
                <w:lang w:val="en-US"/>
              </w:rPr>
            </w:pPr>
            <w:r w:rsidRPr="00624C44">
              <w:rPr>
                <w:lang w:val="en-US"/>
              </w:rPr>
              <w:t>/right</w:t>
            </w:r>
          </w:p>
        </w:tc>
        <w:tc>
          <w:tcPr>
            <w:tcW w:w="567" w:type="dxa"/>
            <w:shd w:val="clear" w:color="auto" w:fill="D6E3BC" w:themeFill="accent3" w:themeFillTint="66"/>
          </w:tcPr>
          <w:p w14:paraId="567BB23D"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6271AC7E"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3DF351EA" w14:textId="7F67C558" w:rsidR="00951F42" w:rsidRPr="00624C44" w:rsidRDefault="00951F42" w:rsidP="001B1B7B">
            <w:pPr>
              <w:rPr>
                <w:lang w:val="en-US"/>
              </w:rPr>
            </w:pPr>
            <w:r w:rsidRPr="00624C44">
              <w:rPr>
                <w:lang w:val="en-US"/>
              </w:rPr>
              <w:t>2</w:t>
            </w:r>
            <w:ins w:id="609" w:author="motioncomposer" w:date="2017-12-21T19:52:00Z">
              <w:r w:rsidR="003A7EDE" w:rsidRPr="00624C44">
                <w:rPr>
                  <w:lang w:val="en-US"/>
                </w:rPr>
                <w:t>/3</w:t>
              </w:r>
            </w:ins>
          </w:p>
        </w:tc>
      </w:tr>
      <w:tr w:rsidR="00951F42" w:rsidRPr="00624C44" w14:paraId="6F2C3C78" w14:textId="77777777" w:rsidTr="009F1C9C">
        <w:trPr>
          <w:cantSplit/>
          <w:trHeight w:val="23"/>
        </w:trPr>
        <w:tc>
          <w:tcPr>
            <w:tcW w:w="962" w:type="dxa"/>
            <w:shd w:val="clear" w:color="auto" w:fill="auto"/>
          </w:tcPr>
          <w:p w14:paraId="4B884FC4" w14:textId="6605BFA3" w:rsidR="00951F42" w:rsidRPr="00624C44" w:rsidRDefault="00951F42" w:rsidP="001B1B7B">
            <w:pPr>
              <w:rPr>
                <w:lang w:val="en-US"/>
              </w:rPr>
            </w:pPr>
            <w:r w:rsidRPr="00624C44">
              <w:rPr>
                <w:lang w:val="en-US"/>
              </w:rPr>
              <w:t>T51</w:t>
            </w:r>
          </w:p>
        </w:tc>
        <w:tc>
          <w:tcPr>
            <w:tcW w:w="911" w:type="dxa"/>
            <w:vMerge/>
            <w:shd w:val="clear" w:color="auto" w:fill="D6E3BC" w:themeFill="accent3" w:themeFillTint="66"/>
          </w:tcPr>
          <w:p w14:paraId="4768F0D6" w14:textId="77777777" w:rsidR="00951F42" w:rsidRPr="00624C44" w:rsidRDefault="00951F42" w:rsidP="001B1B7B">
            <w:pPr>
              <w:rPr>
                <w:lang w:val="en-US"/>
              </w:rPr>
            </w:pPr>
          </w:p>
        </w:tc>
        <w:tc>
          <w:tcPr>
            <w:tcW w:w="654" w:type="dxa"/>
            <w:vMerge/>
            <w:shd w:val="clear" w:color="auto" w:fill="D6E3BC" w:themeFill="accent3" w:themeFillTint="66"/>
          </w:tcPr>
          <w:p w14:paraId="1FEC2B65" w14:textId="77777777" w:rsidR="00951F42" w:rsidRPr="00624C44" w:rsidRDefault="00951F42" w:rsidP="001B1B7B">
            <w:pPr>
              <w:rPr>
                <w:lang w:val="en-US"/>
              </w:rPr>
            </w:pPr>
          </w:p>
        </w:tc>
        <w:tc>
          <w:tcPr>
            <w:tcW w:w="1038" w:type="dxa"/>
            <w:vMerge/>
            <w:shd w:val="clear" w:color="auto" w:fill="D6E3BC" w:themeFill="accent3" w:themeFillTint="66"/>
          </w:tcPr>
          <w:p w14:paraId="42497983" w14:textId="77777777" w:rsidR="00951F42" w:rsidRPr="00624C44" w:rsidRDefault="00951F42" w:rsidP="001B1B7B">
            <w:pPr>
              <w:rPr>
                <w:lang w:val="en-US"/>
              </w:rPr>
            </w:pPr>
          </w:p>
        </w:tc>
        <w:tc>
          <w:tcPr>
            <w:tcW w:w="1879" w:type="dxa"/>
            <w:vMerge/>
            <w:shd w:val="clear" w:color="auto" w:fill="D6E3BC" w:themeFill="accent3" w:themeFillTint="66"/>
          </w:tcPr>
          <w:p w14:paraId="17C77CCB" w14:textId="77777777" w:rsidR="00951F42" w:rsidRPr="00624C44" w:rsidRDefault="00951F42" w:rsidP="001B1B7B">
            <w:pPr>
              <w:rPr>
                <w:lang w:val="en-US"/>
              </w:rPr>
            </w:pPr>
          </w:p>
        </w:tc>
        <w:tc>
          <w:tcPr>
            <w:tcW w:w="1134" w:type="dxa"/>
            <w:vMerge w:val="restart"/>
            <w:shd w:val="clear" w:color="auto" w:fill="D6E3BC" w:themeFill="accent3" w:themeFillTint="66"/>
          </w:tcPr>
          <w:p w14:paraId="5B0B484B" w14:textId="77777777" w:rsidR="00951F42" w:rsidRPr="00624C44" w:rsidRDefault="00951F42" w:rsidP="001B1B7B">
            <w:pPr>
              <w:rPr>
                <w:lang w:val="en-US"/>
              </w:rPr>
            </w:pPr>
            <w:r w:rsidRPr="00624C44">
              <w:rPr>
                <w:lang w:val="en-US"/>
              </w:rPr>
              <w:t>/forward</w:t>
            </w:r>
          </w:p>
        </w:tc>
        <w:tc>
          <w:tcPr>
            <w:tcW w:w="850" w:type="dxa"/>
            <w:shd w:val="clear" w:color="auto" w:fill="D6E3BC" w:themeFill="accent3" w:themeFillTint="66"/>
          </w:tcPr>
          <w:p w14:paraId="5AE14933" w14:textId="77777777" w:rsidR="00951F42" w:rsidRPr="00624C44" w:rsidRDefault="00951F42" w:rsidP="001B1B7B">
            <w:pPr>
              <w:rPr>
                <w:lang w:val="en-US"/>
              </w:rPr>
            </w:pPr>
            <w:r w:rsidRPr="00624C44">
              <w:rPr>
                <w:lang w:val="en-US"/>
              </w:rPr>
              <w:t>/left</w:t>
            </w:r>
          </w:p>
        </w:tc>
        <w:tc>
          <w:tcPr>
            <w:tcW w:w="567" w:type="dxa"/>
            <w:shd w:val="clear" w:color="auto" w:fill="D6E3BC" w:themeFill="accent3" w:themeFillTint="66"/>
          </w:tcPr>
          <w:p w14:paraId="0FC20F35"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22CE2A64"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5A3CF267" w14:textId="77777777" w:rsidR="00951F42" w:rsidRPr="00624C44" w:rsidRDefault="00951F42" w:rsidP="001B1B7B">
            <w:pPr>
              <w:rPr>
                <w:lang w:val="en-US"/>
              </w:rPr>
            </w:pPr>
            <w:r w:rsidRPr="00624C44">
              <w:rPr>
                <w:lang w:val="en-US"/>
              </w:rPr>
              <w:t>1</w:t>
            </w:r>
          </w:p>
        </w:tc>
      </w:tr>
      <w:tr w:rsidR="00951F42" w:rsidRPr="00624C44" w14:paraId="35A3A6D4" w14:textId="77777777" w:rsidTr="009F1C9C">
        <w:trPr>
          <w:cantSplit/>
          <w:trHeight w:val="23"/>
        </w:trPr>
        <w:tc>
          <w:tcPr>
            <w:tcW w:w="962" w:type="dxa"/>
            <w:shd w:val="clear" w:color="auto" w:fill="auto"/>
          </w:tcPr>
          <w:p w14:paraId="0F18CCBF" w14:textId="0595AE7B" w:rsidR="00951F42" w:rsidRPr="00624C44" w:rsidRDefault="00951F42" w:rsidP="001B1B7B">
            <w:pPr>
              <w:rPr>
                <w:lang w:val="en-US"/>
              </w:rPr>
            </w:pPr>
            <w:r w:rsidRPr="00624C44">
              <w:rPr>
                <w:lang w:val="en-US"/>
              </w:rPr>
              <w:t>T52</w:t>
            </w:r>
          </w:p>
        </w:tc>
        <w:tc>
          <w:tcPr>
            <w:tcW w:w="911" w:type="dxa"/>
            <w:vMerge/>
            <w:shd w:val="clear" w:color="auto" w:fill="D6E3BC" w:themeFill="accent3" w:themeFillTint="66"/>
          </w:tcPr>
          <w:p w14:paraId="45736652" w14:textId="77777777" w:rsidR="00951F42" w:rsidRPr="00624C44" w:rsidRDefault="00951F42" w:rsidP="001B1B7B">
            <w:pPr>
              <w:rPr>
                <w:lang w:val="en-US"/>
              </w:rPr>
            </w:pPr>
          </w:p>
        </w:tc>
        <w:tc>
          <w:tcPr>
            <w:tcW w:w="654" w:type="dxa"/>
            <w:vMerge/>
            <w:shd w:val="clear" w:color="auto" w:fill="D6E3BC" w:themeFill="accent3" w:themeFillTint="66"/>
          </w:tcPr>
          <w:p w14:paraId="772934B2" w14:textId="77777777" w:rsidR="00951F42" w:rsidRPr="00624C44" w:rsidRDefault="00951F42" w:rsidP="001B1B7B">
            <w:pPr>
              <w:rPr>
                <w:lang w:val="en-US"/>
              </w:rPr>
            </w:pPr>
          </w:p>
        </w:tc>
        <w:tc>
          <w:tcPr>
            <w:tcW w:w="1038" w:type="dxa"/>
            <w:vMerge/>
            <w:shd w:val="clear" w:color="auto" w:fill="D6E3BC" w:themeFill="accent3" w:themeFillTint="66"/>
          </w:tcPr>
          <w:p w14:paraId="02D799DD" w14:textId="77777777" w:rsidR="00951F42" w:rsidRPr="00624C44" w:rsidRDefault="00951F42" w:rsidP="001B1B7B">
            <w:pPr>
              <w:rPr>
                <w:lang w:val="en-US"/>
              </w:rPr>
            </w:pPr>
          </w:p>
        </w:tc>
        <w:tc>
          <w:tcPr>
            <w:tcW w:w="1879" w:type="dxa"/>
            <w:vMerge/>
            <w:shd w:val="clear" w:color="auto" w:fill="D6E3BC" w:themeFill="accent3" w:themeFillTint="66"/>
          </w:tcPr>
          <w:p w14:paraId="243656E1" w14:textId="77777777" w:rsidR="00951F42" w:rsidRPr="00624C44" w:rsidRDefault="00951F42" w:rsidP="001B1B7B">
            <w:pPr>
              <w:rPr>
                <w:lang w:val="en-US"/>
              </w:rPr>
            </w:pPr>
          </w:p>
        </w:tc>
        <w:tc>
          <w:tcPr>
            <w:tcW w:w="1134" w:type="dxa"/>
            <w:vMerge/>
            <w:shd w:val="clear" w:color="auto" w:fill="D6E3BC" w:themeFill="accent3" w:themeFillTint="66"/>
          </w:tcPr>
          <w:p w14:paraId="53AFB3EE" w14:textId="77777777" w:rsidR="00951F42" w:rsidRPr="00624C44" w:rsidRDefault="00951F42" w:rsidP="001B1B7B">
            <w:pPr>
              <w:rPr>
                <w:lang w:val="en-US"/>
              </w:rPr>
            </w:pPr>
          </w:p>
        </w:tc>
        <w:tc>
          <w:tcPr>
            <w:tcW w:w="850" w:type="dxa"/>
            <w:shd w:val="clear" w:color="auto" w:fill="D6E3BC" w:themeFill="accent3" w:themeFillTint="66"/>
          </w:tcPr>
          <w:p w14:paraId="1696992A" w14:textId="77777777" w:rsidR="00951F42" w:rsidRPr="00624C44" w:rsidRDefault="00951F42" w:rsidP="001B1B7B">
            <w:pPr>
              <w:rPr>
                <w:lang w:val="en-US"/>
              </w:rPr>
            </w:pPr>
            <w:r w:rsidRPr="00624C44">
              <w:rPr>
                <w:lang w:val="en-US"/>
              </w:rPr>
              <w:t>/right</w:t>
            </w:r>
          </w:p>
        </w:tc>
        <w:tc>
          <w:tcPr>
            <w:tcW w:w="567" w:type="dxa"/>
            <w:shd w:val="clear" w:color="auto" w:fill="D6E3BC" w:themeFill="accent3" w:themeFillTint="66"/>
          </w:tcPr>
          <w:p w14:paraId="2A7EA2B9"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57354B1A"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328F119E" w14:textId="77777777" w:rsidR="00951F42" w:rsidRPr="00624C44" w:rsidRDefault="00951F42" w:rsidP="001B1B7B">
            <w:pPr>
              <w:rPr>
                <w:lang w:val="en-US"/>
              </w:rPr>
            </w:pPr>
            <w:r w:rsidRPr="00624C44">
              <w:rPr>
                <w:lang w:val="en-US"/>
              </w:rPr>
              <w:t>1</w:t>
            </w:r>
          </w:p>
        </w:tc>
      </w:tr>
      <w:tr w:rsidR="00951F42" w:rsidRPr="00624C44" w14:paraId="5CBDFB60" w14:textId="77777777" w:rsidTr="009F1C9C">
        <w:trPr>
          <w:cantSplit/>
          <w:trHeight w:val="23"/>
        </w:trPr>
        <w:tc>
          <w:tcPr>
            <w:tcW w:w="962" w:type="dxa"/>
            <w:shd w:val="clear" w:color="auto" w:fill="auto"/>
          </w:tcPr>
          <w:p w14:paraId="6243D0FB" w14:textId="5A534520" w:rsidR="00951F42" w:rsidRPr="00624C44" w:rsidRDefault="00951F42" w:rsidP="001B1B7B">
            <w:pPr>
              <w:rPr>
                <w:lang w:val="en-US"/>
              </w:rPr>
            </w:pPr>
            <w:r w:rsidRPr="00624C44">
              <w:rPr>
                <w:lang w:val="en-US"/>
              </w:rPr>
              <w:t>T53</w:t>
            </w:r>
          </w:p>
        </w:tc>
        <w:tc>
          <w:tcPr>
            <w:tcW w:w="911" w:type="dxa"/>
            <w:vMerge/>
            <w:shd w:val="clear" w:color="auto" w:fill="D6E3BC" w:themeFill="accent3" w:themeFillTint="66"/>
          </w:tcPr>
          <w:p w14:paraId="5EB50F57" w14:textId="77777777" w:rsidR="00951F42" w:rsidRPr="00624C44" w:rsidRDefault="00951F42" w:rsidP="001B1B7B">
            <w:pPr>
              <w:rPr>
                <w:lang w:val="en-US"/>
              </w:rPr>
            </w:pPr>
          </w:p>
        </w:tc>
        <w:tc>
          <w:tcPr>
            <w:tcW w:w="654" w:type="dxa"/>
            <w:vMerge/>
            <w:shd w:val="clear" w:color="auto" w:fill="D6E3BC" w:themeFill="accent3" w:themeFillTint="66"/>
          </w:tcPr>
          <w:p w14:paraId="631A547F" w14:textId="77777777" w:rsidR="00951F42" w:rsidRPr="00624C44" w:rsidRDefault="00951F42" w:rsidP="001B1B7B">
            <w:pPr>
              <w:rPr>
                <w:lang w:val="en-US"/>
              </w:rPr>
            </w:pPr>
          </w:p>
        </w:tc>
        <w:tc>
          <w:tcPr>
            <w:tcW w:w="1038" w:type="dxa"/>
            <w:vMerge/>
            <w:shd w:val="clear" w:color="auto" w:fill="D6E3BC" w:themeFill="accent3" w:themeFillTint="66"/>
          </w:tcPr>
          <w:p w14:paraId="04286874" w14:textId="77777777" w:rsidR="00951F42" w:rsidRPr="00624C44" w:rsidRDefault="00951F42" w:rsidP="001B1B7B">
            <w:pPr>
              <w:rPr>
                <w:lang w:val="en-US"/>
              </w:rPr>
            </w:pPr>
          </w:p>
        </w:tc>
        <w:tc>
          <w:tcPr>
            <w:tcW w:w="1879" w:type="dxa"/>
            <w:vMerge w:val="restart"/>
            <w:shd w:val="clear" w:color="auto" w:fill="D6E3BC" w:themeFill="accent3" w:themeFillTint="66"/>
          </w:tcPr>
          <w:p w14:paraId="1D3BD53A" w14:textId="77777777" w:rsidR="00951F42" w:rsidRPr="00624C44" w:rsidRDefault="00951F42" w:rsidP="001B1B7B">
            <w:pPr>
              <w:rPr>
                <w:lang w:val="en-US"/>
              </w:rPr>
            </w:pPr>
            <w:r w:rsidRPr="00624C44">
              <w:rPr>
                <w:lang w:val="en-US"/>
              </w:rPr>
              <w:t>/kick</w:t>
            </w:r>
          </w:p>
        </w:tc>
        <w:tc>
          <w:tcPr>
            <w:tcW w:w="1134" w:type="dxa"/>
            <w:vMerge w:val="restart"/>
            <w:shd w:val="clear" w:color="auto" w:fill="D6E3BC" w:themeFill="accent3" w:themeFillTint="66"/>
          </w:tcPr>
          <w:p w14:paraId="1B6FD68F" w14:textId="77777777" w:rsidR="00951F42" w:rsidRPr="00624C44" w:rsidRDefault="00951F42" w:rsidP="001B1B7B">
            <w:pPr>
              <w:rPr>
                <w:lang w:val="en-US"/>
              </w:rPr>
            </w:pPr>
            <w:r w:rsidRPr="00624C44">
              <w:rPr>
                <w:lang w:val="en-US"/>
              </w:rPr>
              <w:t>/side</w:t>
            </w:r>
          </w:p>
        </w:tc>
        <w:tc>
          <w:tcPr>
            <w:tcW w:w="850" w:type="dxa"/>
            <w:shd w:val="clear" w:color="auto" w:fill="D6E3BC" w:themeFill="accent3" w:themeFillTint="66"/>
          </w:tcPr>
          <w:p w14:paraId="2C86E02D" w14:textId="77777777" w:rsidR="00951F42" w:rsidRPr="00624C44" w:rsidRDefault="00951F42" w:rsidP="001B1B7B">
            <w:pPr>
              <w:rPr>
                <w:lang w:val="en-US"/>
              </w:rPr>
            </w:pPr>
            <w:r w:rsidRPr="00624C44">
              <w:rPr>
                <w:lang w:val="en-US"/>
              </w:rPr>
              <w:t>/left</w:t>
            </w:r>
          </w:p>
        </w:tc>
        <w:tc>
          <w:tcPr>
            <w:tcW w:w="567" w:type="dxa"/>
            <w:shd w:val="clear" w:color="auto" w:fill="D6E3BC" w:themeFill="accent3" w:themeFillTint="66"/>
          </w:tcPr>
          <w:p w14:paraId="4D52E8FA"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00C0955E"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772EE2C1" w14:textId="77777777" w:rsidR="00951F42" w:rsidRPr="00624C44" w:rsidRDefault="00951F42" w:rsidP="001B1B7B">
            <w:pPr>
              <w:rPr>
                <w:lang w:val="en-US"/>
              </w:rPr>
            </w:pPr>
            <w:r w:rsidRPr="00624C44">
              <w:rPr>
                <w:lang w:val="en-US"/>
              </w:rPr>
              <w:t>1</w:t>
            </w:r>
          </w:p>
        </w:tc>
      </w:tr>
      <w:tr w:rsidR="00951F42" w:rsidRPr="00624C44" w14:paraId="37F3FF98" w14:textId="77777777" w:rsidTr="009F1C9C">
        <w:trPr>
          <w:cantSplit/>
          <w:trHeight w:val="23"/>
        </w:trPr>
        <w:tc>
          <w:tcPr>
            <w:tcW w:w="962" w:type="dxa"/>
            <w:shd w:val="clear" w:color="auto" w:fill="auto"/>
          </w:tcPr>
          <w:p w14:paraId="7F618197" w14:textId="478FCF6A" w:rsidR="00951F42" w:rsidRPr="00624C44" w:rsidRDefault="00951F42" w:rsidP="001B1B7B">
            <w:pPr>
              <w:rPr>
                <w:lang w:val="en-US"/>
              </w:rPr>
            </w:pPr>
            <w:r w:rsidRPr="00624C44">
              <w:rPr>
                <w:lang w:val="en-US"/>
              </w:rPr>
              <w:t>T54</w:t>
            </w:r>
          </w:p>
        </w:tc>
        <w:tc>
          <w:tcPr>
            <w:tcW w:w="911" w:type="dxa"/>
            <w:vMerge/>
            <w:shd w:val="clear" w:color="auto" w:fill="D6E3BC" w:themeFill="accent3" w:themeFillTint="66"/>
          </w:tcPr>
          <w:p w14:paraId="5AB57763" w14:textId="77777777" w:rsidR="00951F42" w:rsidRPr="00624C44" w:rsidRDefault="00951F42" w:rsidP="001B1B7B">
            <w:pPr>
              <w:rPr>
                <w:lang w:val="en-US"/>
              </w:rPr>
            </w:pPr>
          </w:p>
        </w:tc>
        <w:tc>
          <w:tcPr>
            <w:tcW w:w="654" w:type="dxa"/>
            <w:vMerge/>
            <w:shd w:val="clear" w:color="auto" w:fill="D6E3BC" w:themeFill="accent3" w:themeFillTint="66"/>
          </w:tcPr>
          <w:p w14:paraId="7EB202C7" w14:textId="77777777" w:rsidR="00951F42" w:rsidRPr="00624C44" w:rsidRDefault="00951F42" w:rsidP="001B1B7B">
            <w:pPr>
              <w:rPr>
                <w:lang w:val="en-US"/>
              </w:rPr>
            </w:pPr>
          </w:p>
        </w:tc>
        <w:tc>
          <w:tcPr>
            <w:tcW w:w="1038" w:type="dxa"/>
            <w:vMerge/>
            <w:shd w:val="clear" w:color="auto" w:fill="D6E3BC" w:themeFill="accent3" w:themeFillTint="66"/>
          </w:tcPr>
          <w:p w14:paraId="0E218920" w14:textId="77777777" w:rsidR="00951F42" w:rsidRPr="00624C44" w:rsidRDefault="00951F42" w:rsidP="001B1B7B">
            <w:pPr>
              <w:rPr>
                <w:lang w:val="en-US"/>
              </w:rPr>
            </w:pPr>
          </w:p>
        </w:tc>
        <w:tc>
          <w:tcPr>
            <w:tcW w:w="1879" w:type="dxa"/>
            <w:vMerge/>
            <w:shd w:val="clear" w:color="auto" w:fill="D6E3BC" w:themeFill="accent3" w:themeFillTint="66"/>
          </w:tcPr>
          <w:p w14:paraId="37965BC7" w14:textId="77777777" w:rsidR="00951F42" w:rsidRPr="00624C44" w:rsidRDefault="00951F42" w:rsidP="001B1B7B">
            <w:pPr>
              <w:rPr>
                <w:lang w:val="en-US"/>
              </w:rPr>
            </w:pPr>
          </w:p>
        </w:tc>
        <w:tc>
          <w:tcPr>
            <w:tcW w:w="1134" w:type="dxa"/>
            <w:vMerge/>
            <w:shd w:val="clear" w:color="auto" w:fill="D6E3BC" w:themeFill="accent3" w:themeFillTint="66"/>
          </w:tcPr>
          <w:p w14:paraId="1E4BC241" w14:textId="77777777" w:rsidR="00951F42" w:rsidRPr="00624C44" w:rsidRDefault="00951F42" w:rsidP="001B1B7B">
            <w:pPr>
              <w:rPr>
                <w:lang w:val="en-US"/>
              </w:rPr>
            </w:pPr>
          </w:p>
        </w:tc>
        <w:tc>
          <w:tcPr>
            <w:tcW w:w="850" w:type="dxa"/>
            <w:shd w:val="clear" w:color="auto" w:fill="D6E3BC" w:themeFill="accent3" w:themeFillTint="66"/>
          </w:tcPr>
          <w:p w14:paraId="5B67ECBC" w14:textId="77777777" w:rsidR="00951F42" w:rsidRPr="00624C44" w:rsidRDefault="00951F42" w:rsidP="001B1B7B">
            <w:pPr>
              <w:rPr>
                <w:lang w:val="en-US"/>
              </w:rPr>
            </w:pPr>
            <w:r w:rsidRPr="00624C44">
              <w:rPr>
                <w:lang w:val="en-US"/>
              </w:rPr>
              <w:t>/right</w:t>
            </w:r>
          </w:p>
        </w:tc>
        <w:tc>
          <w:tcPr>
            <w:tcW w:w="567" w:type="dxa"/>
            <w:shd w:val="clear" w:color="auto" w:fill="D6E3BC" w:themeFill="accent3" w:themeFillTint="66"/>
          </w:tcPr>
          <w:p w14:paraId="3CF1E02F"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26323687"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6F62AF82" w14:textId="77777777" w:rsidR="00951F42" w:rsidRPr="00624C44" w:rsidRDefault="00951F42" w:rsidP="001B1B7B">
            <w:pPr>
              <w:rPr>
                <w:lang w:val="en-US"/>
              </w:rPr>
            </w:pPr>
            <w:r w:rsidRPr="00624C44">
              <w:rPr>
                <w:lang w:val="en-US"/>
              </w:rPr>
              <w:t>1</w:t>
            </w:r>
          </w:p>
        </w:tc>
      </w:tr>
      <w:tr w:rsidR="00951F42" w:rsidRPr="00624C44" w14:paraId="223D2770" w14:textId="77777777" w:rsidTr="009F1C9C">
        <w:trPr>
          <w:cantSplit/>
          <w:trHeight w:val="23"/>
        </w:trPr>
        <w:tc>
          <w:tcPr>
            <w:tcW w:w="962" w:type="dxa"/>
            <w:shd w:val="clear" w:color="auto" w:fill="auto"/>
          </w:tcPr>
          <w:p w14:paraId="26A13D51" w14:textId="7314F9D6" w:rsidR="00951F42" w:rsidRPr="00624C44" w:rsidRDefault="00951F42" w:rsidP="001B1B7B">
            <w:pPr>
              <w:rPr>
                <w:lang w:val="en-US"/>
              </w:rPr>
            </w:pPr>
            <w:r w:rsidRPr="00624C44">
              <w:rPr>
                <w:lang w:val="en-US"/>
              </w:rPr>
              <w:t>T55</w:t>
            </w:r>
          </w:p>
        </w:tc>
        <w:tc>
          <w:tcPr>
            <w:tcW w:w="911" w:type="dxa"/>
            <w:vMerge/>
            <w:shd w:val="clear" w:color="auto" w:fill="D6E3BC" w:themeFill="accent3" w:themeFillTint="66"/>
          </w:tcPr>
          <w:p w14:paraId="12BA10C3" w14:textId="77777777" w:rsidR="00951F42" w:rsidRPr="00624C44" w:rsidRDefault="00951F42" w:rsidP="001B1B7B">
            <w:pPr>
              <w:rPr>
                <w:lang w:val="en-US"/>
              </w:rPr>
            </w:pPr>
          </w:p>
        </w:tc>
        <w:tc>
          <w:tcPr>
            <w:tcW w:w="654" w:type="dxa"/>
            <w:vMerge/>
            <w:shd w:val="clear" w:color="auto" w:fill="D6E3BC" w:themeFill="accent3" w:themeFillTint="66"/>
          </w:tcPr>
          <w:p w14:paraId="0721D57F" w14:textId="77777777" w:rsidR="00951F42" w:rsidRPr="00624C44" w:rsidRDefault="00951F42" w:rsidP="001B1B7B">
            <w:pPr>
              <w:rPr>
                <w:lang w:val="en-US"/>
              </w:rPr>
            </w:pPr>
          </w:p>
        </w:tc>
        <w:tc>
          <w:tcPr>
            <w:tcW w:w="1038" w:type="dxa"/>
            <w:vMerge/>
            <w:shd w:val="clear" w:color="auto" w:fill="D6E3BC" w:themeFill="accent3" w:themeFillTint="66"/>
          </w:tcPr>
          <w:p w14:paraId="380815A5" w14:textId="77777777" w:rsidR="00951F42" w:rsidRPr="00624C44" w:rsidRDefault="00951F42" w:rsidP="001B1B7B">
            <w:pPr>
              <w:rPr>
                <w:lang w:val="en-US"/>
              </w:rPr>
            </w:pPr>
          </w:p>
        </w:tc>
        <w:tc>
          <w:tcPr>
            <w:tcW w:w="1879" w:type="dxa"/>
            <w:vMerge/>
            <w:shd w:val="clear" w:color="auto" w:fill="D6E3BC" w:themeFill="accent3" w:themeFillTint="66"/>
          </w:tcPr>
          <w:p w14:paraId="293330BC" w14:textId="77777777" w:rsidR="00951F42" w:rsidRPr="00624C44" w:rsidRDefault="00951F42" w:rsidP="001B1B7B">
            <w:pPr>
              <w:rPr>
                <w:lang w:val="en-US"/>
              </w:rPr>
            </w:pPr>
          </w:p>
        </w:tc>
        <w:tc>
          <w:tcPr>
            <w:tcW w:w="1134" w:type="dxa"/>
            <w:vMerge w:val="restart"/>
            <w:shd w:val="clear" w:color="auto" w:fill="D6E3BC" w:themeFill="accent3" w:themeFillTint="66"/>
          </w:tcPr>
          <w:p w14:paraId="2BE17550" w14:textId="77777777" w:rsidR="00951F42" w:rsidRPr="00624C44" w:rsidRDefault="00951F42" w:rsidP="001B1B7B">
            <w:pPr>
              <w:rPr>
                <w:lang w:val="en-US"/>
              </w:rPr>
            </w:pPr>
            <w:r w:rsidRPr="00624C44">
              <w:rPr>
                <w:lang w:val="en-US"/>
              </w:rPr>
              <w:t>/forward</w:t>
            </w:r>
          </w:p>
        </w:tc>
        <w:tc>
          <w:tcPr>
            <w:tcW w:w="850" w:type="dxa"/>
            <w:shd w:val="clear" w:color="auto" w:fill="D6E3BC" w:themeFill="accent3" w:themeFillTint="66"/>
          </w:tcPr>
          <w:p w14:paraId="035E4FD0" w14:textId="77777777" w:rsidR="00951F42" w:rsidRPr="00624C44" w:rsidRDefault="00951F42" w:rsidP="001B1B7B">
            <w:pPr>
              <w:rPr>
                <w:lang w:val="en-US"/>
              </w:rPr>
            </w:pPr>
            <w:r w:rsidRPr="00624C44">
              <w:rPr>
                <w:lang w:val="en-US"/>
              </w:rPr>
              <w:t>/left</w:t>
            </w:r>
          </w:p>
        </w:tc>
        <w:tc>
          <w:tcPr>
            <w:tcW w:w="567" w:type="dxa"/>
            <w:shd w:val="clear" w:color="auto" w:fill="D6E3BC" w:themeFill="accent3" w:themeFillTint="66"/>
          </w:tcPr>
          <w:p w14:paraId="5428988E"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3471700E"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7EE49536" w14:textId="77777777" w:rsidR="00951F42" w:rsidRPr="00624C44" w:rsidRDefault="00951F42" w:rsidP="001B1B7B">
            <w:pPr>
              <w:rPr>
                <w:lang w:val="en-US"/>
              </w:rPr>
            </w:pPr>
            <w:r w:rsidRPr="00624C44">
              <w:rPr>
                <w:lang w:val="en-US"/>
              </w:rPr>
              <w:t>1</w:t>
            </w:r>
          </w:p>
        </w:tc>
      </w:tr>
      <w:tr w:rsidR="00951F42" w:rsidRPr="00624C44" w14:paraId="533E20EC" w14:textId="77777777" w:rsidTr="009F1C9C">
        <w:trPr>
          <w:cantSplit/>
          <w:trHeight w:val="23"/>
        </w:trPr>
        <w:tc>
          <w:tcPr>
            <w:tcW w:w="962" w:type="dxa"/>
            <w:shd w:val="clear" w:color="auto" w:fill="auto"/>
          </w:tcPr>
          <w:p w14:paraId="1F1EC00B" w14:textId="06C168E7" w:rsidR="00951F42" w:rsidRPr="00624C44" w:rsidRDefault="00951F42" w:rsidP="001B1B7B">
            <w:pPr>
              <w:rPr>
                <w:lang w:val="en-US"/>
              </w:rPr>
            </w:pPr>
            <w:r w:rsidRPr="00624C44">
              <w:rPr>
                <w:lang w:val="en-US"/>
              </w:rPr>
              <w:t>T56</w:t>
            </w:r>
          </w:p>
        </w:tc>
        <w:tc>
          <w:tcPr>
            <w:tcW w:w="911" w:type="dxa"/>
            <w:vMerge/>
            <w:shd w:val="clear" w:color="auto" w:fill="D6E3BC" w:themeFill="accent3" w:themeFillTint="66"/>
          </w:tcPr>
          <w:p w14:paraId="79BA1CFE" w14:textId="77777777" w:rsidR="00951F42" w:rsidRPr="00624C44" w:rsidRDefault="00951F42" w:rsidP="001B1B7B">
            <w:pPr>
              <w:rPr>
                <w:lang w:val="en-US"/>
              </w:rPr>
            </w:pPr>
          </w:p>
        </w:tc>
        <w:tc>
          <w:tcPr>
            <w:tcW w:w="654" w:type="dxa"/>
            <w:vMerge/>
            <w:shd w:val="clear" w:color="auto" w:fill="D6E3BC" w:themeFill="accent3" w:themeFillTint="66"/>
          </w:tcPr>
          <w:p w14:paraId="73F7228C" w14:textId="77777777" w:rsidR="00951F42" w:rsidRPr="00624C44" w:rsidRDefault="00951F42" w:rsidP="001B1B7B">
            <w:pPr>
              <w:rPr>
                <w:lang w:val="en-US"/>
              </w:rPr>
            </w:pPr>
          </w:p>
        </w:tc>
        <w:tc>
          <w:tcPr>
            <w:tcW w:w="1038" w:type="dxa"/>
            <w:vMerge/>
            <w:shd w:val="clear" w:color="auto" w:fill="D6E3BC" w:themeFill="accent3" w:themeFillTint="66"/>
          </w:tcPr>
          <w:p w14:paraId="6AF552D0" w14:textId="77777777" w:rsidR="00951F42" w:rsidRPr="00624C44" w:rsidRDefault="00951F42" w:rsidP="001B1B7B">
            <w:pPr>
              <w:rPr>
                <w:lang w:val="en-US"/>
              </w:rPr>
            </w:pPr>
          </w:p>
        </w:tc>
        <w:tc>
          <w:tcPr>
            <w:tcW w:w="1879" w:type="dxa"/>
            <w:vMerge/>
            <w:shd w:val="clear" w:color="auto" w:fill="D6E3BC" w:themeFill="accent3" w:themeFillTint="66"/>
          </w:tcPr>
          <w:p w14:paraId="6076DC70" w14:textId="77777777" w:rsidR="00951F42" w:rsidRPr="00624C44" w:rsidRDefault="00951F42" w:rsidP="001B1B7B">
            <w:pPr>
              <w:rPr>
                <w:lang w:val="en-US"/>
              </w:rPr>
            </w:pPr>
          </w:p>
        </w:tc>
        <w:tc>
          <w:tcPr>
            <w:tcW w:w="1134" w:type="dxa"/>
            <w:vMerge/>
            <w:shd w:val="clear" w:color="auto" w:fill="D6E3BC" w:themeFill="accent3" w:themeFillTint="66"/>
          </w:tcPr>
          <w:p w14:paraId="4AF39DA9" w14:textId="77777777" w:rsidR="00951F42" w:rsidRPr="00624C44" w:rsidRDefault="00951F42" w:rsidP="001B1B7B">
            <w:pPr>
              <w:rPr>
                <w:lang w:val="en-US"/>
              </w:rPr>
            </w:pPr>
          </w:p>
        </w:tc>
        <w:tc>
          <w:tcPr>
            <w:tcW w:w="850" w:type="dxa"/>
            <w:shd w:val="clear" w:color="auto" w:fill="D6E3BC" w:themeFill="accent3" w:themeFillTint="66"/>
          </w:tcPr>
          <w:p w14:paraId="7EF44896" w14:textId="77777777" w:rsidR="00951F42" w:rsidRPr="00624C44" w:rsidRDefault="00951F42" w:rsidP="001B1B7B">
            <w:pPr>
              <w:rPr>
                <w:lang w:val="en-US"/>
              </w:rPr>
            </w:pPr>
            <w:r w:rsidRPr="00624C44">
              <w:rPr>
                <w:lang w:val="en-US"/>
              </w:rPr>
              <w:t>/right</w:t>
            </w:r>
          </w:p>
        </w:tc>
        <w:tc>
          <w:tcPr>
            <w:tcW w:w="567" w:type="dxa"/>
            <w:shd w:val="clear" w:color="auto" w:fill="D6E3BC" w:themeFill="accent3" w:themeFillTint="66"/>
          </w:tcPr>
          <w:p w14:paraId="7C91ADC8"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7BC4C544"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46D0CC65" w14:textId="77777777" w:rsidR="00951F42" w:rsidRPr="00624C44" w:rsidRDefault="00951F42" w:rsidP="001B1B7B">
            <w:pPr>
              <w:rPr>
                <w:lang w:val="en-US"/>
              </w:rPr>
            </w:pPr>
            <w:r w:rsidRPr="00624C44">
              <w:rPr>
                <w:lang w:val="en-US"/>
              </w:rPr>
              <w:t>1</w:t>
            </w:r>
          </w:p>
        </w:tc>
      </w:tr>
      <w:tr w:rsidR="00951F42" w:rsidRPr="00624C44" w14:paraId="2856ADB2" w14:textId="77777777" w:rsidTr="009F1C9C">
        <w:trPr>
          <w:cantSplit/>
          <w:trHeight w:val="229"/>
        </w:trPr>
        <w:tc>
          <w:tcPr>
            <w:tcW w:w="962" w:type="dxa"/>
            <w:shd w:val="clear" w:color="auto" w:fill="auto"/>
          </w:tcPr>
          <w:p w14:paraId="1181DC99" w14:textId="44E21798" w:rsidR="00951F42" w:rsidRPr="00624C44" w:rsidRDefault="00951F42" w:rsidP="001B1B7B">
            <w:pPr>
              <w:rPr>
                <w:lang w:val="en-US"/>
              </w:rPr>
            </w:pPr>
            <w:r w:rsidRPr="00624C44">
              <w:rPr>
                <w:lang w:val="en-US"/>
              </w:rPr>
              <w:t>T57</w:t>
            </w:r>
          </w:p>
        </w:tc>
        <w:tc>
          <w:tcPr>
            <w:tcW w:w="911" w:type="dxa"/>
            <w:vMerge/>
            <w:shd w:val="clear" w:color="auto" w:fill="D6E3BC" w:themeFill="accent3" w:themeFillTint="66"/>
          </w:tcPr>
          <w:p w14:paraId="3DF88B69" w14:textId="77777777" w:rsidR="00951F42" w:rsidRPr="00624C44" w:rsidRDefault="00951F42" w:rsidP="001B1B7B">
            <w:pPr>
              <w:rPr>
                <w:lang w:val="en-US"/>
              </w:rPr>
            </w:pPr>
          </w:p>
        </w:tc>
        <w:tc>
          <w:tcPr>
            <w:tcW w:w="654" w:type="dxa"/>
            <w:vMerge/>
            <w:shd w:val="clear" w:color="auto" w:fill="D6E3BC" w:themeFill="accent3" w:themeFillTint="66"/>
          </w:tcPr>
          <w:p w14:paraId="03090CF8" w14:textId="77777777" w:rsidR="00951F42" w:rsidRPr="00624C44" w:rsidRDefault="00951F42" w:rsidP="001B1B7B">
            <w:pPr>
              <w:rPr>
                <w:lang w:val="en-US"/>
              </w:rPr>
            </w:pPr>
          </w:p>
        </w:tc>
        <w:tc>
          <w:tcPr>
            <w:tcW w:w="1038" w:type="dxa"/>
            <w:vMerge/>
            <w:shd w:val="clear" w:color="auto" w:fill="D6E3BC" w:themeFill="accent3" w:themeFillTint="66"/>
          </w:tcPr>
          <w:p w14:paraId="0D43470F" w14:textId="77777777" w:rsidR="00951F42" w:rsidRPr="00624C44" w:rsidRDefault="00951F42" w:rsidP="001B1B7B">
            <w:pPr>
              <w:rPr>
                <w:lang w:val="en-US"/>
              </w:rPr>
            </w:pPr>
          </w:p>
        </w:tc>
        <w:tc>
          <w:tcPr>
            <w:tcW w:w="1879" w:type="dxa"/>
            <w:shd w:val="clear" w:color="auto" w:fill="D6E3BC" w:themeFill="accent3" w:themeFillTint="66"/>
          </w:tcPr>
          <w:p w14:paraId="6909D06F" w14:textId="77777777" w:rsidR="00951F42" w:rsidRPr="00624C44" w:rsidRDefault="00951F42" w:rsidP="001B1B7B">
            <w:pPr>
              <w:rPr>
                <w:lang w:val="en-US"/>
              </w:rPr>
            </w:pPr>
            <w:r w:rsidRPr="00624C44">
              <w:rPr>
                <w:lang w:val="en-US"/>
              </w:rPr>
              <w:t>/</w:t>
            </w:r>
            <w:proofErr w:type="spellStart"/>
            <w:r w:rsidRPr="00624C44">
              <w:rPr>
                <w:lang w:val="en-US"/>
              </w:rPr>
              <w:t>doubleArmSide</w:t>
            </w:r>
            <w:proofErr w:type="spellEnd"/>
          </w:p>
        </w:tc>
        <w:tc>
          <w:tcPr>
            <w:tcW w:w="1134" w:type="dxa"/>
            <w:shd w:val="clear" w:color="auto" w:fill="D6E3BC" w:themeFill="accent3" w:themeFillTint="66"/>
          </w:tcPr>
          <w:p w14:paraId="388E15D2" w14:textId="77777777" w:rsidR="00951F42" w:rsidRPr="00624C44" w:rsidRDefault="00951F42" w:rsidP="001B1B7B">
            <w:pPr>
              <w:rPr>
                <w:lang w:val="en-US"/>
              </w:rPr>
            </w:pPr>
          </w:p>
        </w:tc>
        <w:tc>
          <w:tcPr>
            <w:tcW w:w="850" w:type="dxa"/>
            <w:shd w:val="clear" w:color="auto" w:fill="D6E3BC" w:themeFill="accent3" w:themeFillTint="66"/>
          </w:tcPr>
          <w:p w14:paraId="3DE7EC3C" w14:textId="77777777" w:rsidR="00951F42" w:rsidRPr="00624C44" w:rsidRDefault="00951F42" w:rsidP="001B1B7B">
            <w:pPr>
              <w:rPr>
                <w:lang w:val="en-US"/>
              </w:rPr>
            </w:pPr>
          </w:p>
        </w:tc>
        <w:tc>
          <w:tcPr>
            <w:tcW w:w="567" w:type="dxa"/>
            <w:shd w:val="clear" w:color="auto" w:fill="D6E3BC" w:themeFill="accent3" w:themeFillTint="66"/>
          </w:tcPr>
          <w:p w14:paraId="055E9690"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18C2C0D8"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026CF098" w14:textId="77777777" w:rsidR="00951F42" w:rsidRPr="00624C44" w:rsidRDefault="00951F42" w:rsidP="001B1B7B">
            <w:pPr>
              <w:rPr>
                <w:lang w:val="en-US"/>
              </w:rPr>
            </w:pPr>
            <w:r w:rsidRPr="00624C44">
              <w:rPr>
                <w:lang w:val="en-US"/>
              </w:rPr>
              <w:t>1</w:t>
            </w:r>
          </w:p>
        </w:tc>
      </w:tr>
      <w:tr w:rsidR="00951F42" w:rsidRPr="00624C44" w14:paraId="76FA7FB7" w14:textId="77777777" w:rsidTr="009F1C9C">
        <w:trPr>
          <w:cantSplit/>
          <w:trHeight w:val="23"/>
        </w:trPr>
        <w:tc>
          <w:tcPr>
            <w:tcW w:w="962" w:type="dxa"/>
            <w:shd w:val="clear" w:color="auto" w:fill="auto"/>
          </w:tcPr>
          <w:p w14:paraId="20523B2B" w14:textId="30B00C78" w:rsidR="00951F42" w:rsidRPr="00624C44" w:rsidRDefault="00951F42" w:rsidP="001B1B7B">
            <w:pPr>
              <w:rPr>
                <w:lang w:val="en-US"/>
              </w:rPr>
            </w:pPr>
            <w:r w:rsidRPr="00624C44">
              <w:rPr>
                <w:lang w:val="en-US"/>
              </w:rPr>
              <w:t>T58</w:t>
            </w:r>
          </w:p>
        </w:tc>
        <w:tc>
          <w:tcPr>
            <w:tcW w:w="911" w:type="dxa"/>
            <w:vMerge/>
            <w:shd w:val="clear" w:color="auto" w:fill="D6E3BC" w:themeFill="accent3" w:themeFillTint="66"/>
          </w:tcPr>
          <w:p w14:paraId="0DB49F44" w14:textId="77777777" w:rsidR="00951F42" w:rsidRPr="00624C44" w:rsidRDefault="00951F42" w:rsidP="001B1B7B">
            <w:pPr>
              <w:rPr>
                <w:lang w:val="en-US"/>
              </w:rPr>
            </w:pPr>
          </w:p>
        </w:tc>
        <w:tc>
          <w:tcPr>
            <w:tcW w:w="654" w:type="dxa"/>
            <w:vMerge/>
            <w:shd w:val="clear" w:color="auto" w:fill="D6E3BC" w:themeFill="accent3" w:themeFillTint="66"/>
          </w:tcPr>
          <w:p w14:paraId="654EA17B" w14:textId="77777777" w:rsidR="00951F42" w:rsidRPr="00624C44" w:rsidRDefault="00951F42" w:rsidP="001B1B7B">
            <w:pPr>
              <w:rPr>
                <w:lang w:val="en-US"/>
              </w:rPr>
            </w:pPr>
          </w:p>
        </w:tc>
        <w:tc>
          <w:tcPr>
            <w:tcW w:w="1038" w:type="dxa"/>
            <w:vMerge/>
            <w:shd w:val="clear" w:color="auto" w:fill="D6E3BC" w:themeFill="accent3" w:themeFillTint="66"/>
          </w:tcPr>
          <w:p w14:paraId="1495EB37" w14:textId="77777777" w:rsidR="00951F42" w:rsidRPr="00624C44" w:rsidRDefault="00951F42" w:rsidP="001B1B7B">
            <w:pPr>
              <w:rPr>
                <w:lang w:val="en-US"/>
              </w:rPr>
            </w:pPr>
          </w:p>
        </w:tc>
        <w:tc>
          <w:tcPr>
            <w:tcW w:w="1879" w:type="dxa"/>
            <w:shd w:val="clear" w:color="auto" w:fill="D6E3BC" w:themeFill="accent3" w:themeFillTint="66"/>
          </w:tcPr>
          <w:p w14:paraId="566D564D" w14:textId="77777777" w:rsidR="00951F42" w:rsidRPr="00624C44" w:rsidRDefault="00951F42" w:rsidP="001B1B7B">
            <w:pPr>
              <w:rPr>
                <w:lang w:val="en-US"/>
              </w:rPr>
            </w:pPr>
            <w:r w:rsidRPr="00624C44">
              <w:rPr>
                <w:lang w:val="en-US"/>
              </w:rPr>
              <w:t>/</w:t>
            </w:r>
            <w:proofErr w:type="spellStart"/>
            <w:r w:rsidRPr="00624C44">
              <w:rPr>
                <w:lang w:val="en-US"/>
              </w:rPr>
              <w:t>doubleArmSideClose</w:t>
            </w:r>
            <w:proofErr w:type="spellEnd"/>
          </w:p>
        </w:tc>
        <w:tc>
          <w:tcPr>
            <w:tcW w:w="1134" w:type="dxa"/>
            <w:shd w:val="clear" w:color="auto" w:fill="D6E3BC" w:themeFill="accent3" w:themeFillTint="66"/>
          </w:tcPr>
          <w:p w14:paraId="3B94A017" w14:textId="77777777" w:rsidR="00951F42" w:rsidRPr="00624C44" w:rsidRDefault="00951F42" w:rsidP="001B1B7B">
            <w:pPr>
              <w:rPr>
                <w:lang w:val="en-US"/>
              </w:rPr>
            </w:pPr>
          </w:p>
        </w:tc>
        <w:tc>
          <w:tcPr>
            <w:tcW w:w="850" w:type="dxa"/>
            <w:shd w:val="clear" w:color="auto" w:fill="D6E3BC" w:themeFill="accent3" w:themeFillTint="66"/>
          </w:tcPr>
          <w:p w14:paraId="4FCE5D35" w14:textId="77777777" w:rsidR="00951F42" w:rsidRPr="00624C44" w:rsidRDefault="00951F42" w:rsidP="001B1B7B">
            <w:pPr>
              <w:rPr>
                <w:lang w:val="en-US"/>
              </w:rPr>
            </w:pPr>
          </w:p>
        </w:tc>
        <w:tc>
          <w:tcPr>
            <w:tcW w:w="567" w:type="dxa"/>
            <w:shd w:val="clear" w:color="auto" w:fill="D6E3BC" w:themeFill="accent3" w:themeFillTint="66"/>
          </w:tcPr>
          <w:p w14:paraId="3ADAA5B4"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7113AFFF"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1B53C007" w14:textId="77777777" w:rsidR="00951F42" w:rsidRPr="00624C44" w:rsidRDefault="00951F42" w:rsidP="001B1B7B">
            <w:pPr>
              <w:rPr>
                <w:lang w:val="en-US"/>
              </w:rPr>
            </w:pPr>
            <w:r w:rsidRPr="00624C44">
              <w:rPr>
                <w:lang w:val="en-US"/>
              </w:rPr>
              <w:t>1</w:t>
            </w:r>
          </w:p>
        </w:tc>
      </w:tr>
      <w:tr w:rsidR="00951F42" w:rsidRPr="00624C44" w14:paraId="7AB7164B" w14:textId="77777777" w:rsidTr="009F1C9C">
        <w:trPr>
          <w:cantSplit/>
          <w:trHeight w:val="23"/>
        </w:trPr>
        <w:tc>
          <w:tcPr>
            <w:tcW w:w="962" w:type="dxa"/>
            <w:shd w:val="clear" w:color="auto" w:fill="auto"/>
          </w:tcPr>
          <w:p w14:paraId="03029202" w14:textId="6CDB20CC" w:rsidR="00951F42" w:rsidRPr="00624C44" w:rsidRDefault="00951F42" w:rsidP="001B1B7B">
            <w:pPr>
              <w:rPr>
                <w:lang w:val="en-US"/>
              </w:rPr>
            </w:pPr>
            <w:r w:rsidRPr="00624C44">
              <w:rPr>
                <w:lang w:val="en-US"/>
              </w:rPr>
              <w:t>T59</w:t>
            </w:r>
          </w:p>
        </w:tc>
        <w:tc>
          <w:tcPr>
            <w:tcW w:w="911" w:type="dxa"/>
            <w:vMerge/>
            <w:shd w:val="clear" w:color="auto" w:fill="D6E3BC" w:themeFill="accent3" w:themeFillTint="66"/>
          </w:tcPr>
          <w:p w14:paraId="14A81A64" w14:textId="77777777" w:rsidR="00951F42" w:rsidRPr="00624C44" w:rsidRDefault="00951F42" w:rsidP="001B1B7B">
            <w:pPr>
              <w:rPr>
                <w:lang w:val="en-US"/>
              </w:rPr>
            </w:pPr>
          </w:p>
        </w:tc>
        <w:tc>
          <w:tcPr>
            <w:tcW w:w="654" w:type="dxa"/>
            <w:vMerge/>
            <w:shd w:val="clear" w:color="auto" w:fill="D6E3BC" w:themeFill="accent3" w:themeFillTint="66"/>
          </w:tcPr>
          <w:p w14:paraId="100922A2" w14:textId="77777777" w:rsidR="00951F42" w:rsidRPr="00624C44" w:rsidRDefault="00951F42" w:rsidP="001B1B7B">
            <w:pPr>
              <w:rPr>
                <w:lang w:val="en-US"/>
              </w:rPr>
            </w:pPr>
          </w:p>
        </w:tc>
        <w:tc>
          <w:tcPr>
            <w:tcW w:w="1038" w:type="dxa"/>
            <w:vMerge/>
            <w:shd w:val="clear" w:color="auto" w:fill="D6E3BC" w:themeFill="accent3" w:themeFillTint="66"/>
          </w:tcPr>
          <w:p w14:paraId="49826317" w14:textId="77777777" w:rsidR="00951F42" w:rsidRPr="00624C44" w:rsidRDefault="00951F42" w:rsidP="001B1B7B">
            <w:pPr>
              <w:rPr>
                <w:lang w:val="en-US"/>
              </w:rPr>
            </w:pPr>
          </w:p>
        </w:tc>
        <w:tc>
          <w:tcPr>
            <w:tcW w:w="1879" w:type="dxa"/>
            <w:shd w:val="clear" w:color="auto" w:fill="D6E3BC" w:themeFill="accent3" w:themeFillTint="66"/>
          </w:tcPr>
          <w:p w14:paraId="2A2032B6" w14:textId="77777777" w:rsidR="00951F42" w:rsidRPr="00624C44" w:rsidRDefault="00951F42" w:rsidP="001B1B7B">
            <w:pPr>
              <w:rPr>
                <w:lang w:val="en-US"/>
              </w:rPr>
            </w:pPr>
            <w:r w:rsidRPr="00624C44">
              <w:rPr>
                <w:lang w:val="en-US"/>
              </w:rPr>
              <w:t>/jump</w:t>
            </w:r>
          </w:p>
        </w:tc>
        <w:tc>
          <w:tcPr>
            <w:tcW w:w="1134" w:type="dxa"/>
            <w:shd w:val="clear" w:color="auto" w:fill="D6E3BC" w:themeFill="accent3" w:themeFillTint="66"/>
          </w:tcPr>
          <w:p w14:paraId="3046434A" w14:textId="77777777" w:rsidR="00951F42" w:rsidRPr="00624C44" w:rsidRDefault="00951F42" w:rsidP="001B1B7B">
            <w:pPr>
              <w:rPr>
                <w:lang w:val="en-US"/>
              </w:rPr>
            </w:pPr>
          </w:p>
        </w:tc>
        <w:tc>
          <w:tcPr>
            <w:tcW w:w="850" w:type="dxa"/>
            <w:shd w:val="clear" w:color="auto" w:fill="D6E3BC" w:themeFill="accent3" w:themeFillTint="66"/>
          </w:tcPr>
          <w:p w14:paraId="12903930" w14:textId="77777777" w:rsidR="00951F42" w:rsidRPr="00624C44" w:rsidRDefault="00951F42" w:rsidP="001B1B7B">
            <w:pPr>
              <w:rPr>
                <w:lang w:val="en-US"/>
              </w:rPr>
            </w:pPr>
          </w:p>
        </w:tc>
        <w:tc>
          <w:tcPr>
            <w:tcW w:w="567" w:type="dxa"/>
            <w:shd w:val="clear" w:color="auto" w:fill="D6E3BC" w:themeFill="accent3" w:themeFillTint="66"/>
          </w:tcPr>
          <w:p w14:paraId="41EEAEF8" w14:textId="77777777" w:rsidR="00951F42" w:rsidRPr="00624C44" w:rsidRDefault="00951F42" w:rsidP="001B1B7B">
            <w:pPr>
              <w:rPr>
                <w:lang w:val="en-US"/>
              </w:rPr>
            </w:pPr>
            <w:r w:rsidRPr="00624C44">
              <w:rPr>
                <w:lang w:val="en-US"/>
              </w:rPr>
              <w:t>NA</w:t>
            </w:r>
          </w:p>
        </w:tc>
        <w:tc>
          <w:tcPr>
            <w:tcW w:w="1418" w:type="dxa"/>
            <w:shd w:val="clear" w:color="auto" w:fill="D6E3BC" w:themeFill="accent3" w:themeFillTint="66"/>
          </w:tcPr>
          <w:p w14:paraId="7CBB3356" w14:textId="77777777" w:rsidR="00951F42" w:rsidRPr="00624C44" w:rsidRDefault="00951F42" w:rsidP="001B1B7B">
            <w:pPr>
              <w:rPr>
                <w:lang w:val="en-US"/>
              </w:rPr>
            </w:pPr>
            <w:r w:rsidRPr="00624C44">
              <w:rPr>
                <w:lang w:val="en-US"/>
              </w:rPr>
              <w:t>On occurrence</w:t>
            </w:r>
          </w:p>
        </w:tc>
        <w:tc>
          <w:tcPr>
            <w:tcW w:w="393" w:type="dxa"/>
            <w:shd w:val="clear" w:color="auto" w:fill="D6E3BC" w:themeFill="accent3" w:themeFillTint="66"/>
          </w:tcPr>
          <w:p w14:paraId="34AD62E1" w14:textId="77777777" w:rsidR="00951F42" w:rsidRPr="00624C44" w:rsidRDefault="00951F42" w:rsidP="001B1B7B">
            <w:pPr>
              <w:rPr>
                <w:lang w:val="en-US"/>
              </w:rPr>
            </w:pPr>
            <w:r w:rsidRPr="00624C44">
              <w:rPr>
                <w:lang w:val="en-US"/>
              </w:rPr>
              <w:t>2</w:t>
            </w:r>
          </w:p>
        </w:tc>
      </w:tr>
      <w:tr w:rsidR="00951F42" w:rsidRPr="00624C44" w14:paraId="7E68986E" w14:textId="77777777" w:rsidTr="009F1C9C">
        <w:trPr>
          <w:cantSplit/>
          <w:trHeight w:val="310"/>
        </w:trPr>
        <w:tc>
          <w:tcPr>
            <w:tcW w:w="962" w:type="dxa"/>
            <w:tcBorders>
              <w:bottom w:val="single" w:sz="4" w:space="0" w:color="auto"/>
            </w:tcBorders>
            <w:shd w:val="clear" w:color="auto" w:fill="auto"/>
          </w:tcPr>
          <w:p w14:paraId="5CDF432A" w14:textId="2D861DB5" w:rsidR="00951F42" w:rsidRPr="00624C44" w:rsidRDefault="00951F42" w:rsidP="001B1B7B">
            <w:pPr>
              <w:rPr>
                <w:lang w:val="en-US"/>
              </w:rPr>
            </w:pPr>
            <w:r w:rsidRPr="00624C44">
              <w:rPr>
                <w:lang w:val="en-US"/>
              </w:rPr>
              <w:t>T60</w:t>
            </w:r>
          </w:p>
        </w:tc>
        <w:tc>
          <w:tcPr>
            <w:tcW w:w="911" w:type="dxa"/>
            <w:vMerge/>
            <w:tcBorders>
              <w:bottom w:val="single" w:sz="4" w:space="0" w:color="auto"/>
            </w:tcBorders>
            <w:shd w:val="clear" w:color="auto" w:fill="D6E3BC" w:themeFill="accent3" w:themeFillTint="66"/>
          </w:tcPr>
          <w:p w14:paraId="7C208F46" w14:textId="77777777" w:rsidR="00951F42" w:rsidRPr="00624C44" w:rsidRDefault="00951F42" w:rsidP="001B1B7B">
            <w:pPr>
              <w:rPr>
                <w:lang w:val="en-US"/>
              </w:rPr>
            </w:pPr>
          </w:p>
        </w:tc>
        <w:tc>
          <w:tcPr>
            <w:tcW w:w="654" w:type="dxa"/>
            <w:vMerge/>
            <w:tcBorders>
              <w:bottom w:val="single" w:sz="4" w:space="0" w:color="auto"/>
            </w:tcBorders>
            <w:shd w:val="clear" w:color="auto" w:fill="D6E3BC" w:themeFill="accent3" w:themeFillTint="66"/>
          </w:tcPr>
          <w:p w14:paraId="08257BA6" w14:textId="77777777" w:rsidR="00951F42" w:rsidRPr="00624C44" w:rsidRDefault="00951F42" w:rsidP="001B1B7B">
            <w:pPr>
              <w:rPr>
                <w:lang w:val="en-US"/>
              </w:rPr>
            </w:pPr>
          </w:p>
        </w:tc>
        <w:tc>
          <w:tcPr>
            <w:tcW w:w="1038" w:type="dxa"/>
            <w:vMerge/>
            <w:tcBorders>
              <w:bottom w:val="single" w:sz="4" w:space="0" w:color="auto"/>
            </w:tcBorders>
            <w:shd w:val="clear" w:color="auto" w:fill="D6E3BC" w:themeFill="accent3" w:themeFillTint="66"/>
          </w:tcPr>
          <w:p w14:paraId="210555AA" w14:textId="77777777" w:rsidR="00951F42" w:rsidRPr="00624C44" w:rsidRDefault="00951F42" w:rsidP="001B1B7B">
            <w:pPr>
              <w:rPr>
                <w:lang w:val="en-US"/>
              </w:rPr>
            </w:pPr>
          </w:p>
        </w:tc>
        <w:tc>
          <w:tcPr>
            <w:tcW w:w="1879" w:type="dxa"/>
            <w:tcBorders>
              <w:bottom w:val="single" w:sz="4" w:space="0" w:color="auto"/>
            </w:tcBorders>
            <w:shd w:val="clear" w:color="auto" w:fill="D6E3BC" w:themeFill="accent3" w:themeFillTint="66"/>
          </w:tcPr>
          <w:p w14:paraId="64B423BC" w14:textId="77777777" w:rsidR="00951F42" w:rsidRPr="00624C44" w:rsidRDefault="00951F42" w:rsidP="001B1B7B">
            <w:pPr>
              <w:rPr>
                <w:lang w:val="en-US"/>
              </w:rPr>
            </w:pPr>
            <w:r w:rsidRPr="00624C44">
              <w:rPr>
                <w:lang w:val="en-US"/>
              </w:rPr>
              <w:t>/clap</w:t>
            </w:r>
          </w:p>
        </w:tc>
        <w:tc>
          <w:tcPr>
            <w:tcW w:w="1134" w:type="dxa"/>
            <w:tcBorders>
              <w:bottom w:val="single" w:sz="4" w:space="0" w:color="auto"/>
            </w:tcBorders>
            <w:shd w:val="clear" w:color="auto" w:fill="D6E3BC" w:themeFill="accent3" w:themeFillTint="66"/>
          </w:tcPr>
          <w:p w14:paraId="6DCBE05A" w14:textId="77777777" w:rsidR="00951F42" w:rsidRPr="00624C44" w:rsidRDefault="00951F42" w:rsidP="001B1B7B">
            <w:pPr>
              <w:rPr>
                <w:lang w:val="en-US"/>
              </w:rPr>
            </w:pPr>
          </w:p>
        </w:tc>
        <w:tc>
          <w:tcPr>
            <w:tcW w:w="850" w:type="dxa"/>
            <w:tcBorders>
              <w:bottom w:val="single" w:sz="4" w:space="0" w:color="auto"/>
            </w:tcBorders>
            <w:shd w:val="clear" w:color="auto" w:fill="D6E3BC" w:themeFill="accent3" w:themeFillTint="66"/>
          </w:tcPr>
          <w:p w14:paraId="416ABC9B" w14:textId="77777777" w:rsidR="00951F42" w:rsidRPr="00624C44" w:rsidRDefault="00951F42" w:rsidP="001B1B7B">
            <w:pPr>
              <w:rPr>
                <w:lang w:val="en-US"/>
              </w:rPr>
            </w:pPr>
          </w:p>
        </w:tc>
        <w:tc>
          <w:tcPr>
            <w:tcW w:w="567" w:type="dxa"/>
            <w:tcBorders>
              <w:bottom w:val="single" w:sz="4" w:space="0" w:color="auto"/>
            </w:tcBorders>
            <w:shd w:val="clear" w:color="auto" w:fill="D6E3BC" w:themeFill="accent3" w:themeFillTint="66"/>
          </w:tcPr>
          <w:p w14:paraId="36D24CF8" w14:textId="77777777" w:rsidR="00951F42" w:rsidRPr="00624C44" w:rsidRDefault="00951F42" w:rsidP="001B1B7B">
            <w:pPr>
              <w:rPr>
                <w:lang w:val="en-US"/>
              </w:rPr>
            </w:pPr>
            <w:r w:rsidRPr="00624C44">
              <w:rPr>
                <w:lang w:val="en-US"/>
              </w:rPr>
              <w:t>NA</w:t>
            </w:r>
          </w:p>
        </w:tc>
        <w:tc>
          <w:tcPr>
            <w:tcW w:w="1418" w:type="dxa"/>
            <w:tcBorders>
              <w:bottom w:val="single" w:sz="4" w:space="0" w:color="auto"/>
            </w:tcBorders>
            <w:shd w:val="clear" w:color="auto" w:fill="D6E3BC" w:themeFill="accent3" w:themeFillTint="66"/>
          </w:tcPr>
          <w:p w14:paraId="3CDF8496" w14:textId="77777777" w:rsidR="00951F42" w:rsidRPr="00624C44" w:rsidRDefault="00951F42" w:rsidP="001B1B7B">
            <w:pPr>
              <w:rPr>
                <w:lang w:val="en-US"/>
              </w:rPr>
            </w:pPr>
            <w:r w:rsidRPr="00624C44">
              <w:rPr>
                <w:lang w:val="en-US"/>
              </w:rPr>
              <w:t>On occurrence</w:t>
            </w:r>
          </w:p>
        </w:tc>
        <w:tc>
          <w:tcPr>
            <w:tcW w:w="393" w:type="dxa"/>
            <w:tcBorders>
              <w:bottom w:val="single" w:sz="4" w:space="0" w:color="auto"/>
            </w:tcBorders>
            <w:shd w:val="clear" w:color="auto" w:fill="D6E3BC" w:themeFill="accent3" w:themeFillTint="66"/>
          </w:tcPr>
          <w:p w14:paraId="65EE34B3" w14:textId="77777777" w:rsidR="00951F42" w:rsidRPr="00624C44" w:rsidRDefault="00951F42" w:rsidP="001B1B7B">
            <w:pPr>
              <w:rPr>
                <w:lang w:val="en-US"/>
              </w:rPr>
            </w:pPr>
            <w:r w:rsidRPr="00624C44">
              <w:rPr>
                <w:lang w:val="en-US"/>
              </w:rPr>
              <w:t>3</w:t>
            </w:r>
          </w:p>
        </w:tc>
      </w:tr>
      <w:tr w:rsidR="00951F42" w:rsidRPr="00624C44" w14:paraId="73EC7EF4" w14:textId="77777777" w:rsidTr="009F1C9C">
        <w:trPr>
          <w:cantSplit/>
          <w:trHeight w:val="275"/>
        </w:trPr>
        <w:tc>
          <w:tcPr>
            <w:tcW w:w="962" w:type="dxa"/>
            <w:shd w:val="clear" w:color="auto" w:fill="auto"/>
          </w:tcPr>
          <w:p w14:paraId="0DACB943" w14:textId="0D2E7C4D" w:rsidR="00951F42" w:rsidRPr="00624C44" w:rsidRDefault="00951F42" w:rsidP="001B1B7B">
            <w:pPr>
              <w:rPr>
                <w:lang w:val="en-US"/>
              </w:rPr>
            </w:pPr>
            <w:r w:rsidRPr="00624C44">
              <w:rPr>
                <w:lang w:val="en-US"/>
              </w:rPr>
              <w:t>T61</w:t>
            </w:r>
          </w:p>
        </w:tc>
        <w:tc>
          <w:tcPr>
            <w:tcW w:w="911" w:type="dxa"/>
            <w:vMerge w:val="restart"/>
            <w:shd w:val="clear" w:color="auto" w:fill="92CDDC" w:themeFill="accent5" w:themeFillTint="99"/>
          </w:tcPr>
          <w:p w14:paraId="364BF836" w14:textId="77777777" w:rsidR="00951F42" w:rsidRPr="00624C44" w:rsidRDefault="00951F42" w:rsidP="001B1B7B">
            <w:pPr>
              <w:rPr>
                <w:lang w:val="en-US"/>
              </w:rPr>
            </w:pPr>
            <w:r w:rsidRPr="00624C44">
              <w:rPr>
                <w:lang w:val="en-US"/>
              </w:rPr>
              <w:t>/zones</w:t>
            </w:r>
          </w:p>
        </w:tc>
        <w:tc>
          <w:tcPr>
            <w:tcW w:w="654" w:type="dxa"/>
            <w:vMerge w:val="restart"/>
            <w:shd w:val="clear" w:color="auto" w:fill="92CDDC" w:themeFill="accent5" w:themeFillTint="99"/>
          </w:tcPr>
          <w:p w14:paraId="1B7E044A" w14:textId="4FF7DB2D" w:rsidR="00951F42" w:rsidRPr="00624C44" w:rsidRDefault="00951F42" w:rsidP="001B1B7B">
            <w:pPr>
              <w:rPr>
                <w:lang w:val="en-US"/>
              </w:rPr>
            </w:pPr>
            <w:r w:rsidRPr="00624C44">
              <w:rPr>
                <w:lang w:val="en-US"/>
              </w:rPr>
              <w:t>/[id]</w:t>
            </w:r>
          </w:p>
        </w:tc>
        <w:tc>
          <w:tcPr>
            <w:tcW w:w="1038" w:type="dxa"/>
            <w:vMerge w:val="restart"/>
            <w:shd w:val="clear" w:color="auto" w:fill="92CDDC" w:themeFill="accent5" w:themeFillTint="99"/>
          </w:tcPr>
          <w:p w14:paraId="4C774819" w14:textId="77777777" w:rsidR="00951F42" w:rsidRPr="00624C44" w:rsidRDefault="00951F42" w:rsidP="001B1B7B">
            <w:pPr>
              <w:rPr>
                <w:lang w:val="en-US"/>
              </w:rPr>
            </w:pPr>
            <w:r w:rsidRPr="00624C44">
              <w:rPr>
                <w:lang w:val="en-US"/>
              </w:rPr>
              <w:t>/activity</w:t>
            </w:r>
          </w:p>
        </w:tc>
        <w:tc>
          <w:tcPr>
            <w:tcW w:w="1879" w:type="dxa"/>
            <w:shd w:val="clear" w:color="auto" w:fill="92CDDC" w:themeFill="accent5" w:themeFillTint="99"/>
          </w:tcPr>
          <w:p w14:paraId="1715D049" w14:textId="77777777" w:rsidR="00951F42" w:rsidRPr="00624C44" w:rsidRDefault="00951F42" w:rsidP="001B1B7B">
            <w:pPr>
              <w:rPr>
                <w:lang w:val="en-US"/>
              </w:rPr>
            </w:pPr>
            <w:r w:rsidRPr="00624C44">
              <w:rPr>
                <w:lang w:val="en-US"/>
              </w:rPr>
              <w:t>/normal</w:t>
            </w:r>
          </w:p>
        </w:tc>
        <w:tc>
          <w:tcPr>
            <w:tcW w:w="1134" w:type="dxa"/>
            <w:tcBorders>
              <w:bottom w:val="single" w:sz="4" w:space="0" w:color="auto"/>
            </w:tcBorders>
            <w:shd w:val="clear" w:color="auto" w:fill="92CDDC" w:themeFill="accent5" w:themeFillTint="99"/>
          </w:tcPr>
          <w:p w14:paraId="3AE434E5" w14:textId="77777777" w:rsidR="00951F42" w:rsidRPr="00624C44" w:rsidRDefault="00951F42" w:rsidP="001B1B7B">
            <w:pPr>
              <w:rPr>
                <w:lang w:val="en-US"/>
              </w:rPr>
            </w:pPr>
          </w:p>
        </w:tc>
        <w:tc>
          <w:tcPr>
            <w:tcW w:w="850" w:type="dxa"/>
            <w:tcBorders>
              <w:bottom w:val="single" w:sz="4" w:space="0" w:color="auto"/>
            </w:tcBorders>
            <w:shd w:val="clear" w:color="auto" w:fill="92CDDC" w:themeFill="accent5" w:themeFillTint="99"/>
          </w:tcPr>
          <w:p w14:paraId="5FCE0DC1" w14:textId="77777777" w:rsidR="00951F42" w:rsidRPr="00624C44" w:rsidRDefault="00951F42" w:rsidP="001B1B7B">
            <w:pPr>
              <w:rPr>
                <w:lang w:val="en-US"/>
              </w:rPr>
            </w:pPr>
          </w:p>
        </w:tc>
        <w:tc>
          <w:tcPr>
            <w:tcW w:w="567" w:type="dxa"/>
            <w:tcBorders>
              <w:bottom w:val="single" w:sz="4" w:space="0" w:color="auto"/>
            </w:tcBorders>
            <w:shd w:val="clear" w:color="auto" w:fill="92CDDC" w:themeFill="accent5" w:themeFillTint="99"/>
          </w:tcPr>
          <w:p w14:paraId="7EF299C6" w14:textId="5B3CFFD1" w:rsidR="00951F42" w:rsidRPr="00624C44" w:rsidRDefault="00951F42" w:rsidP="001B1B7B">
            <w:pPr>
              <w:rPr>
                <w:lang w:val="en-US"/>
              </w:rPr>
            </w:pPr>
            <w:proofErr w:type="gramStart"/>
            <w:r w:rsidRPr="00624C44">
              <w:rPr>
                <w:lang w:val="en-US"/>
              </w:rPr>
              <w:t>,f</w:t>
            </w:r>
            <w:proofErr w:type="gramEnd"/>
          </w:p>
        </w:tc>
        <w:tc>
          <w:tcPr>
            <w:tcW w:w="1418" w:type="dxa"/>
            <w:tcBorders>
              <w:bottom w:val="single" w:sz="4" w:space="0" w:color="auto"/>
            </w:tcBorders>
            <w:shd w:val="clear" w:color="auto" w:fill="92CDDC" w:themeFill="accent5" w:themeFillTint="99"/>
          </w:tcPr>
          <w:p w14:paraId="3C023A04" w14:textId="77777777" w:rsidR="00951F42" w:rsidRPr="00624C44" w:rsidRDefault="00951F42" w:rsidP="001B1B7B">
            <w:pPr>
              <w:rPr>
                <w:lang w:val="en-US"/>
              </w:rPr>
            </w:pPr>
            <w:r w:rsidRPr="00624C44">
              <w:rPr>
                <w:lang w:val="en-US"/>
              </w:rPr>
              <w:t>Continuous</w:t>
            </w:r>
          </w:p>
        </w:tc>
        <w:tc>
          <w:tcPr>
            <w:tcW w:w="393" w:type="dxa"/>
            <w:tcBorders>
              <w:bottom w:val="single" w:sz="4" w:space="0" w:color="auto"/>
            </w:tcBorders>
            <w:shd w:val="clear" w:color="auto" w:fill="92CDDC" w:themeFill="accent5" w:themeFillTint="99"/>
          </w:tcPr>
          <w:p w14:paraId="3C78734F" w14:textId="77777777" w:rsidR="00951F42" w:rsidRPr="00624C44" w:rsidRDefault="00951F42" w:rsidP="001B1B7B">
            <w:pPr>
              <w:rPr>
                <w:lang w:val="en-US"/>
              </w:rPr>
            </w:pPr>
            <w:r w:rsidRPr="00624C44">
              <w:rPr>
                <w:lang w:val="en-US"/>
              </w:rPr>
              <w:t>1</w:t>
            </w:r>
          </w:p>
        </w:tc>
      </w:tr>
      <w:tr w:rsidR="00951F42" w:rsidRPr="00624C44" w14:paraId="2D8DB72F" w14:textId="77777777" w:rsidTr="009F1C9C">
        <w:trPr>
          <w:cantSplit/>
          <w:trHeight w:val="302"/>
        </w:trPr>
        <w:tc>
          <w:tcPr>
            <w:tcW w:w="962" w:type="dxa"/>
            <w:shd w:val="clear" w:color="auto" w:fill="auto"/>
          </w:tcPr>
          <w:p w14:paraId="52CF4E00" w14:textId="4B635DC1" w:rsidR="00951F42" w:rsidRPr="00624C44" w:rsidRDefault="00951F42" w:rsidP="001B1B7B">
            <w:pPr>
              <w:rPr>
                <w:lang w:val="en-US"/>
              </w:rPr>
            </w:pPr>
            <w:r w:rsidRPr="00624C44">
              <w:rPr>
                <w:lang w:val="en-US"/>
              </w:rPr>
              <w:t>T62</w:t>
            </w:r>
          </w:p>
        </w:tc>
        <w:tc>
          <w:tcPr>
            <w:tcW w:w="911" w:type="dxa"/>
            <w:vMerge/>
            <w:shd w:val="clear" w:color="auto" w:fill="92CDDC" w:themeFill="accent5" w:themeFillTint="99"/>
          </w:tcPr>
          <w:p w14:paraId="75F03D79" w14:textId="77777777" w:rsidR="00951F42" w:rsidRPr="00624C44" w:rsidRDefault="00951F42" w:rsidP="001B1B7B">
            <w:pPr>
              <w:rPr>
                <w:lang w:val="en-US"/>
              </w:rPr>
            </w:pPr>
          </w:p>
        </w:tc>
        <w:tc>
          <w:tcPr>
            <w:tcW w:w="654" w:type="dxa"/>
            <w:vMerge/>
            <w:shd w:val="clear" w:color="auto" w:fill="92CDDC" w:themeFill="accent5" w:themeFillTint="99"/>
          </w:tcPr>
          <w:p w14:paraId="1C73453E" w14:textId="77777777" w:rsidR="00951F42" w:rsidRPr="00624C44" w:rsidRDefault="00951F42" w:rsidP="001B1B7B">
            <w:pPr>
              <w:rPr>
                <w:lang w:val="en-US"/>
              </w:rPr>
            </w:pPr>
          </w:p>
        </w:tc>
        <w:tc>
          <w:tcPr>
            <w:tcW w:w="1038" w:type="dxa"/>
            <w:vMerge/>
            <w:shd w:val="clear" w:color="auto" w:fill="92CDDC" w:themeFill="accent5" w:themeFillTint="99"/>
          </w:tcPr>
          <w:p w14:paraId="0D341FC9" w14:textId="77777777" w:rsidR="00951F42" w:rsidRPr="00624C44" w:rsidRDefault="00951F42" w:rsidP="001B1B7B">
            <w:pPr>
              <w:rPr>
                <w:lang w:val="en-US"/>
              </w:rPr>
            </w:pPr>
          </w:p>
        </w:tc>
        <w:tc>
          <w:tcPr>
            <w:tcW w:w="1879" w:type="dxa"/>
            <w:shd w:val="clear" w:color="auto" w:fill="92CDDC" w:themeFill="accent5" w:themeFillTint="99"/>
          </w:tcPr>
          <w:p w14:paraId="23B427B4" w14:textId="77777777" w:rsidR="00951F42" w:rsidRPr="00624C44" w:rsidRDefault="00951F42" w:rsidP="001B1B7B">
            <w:pPr>
              <w:rPr>
                <w:lang w:val="en-US"/>
              </w:rPr>
            </w:pPr>
            <w:r w:rsidRPr="00624C44">
              <w:rPr>
                <w:lang w:val="en-US"/>
              </w:rPr>
              <w:t>/discrete</w:t>
            </w:r>
          </w:p>
        </w:tc>
        <w:tc>
          <w:tcPr>
            <w:tcW w:w="1134" w:type="dxa"/>
            <w:shd w:val="clear" w:color="auto" w:fill="92CDDC" w:themeFill="accent5" w:themeFillTint="99"/>
          </w:tcPr>
          <w:p w14:paraId="5163FB62" w14:textId="77777777" w:rsidR="00951F42" w:rsidRPr="00624C44" w:rsidRDefault="00951F42" w:rsidP="001B1B7B">
            <w:pPr>
              <w:rPr>
                <w:lang w:val="en-US"/>
              </w:rPr>
            </w:pPr>
          </w:p>
        </w:tc>
        <w:tc>
          <w:tcPr>
            <w:tcW w:w="850" w:type="dxa"/>
            <w:shd w:val="clear" w:color="auto" w:fill="92CDDC" w:themeFill="accent5" w:themeFillTint="99"/>
          </w:tcPr>
          <w:p w14:paraId="03AFB406" w14:textId="77777777" w:rsidR="00951F42" w:rsidRPr="00624C44" w:rsidRDefault="00951F42" w:rsidP="001B1B7B">
            <w:pPr>
              <w:rPr>
                <w:lang w:val="en-US"/>
              </w:rPr>
            </w:pPr>
          </w:p>
        </w:tc>
        <w:tc>
          <w:tcPr>
            <w:tcW w:w="567" w:type="dxa"/>
            <w:shd w:val="clear" w:color="auto" w:fill="92CDDC" w:themeFill="accent5" w:themeFillTint="99"/>
          </w:tcPr>
          <w:p w14:paraId="069A005B" w14:textId="77777777" w:rsidR="00951F42" w:rsidRPr="00624C44" w:rsidRDefault="00951F42" w:rsidP="001B1B7B">
            <w:pPr>
              <w:rPr>
                <w:lang w:val="en-US"/>
              </w:rPr>
            </w:pPr>
            <w:r w:rsidRPr="00624C44">
              <w:rPr>
                <w:lang w:val="en-US"/>
              </w:rPr>
              <w:t>NA</w:t>
            </w:r>
          </w:p>
        </w:tc>
        <w:tc>
          <w:tcPr>
            <w:tcW w:w="1418" w:type="dxa"/>
            <w:shd w:val="clear" w:color="auto" w:fill="92CDDC" w:themeFill="accent5" w:themeFillTint="99"/>
          </w:tcPr>
          <w:p w14:paraId="5D0C630C" w14:textId="77777777" w:rsidR="00951F42" w:rsidRPr="00624C44" w:rsidRDefault="00951F42" w:rsidP="001B1B7B">
            <w:pPr>
              <w:rPr>
                <w:lang w:val="en-US"/>
              </w:rPr>
            </w:pPr>
            <w:r w:rsidRPr="00624C44">
              <w:rPr>
                <w:lang w:val="en-US"/>
              </w:rPr>
              <w:t>On occurrence</w:t>
            </w:r>
          </w:p>
        </w:tc>
        <w:tc>
          <w:tcPr>
            <w:tcW w:w="393" w:type="dxa"/>
            <w:shd w:val="clear" w:color="auto" w:fill="92CDDC" w:themeFill="accent5" w:themeFillTint="99"/>
          </w:tcPr>
          <w:p w14:paraId="3F40A1D8" w14:textId="77777777" w:rsidR="00951F42" w:rsidRPr="00624C44" w:rsidRDefault="00951F42" w:rsidP="001B1B7B">
            <w:pPr>
              <w:rPr>
                <w:lang w:val="en-US"/>
              </w:rPr>
            </w:pPr>
            <w:r w:rsidRPr="00624C44">
              <w:rPr>
                <w:lang w:val="en-US"/>
              </w:rPr>
              <w:t>1</w:t>
            </w:r>
          </w:p>
        </w:tc>
      </w:tr>
      <w:tr w:rsidR="00951F42" w:rsidRPr="00624C44" w14:paraId="4B14A95B" w14:textId="77777777" w:rsidTr="009F1C9C">
        <w:trPr>
          <w:cantSplit/>
          <w:trHeight w:val="302"/>
        </w:trPr>
        <w:tc>
          <w:tcPr>
            <w:tcW w:w="962" w:type="dxa"/>
            <w:shd w:val="clear" w:color="auto" w:fill="auto"/>
          </w:tcPr>
          <w:p w14:paraId="58FFAB86" w14:textId="3E108F67" w:rsidR="00951F42" w:rsidRPr="00624C44" w:rsidRDefault="00951F42" w:rsidP="001B1B7B">
            <w:pPr>
              <w:rPr>
                <w:lang w:val="en-US"/>
              </w:rPr>
            </w:pPr>
            <w:r w:rsidRPr="00624C44">
              <w:rPr>
                <w:lang w:val="en-US"/>
              </w:rPr>
              <w:t>T63</w:t>
            </w:r>
          </w:p>
        </w:tc>
        <w:tc>
          <w:tcPr>
            <w:tcW w:w="911" w:type="dxa"/>
            <w:vMerge/>
            <w:shd w:val="clear" w:color="auto" w:fill="92CDDC" w:themeFill="accent5" w:themeFillTint="99"/>
          </w:tcPr>
          <w:p w14:paraId="63640FD7" w14:textId="77777777" w:rsidR="00951F42" w:rsidRPr="00624C44" w:rsidRDefault="00951F42" w:rsidP="001B1B7B">
            <w:pPr>
              <w:rPr>
                <w:lang w:val="en-US"/>
              </w:rPr>
            </w:pPr>
          </w:p>
        </w:tc>
        <w:tc>
          <w:tcPr>
            <w:tcW w:w="654" w:type="dxa"/>
            <w:vMerge/>
            <w:shd w:val="clear" w:color="auto" w:fill="92CDDC" w:themeFill="accent5" w:themeFillTint="99"/>
          </w:tcPr>
          <w:p w14:paraId="10C094FB" w14:textId="77777777" w:rsidR="00951F42" w:rsidRPr="00624C44" w:rsidRDefault="00951F42" w:rsidP="001B1B7B">
            <w:pPr>
              <w:rPr>
                <w:lang w:val="en-US"/>
              </w:rPr>
            </w:pPr>
          </w:p>
        </w:tc>
        <w:tc>
          <w:tcPr>
            <w:tcW w:w="1038" w:type="dxa"/>
            <w:vMerge/>
            <w:shd w:val="clear" w:color="auto" w:fill="92CDDC" w:themeFill="accent5" w:themeFillTint="99"/>
          </w:tcPr>
          <w:p w14:paraId="47202DE9" w14:textId="77777777" w:rsidR="00951F42" w:rsidRPr="00624C44" w:rsidRDefault="00951F42" w:rsidP="001B1B7B">
            <w:pPr>
              <w:rPr>
                <w:lang w:val="en-US"/>
              </w:rPr>
            </w:pPr>
          </w:p>
        </w:tc>
        <w:tc>
          <w:tcPr>
            <w:tcW w:w="1879" w:type="dxa"/>
            <w:shd w:val="clear" w:color="auto" w:fill="92CDDC" w:themeFill="accent5" w:themeFillTint="99"/>
          </w:tcPr>
          <w:p w14:paraId="388E1D7C" w14:textId="2CDBF42A" w:rsidR="00951F42" w:rsidRPr="00624C44" w:rsidRDefault="00951F42" w:rsidP="001B1B7B">
            <w:pPr>
              <w:rPr>
                <w:lang w:val="en-US"/>
              </w:rPr>
            </w:pPr>
            <w:r w:rsidRPr="00624C44">
              <w:rPr>
                <w:lang w:val="en-US"/>
              </w:rPr>
              <w:t>/flow</w:t>
            </w:r>
          </w:p>
        </w:tc>
        <w:tc>
          <w:tcPr>
            <w:tcW w:w="1134" w:type="dxa"/>
            <w:shd w:val="clear" w:color="auto" w:fill="92CDDC" w:themeFill="accent5" w:themeFillTint="99"/>
          </w:tcPr>
          <w:p w14:paraId="3F0DEFB8" w14:textId="0D32C0C9" w:rsidR="00951F42" w:rsidRPr="00624C44" w:rsidRDefault="00951F42" w:rsidP="001B1B7B">
            <w:pPr>
              <w:rPr>
                <w:lang w:val="en-US"/>
              </w:rPr>
            </w:pPr>
            <w:r w:rsidRPr="00624C44">
              <w:rPr>
                <w:lang w:val="en-US"/>
              </w:rPr>
              <w:t>/leftwards</w:t>
            </w:r>
          </w:p>
        </w:tc>
        <w:tc>
          <w:tcPr>
            <w:tcW w:w="850" w:type="dxa"/>
            <w:shd w:val="clear" w:color="auto" w:fill="92CDDC" w:themeFill="accent5" w:themeFillTint="99"/>
          </w:tcPr>
          <w:p w14:paraId="14B23F3C" w14:textId="77777777" w:rsidR="00951F42" w:rsidRPr="00624C44" w:rsidRDefault="00951F42" w:rsidP="001B1B7B">
            <w:pPr>
              <w:rPr>
                <w:lang w:val="en-US"/>
              </w:rPr>
            </w:pPr>
          </w:p>
        </w:tc>
        <w:tc>
          <w:tcPr>
            <w:tcW w:w="567" w:type="dxa"/>
            <w:shd w:val="clear" w:color="auto" w:fill="92CDDC" w:themeFill="accent5" w:themeFillTint="99"/>
          </w:tcPr>
          <w:p w14:paraId="1530AF06" w14:textId="77777777" w:rsidR="00951F42" w:rsidRPr="00624C44" w:rsidRDefault="00951F42" w:rsidP="001B1B7B">
            <w:pPr>
              <w:rPr>
                <w:lang w:val="en-US"/>
              </w:rPr>
            </w:pPr>
          </w:p>
        </w:tc>
        <w:tc>
          <w:tcPr>
            <w:tcW w:w="1418" w:type="dxa"/>
            <w:shd w:val="clear" w:color="auto" w:fill="92CDDC" w:themeFill="accent5" w:themeFillTint="99"/>
          </w:tcPr>
          <w:p w14:paraId="07B744F0" w14:textId="77777777" w:rsidR="00951F42" w:rsidRPr="00624C44" w:rsidRDefault="00951F42" w:rsidP="001B1B7B">
            <w:pPr>
              <w:rPr>
                <w:lang w:val="en-US"/>
              </w:rPr>
            </w:pPr>
          </w:p>
        </w:tc>
        <w:tc>
          <w:tcPr>
            <w:tcW w:w="393" w:type="dxa"/>
            <w:shd w:val="clear" w:color="auto" w:fill="92CDDC" w:themeFill="accent5" w:themeFillTint="99"/>
          </w:tcPr>
          <w:p w14:paraId="1CDC50CE" w14:textId="6F1A841B" w:rsidR="00951F42" w:rsidRPr="00624C44" w:rsidRDefault="00951F42" w:rsidP="001B1B7B">
            <w:pPr>
              <w:rPr>
                <w:lang w:val="en-US"/>
              </w:rPr>
            </w:pPr>
            <w:r w:rsidRPr="00624C44">
              <w:rPr>
                <w:lang w:val="en-US"/>
              </w:rPr>
              <w:t>2</w:t>
            </w:r>
          </w:p>
        </w:tc>
      </w:tr>
      <w:tr w:rsidR="00951F42" w:rsidRPr="00624C44" w14:paraId="48C9B85E" w14:textId="77777777" w:rsidTr="009F1C9C">
        <w:trPr>
          <w:cantSplit/>
          <w:trHeight w:val="302"/>
        </w:trPr>
        <w:tc>
          <w:tcPr>
            <w:tcW w:w="962" w:type="dxa"/>
            <w:shd w:val="clear" w:color="auto" w:fill="auto"/>
          </w:tcPr>
          <w:p w14:paraId="4D83ACAD" w14:textId="1C5A378A" w:rsidR="00951F42" w:rsidRPr="00624C44" w:rsidRDefault="00951F42" w:rsidP="001B1B7B">
            <w:pPr>
              <w:rPr>
                <w:lang w:val="en-US"/>
              </w:rPr>
            </w:pPr>
            <w:r w:rsidRPr="00624C44">
              <w:rPr>
                <w:lang w:val="en-US"/>
              </w:rPr>
              <w:t>T64</w:t>
            </w:r>
          </w:p>
        </w:tc>
        <w:tc>
          <w:tcPr>
            <w:tcW w:w="911" w:type="dxa"/>
            <w:vMerge/>
            <w:shd w:val="clear" w:color="auto" w:fill="92CDDC" w:themeFill="accent5" w:themeFillTint="99"/>
          </w:tcPr>
          <w:p w14:paraId="4F8450EC" w14:textId="77777777" w:rsidR="00951F42" w:rsidRPr="00624C44" w:rsidRDefault="00951F42" w:rsidP="001B1B7B">
            <w:pPr>
              <w:rPr>
                <w:lang w:val="en-US"/>
              </w:rPr>
            </w:pPr>
          </w:p>
        </w:tc>
        <w:tc>
          <w:tcPr>
            <w:tcW w:w="654" w:type="dxa"/>
            <w:vMerge/>
            <w:shd w:val="clear" w:color="auto" w:fill="92CDDC" w:themeFill="accent5" w:themeFillTint="99"/>
          </w:tcPr>
          <w:p w14:paraId="2221530A" w14:textId="77777777" w:rsidR="00951F42" w:rsidRPr="00624C44" w:rsidRDefault="00951F42" w:rsidP="001B1B7B">
            <w:pPr>
              <w:rPr>
                <w:lang w:val="en-US"/>
              </w:rPr>
            </w:pPr>
          </w:p>
        </w:tc>
        <w:tc>
          <w:tcPr>
            <w:tcW w:w="1038" w:type="dxa"/>
            <w:vMerge/>
            <w:shd w:val="clear" w:color="auto" w:fill="92CDDC" w:themeFill="accent5" w:themeFillTint="99"/>
          </w:tcPr>
          <w:p w14:paraId="737B7049" w14:textId="77777777" w:rsidR="00951F42" w:rsidRPr="00624C44" w:rsidRDefault="00951F42" w:rsidP="001B1B7B">
            <w:pPr>
              <w:rPr>
                <w:lang w:val="en-US"/>
              </w:rPr>
            </w:pPr>
          </w:p>
        </w:tc>
        <w:tc>
          <w:tcPr>
            <w:tcW w:w="1879" w:type="dxa"/>
            <w:shd w:val="clear" w:color="auto" w:fill="92CDDC" w:themeFill="accent5" w:themeFillTint="99"/>
          </w:tcPr>
          <w:p w14:paraId="618F8F90" w14:textId="77777777" w:rsidR="00951F42" w:rsidRPr="00624C44" w:rsidRDefault="00951F42" w:rsidP="001B1B7B">
            <w:pPr>
              <w:rPr>
                <w:lang w:val="en-US"/>
              </w:rPr>
            </w:pPr>
          </w:p>
        </w:tc>
        <w:tc>
          <w:tcPr>
            <w:tcW w:w="1134" w:type="dxa"/>
            <w:shd w:val="clear" w:color="auto" w:fill="92CDDC" w:themeFill="accent5" w:themeFillTint="99"/>
          </w:tcPr>
          <w:p w14:paraId="5B8368A5" w14:textId="7DB2D073" w:rsidR="00951F42" w:rsidRPr="00624C44" w:rsidRDefault="00951F42" w:rsidP="001B1B7B">
            <w:pPr>
              <w:rPr>
                <w:lang w:val="en-US"/>
              </w:rPr>
            </w:pPr>
            <w:r w:rsidRPr="00624C44">
              <w:rPr>
                <w:lang w:val="en-US"/>
              </w:rPr>
              <w:t>/rightwards</w:t>
            </w:r>
          </w:p>
        </w:tc>
        <w:tc>
          <w:tcPr>
            <w:tcW w:w="850" w:type="dxa"/>
            <w:shd w:val="clear" w:color="auto" w:fill="92CDDC" w:themeFill="accent5" w:themeFillTint="99"/>
          </w:tcPr>
          <w:p w14:paraId="5B5259E8" w14:textId="77777777" w:rsidR="00951F42" w:rsidRPr="00624C44" w:rsidRDefault="00951F42" w:rsidP="001B1B7B">
            <w:pPr>
              <w:rPr>
                <w:lang w:val="en-US"/>
              </w:rPr>
            </w:pPr>
          </w:p>
        </w:tc>
        <w:tc>
          <w:tcPr>
            <w:tcW w:w="567" w:type="dxa"/>
            <w:shd w:val="clear" w:color="auto" w:fill="92CDDC" w:themeFill="accent5" w:themeFillTint="99"/>
          </w:tcPr>
          <w:p w14:paraId="014FFC91" w14:textId="77777777" w:rsidR="00951F42" w:rsidRPr="00624C44" w:rsidRDefault="00951F42" w:rsidP="001B1B7B">
            <w:pPr>
              <w:rPr>
                <w:lang w:val="en-US"/>
              </w:rPr>
            </w:pPr>
          </w:p>
        </w:tc>
        <w:tc>
          <w:tcPr>
            <w:tcW w:w="1418" w:type="dxa"/>
            <w:shd w:val="clear" w:color="auto" w:fill="92CDDC" w:themeFill="accent5" w:themeFillTint="99"/>
          </w:tcPr>
          <w:p w14:paraId="7498EDA3" w14:textId="77777777" w:rsidR="00951F42" w:rsidRPr="00624C44" w:rsidRDefault="00951F42" w:rsidP="001B1B7B">
            <w:pPr>
              <w:rPr>
                <w:lang w:val="en-US"/>
              </w:rPr>
            </w:pPr>
          </w:p>
        </w:tc>
        <w:tc>
          <w:tcPr>
            <w:tcW w:w="393" w:type="dxa"/>
            <w:shd w:val="clear" w:color="auto" w:fill="92CDDC" w:themeFill="accent5" w:themeFillTint="99"/>
          </w:tcPr>
          <w:p w14:paraId="29E17171" w14:textId="4FF3D7F8" w:rsidR="00951F42" w:rsidRPr="00624C44" w:rsidRDefault="00951F42" w:rsidP="001B1B7B">
            <w:pPr>
              <w:rPr>
                <w:lang w:val="en-US"/>
              </w:rPr>
            </w:pPr>
            <w:r w:rsidRPr="00624C44">
              <w:rPr>
                <w:lang w:val="en-US"/>
              </w:rPr>
              <w:t>2</w:t>
            </w:r>
          </w:p>
        </w:tc>
      </w:tr>
      <w:tr w:rsidR="00951F42" w:rsidRPr="00624C44" w14:paraId="78148CB8" w14:textId="77777777" w:rsidTr="009F1C9C">
        <w:trPr>
          <w:cantSplit/>
          <w:trHeight w:val="302"/>
        </w:trPr>
        <w:tc>
          <w:tcPr>
            <w:tcW w:w="962" w:type="dxa"/>
            <w:shd w:val="clear" w:color="auto" w:fill="auto"/>
          </w:tcPr>
          <w:p w14:paraId="714F6B65" w14:textId="4C1169CC" w:rsidR="00951F42" w:rsidRPr="00624C44" w:rsidRDefault="00951F42" w:rsidP="001B1B7B">
            <w:pPr>
              <w:rPr>
                <w:lang w:val="en-US"/>
              </w:rPr>
            </w:pPr>
            <w:r w:rsidRPr="00624C44">
              <w:rPr>
                <w:lang w:val="en-US"/>
              </w:rPr>
              <w:t>T65</w:t>
            </w:r>
          </w:p>
        </w:tc>
        <w:tc>
          <w:tcPr>
            <w:tcW w:w="911" w:type="dxa"/>
            <w:vMerge/>
            <w:shd w:val="clear" w:color="auto" w:fill="92CDDC" w:themeFill="accent5" w:themeFillTint="99"/>
          </w:tcPr>
          <w:p w14:paraId="0ED7F4C9" w14:textId="77777777" w:rsidR="00951F42" w:rsidRPr="00624C44" w:rsidRDefault="00951F42" w:rsidP="001B1B7B">
            <w:pPr>
              <w:rPr>
                <w:lang w:val="en-US"/>
              </w:rPr>
            </w:pPr>
          </w:p>
        </w:tc>
        <w:tc>
          <w:tcPr>
            <w:tcW w:w="654" w:type="dxa"/>
            <w:vMerge/>
            <w:shd w:val="clear" w:color="auto" w:fill="92CDDC" w:themeFill="accent5" w:themeFillTint="99"/>
          </w:tcPr>
          <w:p w14:paraId="0DD67680" w14:textId="77777777" w:rsidR="00951F42" w:rsidRPr="00624C44" w:rsidRDefault="00951F42" w:rsidP="001B1B7B">
            <w:pPr>
              <w:rPr>
                <w:lang w:val="en-US"/>
              </w:rPr>
            </w:pPr>
          </w:p>
        </w:tc>
        <w:tc>
          <w:tcPr>
            <w:tcW w:w="1038" w:type="dxa"/>
            <w:vMerge/>
            <w:shd w:val="clear" w:color="auto" w:fill="92CDDC" w:themeFill="accent5" w:themeFillTint="99"/>
          </w:tcPr>
          <w:p w14:paraId="778CB7CE" w14:textId="77777777" w:rsidR="00951F42" w:rsidRPr="00624C44" w:rsidRDefault="00951F42" w:rsidP="001B1B7B">
            <w:pPr>
              <w:rPr>
                <w:lang w:val="en-US"/>
              </w:rPr>
            </w:pPr>
          </w:p>
        </w:tc>
        <w:tc>
          <w:tcPr>
            <w:tcW w:w="1879" w:type="dxa"/>
            <w:shd w:val="clear" w:color="auto" w:fill="92CDDC" w:themeFill="accent5" w:themeFillTint="99"/>
          </w:tcPr>
          <w:p w14:paraId="6C745996" w14:textId="77777777" w:rsidR="00951F42" w:rsidRPr="00624C44" w:rsidRDefault="00951F42" w:rsidP="001B1B7B">
            <w:pPr>
              <w:rPr>
                <w:lang w:val="en-US"/>
              </w:rPr>
            </w:pPr>
          </w:p>
        </w:tc>
        <w:tc>
          <w:tcPr>
            <w:tcW w:w="1134" w:type="dxa"/>
            <w:shd w:val="clear" w:color="auto" w:fill="92CDDC" w:themeFill="accent5" w:themeFillTint="99"/>
          </w:tcPr>
          <w:p w14:paraId="469DC428" w14:textId="47675B7D" w:rsidR="00951F42" w:rsidRPr="00624C44" w:rsidRDefault="00951F42" w:rsidP="001B1B7B">
            <w:pPr>
              <w:rPr>
                <w:lang w:val="en-US"/>
              </w:rPr>
            </w:pPr>
            <w:r w:rsidRPr="00624C44">
              <w:rPr>
                <w:lang w:val="en-US"/>
              </w:rPr>
              <w:t>/upwards</w:t>
            </w:r>
          </w:p>
        </w:tc>
        <w:tc>
          <w:tcPr>
            <w:tcW w:w="850" w:type="dxa"/>
            <w:shd w:val="clear" w:color="auto" w:fill="92CDDC" w:themeFill="accent5" w:themeFillTint="99"/>
          </w:tcPr>
          <w:p w14:paraId="2D7B0554" w14:textId="77777777" w:rsidR="00951F42" w:rsidRPr="00624C44" w:rsidRDefault="00951F42" w:rsidP="001B1B7B">
            <w:pPr>
              <w:rPr>
                <w:lang w:val="en-US"/>
              </w:rPr>
            </w:pPr>
          </w:p>
        </w:tc>
        <w:tc>
          <w:tcPr>
            <w:tcW w:w="567" w:type="dxa"/>
            <w:shd w:val="clear" w:color="auto" w:fill="92CDDC" w:themeFill="accent5" w:themeFillTint="99"/>
          </w:tcPr>
          <w:p w14:paraId="63883657" w14:textId="77777777" w:rsidR="00951F42" w:rsidRPr="00624C44" w:rsidRDefault="00951F42" w:rsidP="001B1B7B">
            <w:pPr>
              <w:rPr>
                <w:lang w:val="en-US"/>
              </w:rPr>
            </w:pPr>
          </w:p>
        </w:tc>
        <w:tc>
          <w:tcPr>
            <w:tcW w:w="1418" w:type="dxa"/>
            <w:shd w:val="clear" w:color="auto" w:fill="92CDDC" w:themeFill="accent5" w:themeFillTint="99"/>
          </w:tcPr>
          <w:p w14:paraId="7B9984BD" w14:textId="77777777" w:rsidR="00951F42" w:rsidRPr="00624C44" w:rsidRDefault="00951F42" w:rsidP="001B1B7B">
            <w:pPr>
              <w:rPr>
                <w:lang w:val="en-US"/>
              </w:rPr>
            </w:pPr>
          </w:p>
        </w:tc>
        <w:tc>
          <w:tcPr>
            <w:tcW w:w="393" w:type="dxa"/>
            <w:shd w:val="clear" w:color="auto" w:fill="92CDDC" w:themeFill="accent5" w:themeFillTint="99"/>
          </w:tcPr>
          <w:p w14:paraId="4B863E65" w14:textId="632DB2EF" w:rsidR="00951F42" w:rsidRPr="00624C44" w:rsidRDefault="00951F42" w:rsidP="001B1B7B">
            <w:pPr>
              <w:rPr>
                <w:lang w:val="en-US"/>
              </w:rPr>
            </w:pPr>
            <w:r w:rsidRPr="00624C44">
              <w:rPr>
                <w:lang w:val="en-US"/>
              </w:rPr>
              <w:t>2</w:t>
            </w:r>
          </w:p>
        </w:tc>
      </w:tr>
      <w:tr w:rsidR="00951F42" w:rsidRPr="00624C44" w14:paraId="0033F4C8" w14:textId="77777777" w:rsidTr="009F1C9C">
        <w:trPr>
          <w:cantSplit/>
          <w:trHeight w:val="302"/>
        </w:trPr>
        <w:tc>
          <w:tcPr>
            <w:tcW w:w="962" w:type="dxa"/>
            <w:shd w:val="clear" w:color="auto" w:fill="auto"/>
          </w:tcPr>
          <w:p w14:paraId="2E4EFB41" w14:textId="53148795" w:rsidR="00951F42" w:rsidRPr="00624C44" w:rsidRDefault="00951F42" w:rsidP="001B1B7B">
            <w:pPr>
              <w:rPr>
                <w:lang w:val="en-US"/>
              </w:rPr>
            </w:pPr>
            <w:r w:rsidRPr="00624C44">
              <w:rPr>
                <w:lang w:val="en-US"/>
              </w:rPr>
              <w:t>T66</w:t>
            </w:r>
          </w:p>
        </w:tc>
        <w:tc>
          <w:tcPr>
            <w:tcW w:w="911" w:type="dxa"/>
            <w:vMerge/>
            <w:shd w:val="clear" w:color="auto" w:fill="92CDDC" w:themeFill="accent5" w:themeFillTint="99"/>
          </w:tcPr>
          <w:p w14:paraId="2709B692" w14:textId="77777777" w:rsidR="00951F42" w:rsidRPr="00624C44" w:rsidRDefault="00951F42" w:rsidP="001B1B7B">
            <w:pPr>
              <w:rPr>
                <w:lang w:val="en-US"/>
              </w:rPr>
            </w:pPr>
          </w:p>
        </w:tc>
        <w:tc>
          <w:tcPr>
            <w:tcW w:w="654" w:type="dxa"/>
            <w:vMerge/>
            <w:shd w:val="clear" w:color="auto" w:fill="92CDDC" w:themeFill="accent5" w:themeFillTint="99"/>
          </w:tcPr>
          <w:p w14:paraId="3AADBD3B" w14:textId="77777777" w:rsidR="00951F42" w:rsidRPr="00624C44" w:rsidRDefault="00951F42" w:rsidP="001B1B7B">
            <w:pPr>
              <w:rPr>
                <w:lang w:val="en-US"/>
              </w:rPr>
            </w:pPr>
          </w:p>
        </w:tc>
        <w:tc>
          <w:tcPr>
            <w:tcW w:w="1038" w:type="dxa"/>
            <w:vMerge/>
            <w:shd w:val="clear" w:color="auto" w:fill="92CDDC" w:themeFill="accent5" w:themeFillTint="99"/>
          </w:tcPr>
          <w:p w14:paraId="36415122" w14:textId="77777777" w:rsidR="00951F42" w:rsidRPr="00624C44" w:rsidRDefault="00951F42" w:rsidP="001B1B7B">
            <w:pPr>
              <w:rPr>
                <w:lang w:val="en-US"/>
              </w:rPr>
            </w:pPr>
          </w:p>
        </w:tc>
        <w:tc>
          <w:tcPr>
            <w:tcW w:w="1879" w:type="dxa"/>
            <w:shd w:val="clear" w:color="auto" w:fill="92CDDC" w:themeFill="accent5" w:themeFillTint="99"/>
          </w:tcPr>
          <w:p w14:paraId="02D250E2" w14:textId="77777777" w:rsidR="00951F42" w:rsidRPr="00624C44" w:rsidRDefault="00951F42" w:rsidP="001B1B7B">
            <w:pPr>
              <w:rPr>
                <w:lang w:val="en-US"/>
              </w:rPr>
            </w:pPr>
          </w:p>
        </w:tc>
        <w:tc>
          <w:tcPr>
            <w:tcW w:w="1134" w:type="dxa"/>
            <w:shd w:val="clear" w:color="auto" w:fill="92CDDC" w:themeFill="accent5" w:themeFillTint="99"/>
          </w:tcPr>
          <w:p w14:paraId="5975A52C" w14:textId="64425D64" w:rsidR="00951F42" w:rsidRPr="00624C44" w:rsidRDefault="00951F42" w:rsidP="001B1B7B">
            <w:pPr>
              <w:rPr>
                <w:lang w:val="en-US"/>
              </w:rPr>
            </w:pPr>
            <w:r w:rsidRPr="00624C44">
              <w:rPr>
                <w:lang w:val="en-US"/>
              </w:rPr>
              <w:t>/downwards</w:t>
            </w:r>
          </w:p>
        </w:tc>
        <w:tc>
          <w:tcPr>
            <w:tcW w:w="850" w:type="dxa"/>
            <w:shd w:val="clear" w:color="auto" w:fill="92CDDC" w:themeFill="accent5" w:themeFillTint="99"/>
          </w:tcPr>
          <w:p w14:paraId="114E763C" w14:textId="77777777" w:rsidR="00951F42" w:rsidRPr="00624C44" w:rsidRDefault="00951F42" w:rsidP="001B1B7B">
            <w:pPr>
              <w:rPr>
                <w:lang w:val="en-US"/>
              </w:rPr>
            </w:pPr>
          </w:p>
        </w:tc>
        <w:tc>
          <w:tcPr>
            <w:tcW w:w="567" w:type="dxa"/>
            <w:shd w:val="clear" w:color="auto" w:fill="92CDDC" w:themeFill="accent5" w:themeFillTint="99"/>
          </w:tcPr>
          <w:p w14:paraId="0A1A9FD6" w14:textId="77777777" w:rsidR="00951F42" w:rsidRPr="00624C44" w:rsidRDefault="00951F42" w:rsidP="001B1B7B">
            <w:pPr>
              <w:rPr>
                <w:lang w:val="en-US"/>
              </w:rPr>
            </w:pPr>
          </w:p>
        </w:tc>
        <w:tc>
          <w:tcPr>
            <w:tcW w:w="1418" w:type="dxa"/>
            <w:shd w:val="clear" w:color="auto" w:fill="92CDDC" w:themeFill="accent5" w:themeFillTint="99"/>
          </w:tcPr>
          <w:p w14:paraId="3A728585" w14:textId="77777777" w:rsidR="00951F42" w:rsidRPr="00624C44" w:rsidRDefault="00951F42" w:rsidP="001B1B7B">
            <w:pPr>
              <w:rPr>
                <w:lang w:val="en-US"/>
              </w:rPr>
            </w:pPr>
          </w:p>
        </w:tc>
        <w:tc>
          <w:tcPr>
            <w:tcW w:w="393" w:type="dxa"/>
            <w:shd w:val="clear" w:color="auto" w:fill="92CDDC" w:themeFill="accent5" w:themeFillTint="99"/>
          </w:tcPr>
          <w:p w14:paraId="567922AC" w14:textId="6105C322" w:rsidR="00951F42" w:rsidRPr="00624C44" w:rsidRDefault="00951F42" w:rsidP="001B1B7B">
            <w:pPr>
              <w:rPr>
                <w:lang w:val="en-US"/>
              </w:rPr>
            </w:pPr>
            <w:r w:rsidRPr="00624C44">
              <w:rPr>
                <w:lang w:val="en-US"/>
              </w:rPr>
              <w:t>2</w:t>
            </w:r>
          </w:p>
        </w:tc>
      </w:tr>
    </w:tbl>
    <w:p w14:paraId="2DE858FB" w14:textId="77777777" w:rsidR="00A14BE8" w:rsidRPr="00624C44" w:rsidRDefault="00A14BE8" w:rsidP="00A14BE8">
      <w:pPr>
        <w:pStyle w:val="Caption1"/>
      </w:pPr>
      <w:r w:rsidRPr="00624C44">
        <w:t>Figure 10:  Tracking messages as sent from TM to MEs</w:t>
      </w:r>
    </w:p>
    <w:p w14:paraId="5476C48C" w14:textId="77777777" w:rsidR="00D926EC" w:rsidRPr="00624C44" w:rsidRDefault="00D926EC" w:rsidP="00D926EC">
      <w:pPr>
        <w:rPr>
          <w:lang w:val="en-US"/>
        </w:rPr>
      </w:pPr>
    </w:p>
    <w:p w14:paraId="7465C084" w14:textId="77777777" w:rsidR="00A14BE8" w:rsidRPr="00624C44" w:rsidRDefault="00A14BE8" w:rsidP="00A14BE8">
      <w:pPr>
        <w:pStyle w:val="Caption1"/>
      </w:pPr>
      <w:bookmarkStart w:id="610" w:name="_Toc347839301"/>
      <w:r w:rsidRPr="00624C44">
        <w:t>* priorities:</w:t>
      </w:r>
    </w:p>
    <w:p w14:paraId="7E978BE6" w14:textId="77777777" w:rsidR="00A14BE8" w:rsidRPr="00624C44" w:rsidRDefault="00A14BE8" w:rsidP="00A14BE8">
      <w:pPr>
        <w:pStyle w:val="Caption1"/>
      </w:pPr>
      <w:r w:rsidRPr="00624C44">
        <w:t xml:space="preserve">    1 = needed</w:t>
      </w:r>
    </w:p>
    <w:p w14:paraId="16DEF1D1" w14:textId="77777777" w:rsidR="00A14BE8" w:rsidRPr="00624C44" w:rsidRDefault="00A14BE8" w:rsidP="00A14BE8">
      <w:pPr>
        <w:pStyle w:val="Caption1"/>
      </w:pPr>
      <w:r w:rsidRPr="00624C44">
        <w:t xml:space="preserve">    2 = desired…  there are no ready uses, but we believe that it could be useful.</w:t>
      </w:r>
    </w:p>
    <w:p w14:paraId="4B0ABB7A" w14:textId="77777777" w:rsidR="0062766A" w:rsidRPr="00624C44" w:rsidRDefault="000D6A1E" w:rsidP="00A14BE8">
      <w:pPr>
        <w:pStyle w:val="Caption1"/>
        <w:rPr>
          <w:ins w:id="611" w:author="motioncomposer" w:date="2017-12-21T19:52:00Z"/>
        </w:rPr>
      </w:pPr>
      <w:ins w:id="612" w:author="motioncomposer" w:date="2017-12-21T19:52:00Z">
        <w:r w:rsidRPr="00624C44">
          <w:t xml:space="preserve">    </w:t>
        </w:r>
        <w:r w:rsidR="0062766A" w:rsidRPr="00624C44">
          <w:t xml:space="preserve">2n = </w:t>
        </w:r>
        <w:r w:rsidRPr="00624C44">
          <w:t>there’s no known use for this</w:t>
        </w:r>
      </w:ins>
    </w:p>
    <w:p w14:paraId="01EF8AC3" w14:textId="77777777" w:rsidR="00A14BE8" w:rsidRPr="00624C44" w:rsidRDefault="00A14BE8" w:rsidP="00A14BE8">
      <w:pPr>
        <w:pStyle w:val="Caption1"/>
      </w:pPr>
      <w:r w:rsidRPr="00624C44">
        <w:t xml:space="preserve">    3 = interesting…  but we fear may be difficult to program.  </w:t>
      </w:r>
      <w:r w:rsidRPr="00624C44">
        <w:br/>
      </w:r>
    </w:p>
    <w:p w14:paraId="5DAB1848" w14:textId="75C7108F" w:rsidR="00A14BE8" w:rsidRPr="00624C44" w:rsidRDefault="00A14BE8" w:rsidP="00A14BE8">
      <w:pPr>
        <w:pStyle w:val="Caption1"/>
      </w:pPr>
      <w:r w:rsidRPr="00624C44">
        <w:t>**</w:t>
      </w:r>
      <w:del w:id="613" w:author="motioncomposer" w:date="2017-12-21T19:52:00Z">
        <w:r w:rsidRPr="00624C44">
          <w:delText xml:space="preserve"> Only</w:delText>
        </w:r>
      </w:del>
      <w:r w:rsidRPr="00624C44">
        <w:t xml:space="preserve"> tracking messages coded with ‘T’</w:t>
      </w:r>
      <w:ins w:id="614" w:author="motioncomposer" w:date="2017-12-21T19:52:00Z">
        <w:r w:rsidR="00302D83" w:rsidRPr="00624C44">
          <w:t>,</w:t>
        </w:r>
      </w:ins>
      <w:r w:rsidRPr="00624C44">
        <w:t xml:space="preserve"> go from TM to ME </w:t>
      </w:r>
    </w:p>
    <w:p w14:paraId="70D32499" w14:textId="77777777" w:rsidR="003A7EDE" w:rsidRPr="00624C44" w:rsidRDefault="003A7EDE" w:rsidP="00A14BE8">
      <w:pPr>
        <w:pStyle w:val="Caption1"/>
        <w:rPr>
          <w:ins w:id="615" w:author="motioncomposer" w:date="2017-12-21T19:52:00Z"/>
        </w:rPr>
      </w:pPr>
      <w:bookmarkStart w:id="616" w:name="_Toc361999020"/>
      <w:bookmarkEnd w:id="610"/>
    </w:p>
    <w:p w14:paraId="6F2FFC16" w14:textId="77777777" w:rsidR="00D841A9" w:rsidRPr="00624C44" w:rsidRDefault="00D841A9" w:rsidP="00A14BE8">
      <w:pPr>
        <w:pStyle w:val="Caption1"/>
        <w:rPr>
          <w:ins w:id="617" w:author="motioncomposer" w:date="2017-12-21T19:52:00Z"/>
        </w:rPr>
      </w:pPr>
    </w:p>
    <w:p w14:paraId="1EE6D799" w14:textId="77777777" w:rsidR="00D841A9" w:rsidRPr="00624C44" w:rsidRDefault="00D841A9" w:rsidP="00A14BE8">
      <w:pPr>
        <w:pStyle w:val="Caption1"/>
        <w:rPr>
          <w:ins w:id="618" w:author="motioncomposer" w:date="2017-12-21T19:52:00Z"/>
          <w:color w:val="FF0000"/>
          <w:sz w:val="24"/>
        </w:rPr>
      </w:pPr>
      <w:ins w:id="619" w:author="motioncomposer" w:date="2017-12-21T19:52:00Z">
        <w:r w:rsidRPr="00624C44">
          <w:rPr>
            <w:color w:val="FF0000"/>
            <w:sz w:val="24"/>
          </w:rPr>
          <w:t xml:space="preserve">* - note:   I do not see why we need this.  it is </w:t>
        </w:r>
        <w:r w:rsidR="0036056B" w:rsidRPr="00624C44">
          <w:rPr>
            <w:color w:val="FF0000"/>
            <w:sz w:val="24"/>
          </w:rPr>
          <w:t>equal to “</w:t>
        </w:r>
        <w:r w:rsidRPr="00624C44">
          <w:rPr>
            <w:color w:val="FF0000"/>
            <w:sz w:val="24"/>
          </w:rPr>
          <w:t>lower body</w:t>
        </w:r>
        <w:r w:rsidR="0036056B" w:rsidRPr="00624C44">
          <w:rPr>
            <w:color w:val="FF0000"/>
            <w:sz w:val="24"/>
          </w:rPr>
          <w:t>”</w:t>
        </w:r>
        <w:r w:rsidRPr="00624C44">
          <w:rPr>
            <w:color w:val="FF0000"/>
            <w:sz w:val="24"/>
          </w:rPr>
          <w:t>, etc.  T</w:t>
        </w:r>
        <w:r w:rsidR="003A7EDE" w:rsidRPr="00624C44">
          <w:rPr>
            <w:color w:val="FF0000"/>
            <w:sz w:val="24"/>
          </w:rPr>
          <w:t>here is no “leg</w:t>
        </w:r>
        <w:r w:rsidRPr="00624C44">
          <w:rPr>
            <w:color w:val="FF0000"/>
            <w:sz w:val="24"/>
          </w:rPr>
          <w:t xml:space="preserve"> recognition</w:t>
        </w:r>
        <w:r w:rsidR="003A7EDE" w:rsidRPr="00624C44">
          <w:rPr>
            <w:color w:val="FF0000"/>
            <w:sz w:val="24"/>
          </w:rPr>
          <w:t>”</w:t>
        </w:r>
        <w:r w:rsidRPr="00624C44">
          <w:rPr>
            <w:color w:val="FF0000"/>
            <w:sz w:val="24"/>
          </w:rPr>
          <w:t xml:space="preserve"> per se. </w:t>
        </w:r>
        <w:r w:rsidR="00AE578E" w:rsidRPr="00624C44">
          <w:rPr>
            <w:color w:val="FF0000"/>
            <w:sz w:val="24"/>
          </w:rPr>
          <w:t xml:space="preserve"> Not only is it technically difficult, but I cannot think of any reason for it.  (</w:t>
        </w:r>
        <w:r w:rsidR="003A7EDE" w:rsidRPr="00624C44">
          <w:rPr>
            <w:color w:val="FF0000"/>
            <w:sz w:val="24"/>
          </w:rPr>
          <w:t xml:space="preserve">I cannot remember why we </w:t>
        </w:r>
        <w:r w:rsidR="0036056B" w:rsidRPr="00624C44">
          <w:rPr>
            <w:color w:val="FF0000"/>
            <w:sz w:val="24"/>
          </w:rPr>
          <w:t xml:space="preserve">might have </w:t>
        </w:r>
        <w:r w:rsidR="003A7EDE" w:rsidRPr="00624C44">
          <w:rPr>
            <w:color w:val="FF0000"/>
            <w:sz w:val="24"/>
          </w:rPr>
          <w:t xml:space="preserve">added </w:t>
        </w:r>
        <w:r w:rsidR="00AE578E" w:rsidRPr="00624C44">
          <w:rPr>
            <w:color w:val="FF0000"/>
            <w:sz w:val="24"/>
          </w:rPr>
          <w:t>it</w:t>
        </w:r>
        <w:proofErr w:type="gramStart"/>
        <w:r w:rsidR="00AE578E" w:rsidRPr="00624C44">
          <w:rPr>
            <w:color w:val="FF0000"/>
            <w:sz w:val="24"/>
          </w:rPr>
          <w:t xml:space="preserve">) </w:t>
        </w:r>
        <w:r w:rsidR="003A7EDE" w:rsidRPr="00624C44">
          <w:rPr>
            <w:color w:val="FF0000"/>
            <w:sz w:val="24"/>
          </w:rPr>
          <w:t xml:space="preserve"> ???</w:t>
        </w:r>
        <w:proofErr w:type="gramEnd"/>
        <w:r w:rsidR="00AE578E" w:rsidRPr="00624C44">
          <w:rPr>
            <w:color w:val="FF0000"/>
            <w:sz w:val="24"/>
          </w:rPr>
          <w:t xml:space="preserve">      The point is while we want to be thorough, we do not want to add features which we do not need (if they take a lot of work to do!).  </w:t>
        </w:r>
      </w:ins>
    </w:p>
    <w:p w14:paraId="18E9C8F3" w14:textId="77777777" w:rsidR="00AE578E" w:rsidRDefault="00AE578E" w:rsidP="00A14BE8">
      <w:pPr>
        <w:pStyle w:val="Caption1"/>
        <w:rPr>
          <w:color w:val="FF0000"/>
          <w:sz w:val="24"/>
        </w:rPr>
      </w:pPr>
      <w:ins w:id="620" w:author="motioncomposer" w:date="2017-12-21T19:52:00Z">
        <w:r w:rsidRPr="00624C44">
          <w:rPr>
            <w:color w:val="FF0000"/>
            <w:sz w:val="24"/>
          </w:rPr>
          <w:t>MC3 is based on the features we need.  We can expand it later.</w:t>
        </w:r>
      </w:ins>
    </w:p>
    <w:p w14:paraId="449EC09B" w14:textId="386B2968" w:rsidR="007556D6" w:rsidRPr="007556D6" w:rsidRDefault="007556D6" w:rsidP="00A14BE8">
      <w:pPr>
        <w:pStyle w:val="Caption1"/>
        <w:rPr>
          <w:ins w:id="621" w:author="motioncomposer" w:date="2017-12-21T19:52:00Z"/>
          <w:color w:val="00B050"/>
          <w:sz w:val="24"/>
        </w:rPr>
      </w:pPr>
      <w:proofErr w:type="spellStart"/>
      <w:r w:rsidRPr="007556D6">
        <w:rPr>
          <w:color w:val="00B050"/>
          <w:sz w:val="24"/>
        </w:rPr>
        <w:t>ee</w:t>
      </w:r>
      <w:proofErr w:type="spellEnd"/>
      <w:r w:rsidRPr="007556D6">
        <w:rPr>
          <w:color w:val="00B050"/>
          <w:sz w:val="24"/>
        </w:rPr>
        <w:t>&gt;&gt;&gt;: as we see in the latest tracking algorithm Andreas sent these things are becoming easier every day</w:t>
      </w:r>
      <w:r>
        <w:rPr>
          <w:color w:val="00B050"/>
          <w:sz w:val="24"/>
        </w:rPr>
        <w:t xml:space="preserve">. But also for several other reasons the movement of the leg can be important </w:t>
      </w:r>
      <w:r w:rsidR="00E13154">
        <w:rPr>
          <w:color w:val="00B050"/>
          <w:sz w:val="24"/>
        </w:rPr>
        <w:t xml:space="preserve">–also for gestures- </w:t>
      </w:r>
      <w:r>
        <w:rPr>
          <w:color w:val="00B050"/>
          <w:sz w:val="24"/>
        </w:rPr>
        <w:t>and different than lower body</w:t>
      </w:r>
      <w:r w:rsidR="00E13154">
        <w:rPr>
          <w:color w:val="00B050"/>
          <w:sz w:val="24"/>
        </w:rPr>
        <w:t>. Let us keep them.</w:t>
      </w:r>
    </w:p>
    <w:p w14:paraId="065BA52E" w14:textId="77777777" w:rsidR="009D098E" w:rsidRPr="00624C44" w:rsidRDefault="009D098E" w:rsidP="00A14BE8">
      <w:pPr>
        <w:pStyle w:val="Heading2"/>
        <w:rPr>
          <w:lang w:val="en-US"/>
        </w:rPr>
      </w:pPr>
    </w:p>
    <w:p w14:paraId="4B637D25" w14:textId="2BBCD59D" w:rsidR="00D926EC" w:rsidRPr="00624C44" w:rsidRDefault="00A14BE8" w:rsidP="00A14BE8">
      <w:pPr>
        <w:pStyle w:val="Heading2"/>
        <w:rPr>
          <w:b w:val="0"/>
          <w:lang w:val="en-US"/>
        </w:rPr>
      </w:pPr>
      <w:bookmarkStart w:id="622" w:name="_Toc362437881"/>
      <w:bookmarkStart w:id="623" w:name="_Toc365022696"/>
      <w:bookmarkStart w:id="624" w:name="_Toc369191183"/>
      <w:bookmarkStart w:id="625" w:name="_Toc380405759"/>
      <w:r w:rsidRPr="00624C44">
        <w:rPr>
          <w:b w:val="0"/>
          <w:lang w:val="en-US"/>
        </w:rPr>
        <w:t>Alphabet Features</w:t>
      </w:r>
      <w:bookmarkEnd w:id="616"/>
      <w:bookmarkEnd w:id="622"/>
      <w:bookmarkEnd w:id="623"/>
      <w:bookmarkEnd w:id="624"/>
      <w:bookmarkEnd w:id="625"/>
    </w:p>
    <w:p w14:paraId="42C4C391" w14:textId="6D5831AB" w:rsidR="00D926EC" w:rsidRPr="00624C44" w:rsidRDefault="00D926EC" w:rsidP="00DB1702">
      <w:pPr>
        <w:pStyle w:val="Heading5"/>
        <w:rPr>
          <w:lang w:val="en-US"/>
        </w:rPr>
      </w:pPr>
      <w:bookmarkStart w:id="626" w:name="_Toc347839305"/>
      <w:bookmarkStart w:id="627" w:name="_Toc365022697"/>
      <w:r w:rsidRPr="00624C44">
        <w:rPr>
          <w:lang w:val="en-US"/>
        </w:rPr>
        <w:t>Activity</w:t>
      </w:r>
      <w:bookmarkEnd w:id="626"/>
      <w:r w:rsidR="000F4063" w:rsidRPr="00624C44">
        <w:rPr>
          <w:lang w:val="en-US"/>
        </w:rPr>
        <w:t xml:space="preserve"> (T01-T27</w:t>
      </w:r>
      <w:r w:rsidRPr="00624C44">
        <w:rPr>
          <w:lang w:val="en-US"/>
        </w:rPr>
        <w:t>)</w:t>
      </w:r>
      <w:bookmarkEnd w:id="627"/>
      <w:r w:rsidRPr="00624C44">
        <w:rPr>
          <w:lang w:val="en-US"/>
        </w:rPr>
        <w:t xml:space="preserve">  </w:t>
      </w:r>
    </w:p>
    <w:p w14:paraId="118F6453" w14:textId="77777777" w:rsidR="00D926EC" w:rsidRPr="00624C44" w:rsidRDefault="00D926EC" w:rsidP="00D926EC">
      <w:pPr>
        <w:rPr>
          <w:lang w:val="en-US"/>
        </w:rPr>
      </w:pPr>
    </w:p>
    <w:p w14:paraId="4508850A" w14:textId="77777777" w:rsidR="00D926EC" w:rsidRPr="00624C44" w:rsidRDefault="00D926EC" w:rsidP="00DB1702">
      <w:pPr>
        <w:pStyle w:val="Heading6"/>
        <w:rPr>
          <w:lang w:val="en-US"/>
        </w:rPr>
      </w:pPr>
      <w:proofErr w:type="spellStart"/>
      <w:r w:rsidRPr="00624C44">
        <w:rPr>
          <w:lang w:val="en-US"/>
        </w:rPr>
        <w:t>Discretes</w:t>
      </w:r>
      <w:proofErr w:type="spellEnd"/>
      <w:r w:rsidRPr="00624C44">
        <w:rPr>
          <w:lang w:val="en-US"/>
        </w:rPr>
        <w:t xml:space="preserve"> (T01-T09):</w:t>
      </w:r>
    </w:p>
    <w:p w14:paraId="72E4B602" w14:textId="67419369" w:rsidR="00D926EC" w:rsidRPr="00624C44" w:rsidRDefault="00D926EC" w:rsidP="00D926EC">
      <w:pPr>
        <w:rPr>
          <w:lang w:val="en-US"/>
        </w:rPr>
      </w:pPr>
      <w:r w:rsidRPr="00624C44">
        <w:rPr>
          <w:lang w:val="en-US"/>
        </w:rPr>
        <w:t xml:space="preserve">Discrete activity is any movement starting from stillness.  These can be short actions, </w:t>
      </w:r>
      <w:ins w:id="628" w:author="motioncomposer" w:date="2017-12-21T19:52:00Z">
        <w:r w:rsidR="00D841A9" w:rsidRPr="00624C44">
          <w:rPr>
            <w:lang w:val="en-US"/>
          </w:rPr>
          <w:t>like a twitch, or blink</w:t>
        </w:r>
      </w:ins>
      <w:del w:id="629" w:author="motioncomposer" w:date="2017-12-21T19:52:00Z">
        <w:r w:rsidRPr="00624C44">
          <w:rPr>
            <w:lang w:val="en-US"/>
          </w:rPr>
          <w:delText>typically lasting between 20 and 500 mS, including blinks</w:delText>
        </w:r>
      </w:del>
      <w:r w:rsidRPr="00624C44">
        <w:rPr>
          <w:lang w:val="en-US"/>
        </w:rPr>
        <w:t xml:space="preserve"> of </w:t>
      </w:r>
      <w:ins w:id="630" w:author="motioncomposer" w:date="2017-12-21T19:52:00Z">
        <w:r w:rsidR="00D841A9" w:rsidRPr="00624C44">
          <w:rPr>
            <w:lang w:val="en-US"/>
          </w:rPr>
          <w:t>an</w:t>
        </w:r>
      </w:ins>
      <w:del w:id="631" w:author="motioncomposer" w:date="2017-12-21T19:52:00Z">
        <w:r w:rsidRPr="00624C44">
          <w:rPr>
            <w:lang w:val="en-US"/>
          </w:rPr>
          <w:delText>the</w:delText>
        </w:r>
      </w:del>
      <w:r w:rsidRPr="00624C44">
        <w:rPr>
          <w:lang w:val="en-US"/>
        </w:rPr>
        <w:t xml:space="preserve"> eye, </w:t>
      </w:r>
      <w:del w:id="632" w:author="motioncomposer" w:date="2017-12-21T19:52:00Z">
        <w:r w:rsidRPr="00624C44">
          <w:rPr>
            <w:lang w:val="en-US"/>
          </w:rPr>
          <w:delText xml:space="preserve">eye movements, single finger movements, mouth twitches, sudden head and hand movements, etc.  </w:delText>
        </w:r>
      </w:del>
      <w:r w:rsidRPr="00624C44">
        <w:rPr>
          <w:lang w:val="en-US"/>
        </w:rPr>
        <w:t>But note</w:t>
      </w:r>
      <w:ins w:id="633" w:author="motioncomposer" w:date="2017-12-21T19:52:00Z">
        <w:r w:rsidR="00D841A9" w:rsidRPr="00624C44">
          <w:rPr>
            <w:lang w:val="en-US"/>
          </w:rPr>
          <w:t>,</w:t>
        </w:r>
      </w:ins>
      <w:del w:id="634" w:author="motioncomposer" w:date="2017-12-21T19:52:00Z">
        <w:r w:rsidRPr="00624C44">
          <w:rPr>
            <w:lang w:val="en-US"/>
          </w:rPr>
          <w:delText xml:space="preserve">: </w:delText>
        </w:r>
      </w:del>
      <w:r w:rsidRPr="00624C44">
        <w:rPr>
          <w:lang w:val="en-US"/>
        </w:rPr>
        <w:t xml:space="preserve"> any movement following</w:t>
      </w:r>
      <w:ins w:id="635" w:author="motioncomposer" w:date="2017-12-21T19:52:00Z">
        <w:r w:rsidR="00D841A9" w:rsidRPr="00624C44">
          <w:rPr>
            <w:lang w:val="en-US"/>
          </w:rPr>
          <w:t xml:space="preserve"> a</w:t>
        </w:r>
      </w:ins>
      <w:r w:rsidRPr="00624C44">
        <w:rPr>
          <w:lang w:val="en-US"/>
        </w:rPr>
        <w:t xml:space="preserve"> stillness is interpreted as a Discrete.</w:t>
      </w:r>
    </w:p>
    <w:p w14:paraId="4B2761B6" w14:textId="77777777" w:rsidR="00D926EC" w:rsidRPr="00624C44" w:rsidRDefault="00D926EC" w:rsidP="00D926EC">
      <w:pPr>
        <w:rPr>
          <w:lang w:val="en-US"/>
        </w:rPr>
      </w:pPr>
    </w:p>
    <w:p w14:paraId="40DC6E0A" w14:textId="77777777" w:rsidR="00D926EC" w:rsidRPr="00624C44" w:rsidRDefault="00D926EC" w:rsidP="00D926EC">
      <w:pPr>
        <w:rPr>
          <w:lang w:val="en-US"/>
        </w:rPr>
      </w:pPr>
      <w:r w:rsidRPr="00624C44">
        <w:rPr>
          <w:lang w:val="en-US"/>
        </w:rPr>
        <w:t>Discrete Hand (T</w:t>
      </w:r>
      <w:proofErr w:type="gramStart"/>
      <w:r w:rsidRPr="00624C44">
        <w:rPr>
          <w:lang w:val="en-US"/>
        </w:rPr>
        <w:t>01,T</w:t>
      </w:r>
      <w:proofErr w:type="gramEnd"/>
      <w:r w:rsidRPr="00624C44">
        <w:rPr>
          <w:lang w:val="en-US"/>
        </w:rPr>
        <w:t xml:space="preserve">02):  </w:t>
      </w:r>
    </w:p>
    <w:p w14:paraId="63765730" w14:textId="77777777" w:rsidR="00D926EC" w:rsidRPr="00624C44" w:rsidRDefault="00D926EC" w:rsidP="00D926EC">
      <w:pPr>
        <w:rPr>
          <w:lang w:val="en-US"/>
        </w:rPr>
      </w:pPr>
      <w:r w:rsidRPr="00624C44">
        <w:rPr>
          <w:lang w:val="en-US"/>
        </w:rPr>
        <w:t xml:space="preserve">Discrete movement of hands; Left and Right differentiated. </w:t>
      </w:r>
    </w:p>
    <w:p w14:paraId="4DFBB94F" w14:textId="77777777" w:rsidR="00D926EC" w:rsidRPr="00624C44" w:rsidRDefault="00D926EC" w:rsidP="00D926EC">
      <w:pPr>
        <w:rPr>
          <w:lang w:val="en-US"/>
        </w:rPr>
      </w:pPr>
    </w:p>
    <w:p w14:paraId="4D00E29E" w14:textId="77777777" w:rsidR="00D926EC" w:rsidRPr="00624C44" w:rsidRDefault="00D926EC" w:rsidP="00D926EC">
      <w:pPr>
        <w:rPr>
          <w:lang w:val="en-US"/>
        </w:rPr>
      </w:pPr>
      <w:r w:rsidRPr="00624C44">
        <w:rPr>
          <w:lang w:val="en-US"/>
        </w:rPr>
        <w:tab/>
        <w:t xml:space="preserve">Discrete Head (T03):  </w:t>
      </w:r>
    </w:p>
    <w:p w14:paraId="360295D9" w14:textId="77777777" w:rsidR="00D926EC" w:rsidRPr="00624C44" w:rsidRDefault="00D926EC" w:rsidP="00D926EC">
      <w:pPr>
        <w:rPr>
          <w:lang w:val="en-US"/>
        </w:rPr>
      </w:pPr>
      <w:r w:rsidRPr="00624C44">
        <w:rPr>
          <w:lang w:val="en-US"/>
        </w:rPr>
        <w:tab/>
        <w:t xml:space="preserve">Discrete movement of head. </w:t>
      </w:r>
    </w:p>
    <w:p w14:paraId="1C3B867E" w14:textId="77777777" w:rsidR="00D926EC" w:rsidRPr="00624C44" w:rsidRDefault="00D926EC" w:rsidP="00D926EC">
      <w:pPr>
        <w:rPr>
          <w:lang w:val="en-US"/>
        </w:rPr>
      </w:pPr>
    </w:p>
    <w:p w14:paraId="32A34F64" w14:textId="59C106CC" w:rsidR="00D926EC" w:rsidRPr="00624C44" w:rsidRDefault="00D926EC" w:rsidP="00D926EC">
      <w:pPr>
        <w:rPr>
          <w:lang w:val="en-US"/>
        </w:rPr>
      </w:pPr>
      <w:r w:rsidRPr="00624C44">
        <w:rPr>
          <w:lang w:val="en-US"/>
        </w:rPr>
        <w:tab/>
        <w:t>Discrete Leg (T</w:t>
      </w:r>
      <w:proofErr w:type="gramStart"/>
      <w:r w:rsidRPr="00624C44">
        <w:rPr>
          <w:lang w:val="en-US"/>
        </w:rPr>
        <w:t>04,T</w:t>
      </w:r>
      <w:proofErr w:type="gramEnd"/>
      <w:r w:rsidRPr="00624C44">
        <w:rPr>
          <w:lang w:val="en-US"/>
        </w:rPr>
        <w:t xml:space="preserve">05):   </w:t>
      </w:r>
      <w:ins w:id="636" w:author="motioncomposer" w:date="2017-12-21T19:52:00Z">
        <w:r w:rsidR="00944DEE" w:rsidRPr="00624C44">
          <w:rPr>
            <w:color w:val="FF0000"/>
            <w:lang w:val="en-US"/>
          </w:rPr>
          <w:t>* - see above.</w:t>
        </w:r>
      </w:ins>
    </w:p>
    <w:p w14:paraId="3E296AF9" w14:textId="5D2EB047" w:rsidR="00D926EC" w:rsidRPr="00624C44" w:rsidRDefault="00D926EC" w:rsidP="00D926EC">
      <w:pPr>
        <w:rPr>
          <w:lang w:val="en-US"/>
        </w:rPr>
      </w:pPr>
      <w:r w:rsidRPr="00624C44">
        <w:rPr>
          <w:lang w:val="en-US"/>
        </w:rPr>
        <w:tab/>
        <w:t>Discrete movement of legs</w:t>
      </w:r>
      <w:ins w:id="637" w:author="motioncomposer" w:date="2017-12-21T19:52:00Z">
        <w:r w:rsidR="00D841A9" w:rsidRPr="00624C44">
          <w:rPr>
            <w:lang w:val="en-US"/>
          </w:rPr>
          <w:t xml:space="preserve"> or feet</w:t>
        </w:r>
      </w:ins>
      <w:r w:rsidRPr="00624C44">
        <w:rPr>
          <w:lang w:val="en-US"/>
        </w:rPr>
        <w:t>; Left and Right differentiated.</w:t>
      </w:r>
    </w:p>
    <w:p w14:paraId="55F99C69" w14:textId="77777777" w:rsidR="00D926EC" w:rsidRPr="00624C44" w:rsidRDefault="00D926EC" w:rsidP="00D926EC">
      <w:pPr>
        <w:rPr>
          <w:lang w:val="en-US"/>
        </w:rPr>
      </w:pPr>
    </w:p>
    <w:p w14:paraId="63F24CB2" w14:textId="77777777" w:rsidR="00D926EC" w:rsidRPr="00624C44" w:rsidRDefault="00D926EC" w:rsidP="00D926EC">
      <w:pPr>
        <w:rPr>
          <w:lang w:val="en-US"/>
        </w:rPr>
      </w:pPr>
      <w:r w:rsidRPr="00624C44">
        <w:rPr>
          <w:lang w:val="en-US"/>
        </w:rPr>
        <w:tab/>
        <w:t xml:space="preserve">Discrete Body (T06-T09):  </w:t>
      </w:r>
    </w:p>
    <w:p w14:paraId="61753FB9" w14:textId="77777777" w:rsidR="00D926EC" w:rsidRPr="00624C44" w:rsidRDefault="00D926EC" w:rsidP="00D926EC">
      <w:pPr>
        <w:rPr>
          <w:lang w:val="en-US"/>
        </w:rPr>
      </w:pPr>
      <w:r w:rsidRPr="00624C44">
        <w:rPr>
          <w:lang w:val="en-US"/>
        </w:rPr>
        <w:tab/>
        <w:t xml:space="preserve">Discrete movement of upper body, lower body, left half of body, right half of body.  </w:t>
      </w:r>
    </w:p>
    <w:p w14:paraId="6A1A8E19" w14:textId="77777777" w:rsidR="00D926EC" w:rsidRPr="00624C44" w:rsidRDefault="00D926EC" w:rsidP="00D926EC">
      <w:pPr>
        <w:rPr>
          <w:lang w:val="en-US"/>
        </w:rPr>
      </w:pPr>
      <w:r w:rsidRPr="00624C44">
        <w:rPr>
          <w:lang w:val="en-US"/>
        </w:rPr>
        <w:t xml:space="preserve">  </w:t>
      </w:r>
    </w:p>
    <w:p w14:paraId="17CA3285" w14:textId="77777777" w:rsidR="00D926EC" w:rsidRPr="00624C44" w:rsidRDefault="00D926EC" w:rsidP="00DB1702">
      <w:pPr>
        <w:pStyle w:val="Heading6"/>
        <w:rPr>
          <w:lang w:val="en-US"/>
        </w:rPr>
      </w:pPr>
      <w:proofErr w:type="spellStart"/>
      <w:r w:rsidRPr="00624C44">
        <w:rPr>
          <w:lang w:val="en-US"/>
        </w:rPr>
        <w:lastRenderedPageBreak/>
        <w:t>Normals</w:t>
      </w:r>
      <w:proofErr w:type="spellEnd"/>
      <w:r w:rsidRPr="00624C44">
        <w:rPr>
          <w:lang w:val="en-US"/>
        </w:rPr>
        <w:t xml:space="preserve"> (T10-T18):</w:t>
      </w:r>
    </w:p>
    <w:p w14:paraId="4300DF33" w14:textId="77777777" w:rsidR="00D926EC" w:rsidRPr="00624C44" w:rsidRDefault="00D926EC" w:rsidP="00D926EC">
      <w:pPr>
        <w:rPr>
          <w:lang w:val="en-US"/>
        </w:rPr>
      </w:pPr>
      <w:r w:rsidRPr="00624C44">
        <w:rPr>
          <w:lang w:val="en-US"/>
        </w:rPr>
        <w:t xml:space="preserve">These are typical human movements, and there is a large dynamic range.  The MC2.0 does not have the ability to track activity of a hand or other body part, so it is not a high priority for the MC3.0 either, but having it would allow us to prioritize, or focus on certain body parts and not others.  A patient may, for example, have controlled movement in one body part, and uncontrolled movement in another, so it would be important for her or him to hear the part they can control and ignore other parts. </w:t>
      </w:r>
    </w:p>
    <w:p w14:paraId="137F7AED" w14:textId="77777777" w:rsidR="00D926EC" w:rsidRPr="00624C44" w:rsidRDefault="00D926EC" w:rsidP="00D926EC">
      <w:pPr>
        <w:rPr>
          <w:lang w:val="en-US"/>
        </w:rPr>
      </w:pPr>
    </w:p>
    <w:p w14:paraId="1C9B8FF2" w14:textId="77777777" w:rsidR="00D926EC" w:rsidRPr="00624C44" w:rsidRDefault="00D926EC" w:rsidP="00D926EC">
      <w:pPr>
        <w:rPr>
          <w:lang w:val="en-US"/>
        </w:rPr>
      </w:pPr>
      <w:r w:rsidRPr="00624C44">
        <w:rPr>
          <w:lang w:val="en-US"/>
        </w:rPr>
        <w:t>Normal Hand (T</w:t>
      </w:r>
      <w:proofErr w:type="gramStart"/>
      <w:r w:rsidRPr="00624C44">
        <w:rPr>
          <w:lang w:val="en-US"/>
        </w:rPr>
        <w:t>10,T</w:t>
      </w:r>
      <w:proofErr w:type="gramEnd"/>
      <w:r w:rsidRPr="00624C44">
        <w:rPr>
          <w:lang w:val="en-US"/>
        </w:rPr>
        <w:t xml:space="preserve">11):  </w:t>
      </w:r>
    </w:p>
    <w:p w14:paraId="16EDF316" w14:textId="77777777" w:rsidR="00D926EC" w:rsidRPr="00624C44" w:rsidRDefault="00D926EC" w:rsidP="00D926EC">
      <w:pPr>
        <w:rPr>
          <w:lang w:val="en-US"/>
        </w:rPr>
      </w:pPr>
      <w:r w:rsidRPr="00624C44">
        <w:rPr>
          <w:lang w:val="en-US"/>
        </w:rPr>
        <w:t xml:space="preserve">Continuous movement of hands; Left and Right differentiated.  </w:t>
      </w:r>
    </w:p>
    <w:p w14:paraId="41934100" w14:textId="77777777" w:rsidR="00D926EC" w:rsidRPr="00624C44" w:rsidRDefault="00D926EC" w:rsidP="00D926EC">
      <w:pPr>
        <w:rPr>
          <w:lang w:val="en-US"/>
        </w:rPr>
      </w:pPr>
    </w:p>
    <w:p w14:paraId="493164B5" w14:textId="77777777" w:rsidR="00D926EC" w:rsidRPr="00624C44" w:rsidRDefault="00D926EC" w:rsidP="00D926EC">
      <w:pPr>
        <w:rPr>
          <w:lang w:val="en-US"/>
        </w:rPr>
      </w:pPr>
      <w:r w:rsidRPr="00624C44">
        <w:rPr>
          <w:lang w:val="en-US"/>
        </w:rPr>
        <w:t xml:space="preserve">Normal Head (T12):  </w:t>
      </w:r>
    </w:p>
    <w:p w14:paraId="06F14714" w14:textId="77777777" w:rsidR="00D926EC" w:rsidRPr="00624C44" w:rsidRDefault="00D926EC" w:rsidP="00D926EC">
      <w:pPr>
        <w:rPr>
          <w:lang w:val="en-US"/>
        </w:rPr>
      </w:pPr>
      <w:r w:rsidRPr="00624C44">
        <w:rPr>
          <w:lang w:val="en-US"/>
        </w:rPr>
        <w:t xml:space="preserve">Normal movement of head. </w:t>
      </w:r>
    </w:p>
    <w:p w14:paraId="71407D24" w14:textId="77777777" w:rsidR="00D926EC" w:rsidRPr="00624C44" w:rsidRDefault="00D926EC" w:rsidP="00D926EC">
      <w:pPr>
        <w:rPr>
          <w:lang w:val="en-US"/>
        </w:rPr>
      </w:pPr>
    </w:p>
    <w:p w14:paraId="520DB4BB" w14:textId="60581715" w:rsidR="00D926EC" w:rsidRPr="00624C44" w:rsidRDefault="00D926EC" w:rsidP="00D926EC">
      <w:pPr>
        <w:rPr>
          <w:lang w:val="en-US"/>
        </w:rPr>
      </w:pPr>
      <w:r w:rsidRPr="00624C44">
        <w:rPr>
          <w:lang w:val="en-US"/>
        </w:rPr>
        <w:t>Normal Leg (T</w:t>
      </w:r>
      <w:proofErr w:type="gramStart"/>
      <w:r w:rsidRPr="00624C44">
        <w:rPr>
          <w:lang w:val="en-US"/>
        </w:rPr>
        <w:t>13,T</w:t>
      </w:r>
      <w:proofErr w:type="gramEnd"/>
      <w:r w:rsidRPr="00624C44">
        <w:rPr>
          <w:lang w:val="en-US"/>
        </w:rPr>
        <w:t xml:space="preserve">14): </w:t>
      </w:r>
      <w:ins w:id="638" w:author="motioncomposer" w:date="2017-12-21T19:52:00Z">
        <w:r w:rsidR="00944DEE" w:rsidRPr="00624C44">
          <w:rPr>
            <w:lang w:val="en-US"/>
          </w:rPr>
          <w:t xml:space="preserve">  </w:t>
        </w:r>
        <w:r w:rsidR="00944DEE" w:rsidRPr="00624C44">
          <w:rPr>
            <w:color w:val="FF0000"/>
            <w:lang w:val="en-US"/>
          </w:rPr>
          <w:t xml:space="preserve">* - </w:t>
        </w:r>
        <w:r w:rsidR="00006A44" w:rsidRPr="00624C44">
          <w:rPr>
            <w:sz w:val="18"/>
            <w:szCs w:val="18"/>
            <w:lang w:val="en-US"/>
          </w:rPr>
          <w:t>See above.</w:t>
        </w:r>
      </w:ins>
    </w:p>
    <w:p w14:paraId="72DB3E13" w14:textId="77777777" w:rsidR="00D926EC" w:rsidRPr="00624C44" w:rsidRDefault="00D926EC" w:rsidP="00D926EC">
      <w:pPr>
        <w:rPr>
          <w:lang w:val="en-US"/>
        </w:rPr>
      </w:pPr>
      <w:r w:rsidRPr="00624C44">
        <w:rPr>
          <w:lang w:val="en-US"/>
        </w:rPr>
        <w:t xml:space="preserve">Normal movement of left legs; Left and Right differentiated. </w:t>
      </w:r>
    </w:p>
    <w:p w14:paraId="5FE95E6E" w14:textId="77777777" w:rsidR="00D926EC" w:rsidRPr="00624C44" w:rsidRDefault="00D926EC" w:rsidP="00D926EC">
      <w:pPr>
        <w:rPr>
          <w:lang w:val="en-US"/>
        </w:rPr>
      </w:pPr>
    </w:p>
    <w:p w14:paraId="16D881CC" w14:textId="77777777" w:rsidR="00D926EC" w:rsidRPr="00624C44" w:rsidRDefault="00D926EC" w:rsidP="00D926EC">
      <w:pPr>
        <w:rPr>
          <w:lang w:val="en-US"/>
        </w:rPr>
      </w:pPr>
      <w:r w:rsidRPr="00624C44">
        <w:rPr>
          <w:lang w:val="en-US"/>
        </w:rPr>
        <w:t xml:space="preserve">Normal Body (T15-T18):  </w:t>
      </w:r>
    </w:p>
    <w:p w14:paraId="0AF82ECD" w14:textId="77777777" w:rsidR="00D926EC" w:rsidRPr="00624C44" w:rsidRDefault="00D926EC" w:rsidP="00D926EC">
      <w:pPr>
        <w:rPr>
          <w:lang w:val="en-US"/>
        </w:rPr>
      </w:pPr>
      <w:r w:rsidRPr="00624C44">
        <w:rPr>
          <w:lang w:val="en-US"/>
        </w:rPr>
        <w:t xml:space="preserve">Normal movement of upper body, lower body, left half of body or right half of body.  </w:t>
      </w:r>
    </w:p>
    <w:p w14:paraId="6E283115" w14:textId="77777777" w:rsidR="00D926EC" w:rsidRPr="00624C44" w:rsidRDefault="00D926EC" w:rsidP="00D926EC">
      <w:pPr>
        <w:rPr>
          <w:lang w:val="en-US"/>
        </w:rPr>
      </w:pPr>
    </w:p>
    <w:p w14:paraId="16EFDED4" w14:textId="77777777" w:rsidR="00D926EC" w:rsidRPr="00624C44" w:rsidRDefault="00D926EC" w:rsidP="00D926EC">
      <w:pPr>
        <w:rPr>
          <w:lang w:val="en-US"/>
        </w:rPr>
      </w:pPr>
      <w:r w:rsidRPr="00624C44">
        <w:rPr>
          <w:lang w:val="en-US"/>
        </w:rPr>
        <w:t xml:space="preserve">Peak (T19):  </w:t>
      </w:r>
    </w:p>
    <w:p w14:paraId="0B442996" w14:textId="77777777" w:rsidR="00D926EC" w:rsidRPr="00624C44" w:rsidRDefault="00D926EC" w:rsidP="00D926EC">
      <w:pPr>
        <w:rPr>
          <w:lang w:val="en-US"/>
        </w:rPr>
      </w:pPr>
      <w:r w:rsidRPr="00624C44">
        <w:rPr>
          <w:lang w:val="en-US"/>
        </w:rPr>
        <w:t xml:space="preserve">This refers to “peak energy”, i.e. the largest movement a player can make.  It can be used to give an acoustic “prize” when it is reached. </w:t>
      </w:r>
    </w:p>
    <w:p w14:paraId="50FC064E" w14:textId="77777777" w:rsidR="00D926EC" w:rsidRPr="00624C44" w:rsidRDefault="00D926EC" w:rsidP="00D926EC">
      <w:pPr>
        <w:rPr>
          <w:lang w:val="en-US"/>
        </w:rPr>
      </w:pPr>
    </w:p>
    <w:p w14:paraId="6F8ABB9E" w14:textId="7DA37E18" w:rsidR="00D926EC" w:rsidRPr="00624C44" w:rsidRDefault="000F4063" w:rsidP="00D926EC">
      <w:pPr>
        <w:rPr>
          <w:lang w:val="en-US"/>
        </w:rPr>
      </w:pPr>
      <w:r w:rsidRPr="00624C44">
        <w:rPr>
          <w:lang w:val="en-US"/>
        </w:rPr>
        <w:t>Flow (T</w:t>
      </w:r>
      <w:proofErr w:type="gramStart"/>
      <w:r w:rsidRPr="00624C44">
        <w:rPr>
          <w:lang w:val="en-US"/>
        </w:rPr>
        <w:t>20,T</w:t>
      </w:r>
      <w:proofErr w:type="gramEnd"/>
      <w:r w:rsidRPr="00624C44">
        <w:rPr>
          <w:lang w:val="en-US"/>
        </w:rPr>
        <w:t>27</w:t>
      </w:r>
      <w:r w:rsidR="00D926EC" w:rsidRPr="00624C44">
        <w:rPr>
          <w:lang w:val="en-US"/>
        </w:rPr>
        <w:t xml:space="preserve">):  </w:t>
      </w:r>
    </w:p>
    <w:p w14:paraId="384CA212" w14:textId="77777777" w:rsidR="00D926EC" w:rsidRPr="00624C44" w:rsidRDefault="00D926EC" w:rsidP="00D926EC">
      <w:pPr>
        <w:rPr>
          <w:lang w:val="en-US"/>
        </w:rPr>
      </w:pPr>
      <w:r w:rsidRPr="00624C44">
        <w:rPr>
          <w:lang w:val="en-US"/>
        </w:rPr>
        <w:t xml:space="preserve">While it is not used in the MC2.0, information concerning the direction of movement could be useful.  (I have heard direction information referred to as “flow”).  Distinguishing left-flow and right-flow, for example, could be helpful in therapy. It also might help solve some of the Activity Problems discussed below in the Special Issues section. </w:t>
      </w:r>
    </w:p>
    <w:p w14:paraId="79E490C0" w14:textId="77777777" w:rsidR="00944DEE" w:rsidRPr="00624C44" w:rsidRDefault="00944DEE" w:rsidP="00D926EC">
      <w:pPr>
        <w:rPr>
          <w:ins w:id="639" w:author="motioncomposer" w:date="2017-12-21T19:52:00Z"/>
          <w:lang w:val="en-US"/>
        </w:rPr>
      </w:pPr>
    </w:p>
    <w:p w14:paraId="50920372" w14:textId="77777777" w:rsidR="00D926EC" w:rsidRPr="00624C44" w:rsidRDefault="00D926EC" w:rsidP="00D926EC">
      <w:pPr>
        <w:rPr>
          <w:ins w:id="640" w:author="motioncomposer" w:date="2017-12-21T19:52:00Z"/>
          <w:lang w:val="en-US"/>
        </w:rPr>
      </w:pPr>
      <w:ins w:id="641" w:author="motioncomposer" w:date="2017-12-21T19:52:00Z">
        <w:r w:rsidRPr="00624C44">
          <w:rPr>
            <w:noProof/>
            <w:lang w:val="en-GB" w:eastAsia="en-GB"/>
          </w:rPr>
          <mc:AlternateContent>
            <mc:Choice Requires="wps">
              <w:drawing>
                <wp:inline distT="0" distB="0" distL="0" distR="0" wp14:anchorId="0C9B0342" wp14:editId="31D8C276">
                  <wp:extent cx="5600700" cy="3539278"/>
                  <wp:effectExtent l="0" t="0" r="12700" b="0"/>
                  <wp:docPr id="556"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0700" cy="3539278"/>
                          </a:xfrm>
                          <a:prstGeom prst="roundRect">
                            <a:avLst>
                              <a:gd name="adj" fmla="val 4282"/>
                            </a:avLst>
                          </a:prstGeom>
                          <a:solidFill>
                            <a:schemeClr val="bg2">
                              <a:lumMod val="90000"/>
                            </a:schemeClr>
                          </a:solidFill>
                          <a:ln w="12700" cap="flat" cmpd="sng" algn="ctr">
                            <a:no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2E7A71C6" w14:textId="77777777" w:rsidR="00D124BC" w:rsidRPr="00692DED" w:rsidRDefault="00D124BC" w:rsidP="00692DED">
                              <w:pPr>
                                <w:ind w:left="284"/>
                                <w:rPr>
                                  <w:ins w:id="642" w:author="motioncomposer" w:date="2017-12-21T19:52:00Z"/>
                                  <w:lang w:val="en-GB"/>
                                </w:rPr>
                              </w:pPr>
                              <w:ins w:id="643" w:author="motioncomposer" w:date="2017-12-21T19:52:00Z">
                                <w:r w:rsidRPr="00692DED">
                                  <w:rPr>
                                    <w:lang w:val="en-GB"/>
                                  </w:rPr>
                                  <w:t>SPECIAL ISSUES – 1</w:t>
                                </w:r>
                              </w:ins>
                            </w:p>
                            <w:p w14:paraId="2A6B770C" w14:textId="77777777" w:rsidR="00D124BC" w:rsidRPr="00692DED" w:rsidRDefault="00D124BC" w:rsidP="00692DED">
                              <w:pPr>
                                <w:ind w:left="284"/>
                                <w:rPr>
                                  <w:ins w:id="644" w:author="motioncomposer" w:date="2017-12-21T19:52:00Z"/>
                                  <w:lang w:val="en-GB"/>
                                </w:rPr>
                              </w:pPr>
                              <w:ins w:id="645" w:author="motioncomposer" w:date="2017-12-21T19:52:00Z">
                                <w:r w:rsidRPr="00692DED">
                                  <w:rPr>
                                    <w:lang w:val="en-GB"/>
                                  </w:rPr>
                                  <w:t>Problems with Activity Data</w:t>
                                </w:r>
                              </w:ins>
                            </w:p>
                            <w:p w14:paraId="77C2D116" w14:textId="77777777" w:rsidR="00D124BC" w:rsidRDefault="00D124BC" w:rsidP="00692DED">
                              <w:pPr>
                                <w:ind w:left="284"/>
                                <w:rPr>
                                  <w:ins w:id="646" w:author="motioncomposer" w:date="2017-12-21T19:52:00Z"/>
                                  <w:lang w:val="en-GB"/>
                                </w:rPr>
                              </w:pPr>
                            </w:p>
                            <w:p w14:paraId="07DC2F02" w14:textId="77777777" w:rsidR="00D124BC" w:rsidRPr="00692DED" w:rsidRDefault="00D124BC" w:rsidP="00692DED">
                              <w:pPr>
                                <w:ind w:left="284"/>
                                <w:rPr>
                                  <w:ins w:id="647" w:author="motioncomposer" w:date="2017-12-21T19:52:00Z"/>
                                  <w:lang w:val="en-GB"/>
                                </w:rPr>
                              </w:pPr>
                              <w:ins w:id="648" w:author="motioncomposer" w:date="2017-12-21T19:52:00Z">
                                <w:r w:rsidRPr="00692DED">
                                  <w:rPr>
                                    <w:lang w:val="en-GB"/>
                                  </w:rPr>
                                  <w:t>One of the biggest challenges of our project, is to deliver a convincing sense of causality.  Some of the gestures do this quite well – such as “hits” – but are only used in certain cases.  Another is Activity/Discrete, but for these to be experienced, the user must first hold perfectly still, and many people never do this.</w:t>
                                </w:r>
                              </w:ins>
                            </w:p>
                            <w:p w14:paraId="25041680" w14:textId="77777777" w:rsidR="00D124BC" w:rsidRPr="00692DED" w:rsidRDefault="00D124BC" w:rsidP="00692DED">
                              <w:pPr>
                                <w:ind w:left="284"/>
                                <w:rPr>
                                  <w:ins w:id="649" w:author="motioncomposer" w:date="2017-12-21T19:52:00Z"/>
                                  <w:lang w:val="en-GB"/>
                                </w:rPr>
                              </w:pPr>
                            </w:p>
                            <w:p w14:paraId="28DFFDE0" w14:textId="77777777" w:rsidR="00D124BC" w:rsidRPr="00692DED" w:rsidRDefault="00D124BC" w:rsidP="00692DED">
                              <w:pPr>
                                <w:ind w:left="284"/>
                                <w:rPr>
                                  <w:ins w:id="650" w:author="motioncomposer" w:date="2017-12-21T19:52:00Z"/>
                                  <w:lang w:val="en-GB"/>
                                </w:rPr>
                              </w:pPr>
                              <w:ins w:id="651" w:author="motioncomposer" w:date="2017-12-21T19:52:00Z">
                                <w:r w:rsidRPr="00692DED">
                                  <w:rPr>
                                    <w:lang w:val="en-GB"/>
                                  </w:rPr>
                                  <w:t xml:space="preserve">The best all-round solution to causality is </w:t>
                                </w:r>
                                <w:r w:rsidRPr="00692DED">
                                  <w:rPr>
                                    <w:rFonts w:eastAsia="Calibri"/>
                                    <w:lang w:val="en-GB"/>
                                  </w:rPr>
                                  <w:t>Activity/Normal. It offers a strong sense of expression and it universal – it belongs to every musical environment; and yet it has challenges of its own:</w:t>
                                </w:r>
                              </w:ins>
                            </w:p>
                            <w:p w14:paraId="341B37E4" w14:textId="77777777" w:rsidR="00D124BC" w:rsidRPr="00692DED" w:rsidRDefault="00D124BC" w:rsidP="00552D2B">
                              <w:pPr>
                                <w:numPr>
                                  <w:ilvl w:val="0"/>
                                  <w:numId w:val="1"/>
                                </w:numPr>
                                <w:ind w:left="644"/>
                                <w:rPr>
                                  <w:ins w:id="652" w:author="motioncomposer" w:date="2017-12-21T19:52:00Z"/>
                                  <w:lang w:val="en-GB"/>
                                </w:rPr>
                              </w:pPr>
                              <w:ins w:id="653" w:author="motioncomposer" w:date="2017-12-21T19:52:00Z">
                                <w:r w:rsidRPr="00692DED">
                                  <w:rPr>
                                    <w:lang w:val="en-GB"/>
                                  </w:rPr>
                                  <w:t>Small gentle movements can produce erratic data, with values jumping up and down.  This means that the quality of the resulting music will not match the quality of the movement (note: normal methods of filtering cause unacceptable latency).  We wonder if Flow may help with this.</w:t>
                                </w:r>
                              </w:ins>
                            </w:p>
                            <w:p w14:paraId="133C048A" w14:textId="77777777" w:rsidR="00D124BC" w:rsidRPr="00692DED" w:rsidRDefault="00D124BC" w:rsidP="00552D2B">
                              <w:pPr>
                                <w:numPr>
                                  <w:ilvl w:val="0"/>
                                  <w:numId w:val="1"/>
                                </w:numPr>
                                <w:ind w:left="644"/>
                                <w:rPr>
                                  <w:ins w:id="654" w:author="motioncomposer" w:date="2017-12-21T19:52:00Z"/>
                                  <w:lang w:val="en-GB"/>
                                </w:rPr>
                              </w:pPr>
                              <w:ins w:id="655" w:author="motioncomposer" w:date="2017-12-21T19:52:00Z">
                                <w:r w:rsidRPr="00692DED">
                                  <w:rPr>
                                    <w:lang w:val="en-GB"/>
                                  </w:rPr>
                                  <w:t xml:space="preserve">Large gentle movements of the whole body produce much higher data values than energetic smaller movements.  Again, this leads to a quality mismatch. We wonder if Flow may help with this as well. </w:t>
                                </w:r>
                              </w:ins>
                            </w:p>
                            <w:p w14:paraId="0086EC64" w14:textId="77777777" w:rsidR="00D124BC" w:rsidRPr="00692DED" w:rsidRDefault="00D124BC" w:rsidP="00552D2B">
                              <w:pPr>
                                <w:numPr>
                                  <w:ilvl w:val="0"/>
                                  <w:numId w:val="1"/>
                                </w:numPr>
                                <w:ind w:left="644"/>
                                <w:rPr>
                                  <w:ins w:id="656" w:author="motioncomposer" w:date="2017-12-21T19:52:00Z"/>
                                  <w:lang w:val="en-GB"/>
                                </w:rPr>
                              </w:pPr>
                              <w:ins w:id="657" w:author="motioncomposer" w:date="2017-12-21T19:52:00Z">
                                <w:r w:rsidRPr="00692DED">
                                  <w:rPr>
                                    <w:lang w:val="en-GB"/>
                                  </w:rPr>
                                  <w:t>When a player is making large movements and the data values are at maximum, this is a problem since it does not give the player any motivation to move even larger.  (We suggest some kind of non-linear mapping, so that it becomes virtually impossible for someone to ever reach a 100% value.)</w:t>
                                </w:r>
                              </w:ins>
                            </w:p>
                            <w:p w14:paraId="53276C07" w14:textId="77777777" w:rsidR="00D124BC" w:rsidRPr="00692DED" w:rsidRDefault="00D124BC" w:rsidP="00552D2B">
                              <w:pPr>
                                <w:numPr>
                                  <w:ilvl w:val="0"/>
                                  <w:numId w:val="1"/>
                                </w:numPr>
                                <w:ind w:left="644"/>
                                <w:rPr>
                                  <w:ins w:id="658" w:author="motioncomposer" w:date="2017-12-21T19:52:00Z"/>
                                  <w:lang w:val="en-GB"/>
                                </w:rPr>
                              </w:pPr>
                              <w:ins w:id="659" w:author="motioncomposer" w:date="2017-12-21T19:52:00Z">
                                <w:r w:rsidRPr="00692DED">
                                  <w:rPr>
                                    <w:lang w:val="en-GB"/>
                                  </w:rPr>
                                  <w:t>When the player moves closer to the camera, her data values get higher and higher, even though the size of her movements stay the same.  (We recommend a system of compensation).</w:t>
                                </w:r>
                              </w:ins>
                            </w:p>
                            <w:p w14:paraId="2A682F1F" w14:textId="77777777" w:rsidR="00D124BC" w:rsidRPr="00692DED" w:rsidRDefault="00D124BC" w:rsidP="00D926EC">
                              <w:pPr>
                                <w:jc w:val="center"/>
                                <w:rPr>
                                  <w:ins w:id="660" w:author="motioncomposer" w:date="2017-12-21T19:52:00Z"/>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C9B0342" id="Rounded Rectangle 19" o:spid="_x0000_s1150" style="width:441pt;height:278.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" fillcolor="#ddd8c2 [2894]" stroked="f" strokeweight="1pt">
                  <v:path arrowok="t"/>
                  <v:textbox>
                    <w:txbxContent>
                      <w:p w14:paraId="2E7A71C6" w14:textId="77777777" w:rsidR="00D124BC" w:rsidRPr="00692DED" w:rsidRDefault="00D124BC" w:rsidP="00692DED">
                        <w:pPr>
                          <w:ind w:left="284"/>
                          <w:rPr>
                            <w:ins w:id="661" w:author="motioncomposer" w:date="2017-12-21T19:52:00Z"/>
                            <w:lang w:val="en-GB"/>
                          </w:rPr>
                        </w:pPr>
                        <w:ins w:id="662" w:author="motioncomposer" w:date="2017-12-21T19:52:00Z">
                          <w:r w:rsidRPr="00692DED">
                            <w:rPr>
                              <w:lang w:val="en-GB"/>
                            </w:rPr>
                            <w:t>SPECIAL ISSUES – 1</w:t>
                          </w:r>
                        </w:ins>
                      </w:p>
                      <w:p w14:paraId="2A6B770C" w14:textId="77777777" w:rsidR="00D124BC" w:rsidRPr="00692DED" w:rsidRDefault="00D124BC" w:rsidP="00692DED">
                        <w:pPr>
                          <w:ind w:left="284"/>
                          <w:rPr>
                            <w:ins w:id="663" w:author="motioncomposer" w:date="2017-12-21T19:52:00Z"/>
                            <w:lang w:val="en-GB"/>
                          </w:rPr>
                        </w:pPr>
                        <w:ins w:id="664" w:author="motioncomposer" w:date="2017-12-21T19:52:00Z">
                          <w:r w:rsidRPr="00692DED">
                            <w:rPr>
                              <w:lang w:val="en-GB"/>
                            </w:rPr>
                            <w:t>Problems with Activity Data</w:t>
                          </w:r>
                        </w:ins>
                      </w:p>
                      <w:p w14:paraId="77C2D116" w14:textId="77777777" w:rsidR="00D124BC" w:rsidRDefault="00D124BC" w:rsidP="00692DED">
                        <w:pPr>
                          <w:ind w:left="284"/>
                          <w:rPr>
                            <w:ins w:id="665" w:author="motioncomposer" w:date="2017-12-21T19:52:00Z"/>
                            <w:lang w:val="en-GB"/>
                          </w:rPr>
                        </w:pPr>
                      </w:p>
                      <w:p w14:paraId="07DC2F02" w14:textId="77777777" w:rsidR="00D124BC" w:rsidRPr="00692DED" w:rsidRDefault="00D124BC" w:rsidP="00692DED">
                        <w:pPr>
                          <w:ind w:left="284"/>
                          <w:rPr>
                            <w:ins w:id="666" w:author="motioncomposer" w:date="2017-12-21T19:52:00Z"/>
                            <w:lang w:val="en-GB"/>
                          </w:rPr>
                        </w:pPr>
                        <w:ins w:id="667" w:author="motioncomposer" w:date="2017-12-21T19:52:00Z">
                          <w:r w:rsidRPr="00692DED">
                            <w:rPr>
                              <w:lang w:val="en-GB"/>
                            </w:rPr>
                            <w:t>One of the biggest challenges of our project, is to deliver a convincing sense of causality.  Some of the gestures do this quite well – such as “hits” – but are only used in certain cases.  Another is Activity/Discrete, but for these to be experienced, the user must first hold perfectly still, and many people never do this.</w:t>
                          </w:r>
                        </w:ins>
                      </w:p>
                      <w:p w14:paraId="25041680" w14:textId="77777777" w:rsidR="00D124BC" w:rsidRPr="00692DED" w:rsidRDefault="00D124BC" w:rsidP="00692DED">
                        <w:pPr>
                          <w:ind w:left="284"/>
                          <w:rPr>
                            <w:ins w:id="668" w:author="motioncomposer" w:date="2017-12-21T19:52:00Z"/>
                            <w:lang w:val="en-GB"/>
                          </w:rPr>
                        </w:pPr>
                      </w:p>
                      <w:p w14:paraId="28DFFDE0" w14:textId="77777777" w:rsidR="00D124BC" w:rsidRPr="00692DED" w:rsidRDefault="00D124BC" w:rsidP="00692DED">
                        <w:pPr>
                          <w:ind w:left="284"/>
                          <w:rPr>
                            <w:ins w:id="669" w:author="motioncomposer" w:date="2017-12-21T19:52:00Z"/>
                            <w:lang w:val="en-GB"/>
                          </w:rPr>
                        </w:pPr>
                        <w:ins w:id="670" w:author="motioncomposer" w:date="2017-12-21T19:52:00Z">
                          <w:r w:rsidRPr="00692DED">
                            <w:rPr>
                              <w:lang w:val="en-GB"/>
                            </w:rPr>
                            <w:t xml:space="preserve">The best all-round solution to causality is </w:t>
                          </w:r>
                          <w:r w:rsidRPr="00692DED">
                            <w:rPr>
                              <w:rFonts w:eastAsia="Calibri"/>
                              <w:lang w:val="en-GB"/>
                            </w:rPr>
                            <w:t>Activity/Normal. It offers a strong sense of expression and it universal – it belongs to every musical environment; and yet it has challenges of its own:</w:t>
                          </w:r>
                        </w:ins>
                      </w:p>
                      <w:p w14:paraId="341B37E4" w14:textId="77777777" w:rsidR="00D124BC" w:rsidRPr="00692DED" w:rsidRDefault="00D124BC" w:rsidP="00552D2B">
                        <w:pPr>
                          <w:numPr>
                            <w:ilvl w:val="0"/>
                            <w:numId w:val="1"/>
                          </w:numPr>
                          <w:ind w:left="644"/>
                          <w:rPr>
                            <w:ins w:id="671" w:author="motioncomposer" w:date="2017-12-21T19:52:00Z"/>
                            <w:lang w:val="en-GB"/>
                          </w:rPr>
                        </w:pPr>
                        <w:ins w:id="672" w:author="motioncomposer" w:date="2017-12-21T19:52:00Z">
                          <w:r w:rsidRPr="00692DED">
                            <w:rPr>
                              <w:lang w:val="en-GB"/>
                            </w:rPr>
                            <w:t>Small gentle movements can produce erratic data, with values jumping up and down.  This means that the quality of the resulting music will not match the quality of the movement (note: normal methods of filtering cause unacceptable latency).  We wonder if Flow may help with this.</w:t>
                          </w:r>
                        </w:ins>
                      </w:p>
                      <w:p w14:paraId="133C048A" w14:textId="77777777" w:rsidR="00D124BC" w:rsidRPr="00692DED" w:rsidRDefault="00D124BC" w:rsidP="00552D2B">
                        <w:pPr>
                          <w:numPr>
                            <w:ilvl w:val="0"/>
                            <w:numId w:val="1"/>
                          </w:numPr>
                          <w:ind w:left="644"/>
                          <w:rPr>
                            <w:ins w:id="673" w:author="motioncomposer" w:date="2017-12-21T19:52:00Z"/>
                            <w:lang w:val="en-GB"/>
                          </w:rPr>
                        </w:pPr>
                        <w:ins w:id="674" w:author="motioncomposer" w:date="2017-12-21T19:52:00Z">
                          <w:r w:rsidRPr="00692DED">
                            <w:rPr>
                              <w:lang w:val="en-GB"/>
                            </w:rPr>
                            <w:t xml:space="preserve">Large gentle movements of the whole body produce much higher data values than energetic smaller movements.  Again, this leads to a quality mismatch. We wonder if Flow may help with this as well. </w:t>
                          </w:r>
                        </w:ins>
                      </w:p>
                      <w:p w14:paraId="0086EC64" w14:textId="77777777" w:rsidR="00D124BC" w:rsidRPr="00692DED" w:rsidRDefault="00D124BC" w:rsidP="00552D2B">
                        <w:pPr>
                          <w:numPr>
                            <w:ilvl w:val="0"/>
                            <w:numId w:val="1"/>
                          </w:numPr>
                          <w:ind w:left="644"/>
                          <w:rPr>
                            <w:ins w:id="675" w:author="motioncomposer" w:date="2017-12-21T19:52:00Z"/>
                            <w:lang w:val="en-GB"/>
                          </w:rPr>
                        </w:pPr>
                        <w:ins w:id="676" w:author="motioncomposer" w:date="2017-12-21T19:52:00Z">
                          <w:r w:rsidRPr="00692DED">
                            <w:rPr>
                              <w:lang w:val="en-GB"/>
                            </w:rPr>
                            <w:t>When a player is making large movements and the data values are at maximum, this is a problem since it does not give the player any motivation to move even larger.  (We suggest some kind of non-linear mapping, so that it becomes virtually impossible for someone to ever reach a 100% value.)</w:t>
                          </w:r>
                        </w:ins>
                      </w:p>
                      <w:p w14:paraId="53276C07" w14:textId="77777777" w:rsidR="00D124BC" w:rsidRPr="00692DED" w:rsidRDefault="00D124BC" w:rsidP="00552D2B">
                        <w:pPr>
                          <w:numPr>
                            <w:ilvl w:val="0"/>
                            <w:numId w:val="1"/>
                          </w:numPr>
                          <w:ind w:left="644"/>
                          <w:rPr>
                            <w:ins w:id="677" w:author="motioncomposer" w:date="2017-12-21T19:52:00Z"/>
                            <w:lang w:val="en-GB"/>
                          </w:rPr>
                        </w:pPr>
                        <w:ins w:id="678" w:author="motioncomposer" w:date="2017-12-21T19:52:00Z">
                          <w:r w:rsidRPr="00692DED">
                            <w:rPr>
                              <w:lang w:val="en-GB"/>
                            </w:rPr>
                            <w:t>When the player moves closer to the camera, her data values get higher and higher, even though the size of her movements stay the same.  (We recommend a system of compensation).</w:t>
                          </w:r>
                        </w:ins>
                      </w:p>
                      <w:p w14:paraId="2A682F1F" w14:textId="77777777" w:rsidR="00D124BC" w:rsidRPr="00692DED" w:rsidRDefault="00D124BC" w:rsidP="00D926EC">
                        <w:pPr>
                          <w:jc w:val="center"/>
                          <w:rPr>
                            <w:ins w:id="679" w:author="motioncomposer" w:date="2017-12-21T19:52:00Z"/>
                            <w:lang w:val="en-GB"/>
                          </w:rPr>
                        </w:pPr>
                      </w:p>
                    </w:txbxContent>
                  </v:textbox>
                  <w10:anchorlock/>
                </v:roundrect>
              </w:pict>
            </mc:Fallback>
          </mc:AlternateContent>
        </w:r>
      </w:ins>
    </w:p>
    <w:p w14:paraId="237D91BD" w14:textId="77777777" w:rsidR="00D926EC" w:rsidRPr="00624C44" w:rsidRDefault="00D926EC" w:rsidP="00D926EC">
      <w:pPr>
        <w:rPr>
          <w:del w:id="680" w:author="motioncomposer" w:date="2017-12-21T19:52:00Z"/>
          <w:lang w:val="en-US"/>
        </w:rPr>
      </w:pPr>
      <w:del w:id="681" w:author="motioncomposer" w:date="2017-12-21T19:52:00Z">
        <w:r w:rsidRPr="00624C44">
          <w:rPr>
            <w:noProof/>
            <w:lang w:val="en-GB" w:eastAsia="en-GB"/>
          </w:rPr>
          <mc:AlternateContent>
            <mc:Choice Requires="wps">
              <w:drawing>
                <wp:inline distT="0" distB="0" distL="0" distR="0" wp14:anchorId="234CD0F6" wp14:editId="54F923EA">
                  <wp:extent cx="5600700" cy="4067175"/>
                  <wp:effectExtent l="0" t="0" r="12700" b="0"/>
                  <wp:docPr id="65"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00700" cy="4067175"/>
                          </a:xfrm>
                          <a:prstGeom prst="roundRect">
                            <a:avLst>
                              <a:gd name="adj" fmla="val 4282"/>
                            </a:avLst>
                          </a:prstGeom>
                          <a:solidFill>
                            <a:schemeClr val="bg2">
                              <a:lumMod val="90000"/>
                            </a:schemeClr>
                          </a:solidFill>
                          <a:ln w="12700" cap="flat" cmpd="sng" algn="ctr">
                            <a:no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2BB54AF" w14:textId="77777777" w:rsidR="00D124BC" w:rsidRPr="00692DED" w:rsidRDefault="00D124BC" w:rsidP="00692DED">
                              <w:pPr>
                                <w:ind w:left="284"/>
                                <w:rPr>
                                  <w:del w:id="682" w:author="motioncomposer" w:date="2017-12-21T19:52:00Z"/>
                                  <w:lang w:val="en-GB"/>
                                </w:rPr>
                              </w:pPr>
                              <w:del w:id="683" w:author="motioncomposer" w:date="2017-12-21T19:52:00Z">
                                <w:r w:rsidRPr="00692DED">
                                  <w:rPr>
                                    <w:lang w:val="en-GB"/>
                                  </w:rPr>
                                  <w:delText>SPECIAL ISSUES – 1</w:delText>
                                </w:r>
                              </w:del>
                            </w:p>
                            <w:p w14:paraId="77AC8C9F" w14:textId="77777777" w:rsidR="00D124BC" w:rsidRPr="00692DED" w:rsidRDefault="00D124BC" w:rsidP="00692DED">
                              <w:pPr>
                                <w:ind w:left="284"/>
                                <w:rPr>
                                  <w:del w:id="684" w:author="motioncomposer" w:date="2017-12-21T19:52:00Z"/>
                                  <w:lang w:val="en-GB"/>
                                </w:rPr>
                              </w:pPr>
                              <w:del w:id="685" w:author="motioncomposer" w:date="2017-12-21T19:52:00Z">
                                <w:r w:rsidRPr="00692DED">
                                  <w:rPr>
                                    <w:lang w:val="en-GB"/>
                                  </w:rPr>
                                  <w:delText>Problems with Activity Data</w:delText>
                                </w:r>
                              </w:del>
                            </w:p>
                            <w:p w14:paraId="319BA1CE" w14:textId="77777777" w:rsidR="00D124BC" w:rsidRDefault="00D124BC" w:rsidP="00692DED">
                              <w:pPr>
                                <w:ind w:left="284"/>
                                <w:rPr>
                                  <w:del w:id="686" w:author="motioncomposer" w:date="2017-12-21T19:52:00Z"/>
                                  <w:lang w:val="en-GB"/>
                                </w:rPr>
                              </w:pPr>
                            </w:p>
                            <w:p w14:paraId="3A9B20FF" w14:textId="77777777" w:rsidR="00D124BC" w:rsidRPr="00692DED" w:rsidRDefault="00D124BC" w:rsidP="00692DED">
                              <w:pPr>
                                <w:ind w:left="284"/>
                                <w:rPr>
                                  <w:del w:id="687" w:author="motioncomposer" w:date="2017-12-21T19:52:00Z"/>
                                  <w:lang w:val="en-GB"/>
                                </w:rPr>
                              </w:pPr>
                              <w:del w:id="688" w:author="motioncomposer" w:date="2017-12-21T19:52:00Z">
                                <w:r w:rsidRPr="00692DED">
                                  <w:rPr>
                                    <w:lang w:val="en-GB"/>
                                  </w:rPr>
                                  <w:delText>One of the biggest challenges of our project, is to deliver a convincing sense of causality.  Some of the gestures do this quite well – such as “hits” – but are only used in certain cases.  Another is Activity/Discrete, but for these to be experienced, the user must first hold perfectly still, and many people never do this.</w:delText>
                                </w:r>
                              </w:del>
                            </w:p>
                            <w:p w14:paraId="6C4DA336" w14:textId="77777777" w:rsidR="00D124BC" w:rsidRPr="00692DED" w:rsidRDefault="00D124BC" w:rsidP="00692DED">
                              <w:pPr>
                                <w:ind w:left="284"/>
                                <w:rPr>
                                  <w:del w:id="689" w:author="motioncomposer" w:date="2017-12-21T19:52:00Z"/>
                                  <w:lang w:val="en-GB"/>
                                </w:rPr>
                              </w:pPr>
                            </w:p>
                            <w:p w14:paraId="797B40E1" w14:textId="77777777" w:rsidR="00D124BC" w:rsidRPr="00692DED" w:rsidRDefault="00D124BC" w:rsidP="00692DED">
                              <w:pPr>
                                <w:ind w:left="284"/>
                                <w:rPr>
                                  <w:del w:id="690" w:author="motioncomposer" w:date="2017-12-21T19:52:00Z"/>
                                  <w:lang w:val="en-GB"/>
                                </w:rPr>
                              </w:pPr>
                              <w:del w:id="691" w:author="motioncomposer" w:date="2017-12-21T19:52:00Z">
                                <w:r w:rsidRPr="00692DED">
                                  <w:rPr>
                                    <w:lang w:val="en-GB"/>
                                  </w:rPr>
                                  <w:delText xml:space="preserve">The best all-round solution to causality is </w:delText>
                                </w:r>
                                <w:r w:rsidRPr="00692DED">
                                  <w:rPr>
                                    <w:rFonts w:eastAsia="Calibri"/>
                                    <w:lang w:val="en-GB"/>
                                  </w:rPr>
                                  <w:delText>Activity/Normal. It offers a strong sense of expression and it universal – it belongs to every musical environment; and yet it has challenges of its own:</w:delText>
                                </w:r>
                              </w:del>
                            </w:p>
                            <w:p w14:paraId="0874F818" w14:textId="77777777" w:rsidR="00D124BC" w:rsidRPr="00692DED" w:rsidRDefault="00D124BC" w:rsidP="00552D2B">
                              <w:pPr>
                                <w:numPr>
                                  <w:ilvl w:val="0"/>
                                  <w:numId w:val="1"/>
                                </w:numPr>
                                <w:ind w:left="644"/>
                                <w:rPr>
                                  <w:del w:id="692" w:author="motioncomposer" w:date="2017-12-21T19:52:00Z"/>
                                  <w:lang w:val="en-GB"/>
                                </w:rPr>
                              </w:pPr>
                              <w:del w:id="693" w:author="motioncomposer" w:date="2017-12-21T19:52:00Z">
                                <w:r w:rsidRPr="00692DED">
                                  <w:rPr>
                                    <w:lang w:val="en-GB"/>
                                  </w:rPr>
                                  <w:delText>Small gentle movements can produce erratic data, with values jumping up and down.  This means that the quality of the resulting music will not match the quality of the movement (note: normal methods of filtering cause unacceptable latency).  We wonder if Flow may help with this.</w:delText>
                                </w:r>
                              </w:del>
                            </w:p>
                            <w:p w14:paraId="0A5E6A0B" w14:textId="77777777" w:rsidR="00D124BC" w:rsidRPr="00692DED" w:rsidRDefault="00D124BC" w:rsidP="00552D2B">
                              <w:pPr>
                                <w:numPr>
                                  <w:ilvl w:val="0"/>
                                  <w:numId w:val="1"/>
                                </w:numPr>
                                <w:ind w:left="644"/>
                                <w:rPr>
                                  <w:del w:id="694" w:author="motioncomposer" w:date="2017-12-21T19:52:00Z"/>
                                  <w:lang w:val="en-GB"/>
                                </w:rPr>
                              </w:pPr>
                              <w:del w:id="695" w:author="motioncomposer" w:date="2017-12-21T19:52:00Z">
                                <w:r w:rsidRPr="00692DED">
                                  <w:rPr>
                                    <w:lang w:val="en-GB"/>
                                  </w:rPr>
                                  <w:delText xml:space="preserve">Large gentle movements of the whole body produce much higher data values than energetic smaller movements.  Again, this leads to a quality mismatch. We wonder if Flow may help with this as well. </w:delText>
                                </w:r>
                              </w:del>
                            </w:p>
                            <w:p w14:paraId="6316D9BF" w14:textId="77777777" w:rsidR="00D124BC" w:rsidRPr="00692DED" w:rsidRDefault="00D124BC" w:rsidP="00552D2B">
                              <w:pPr>
                                <w:numPr>
                                  <w:ilvl w:val="0"/>
                                  <w:numId w:val="1"/>
                                </w:numPr>
                                <w:ind w:left="644"/>
                                <w:rPr>
                                  <w:del w:id="696" w:author="motioncomposer" w:date="2017-12-21T19:52:00Z"/>
                                  <w:lang w:val="en-GB"/>
                                </w:rPr>
                              </w:pPr>
                              <w:del w:id="697" w:author="motioncomposer" w:date="2017-12-21T19:52:00Z">
                                <w:r w:rsidRPr="00692DED">
                                  <w:rPr>
                                    <w:lang w:val="en-GB"/>
                                  </w:rPr>
                                  <w:delText>When a player is making large movements and the data values are at maximum, this is a problem since it does not give the player any motivation to move even larger.  (We suggest some kind of non-linear mapping, so that it becomes virtually impossible for someone to ever reach a 100% value.)</w:delText>
                                </w:r>
                              </w:del>
                            </w:p>
                            <w:p w14:paraId="7EAC659A" w14:textId="77777777" w:rsidR="00D124BC" w:rsidRPr="00692DED" w:rsidRDefault="00D124BC" w:rsidP="00552D2B">
                              <w:pPr>
                                <w:numPr>
                                  <w:ilvl w:val="0"/>
                                  <w:numId w:val="1"/>
                                </w:numPr>
                                <w:ind w:left="644"/>
                                <w:rPr>
                                  <w:del w:id="698" w:author="motioncomposer" w:date="2017-12-21T19:52:00Z"/>
                                  <w:lang w:val="en-GB"/>
                                </w:rPr>
                              </w:pPr>
                              <w:del w:id="699" w:author="motioncomposer" w:date="2017-12-21T19:52:00Z">
                                <w:r w:rsidRPr="00692DED">
                                  <w:rPr>
                                    <w:lang w:val="en-GB"/>
                                  </w:rPr>
                                  <w:delText>When the player moves closer to the camera, her data values get higher and higher, even though the size of her movements stay the same.  (We recommend a system of compensation).</w:delText>
                                </w:r>
                              </w:del>
                            </w:p>
                            <w:p w14:paraId="36C2B065" w14:textId="77777777" w:rsidR="00D124BC" w:rsidRPr="00692DED" w:rsidRDefault="00D124BC" w:rsidP="00D926EC">
                              <w:pPr>
                                <w:jc w:val="center"/>
                                <w:rPr>
                                  <w:del w:id="700" w:author="motioncomposer" w:date="2017-12-21T19:52:00Z"/>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34CD0F6" id="_x0000_s1151" style="width:441pt;height:320.25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" fillcolor="#ddd8c2 [2894]" stroked="f" strokeweight="1pt">
                  <v:path arrowok="t"/>
                  <v:textbox>
                    <w:txbxContent>
                      <w:p w14:paraId="52BB54AF" w14:textId="77777777" w:rsidR="00D124BC" w:rsidRPr="00692DED" w:rsidRDefault="00D124BC" w:rsidP="00692DED">
                        <w:pPr>
                          <w:ind w:left="284"/>
                          <w:rPr>
                            <w:del w:id="701" w:author="motioncomposer" w:date="2017-12-21T19:52:00Z"/>
                            <w:lang w:val="en-GB"/>
                          </w:rPr>
                        </w:pPr>
                        <w:del w:id="702" w:author="motioncomposer" w:date="2017-12-21T19:52:00Z">
                          <w:r w:rsidRPr="00692DED">
                            <w:rPr>
                              <w:lang w:val="en-GB"/>
                            </w:rPr>
                            <w:delText>SPECIAL ISSUES – 1</w:delText>
                          </w:r>
                        </w:del>
                      </w:p>
                      <w:p w14:paraId="77AC8C9F" w14:textId="77777777" w:rsidR="00D124BC" w:rsidRPr="00692DED" w:rsidRDefault="00D124BC" w:rsidP="00692DED">
                        <w:pPr>
                          <w:ind w:left="284"/>
                          <w:rPr>
                            <w:del w:id="703" w:author="motioncomposer" w:date="2017-12-21T19:52:00Z"/>
                            <w:lang w:val="en-GB"/>
                          </w:rPr>
                        </w:pPr>
                        <w:del w:id="704" w:author="motioncomposer" w:date="2017-12-21T19:52:00Z">
                          <w:r w:rsidRPr="00692DED">
                            <w:rPr>
                              <w:lang w:val="en-GB"/>
                            </w:rPr>
                            <w:delText>Problems with Activity Data</w:delText>
                          </w:r>
                        </w:del>
                      </w:p>
                      <w:p w14:paraId="319BA1CE" w14:textId="77777777" w:rsidR="00D124BC" w:rsidRDefault="00D124BC" w:rsidP="00692DED">
                        <w:pPr>
                          <w:ind w:left="284"/>
                          <w:rPr>
                            <w:del w:id="705" w:author="motioncomposer" w:date="2017-12-21T19:52:00Z"/>
                            <w:lang w:val="en-GB"/>
                          </w:rPr>
                        </w:pPr>
                      </w:p>
                      <w:p w14:paraId="3A9B20FF" w14:textId="77777777" w:rsidR="00D124BC" w:rsidRPr="00692DED" w:rsidRDefault="00D124BC" w:rsidP="00692DED">
                        <w:pPr>
                          <w:ind w:left="284"/>
                          <w:rPr>
                            <w:del w:id="706" w:author="motioncomposer" w:date="2017-12-21T19:52:00Z"/>
                            <w:lang w:val="en-GB"/>
                          </w:rPr>
                        </w:pPr>
                        <w:del w:id="707" w:author="motioncomposer" w:date="2017-12-21T19:52:00Z">
                          <w:r w:rsidRPr="00692DED">
                            <w:rPr>
                              <w:lang w:val="en-GB"/>
                            </w:rPr>
                            <w:delText>One of the biggest challenges of our project, is to deliver a convincing sense of causality.  Some of the gestures do this quite well – such as “hits” – but are only used in certain cases.  Another is Activity/Discrete, but for these to be experienced, the user must first hold perfectly still, and many people never do this.</w:delText>
                          </w:r>
                        </w:del>
                      </w:p>
                      <w:p w14:paraId="6C4DA336" w14:textId="77777777" w:rsidR="00D124BC" w:rsidRPr="00692DED" w:rsidRDefault="00D124BC" w:rsidP="00692DED">
                        <w:pPr>
                          <w:ind w:left="284"/>
                          <w:rPr>
                            <w:del w:id="708" w:author="motioncomposer" w:date="2017-12-21T19:52:00Z"/>
                            <w:lang w:val="en-GB"/>
                          </w:rPr>
                        </w:pPr>
                      </w:p>
                      <w:p w14:paraId="797B40E1" w14:textId="77777777" w:rsidR="00D124BC" w:rsidRPr="00692DED" w:rsidRDefault="00D124BC" w:rsidP="00692DED">
                        <w:pPr>
                          <w:ind w:left="284"/>
                          <w:rPr>
                            <w:del w:id="709" w:author="motioncomposer" w:date="2017-12-21T19:52:00Z"/>
                            <w:lang w:val="en-GB"/>
                          </w:rPr>
                        </w:pPr>
                        <w:del w:id="710" w:author="motioncomposer" w:date="2017-12-21T19:52:00Z">
                          <w:r w:rsidRPr="00692DED">
                            <w:rPr>
                              <w:lang w:val="en-GB"/>
                            </w:rPr>
                            <w:delText xml:space="preserve">The best all-round solution to causality is </w:delText>
                          </w:r>
                          <w:r w:rsidRPr="00692DED">
                            <w:rPr>
                              <w:rFonts w:eastAsia="Calibri"/>
                              <w:lang w:val="en-GB"/>
                            </w:rPr>
                            <w:delText>Activity/Normal. It offers a strong sense of expression and it universal – it belongs to every musical environment; and yet it has challenges of its own:</w:delText>
                          </w:r>
                        </w:del>
                      </w:p>
                      <w:p w14:paraId="0874F818" w14:textId="77777777" w:rsidR="00D124BC" w:rsidRPr="00692DED" w:rsidRDefault="00D124BC" w:rsidP="00552D2B">
                        <w:pPr>
                          <w:numPr>
                            <w:ilvl w:val="0"/>
                            <w:numId w:val="1"/>
                          </w:numPr>
                          <w:ind w:left="644"/>
                          <w:rPr>
                            <w:del w:id="711" w:author="motioncomposer" w:date="2017-12-21T19:52:00Z"/>
                            <w:lang w:val="en-GB"/>
                          </w:rPr>
                        </w:pPr>
                        <w:del w:id="712" w:author="motioncomposer" w:date="2017-12-21T19:52:00Z">
                          <w:r w:rsidRPr="00692DED">
                            <w:rPr>
                              <w:lang w:val="en-GB"/>
                            </w:rPr>
                            <w:delText>Small gentle movements can produce erratic data, with values jumping up and down.  This means that the quality of the resulting music will not match the quality of the movement (note: normal methods of filtering cause unacceptable latency).  We wonder if Flow may help with this.</w:delText>
                          </w:r>
                        </w:del>
                      </w:p>
                      <w:p w14:paraId="0A5E6A0B" w14:textId="77777777" w:rsidR="00D124BC" w:rsidRPr="00692DED" w:rsidRDefault="00D124BC" w:rsidP="00552D2B">
                        <w:pPr>
                          <w:numPr>
                            <w:ilvl w:val="0"/>
                            <w:numId w:val="1"/>
                          </w:numPr>
                          <w:ind w:left="644"/>
                          <w:rPr>
                            <w:del w:id="713" w:author="motioncomposer" w:date="2017-12-21T19:52:00Z"/>
                            <w:lang w:val="en-GB"/>
                          </w:rPr>
                        </w:pPr>
                        <w:del w:id="714" w:author="motioncomposer" w:date="2017-12-21T19:52:00Z">
                          <w:r w:rsidRPr="00692DED">
                            <w:rPr>
                              <w:lang w:val="en-GB"/>
                            </w:rPr>
                            <w:delText xml:space="preserve">Large gentle movements of the whole body produce much higher data values than energetic smaller movements.  Again, this leads to a quality mismatch. We wonder if Flow may help with this as well. </w:delText>
                          </w:r>
                        </w:del>
                      </w:p>
                      <w:p w14:paraId="6316D9BF" w14:textId="77777777" w:rsidR="00D124BC" w:rsidRPr="00692DED" w:rsidRDefault="00D124BC" w:rsidP="00552D2B">
                        <w:pPr>
                          <w:numPr>
                            <w:ilvl w:val="0"/>
                            <w:numId w:val="1"/>
                          </w:numPr>
                          <w:ind w:left="644"/>
                          <w:rPr>
                            <w:del w:id="715" w:author="motioncomposer" w:date="2017-12-21T19:52:00Z"/>
                            <w:lang w:val="en-GB"/>
                          </w:rPr>
                        </w:pPr>
                        <w:del w:id="716" w:author="motioncomposer" w:date="2017-12-21T19:52:00Z">
                          <w:r w:rsidRPr="00692DED">
                            <w:rPr>
                              <w:lang w:val="en-GB"/>
                            </w:rPr>
                            <w:delText>When a player is making large movements and the data values are at maximum, this is a problem since it does not give the player any motivation to move even larger.  (We suggest some kind of non-linear mapping, so that it becomes virtually impossible for someone to ever reach a 100% value.)</w:delText>
                          </w:r>
                        </w:del>
                      </w:p>
                      <w:p w14:paraId="7EAC659A" w14:textId="77777777" w:rsidR="00D124BC" w:rsidRPr="00692DED" w:rsidRDefault="00D124BC" w:rsidP="00552D2B">
                        <w:pPr>
                          <w:numPr>
                            <w:ilvl w:val="0"/>
                            <w:numId w:val="1"/>
                          </w:numPr>
                          <w:ind w:left="644"/>
                          <w:rPr>
                            <w:del w:id="717" w:author="motioncomposer" w:date="2017-12-21T19:52:00Z"/>
                            <w:lang w:val="en-GB"/>
                          </w:rPr>
                        </w:pPr>
                        <w:del w:id="718" w:author="motioncomposer" w:date="2017-12-21T19:52:00Z">
                          <w:r w:rsidRPr="00692DED">
                            <w:rPr>
                              <w:lang w:val="en-GB"/>
                            </w:rPr>
                            <w:delText>When the player moves closer to the camera, her data values get higher and higher, even though the size of her movements stay the same.  (We recommend a system of compensation).</w:delText>
                          </w:r>
                        </w:del>
                      </w:p>
                      <w:p w14:paraId="36C2B065" w14:textId="77777777" w:rsidR="00D124BC" w:rsidRPr="00692DED" w:rsidRDefault="00D124BC" w:rsidP="00D926EC">
                        <w:pPr>
                          <w:jc w:val="center"/>
                          <w:rPr>
                            <w:del w:id="719" w:author="motioncomposer" w:date="2017-12-21T19:52:00Z"/>
                            <w:lang w:val="en-GB"/>
                          </w:rPr>
                        </w:pPr>
                      </w:p>
                    </w:txbxContent>
                  </v:textbox>
                  <w10:anchorlock/>
                </v:roundrect>
              </w:pict>
            </mc:Fallback>
          </mc:AlternateContent>
        </w:r>
      </w:del>
    </w:p>
    <w:p w14:paraId="649365CE" w14:textId="77777777" w:rsidR="00D926EC" w:rsidRPr="00624C44" w:rsidRDefault="00D926EC" w:rsidP="00D926EC">
      <w:pPr>
        <w:rPr>
          <w:lang w:val="en-US"/>
        </w:rPr>
      </w:pPr>
    </w:p>
    <w:p w14:paraId="08468A2B" w14:textId="1ACF542C" w:rsidR="00D926EC" w:rsidRPr="00624C44" w:rsidRDefault="00294202" w:rsidP="00DB1702">
      <w:pPr>
        <w:pStyle w:val="Heading6"/>
        <w:rPr>
          <w:lang w:val="en-US"/>
        </w:rPr>
      </w:pPr>
      <w:r w:rsidRPr="00624C44">
        <w:rPr>
          <w:lang w:val="en-US"/>
        </w:rPr>
        <w:t>Location (T28-T32</w:t>
      </w:r>
      <w:r w:rsidR="00D926EC" w:rsidRPr="00624C44">
        <w:rPr>
          <w:lang w:val="en-US"/>
        </w:rPr>
        <w:t>)</w:t>
      </w:r>
    </w:p>
    <w:p w14:paraId="152F3E55" w14:textId="17D91600" w:rsidR="00D926EC" w:rsidRPr="00624C44" w:rsidRDefault="00294202" w:rsidP="00D926EC">
      <w:pPr>
        <w:rPr>
          <w:lang w:val="en-US"/>
        </w:rPr>
      </w:pPr>
      <w:r w:rsidRPr="00624C44">
        <w:rPr>
          <w:lang w:val="en-US"/>
        </w:rPr>
        <w:t>Ready (T28</w:t>
      </w:r>
      <w:r w:rsidR="00D926EC" w:rsidRPr="00624C44">
        <w:rPr>
          <w:lang w:val="en-US"/>
        </w:rPr>
        <w:t>):</w:t>
      </w:r>
    </w:p>
    <w:p w14:paraId="50770AE2" w14:textId="699DC33F" w:rsidR="00D926EC" w:rsidRPr="00624C44" w:rsidRDefault="00D926EC" w:rsidP="00D926EC">
      <w:pPr>
        <w:rPr>
          <w:lang w:val="en-US"/>
        </w:rPr>
      </w:pPr>
      <w:r w:rsidRPr="00624C44">
        <w:rPr>
          <w:lang w:val="en-US"/>
        </w:rPr>
        <w:t>When the player walks in to play an ME which is played standing or sitting in place, then we do not want to hear music until they have finished walking.  For example, “when player is present, and when the value of their /</w:t>
      </w:r>
      <w:proofErr w:type="spellStart"/>
      <w:r w:rsidRPr="00624C44">
        <w:rPr>
          <w:lang w:val="en-US"/>
        </w:rPr>
        <w:t>centerX</w:t>
      </w:r>
      <w:proofErr w:type="spellEnd"/>
      <w:r w:rsidRPr="00624C44">
        <w:rPr>
          <w:lang w:val="en-US"/>
        </w:rPr>
        <w:t xml:space="preserve"> changes less than 10% over a 1 second period of time, then send /ready”.</w:t>
      </w:r>
      <w:r w:rsidR="00FA20ED" w:rsidRPr="00624C44">
        <w:rPr>
          <w:lang w:val="en-US"/>
        </w:rPr>
        <w:t xml:space="preserve"> </w:t>
      </w:r>
      <w:r w:rsidR="00FA20ED" w:rsidRPr="00624C44">
        <w:rPr>
          <w:i/>
          <w:lang w:val="en-US"/>
        </w:rPr>
        <w:t>Still being discussed</w:t>
      </w:r>
      <w:r w:rsidR="00FA20ED" w:rsidRPr="00624C44">
        <w:rPr>
          <w:lang w:val="en-US"/>
        </w:rPr>
        <w:t>.</w:t>
      </w:r>
    </w:p>
    <w:p w14:paraId="01E96F4D" w14:textId="77777777" w:rsidR="00D926EC" w:rsidRPr="00624C44" w:rsidRDefault="00D926EC" w:rsidP="00D926EC">
      <w:pPr>
        <w:rPr>
          <w:lang w:val="en-US"/>
        </w:rPr>
      </w:pPr>
    </w:p>
    <w:p w14:paraId="64866070" w14:textId="3A29850E" w:rsidR="00FA20ED" w:rsidRPr="00624C44" w:rsidRDefault="00294202" w:rsidP="00FA20ED">
      <w:pPr>
        <w:rPr>
          <w:lang w:val="en-US"/>
        </w:rPr>
      </w:pPr>
      <w:r w:rsidRPr="00624C44">
        <w:rPr>
          <w:lang w:val="en-US"/>
        </w:rPr>
        <w:t>Present (T29</w:t>
      </w:r>
      <w:r w:rsidR="00FA20ED" w:rsidRPr="00624C44">
        <w:rPr>
          <w:lang w:val="en-US"/>
        </w:rPr>
        <w:t>):</w:t>
      </w:r>
    </w:p>
    <w:p w14:paraId="122E9C88" w14:textId="36A0DA87" w:rsidR="00FA20ED" w:rsidRPr="00624C44" w:rsidRDefault="00FA20ED" w:rsidP="00FA20ED">
      <w:pPr>
        <w:rPr>
          <w:lang w:val="en-US"/>
        </w:rPr>
      </w:pPr>
      <w:r w:rsidRPr="00624C44">
        <w:rPr>
          <w:lang w:val="en-US"/>
        </w:rPr>
        <w:t>When the player walks in</w:t>
      </w:r>
      <w:r w:rsidR="005724D8" w:rsidRPr="00624C44">
        <w:rPr>
          <w:lang w:val="en-US"/>
        </w:rPr>
        <w:t xml:space="preserve"> the vision</w:t>
      </w:r>
      <w:r w:rsidRPr="00624C44">
        <w:rPr>
          <w:lang w:val="en-US"/>
        </w:rPr>
        <w:t>.</w:t>
      </w:r>
      <w:r w:rsidR="005724D8" w:rsidRPr="00624C44">
        <w:rPr>
          <w:lang w:val="en-US"/>
        </w:rPr>
        <w:t xml:space="preserve"> </w:t>
      </w:r>
      <w:r w:rsidR="005724D8" w:rsidRPr="00624C44">
        <w:rPr>
          <w:i/>
          <w:lang w:val="en-US"/>
        </w:rPr>
        <w:t>Still being discussed</w:t>
      </w:r>
      <w:r w:rsidR="005724D8" w:rsidRPr="00624C44">
        <w:rPr>
          <w:lang w:val="en-US"/>
        </w:rPr>
        <w:t>.</w:t>
      </w:r>
    </w:p>
    <w:p w14:paraId="44AE0F1B" w14:textId="77777777" w:rsidR="00FA20ED" w:rsidRPr="00624C44" w:rsidRDefault="00FA20ED" w:rsidP="00D926EC">
      <w:pPr>
        <w:rPr>
          <w:lang w:val="en-US"/>
        </w:rPr>
      </w:pPr>
    </w:p>
    <w:p w14:paraId="735F7F5D" w14:textId="30C295E5" w:rsidR="00D926EC" w:rsidRPr="00624C44" w:rsidRDefault="00294202" w:rsidP="00D926EC">
      <w:pPr>
        <w:rPr>
          <w:lang w:val="en-US"/>
        </w:rPr>
      </w:pPr>
      <w:r w:rsidRPr="00624C44">
        <w:rPr>
          <w:lang w:val="en-US"/>
        </w:rPr>
        <w:t>Center-X (T30</w:t>
      </w:r>
      <w:r w:rsidR="00D926EC" w:rsidRPr="00624C44">
        <w:rPr>
          <w:lang w:val="en-US"/>
        </w:rPr>
        <w:t xml:space="preserve">): </w:t>
      </w:r>
    </w:p>
    <w:p w14:paraId="31A5FAF0" w14:textId="77777777" w:rsidR="00D926EC" w:rsidRPr="00624C44" w:rsidRDefault="00D926EC" w:rsidP="00D926EC">
      <w:pPr>
        <w:rPr>
          <w:lang w:val="en-US"/>
        </w:rPr>
      </w:pPr>
      <w:r w:rsidRPr="00624C44">
        <w:rPr>
          <w:lang w:val="en-US"/>
        </w:rPr>
        <w:lastRenderedPageBreak/>
        <w:t xml:space="preserve">The midline of the body in X-axis (perpendicular to the camera axis); on plane x. (There is no Center Y.  Height and </w:t>
      </w:r>
      <w:proofErr w:type="spellStart"/>
      <w:r w:rsidRPr="00624C44">
        <w:rPr>
          <w:lang w:val="en-US"/>
        </w:rPr>
        <w:t>HeightLevel</w:t>
      </w:r>
      <w:proofErr w:type="spellEnd"/>
      <w:r w:rsidRPr="00624C44">
        <w:rPr>
          <w:lang w:val="en-US"/>
        </w:rPr>
        <w:t xml:space="preserve"> is used instead.)</w:t>
      </w:r>
    </w:p>
    <w:p w14:paraId="4798A62C" w14:textId="77777777" w:rsidR="00D926EC" w:rsidRPr="00624C44" w:rsidRDefault="00D926EC" w:rsidP="00D926EC">
      <w:pPr>
        <w:rPr>
          <w:lang w:val="en-US"/>
        </w:rPr>
      </w:pPr>
    </w:p>
    <w:p w14:paraId="462BCFC8" w14:textId="183516C1" w:rsidR="00D926EC" w:rsidRPr="00624C44" w:rsidRDefault="00D926EC" w:rsidP="00D926EC">
      <w:pPr>
        <w:rPr>
          <w:lang w:val="en-US"/>
        </w:rPr>
      </w:pPr>
      <w:r w:rsidRPr="00624C44">
        <w:rPr>
          <w:lang w:val="en-US"/>
        </w:rPr>
        <w:t>Cen</w:t>
      </w:r>
      <w:r w:rsidR="00294202" w:rsidRPr="00624C44">
        <w:rPr>
          <w:lang w:val="en-US"/>
        </w:rPr>
        <w:t>ter-Z (T31</w:t>
      </w:r>
      <w:r w:rsidRPr="00624C44">
        <w:rPr>
          <w:lang w:val="en-US"/>
        </w:rPr>
        <w:t xml:space="preserve">): </w:t>
      </w:r>
    </w:p>
    <w:p w14:paraId="19CF17C8" w14:textId="77777777" w:rsidR="00D926EC" w:rsidRPr="00624C44" w:rsidRDefault="00D926EC" w:rsidP="00D926EC">
      <w:pPr>
        <w:rPr>
          <w:lang w:val="en-US"/>
        </w:rPr>
      </w:pPr>
      <w:r w:rsidRPr="00624C44">
        <w:rPr>
          <w:lang w:val="en-US"/>
        </w:rPr>
        <w:t>The front of the body in Z axis; movement towards and away from the camera (not a high priority).</w:t>
      </w:r>
    </w:p>
    <w:p w14:paraId="38D00B41" w14:textId="77777777" w:rsidR="00D926EC" w:rsidRPr="00624C44" w:rsidRDefault="00D926EC" w:rsidP="00D926EC">
      <w:pPr>
        <w:rPr>
          <w:lang w:val="en-US"/>
        </w:rPr>
      </w:pPr>
      <w:r w:rsidRPr="00624C44">
        <w:rPr>
          <w:lang w:val="en-US"/>
        </w:rPr>
        <w:t xml:space="preserve">Center-Z is also used for compensation; when the player moves close to the camera (e.g. 2 meters away), the data streams should have roughly the same values as when the player is far away (e.g. 5 meters away).  </w:t>
      </w:r>
    </w:p>
    <w:p w14:paraId="204C8DEA" w14:textId="77777777" w:rsidR="00D926EC" w:rsidRPr="00624C44" w:rsidRDefault="00D926EC" w:rsidP="00D926EC">
      <w:pPr>
        <w:rPr>
          <w:lang w:val="en-US"/>
        </w:rPr>
      </w:pPr>
    </w:p>
    <w:p w14:paraId="33ED008F" w14:textId="42C5C72B" w:rsidR="00D926EC" w:rsidRPr="00624C44" w:rsidRDefault="00294202" w:rsidP="00D926EC">
      <w:pPr>
        <w:rPr>
          <w:lang w:val="en-US"/>
        </w:rPr>
      </w:pPr>
      <w:r w:rsidRPr="00624C44">
        <w:rPr>
          <w:lang w:val="en-US"/>
        </w:rPr>
        <w:t>Out of Range (T32</w:t>
      </w:r>
      <w:r w:rsidR="00D926EC" w:rsidRPr="00624C44">
        <w:rPr>
          <w:lang w:val="en-US"/>
        </w:rPr>
        <w:t>):</w:t>
      </w:r>
    </w:p>
    <w:p w14:paraId="263B2A6B" w14:textId="77777777" w:rsidR="00D926EC" w:rsidRPr="00624C44" w:rsidRDefault="00D926EC" w:rsidP="00D926EC">
      <w:pPr>
        <w:rPr>
          <w:lang w:val="en-US"/>
        </w:rPr>
      </w:pPr>
      <w:r w:rsidRPr="00624C44">
        <w:rPr>
          <w:lang w:val="en-US"/>
        </w:rPr>
        <w:t>Detection if the player is either too close to the camera, or too far away.</w:t>
      </w:r>
    </w:p>
    <w:p w14:paraId="46D714C0" w14:textId="77777777" w:rsidR="00D926EC" w:rsidRPr="00624C44" w:rsidRDefault="00D926EC" w:rsidP="00D926EC">
      <w:pPr>
        <w:rPr>
          <w:lang w:val="en-US"/>
        </w:rPr>
      </w:pPr>
    </w:p>
    <w:p w14:paraId="4443E756" w14:textId="77777777" w:rsidR="00D926EC" w:rsidRPr="00624C44" w:rsidRDefault="00D926EC" w:rsidP="00D926EC">
      <w:pPr>
        <w:rPr>
          <w:lang w:val="en-US"/>
        </w:rPr>
      </w:pPr>
    </w:p>
    <w:p w14:paraId="7C0EA30F" w14:textId="5CD53837" w:rsidR="00D926EC" w:rsidRPr="00624C44" w:rsidRDefault="00294202" w:rsidP="00DB1702">
      <w:pPr>
        <w:pStyle w:val="Heading6"/>
        <w:rPr>
          <w:lang w:val="en-US"/>
        </w:rPr>
      </w:pPr>
      <w:r w:rsidRPr="00624C44">
        <w:rPr>
          <w:lang w:val="en-US"/>
        </w:rPr>
        <w:t>Position (T33-T45</w:t>
      </w:r>
      <w:r w:rsidR="00D926EC" w:rsidRPr="00624C44">
        <w:rPr>
          <w:lang w:val="en-US"/>
        </w:rPr>
        <w:t>)</w:t>
      </w:r>
    </w:p>
    <w:p w14:paraId="589267F7" w14:textId="77777777" w:rsidR="00D926EC" w:rsidRPr="00624C44" w:rsidRDefault="00D926EC" w:rsidP="00D926EC">
      <w:pPr>
        <w:rPr>
          <w:lang w:val="en-US"/>
        </w:rPr>
      </w:pPr>
      <w:r w:rsidRPr="00624C44">
        <w:rPr>
          <w:lang w:val="en-US"/>
        </w:rPr>
        <w:t>Position refers to the shape or form that the body makes.</w:t>
      </w:r>
    </w:p>
    <w:p w14:paraId="03AB4FC4" w14:textId="77777777" w:rsidR="00D926EC" w:rsidRPr="00624C44" w:rsidRDefault="00D926EC" w:rsidP="00D926EC">
      <w:pPr>
        <w:rPr>
          <w:lang w:val="en-US"/>
        </w:rPr>
      </w:pPr>
    </w:p>
    <w:p w14:paraId="5E1FCE4B" w14:textId="2D89E8B7" w:rsidR="00D926EC" w:rsidRPr="00624C44" w:rsidRDefault="00294202" w:rsidP="00D926EC">
      <w:pPr>
        <w:rPr>
          <w:lang w:val="en-US"/>
        </w:rPr>
      </w:pPr>
      <w:bookmarkStart w:id="720" w:name="OLE_LINK1"/>
      <w:bookmarkStart w:id="721" w:name="OLE_LINK2"/>
      <w:r w:rsidRPr="00624C44">
        <w:rPr>
          <w:lang w:val="en-US"/>
        </w:rPr>
        <w:t>Height (T33</w:t>
      </w:r>
      <w:r w:rsidR="00F539E3" w:rsidRPr="00624C44">
        <w:rPr>
          <w:lang w:val="en-US"/>
        </w:rPr>
        <w:t>)</w:t>
      </w:r>
      <w:r w:rsidR="00D926EC" w:rsidRPr="00624C44">
        <w:rPr>
          <w:lang w:val="en-US"/>
        </w:rPr>
        <w:t xml:space="preserve">:  </w:t>
      </w:r>
    </w:p>
    <w:p w14:paraId="053A0704" w14:textId="77777777" w:rsidR="00D926EC" w:rsidRPr="00624C44" w:rsidRDefault="00D926EC" w:rsidP="00D926EC">
      <w:pPr>
        <w:rPr>
          <w:lang w:val="en-US"/>
        </w:rPr>
      </w:pPr>
      <w:r w:rsidRPr="00624C44">
        <w:rPr>
          <w:lang w:val="en-US"/>
        </w:rPr>
        <w:t>The highest point on the body.  (see Special Issues, below.)</w:t>
      </w:r>
    </w:p>
    <w:p w14:paraId="1E2BC9EB" w14:textId="77777777" w:rsidR="00D926EC" w:rsidRPr="00624C44" w:rsidRDefault="00D926EC" w:rsidP="00D926EC">
      <w:pPr>
        <w:rPr>
          <w:lang w:val="en-US"/>
        </w:rPr>
      </w:pPr>
    </w:p>
    <w:p w14:paraId="10EE0F52" w14:textId="77777777" w:rsidR="00D926EC" w:rsidRPr="00624C44" w:rsidRDefault="00D926EC" w:rsidP="00D926EC">
      <w:pPr>
        <w:rPr>
          <w:lang w:val="en-US"/>
        </w:rPr>
      </w:pPr>
      <w:r w:rsidRPr="00624C44">
        <w:rPr>
          <w:noProof/>
          <w:lang w:val="en-GB" w:eastAsia="en-GB"/>
        </w:rPr>
        <mc:AlternateContent>
          <mc:Choice Requires="wps">
            <w:drawing>
              <wp:inline distT="0" distB="0" distL="0" distR="0" wp14:anchorId="1342967C" wp14:editId="0091AD07">
                <wp:extent cx="5829300" cy="2057400"/>
                <wp:effectExtent l="0" t="0" r="12700" b="0"/>
                <wp:docPr id="64" name="Rounded 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29300" cy="2057400"/>
                        </a:xfrm>
                        <a:prstGeom prst="roundRect">
                          <a:avLst>
                            <a:gd name="adj" fmla="val 8104"/>
                          </a:avLst>
                        </a:prstGeom>
                        <a:solidFill>
                          <a:schemeClr val="bg2">
                            <a:lumMod val="90000"/>
                          </a:schemeClr>
                        </a:solidFill>
                        <a:ln w="12700" cap="flat" cmpd="sng" algn="ctr">
                          <a:no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AC26BF4" w14:textId="368AAC07" w:rsidR="00D124BC" w:rsidRDefault="00D124BC" w:rsidP="00692DED">
                            <w:pPr>
                              <w:ind w:left="284"/>
                              <w:rPr>
                                <w:lang w:val="en-GB"/>
                              </w:rPr>
                            </w:pPr>
                            <w:r w:rsidRPr="00692DED">
                              <w:rPr>
                                <w:lang w:val="en-GB"/>
                              </w:rPr>
                              <w:t xml:space="preserve">SPECIAL ISSUES </w:t>
                            </w:r>
                            <w:r>
                              <w:rPr>
                                <w:lang w:val="en-GB"/>
                              </w:rPr>
                              <w:t>–</w:t>
                            </w:r>
                            <w:r w:rsidRPr="00692DED">
                              <w:rPr>
                                <w:lang w:val="en-GB"/>
                              </w:rPr>
                              <w:t xml:space="preserve"> 2</w:t>
                            </w:r>
                          </w:p>
                          <w:p w14:paraId="4DCB59E4" w14:textId="0FB470BF" w:rsidR="00D124BC" w:rsidRDefault="00D124BC" w:rsidP="00692DED">
                            <w:pPr>
                              <w:ind w:left="284"/>
                              <w:rPr>
                                <w:lang w:val="en-GB"/>
                              </w:rPr>
                            </w:pPr>
                            <w:r w:rsidRPr="00692DED">
                              <w:rPr>
                                <w:lang w:val="en-GB"/>
                              </w:rPr>
                              <w:t xml:space="preserve">Problems with Height and </w:t>
                            </w:r>
                            <w:proofErr w:type="spellStart"/>
                            <w:r w:rsidRPr="00692DED">
                              <w:rPr>
                                <w:lang w:val="en-GB"/>
                              </w:rPr>
                              <w:t>HeightLevel</w:t>
                            </w:r>
                            <w:proofErr w:type="spellEnd"/>
                          </w:p>
                          <w:p w14:paraId="00F65726" w14:textId="77777777" w:rsidR="00D124BC" w:rsidRPr="00692DED" w:rsidRDefault="00D124BC" w:rsidP="00692DED">
                            <w:pPr>
                              <w:ind w:left="284"/>
                              <w:rPr>
                                <w:lang w:val="en-GB"/>
                              </w:rPr>
                            </w:pPr>
                          </w:p>
                          <w:p w14:paraId="0D4462F6" w14:textId="77777777" w:rsidR="00D124BC" w:rsidRPr="00692DED" w:rsidRDefault="00D124BC" w:rsidP="00692DED">
                            <w:pPr>
                              <w:ind w:left="284"/>
                              <w:rPr>
                                <w:lang w:val="en-GB"/>
                              </w:rPr>
                            </w:pPr>
                            <w:r w:rsidRPr="00692DED">
                              <w:rPr>
                                <w:lang w:val="en-GB"/>
                              </w:rPr>
                              <w:t>The MC2.0 has had a persistent problem with height, namely, that when someone first walks in, the height takes a moment to come up from zero.   Since /height is usually dependent on /</w:t>
                            </w:r>
                            <w:proofErr w:type="spellStart"/>
                            <w:r w:rsidRPr="00692DED">
                              <w:rPr>
                                <w:lang w:val="en-GB"/>
                              </w:rPr>
                              <w:t>heightLevel</w:t>
                            </w:r>
                            <w:proofErr w:type="spellEnd"/>
                            <w:r w:rsidRPr="00692DED">
                              <w:rPr>
                                <w:lang w:val="en-GB"/>
                              </w:rPr>
                              <w:t>, a solution is to make /</w:t>
                            </w:r>
                            <w:proofErr w:type="spellStart"/>
                            <w:r w:rsidRPr="00692DED">
                              <w:rPr>
                                <w:lang w:val="en-GB"/>
                              </w:rPr>
                              <w:t>heightLevel</w:t>
                            </w:r>
                            <w:proofErr w:type="spellEnd"/>
                            <w:r w:rsidRPr="00692DED">
                              <w:rPr>
                                <w:lang w:val="en-GB"/>
                              </w:rPr>
                              <w:t xml:space="preserve"> default = 2, instead of 0. </w:t>
                            </w:r>
                          </w:p>
                          <w:p w14:paraId="139536C2" w14:textId="77777777" w:rsidR="00D124BC" w:rsidRPr="00692DED" w:rsidRDefault="00D124BC" w:rsidP="00692DED">
                            <w:pPr>
                              <w:ind w:left="284"/>
                              <w:rPr>
                                <w:lang w:val="en-GB"/>
                              </w:rPr>
                            </w:pPr>
                          </w:p>
                          <w:p w14:paraId="5E627D94" w14:textId="77777777" w:rsidR="00D124BC" w:rsidRDefault="00D124BC" w:rsidP="00692DED">
                            <w:pPr>
                              <w:ind w:left="284"/>
                              <w:rPr>
                                <w:lang w:val="en-GB"/>
                              </w:rPr>
                            </w:pPr>
                            <w:r w:rsidRPr="00692DED">
                              <w:rPr>
                                <w:lang w:val="en-GB"/>
                              </w:rPr>
                              <w:t>Also, when the player leaves, height drops quickly to zero, and so the ending of music is radically affected and sounds terrible.  One possible solution is to say:  1</w:t>
                            </w:r>
                            <w:proofErr w:type="gramStart"/>
                            <w:r w:rsidRPr="00692DED">
                              <w:rPr>
                                <w:lang w:val="en-GB"/>
                              </w:rPr>
                              <w:t>)  if</w:t>
                            </w:r>
                            <w:proofErr w:type="gramEnd"/>
                            <w:r w:rsidRPr="00692DED">
                              <w:rPr>
                                <w:lang w:val="en-GB"/>
                              </w:rPr>
                              <w:t xml:space="preserve"> no one is present, prevent /</w:t>
                            </w:r>
                            <w:proofErr w:type="spellStart"/>
                            <w:r w:rsidRPr="00692DED">
                              <w:rPr>
                                <w:lang w:val="en-GB"/>
                              </w:rPr>
                              <w:t>heightLevel</w:t>
                            </w:r>
                            <w:proofErr w:type="spellEnd"/>
                            <w:r w:rsidRPr="00692DED">
                              <w:rPr>
                                <w:lang w:val="en-GB"/>
                              </w:rPr>
                              <w:t>/0, and instead send /</w:t>
                            </w:r>
                            <w:proofErr w:type="spellStart"/>
                            <w:r w:rsidRPr="00692DED">
                              <w:rPr>
                                <w:lang w:val="en-GB"/>
                              </w:rPr>
                              <w:t>heightLevel</w:t>
                            </w:r>
                            <w:proofErr w:type="spellEnd"/>
                            <w:r w:rsidRPr="00692DED">
                              <w:rPr>
                                <w:lang w:val="en-GB"/>
                              </w:rPr>
                              <w:t>/2, and, 2)  if /</w:t>
                            </w:r>
                            <w:proofErr w:type="spellStart"/>
                            <w:r w:rsidRPr="00692DED">
                              <w:rPr>
                                <w:lang w:val="en-GB"/>
                              </w:rPr>
                              <w:t>centerX</w:t>
                            </w:r>
                            <w:proofErr w:type="spellEnd"/>
                            <w:r w:rsidRPr="00692DED">
                              <w:rPr>
                                <w:lang w:val="en-GB"/>
                              </w:rPr>
                              <w:t xml:space="preserve"> is near maximum or near minimum, block HeightLevel0.</w:t>
                            </w:r>
                          </w:p>
                          <w:p w14:paraId="41993428" w14:textId="77777777" w:rsidR="00D124BC" w:rsidRDefault="00D124BC" w:rsidP="00692DED">
                            <w:pPr>
                              <w:ind w:left="284"/>
                              <w:rPr>
                                <w:lang w:val="en-GB"/>
                              </w:rPr>
                            </w:pPr>
                          </w:p>
                          <w:p w14:paraId="2D72C84A" w14:textId="277A7CA0" w:rsidR="00D124BC" w:rsidRPr="00692DED" w:rsidRDefault="00D124BC" w:rsidP="00692DED">
                            <w:pPr>
                              <w:ind w:left="284"/>
                              <w:rPr>
                                <w:lang w:val="en-GB"/>
                              </w:rPr>
                            </w:pPr>
                            <w:r>
                              <w:rPr>
                                <w:lang w:val="en-GB"/>
                              </w:rPr>
                              <w:t>As with Activity data, height etc. are compensated for distance to camera.</w:t>
                            </w:r>
                          </w:p>
                          <w:p w14:paraId="03786D16" w14:textId="77777777" w:rsidR="00D124BC" w:rsidRDefault="00D124BC" w:rsidP="00D926EC"/>
                          <w:p w14:paraId="3DFDA20F" w14:textId="77777777" w:rsidR="00D124BC" w:rsidRDefault="00D124BC" w:rsidP="00D926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342967C" id="_x0000_s1152" style="width:459pt;height:162pt;visibility:visible;mso-wrap-style:square;mso-left-percent:-10001;mso-top-percent:-10001;mso-position-horizontal:absolute;mso-position-horizontal-relative:char;mso-position-vertical:absolute;mso-position-vertical-relative:line;mso-left-percent:-10001;mso-top-percent:-10001;v-text-anchor:middle" arcsize="5310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" fillcolor="#ddd8c2 [2894]" stroked="f" strokeweight="1pt">
                <v:path arrowok="t"/>
                <v:textbox>
                  <w:txbxContent>
                    <w:p w14:paraId="7AC26BF4" w14:textId="368AAC07" w:rsidR="00D124BC" w:rsidRDefault="00D124BC" w:rsidP="00692DED">
                      <w:pPr>
                        <w:ind w:left="284"/>
                        <w:rPr>
                          <w:lang w:val="en-GB"/>
                        </w:rPr>
                      </w:pPr>
                      <w:r w:rsidRPr="00692DED">
                        <w:rPr>
                          <w:lang w:val="en-GB"/>
                        </w:rPr>
                        <w:t xml:space="preserve">SPECIAL ISSUES </w:t>
                      </w:r>
                      <w:r>
                        <w:rPr>
                          <w:lang w:val="en-GB"/>
                        </w:rPr>
                        <w:t>–</w:t>
                      </w:r>
                      <w:r w:rsidRPr="00692DED">
                        <w:rPr>
                          <w:lang w:val="en-GB"/>
                        </w:rPr>
                        <w:t xml:space="preserve"> 2</w:t>
                      </w:r>
                    </w:p>
                    <w:p w14:paraId="4DCB59E4" w14:textId="0FB470BF" w:rsidR="00D124BC" w:rsidRDefault="00D124BC" w:rsidP="00692DED">
                      <w:pPr>
                        <w:ind w:left="284"/>
                        <w:rPr>
                          <w:lang w:val="en-GB"/>
                        </w:rPr>
                      </w:pPr>
                      <w:r w:rsidRPr="00692DED">
                        <w:rPr>
                          <w:lang w:val="en-GB"/>
                        </w:rPr>
                        <w:t xml:space="preserve">Problems with Height and </w:t>
                      </w:r>
                      <w:proofErr w:type="spellStart"/>
                      <w:r w:rsidRPr="00692DED">
                        <w:rPr>
                          <w:lang w:val="en-GB"/>
                        </w:rPr>
                        <w:t>HeightLevel</w:t>
                      </w:r>
                      <w:proofErr w:type="spellEnd"/>
                    </w:p>
                    <w:p w14:paraId="00F65726" w14:textId="77777777" w:rsidR="00D124BC" w:rsidRPr="00692DED" w:rsidRDefault="00D124BC" w:rsidP="00692DED">
                      <w:pPr>
                        <w:ind w:left="284"/>
                        <w:rPr>
                          <w:lang w:val="en-GB"/>
                        </w:rPr>
                      </w:pPr>
                    </w:p>
                    <w:p w14:paraId="0D4462F6" w14:textId="77777777" w:rsidR="00D124BC" w:rsidRPr="00692DED" w:rsidRDefault="00D124BC" w:rsidP="00692DED">
                      <w:pPr>
                        <w:ind w:left="284"/>
                        <w:rPr>
                          <w:lang w:val="en-GB"/>
                        </w:rPr>
                      </w:pPr>
                      <w:r w:rsidRPr="00692DED">
                        <w:rPr>
                          <w:lang w:val="en-GB"/>
                        </w:rPr>
                        <w:t>The MC2.0 has had a persistent problem with height, namely, that when someone first walks in, the height takes a moment to come up from zero.   Since /height is usually dependent on /</w:t>
                      </w:r>
                      <w:proofErr w:type="spellStart"/>
                      <w:r w:rsidRPr="00692DED">
                        <w:rPr>
                          <w:lang w:val="en-GB"/>
                        </w:rPr>
                        <w:t>heightLevel</w:t>
                      </w:r>
                      <w:proofErr w:type="spellEnd"/>
                      <w:r w:rsidRPr="00692DED">
                        <w:rPr>
                          <w:lang w:val="en-GB"/>
                        </w:rPr>
                        <w:t>, a solution is to make /</w:t>
                      </w:r>
                      <w:proofErr w:type="spellStart"/>
                      <w:r w:rsidRPr="00692DED">
                        <w:rPr>
                          <w:lang w:val="en-GB"/>
                        </w:rPr>
                        <w:t>heightLevel</w:t>
                      </w:r>
                      <w:proofErr w:type="spellEnd"/>
                      <w:r w:rsidRPr="00692DED">
                        <w:rPr>
                          <w:lang w:val="en-GB"/>
                        </w:rPr>
                        <w:t xml:space="preserve"> default = 2, instead of 0. </w:t>
                      </w:r>
                    </w:p>
                    <w:p w14:paraId="139536C2" w14:textId="77777777" w:rsidR="00D124BC" w:rsidRPr="00692DED" w:rsidRDefault="00D124BC" w:rsidP="00692DED">
                      <w:pPr>
                        <w:ind w:left="284"/>
                        <w:rPr>
                          <w:lang w:val="en-GB"/>
                        </w:rPr>
                      </w:pPr>
                    </w:p>
                    <w:p w14:paraId="5E627D94" w14:textId="77777777" w:rsidR="00D124BC" w:rsidRDefault="00D124BC" w:rsidP="00692DED">
                      <w:pPr>
                        <w:ind w:left="284"/>
                        <w:rPr>
                          <w:lang w:val="en-GB"/>
                        </w:rPr>
                      </w:pPr>
                      <w:r w:rsidRPr="00692DED">
                        <w:rPr>
                          <w:lang w:val="en-GB"/>
                        </w:rPr>
                        <w:t>Also, when the player leaves, height drops quickly to zero, and so the ending of music is radically affected and sounds terrible.  One possible solution is to say:  1</w:t>
                      </w:r>
                      <w:proofErr w:type="gramStart"/>
                      <w:r w:rsidRPr="00692DED">
                        <w:rPr>
                          <w:lang w:val="en-GB"/>
                        </w:rPr>
                        <w:t>)  if</w:t>
                      </w:r>
                      <w:proofErr w:type="gramEnd"/>
                      <w:r w:rsidRPr="00692DED">
                        <w:rPr>
                          <w:lang w:val="en-GB"/>
                        </w:rPr>
                        <w:t xml:space="preserve"> no one is present, prevent /</w:t>
                      </w:r>
                      <w:proofErr w:type="spellStart"/>
                      <w:r w:rsidRPr="00692DED">
                        <w:rPr>
                          <w:lang w:val="en-GB"/>
                        </w:rPr>
                        <w:t>heightLevel</w:t>
                      </w:r>
                      <w:proofErr w:type="spellEnd"/>
                      <w:r w:rsidRPr="00692DED">
                        <w:rPr>
                          <w:lang w:val="en-GB"/>
                        </w:rPr>
                        <w:t>/0, and instead send /</w:t>
                      </w:r>
                      <w:proofErr w:type="spellStart"/>
                      <w:r w:rsidRPr="00692DED">
                        <w:rPr>
                          <w:lang w:val="en-GB"/>
                        </w:rPr>
                        <w:t>heightLevel</w:t>
                      </w:r>
                      <w:proofErr w:type="spellEnd"/>
                      <w:r w:rsidRPr="00692DED">
                        <w:rPr>
                          <w:lang w:val="en-GB"/>
                        </w:rPr>
                        <w:t>/2, and, 2)  if /</w:t>
                      </w:r>
                      <w:proofErr w:type="spellStart"/>
                      <w:r w:rsidRPr="00692DED">
                        <w:rPr>
                          <w:lang w:val="en-GB"/>
                        </w:rPr>
                        <w:t>centerX</w:t>
                      </w:r>
                      <w:proofErr w:type="spellEnd"/>
                      <w:r w:rsidRPr="00692DED">
                        <w:rPr>
                          <w:lang w:val="en-GB"/>
                        </w:rPr>
                        <w:t xml:space="preserve"> is near maximum or near minimum, block HeightLevel0.</w:t>
                      </w:r>
                    </w:p>
                    <w:p w14:paraId="41993428" w14:textId="77777777" w:rsidR="00D124BC" w:rsidRDefault="00D124BC" w:rsidP="00692DED">
                      <w:pPr>
                        <w:ind w:left="284"/>
                        <w:rPr>
                          <w:lang w:val="en-GB"/>
                        </w:rPr>
                      </w:pPr>
                    </w:p>
                    <w:p w14:paraId="2D72C84A" w14:textId="277A7CA0" w:rsidR="00D124BC" w:rsidRPr="00692DED" w:rsidRDefault="00D124BC" w:rsidP="00692DED">
                      <w:pPr>
                        <w:ind w:left="284"/>
                        <w:rPr>
                          <w:lang w:val="en-GB"/>
                        </w:rPr>
                      </w:pPr>
                      <w:r>
                        <w:rPr>
                          <w:lang w:val="en-GB"/>
                        </w:rPr>
                        <w:t>As with Activity data, height etc. are compensated for distance to camera.</w:t>
                      </w:r>
                    </w:p>
                    <w:p w14:paraId="03786D16" w14:textId="77777777" w:rsidR="00D124BC" w:rsidRDefault="00D124BC" w:rsidP="00D926EC"/>
                    <w:p w14:paraId="3DFDA20F" w14:textId="77777777" w:rsidR="00D124BC" w:rsidRDefault="00D124BC" w:rsidP="00D926EC">
                      <w:pPr>
                        <w:jc w:val="center"/>
                      </w:pPr>
                    </w:p>
                  </w:txbxContent>
                </v:textbox>
                <w10:anchorlock/>
              </v:roundrect>
            </w:pict>
          </mc:Fallback>
        </mc:AlternateContent>
      </w:r>
    </w:p>
    <w:p w14:paraId="17CE7331" w14:textId="77777777" w:rsidR="00D926EC" w:rsidRPr="00624C44" w:rsidRDefault="00D926EC" w:rsidP="00D926EC">
      <w:pPr>
        <w:rPr>
          <w:lang w:val="en-US"/>
        </w:rPr>
      </w:pPr>
    </w:p>
    <w:bookmarkEnd w:id="720"/>
    <w:bookmarkEnd w:id="721"/>
    <w:p w14:paraId="6625CD54" w14:textId="77777777" w:rsidR="00D926EC" w:rsidRPr="00624C44" w:rsidRDefault="00D926EC" w:rsidP="00D926EC">
      <w:pPr>
        <w:rPr>
          <w:lang w:val="en-US"/>
        </w:rPr>
      </w:pPr>
    </w:p>
    <w:p w14:paraId="53430800" w14:textId="1A57CC5D" w:rsidR="00D926EC" w:rsidRPr="00624C44" w:rsidRDefault="00294202" w:rsidP="00D926EC">
      <w:pPr>
        <w:rPr>
          <w:lang w:val="en-US"/>
        </w:rPr>
      </w:pPr>
      <w:r w:rsidRPr="00624C44">
        <w:rPr>
          <w:lang w:val="en-US"/>
        </w:rPr>
        <w:t>Height Level (T34</w:t>
      </w:r>
      <w:r w:rsidR="00D926EC" w:rsidRPr="00624C44">
        <w:rPr>
          <w:lang w:val="en-US"/>
        </w:rPr>
        <w:t xml:space="preserve">): </w:t>
      </w:r>
    </w:p>
    <w:p w14:paraId="4D96C4D6" w14:textId="77777777" w:rsidR="00D926EC" w:rsidRPr="00624C44" w:rsidRDefault="00D926EC" w:rsidP="00D926EC">
      <w:pPr>
        <w:rPr>
          <w:lang w:val="en-US"/>
        </w:rPr>
      </w:pPr>
      <w:r w:rsidRPr="00624C44">
        <w:rPr>
          <w:lang w:val="en-US"/>
        </w:rPr>
        <w:t xml:space="preserve">Height-level concerns posture. It is divided into 4 levels; </w:t>
      </w:r>
      <w:proofErr w:type="gramStart"/>
      <w:r w:rsidRPr="00624C44">
        <w:rPr>
          <w:lang w:val="en-US"/>
        </w:rPr>
        <w:t>thus</w:t>
      </w:r>
      <w:proofErr w:type="gramEnd"/>
      <w:r w:rsidRPr="00624C44">
        <w:rPr>
          <w:lang w:val="en-US"/>
        </w:rPr>
        <w:t xml:space="preserve"> delivers an integer value of 0,1,2 or 3. (see Special Issues, below.)</w:t>
      </w:r>
    </w:p>
    <w:p w14:paraId="2C0A219B" w14:textId="77777777" w:rsidR="00D926EC" w:rsidRPr="00624C44" w:rsidRDefault="00D926EC" w:rsidP="00D926EC">
      <w:pPr>
        <w:rPr>
          <w:lang w:val="en-US"/>
        </w:rPr>
      </w:pPr>
    </w:p>
    <w:p w14:paraId="3CBAA640" w14:textId="77777777" w:rsidR="00D926EC" w:rsidRPr="00624C44" w:rsidRDefault="00D926EC" w:rsidP="00D926EC">
      <w:pPr>
        <w:rPr>
          <w:ins w:id="722" w:author="motioncomposer" w:date="2017-12-21T19:52:00Z"/>
          <w:lang w:val="en-US"/>
        </w:rPr>
      </w:pPr>
      <w:ins w:id="723" w:author="motioncomposer" w:date="2017-12-21T19:52:00Z">
        <w:r w:rsidRPr="00624C44">
          <w:rPr>
            <w:noProof/>
            <w:lang w:val="en-GB" w:eastAsia="en-GB"/>
          </w:rPr>
          <mc:AlternateContent>
            <mc:Choice Requires="wpg">
              <w:drawing>
                <wp:inline distT="0" distB="0" distL="0" distR="0" wp14:anchorId="5F88C90E" wp14:editId="1D95F5D4">
                  <wp:extent cx="4273550" cy="1845310"/>
                  <wp:effectExtent l="0" t="0" r="19050" b="34290"/>
                  <wp:docPr id="557" name="Group 5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3550" cy="1845310"/>
                            <a:chOff x="0" y="0"/>
                            <a:chExt cx="6111868" cy="2390590"/>
                          </a:xfrm>
                          <a:extLst>
                            <a:ext uri="{0CCBE362-F206-4b92-989A-16890622DB6E}">
                              <ma14:wrappingTextBoxFlag xmlns:ma14="http://schemas.microsoft.com/office/mac/drawingml/2011/main"/>
                            </a:ext>
                          </a:extLst>
                        </wpg:grpSpPr>
                        <wps:wsp>
                          <wps:cNvPr id="558" name="Text Box 80"/>
                          <wps:cNvSpPr txBox="1">
                            <a:spLocks noChangeArrowheads="1"/>
                          </wps:cNvSpPr>
                          <wps:spPr bwMode="auto">
                            <a:xfrm>
                              <a:off x="2971800" y="1790700"/>
                              <a:ext cx="3081020" cy="566420"/>
                            </a:xfrm>
                            <a:prstGeom prst="rect">
                              <a:avLst/>
                            </a:prstGeom>
                            <a:solidFill>
                              <a:srgbClr val="FFFFFF"/>
                            </a:solidFill>
                            <a:ln w="9525">
                              <a:solidFill>
                                <a:srgbClr val="000000"/>
                              </a:solidFill>
                              <a:miter lim="800000"/>
                              <a:headEnd/>
                              <a:tailEnd/>
                            </a:ln>
                          </wps:spPr>
                          <wps:txbx>
                            <w:txbxContent>
                              <w:p w14:paraId="63A8E748" w14:textId="77777777" w:rsidR="00D124BC" w:rsidRPr="00B87770" w:rsidRDefault="00D124BC" w:rsidP="00D926EC">
                                <w:pPr>
                                  <w:rPr>
                                    <w:ins w:id="724" w:author="motioncomposer" w:date="2017-12-21T19:52:00Z"/>
                                    <w:rFonts w:ascii="Arial" w:hAnsi="Arial" w:cs="Arial"/>
                                    <w:noProof/>
                                    <w:sz w:val="16"/>
                                    <w:szCs w:val="16"/>
                                  </w:rPr>
                                </w:pPr>
                                <w:ins w:id="725" w:author="motioncomposer" w:date="2017-12-21T19:52:00Z">
                                  <w:r w:rsidRPr="00B87770">
                                    <w:rPr>
                                      <w:rFonts w:ascii="Arial" w:hAnsi="Arial" w:cs="Arial"/>
                                      <w:noProof/>
                                      <w:sz w:val="16"/>
                                      <w:szCs w:val="16"/>
                                    </w:rPr>
                                    <w:t>/HeightLevel 0</w:t>
                                  </w:r>
                                </w:ins>
                              </w:p>
                              <w:p w14:paraId="61BD9AC2" w14:textId="77777777" w:rsidR="00D124BC" w:rsidRPr="00B87770" w:rsidRDefault="00D124BC" w:rsidP="00D926EC">
                                <w:pPr>
                                  <w:rPr>
                                    <w:ins w:id="726" w:author="motioncomposer" w:date="2017-12-21T19:52:00Z"/>
                                    <w:noProof/>
                                    <w:sz w:val="16"/>
                                    <w:szCs w:val="16"/>
                                  </w:rPr>
                                </w:pPr>
                                <w:ins w:id="727" w:author="motioncomposer" w:date="2017-12-21T19:52:00Z">
                                  <w:r w:rsidRPr="00B87770">
                                    <w:rPr>
                                      <w:rFonts w:ascii="Arial" w:hAnsi="Arial" w:cs="Arial"/>
                                      <w:noProof/>
                                      <w:sz w:val="16"/>
                                      <w:szCs w:val="16"/>
                                    </w:rPr>
                                    <w:t>lying on the floor, or crawling on the floor.</w:t>
                                  </w:r>
                                  <w:r w:rsidRPr="00B87770">
                                    <w:rPr>
                                      <w:noProof/>
                                      <w:sz w:val="16"/>
                                      <w:szCs w:val="16"/>
                                    </w:rPr>
                                    <w:t xml:space="preserve"> </w:t>
                                  </w:r>
                                </w:ins>
                              </w:p>
                            </w:txbxContent>
                          </wps:txbx>
                          <wps:bodyPr rot="0" vert="horz" wrap="square" lIns="91440" tIns="45720" rIns="91440" bIns="45720" anchor="t" anchorCtr="0" upright="1">
                            <a:noAutofit/>
                          </wps:bodyPr>
                        </wps:wsp>
                        <wps:wsp>
                          <wps:cNvPr id="559" name="Text Box 81"/>
                          <wps:cNvSpPr txBox="1">
                            <a:spLocks noChangeArrowheads="1"/>
                          </wps:cNvSpPr>
                          <wps:spPr bwMode="auto">
                            <a:xfrm>
                              <a:off x="2971800" y="1196340"/>
                              <a:ext cx="3076575" cy="566420"/>
                            </a:xfrm>
                            <a:prstGeom prst="rect">
                              <a:avLst/>
                            </a:prstGeom>
                            <a:solidFill>
                              <a:srgbClr val="FFFFFF"/>
                            </a:solidFill>
                            <a:ln w="9525">
                              <a:solidFill>
                                <a:srgbClr val="000000"/>
                              </a:solidFill>
                              <a:miter lim="800000"/>
                              <a:headEnd/>
                              <a:tailEnd/>
                            </a:ln>
                          </wps:spPr>
                          <wps:txbx>
                            <w:txbxContent>
                              <w:p w14:paraId="41E6EA01" w14:textId="77777777" w:rsidR="00D124BC" w:rsidRPr="00B87770" w:rsidRDefault="00D124BC" w:rsidP="00D926EC">
                                <w:pPr>
                                  <w:rPr>
                                    <w:ins w:id="728" w:author="motioncomposer" w:date="2017-12-21T19:52:00Z"/>
                                    <w:rFonts w:ascii="Arial" w:hAnsi="Arial" w:cs="Arial"/>
                                    <w:noProof/>
                                    <w:sz w:val="16"/>
                                    <w:szCs w:val="16"/>
                                  </w:rPr>
                                </w:pPr>
                                <w:ins w:id="729" w:author="motioncomposer" w:date="2017-12-21T19:52:00Z">
                                  <w:r w:rsidRPr="00B87770">
                                    <w:rPr>
                                      <w:rFonts w:ascii="Arial" w:hAnsi="Arial" w:cs="Arial"/>
                                      <w:noProof/>
                                      <w:sz w:val="16"/>
                                      <w:szCs w:val="16"/>
                                    </w:rPr>
                                    <w:t>/HeightLevel 1</w:t>
                                  </w:r>
                                </w:ins>
                              </w:p>
                              <w:p w14:paraId="52AC06EC" w14:textId="77777777" w:rsidR="00D124BC" w:rsidRPr="00B87770" w:rsidRDefault="00D124BC" w:rsidP="00D926EC">
                                <w:pPr>
                                  <w:rPr>
                                    <w:ins w:id="730" w:author="motioncomposer" w:date="2017-12-21T19:52:00Z"/>
                                    <w:noProof/>
                                    <w:sz w:val="16"/>
                                    <w:szCs w:val="16"/>
                                  </w:rPr>
                                </w:pPr>
                                <w:ins w:id="731" w:author="motioncomposer" w:date="2017-12-21T19:52:00Z">
                                  <w:r w:rsidRPr="00B87770">
                                    <w:rPr>
                                      <w:rFonts w:ascii="Arial" w:hAnsi="Arial" w:cs="Arial"/>
                                      <w:noProof/>
                                      <w:sz w:val="16"/>
                                      <w:szCs w:val="16"/>
                                    </w:rPr>
                                    <w:t>crouching low i.e. knees bent, bending forward.</w:t>
                                  </w:r>
                                  <w:r w:rsidRPr="00B87770">
                                    <w:rPr>
                                      <w:noProof/>
                                      <w:sz w:val="16"/>
                                      <w:szCs w:val="16"/>
                                    </w:rPr>
                                    <w:t xml:space="preserve"> </w:t>
                                  </w:r>
                                </w:ins>
                              </w:p>
                            </w:txbxContent>
                          </wps:txbx>
                          <wps:bodyPr rot="0" vert="horz" wrap="square" lIns="91440" tIns="45720" rIns="91440" bIns="45720" anchor="t" anchorCtr="0" upright="1">
                            <a:noAutofit/>
                          </wps:bodyPr>
                        </wps:wsp>
                        <wps:wsp>
                          <wps:cNvPr id="560" name="Text Box 82"/>
                          <wps:cNvSpPr txBox="1">
                            <a:spLocks noChangeArrowheads="1"/>
                          </wps:cNvSpPr>
                          <wps:spPr bwMode="auto">
                            <a:xfrm>
                              <a:off x="2971800" y="601980"/>
                              <a:ext cx="3081020" cy="566420"/>
                            </a:xfrm>
                            <a:prstGeom prst="rect">
                              <a:avLst/>
                            </a:prstGeom>
                            <a:solidFill>
                              <a:srgbClr val="FFFFFF"/>
                            </a:solidFill>
                            <a:ln w="9525">
                              <a:solidFill>
                                <a:srgbClr val="000000"/>
                              </a:solidFill>
                              <a:miter lim="800000"/>
                              <a:headEnd/>
                              <a:tailEnd/>
                            </a:ln>
                          </wps:spPr>
                          <wps:txbx>
                            <w:txbxContent>
                              <w:p w14:paraId="2C926E6B" w14:textId="77777777" w:rsidR="00D124BC" w:rsidRPr="00B87770" w:rsidRDefault="00D124BC" w:rsidP="00D926EC">
                                <w:pPr>
                                  <w:rPr>
                                    <w:ins w:id="732" w:author="motioncomposer" w:date="2017-12-21T19:52:00Z"/>
                                    <w:rFonts w:ascii="Arial" w:hAnsi="Arial" w:cs="Arial"/>
                                    <w:noProof/>
                                    <w:sz w:val="16"/>
                                    <w:szCs w:val="16"/>
                                  </w:rPr>
                                </w:pPr>
                                <w:ins w:id="733" w:author="motioncomposer" w:date="2017-12-21T19:52:00Z">
                                  <w:r w:rsidRPr="00B87770">
                                    <w:rPr>
                                      <w:rFonts w:ascii="Arial" w:hAnsi="Arial" w:cs="Arial"/>
                                      <w:noProof/>
                                      <w:sz w:val="16"/>
                                      <w:szCs w:val="16"/>
                                    </w:rPr>
                                    <w:t>/HeightLevel 2</w:t>
                                  </w:r>
                                </w:ins>
                              </w:p>
                              <w:p w14:paraId="08A2BAD1" w14:textId="77777777" w:rsidR="00D124BC" w:rsidRPr="00B87770" w:rsidRDefault="00D124BC" w:rsidP="00D926EC">
                                <w:pPr>
                                  <w:rPr>
                                    <w:ins w:id="734" w:author="motioncomposer" w:date="2017-12-21T19:52:00Z"/>
                                    <w:noProof/>
                                    <w:sz w:val="16"/>
                                    <w:szCs w:val="16"/>
                                  </w:rPr>
                                </w:pPr>
                                <w:ins w:id="735" w:author="motioncomposer" w:date="2017-12-21T19:52:00Z">
                                  <w:r w:rsidRPr="00B87770">
                                    <w:rPr>
                                      <w:rFonts w:ascii="Arial" w:hAnsi="Arial" w:cs="Arial"/>
                                      <w:noProof/>
                                      <w:sz w:val="16"/>
                                      <w:szCs w:val="16"/>
                                    </w:rPr>
                                    <w:t>normal height movements</w:t>
                                  </w:r>
                                  <w:r w:rsidRPr="00B87770">
                                    <w:rPr>
                                      <w:noProof/>
                                      <w:sz w:val="16"/>
                                      <w:szCs w:val="16"/>
                                    </w:rPr>
                                    <w:t xml:space="preserve"> </w:t>
                                  </w:r>
                                </w:ins>
                              </w:p>
                            </w:txbxContent>
                          </wps:txbx>
                          <wps:bodyPr rot="0" vert="horz" wrap="square" lIns="91440" tIns="45720" rIns="91440" bIns="45720" anchor="t" anchorCtr="0" upright="1">
                            <a:noAutofit/>
                          </wps:bodyPr>
                        </wps:wsp>
                        <wps:wsp>
                          <wps:cNvPr id="561" name="Text Box 83"/>
                          <wps:cNvSpPr txBox="1">
                            <a:spLocks noChangeArrowheads="1"/>
                          </wps:cNvSpPr>
                          <wps:spPr bwMode="auto">
                            <a:xfrm>
                              <a:off x="2971800" y="0"/>
                              <a:ext cx="3081020" cy="566420"/>
                            </a:xfrm>
                            <a:prstGeom prst="rect">
                              <a:avLst/>
                            </a:prstGeom>
                            <a:solidFill>
                              <a:srgbClr val="FFFFFF"/>
                            </a:solidFill>
                            <a:ln w="9525">
                              <a:solidFill>
                                <a:srgbClr val="000000"/>
                              </a:solidFill>
                              <a:miter lim="800000"/>
                              <a:headEnd/>
                              <a:tailEnd/>
                            </a:ln>
                          </wps:spPr>
                          <wps:txbx>
                            <w:txbxContent>
                              <w:p w14:paraId="65E5A363" w14:textId="77777777" w:rsidR="00D124BC" w:rsidRPr="00B87770" w:rsidRDefault="00D124BC" w:rsidP="00D926EC">
                                <w:pPr>
                                  <w:rPr>
                                    <w:ins w:id="736" w:author="motioncomposer" w:date="2017-12-21T19:52:00Z"/>
                                    <w:rFonts w:ascii="Arial" w:hAnsi="Arial" w:cs="Arial"/>
                                    <w:noProof/>
                                    <w:sz w:val="16"/>
                                    <w:szCs w:val="16"/>
                                  </w:rPr>
                                </w:pPr>
                                <w:ins w:id="737" w:author="motioncomposer" w:date="2017-12-21T19:52:00Z">
                                  <w:r w:rsidRPr="00B87770">
                                    <w:rPr>
                                      <w:rFonts w:ascii="Arial" w:hAnsi="Arial" w:cs="Arial"/>
                                      <w:noProof/>
                                      <w:sz w:val="16"/>
                                      <w:szCs w:val="16"/>
                                    </w:rPr>
                                    <w:t>/HeightLevel 3</w:t>
                                  </w:r>
                                </w:ins>
                              </w:p>
                              <w:p w14:paraId="35BA0766" w14:textId="77777777" w:rsidR="00D124BC" w:rsidRPr="00B87770" w:rsidRDefault="00D124BC" w:rsidP="00D926EC">
                                <w:pPr>
                                  <w:rPr>
                                    <w:ins w:id="738" w:author="motioncomposer" w:date="2017-12-21T19:52:00Z"/>
                                    <w:noProof/>
                                    <w:sz w:val="16"/>
                                    <w:szCs w:val="16"/>
                                  </w:rPr>
                                </w:pPr>
                                <w:ins w:id="739" w:author="motioncomposer" w:date="2017-12-21T19:52:00Z">
                                  <w:r w:rsidRPr="00B87770">
                                    <w:rPr>
                                      <w:rFonts w:ascii="Arial" w:hAnsi="Arial" w:cs="Arial"/>
                                      <w:noProof/>
                                      <w:sz w:val="16"/>
                                      <w:szCs w:val="16"/>
                                    </w:rPr>
                                    <w:t>reaching hands up overhead</w:t>
                                  </w:r>
                                </w:ins>
                              </w:p>
                            </w:txbxContent>
                          </wps:txbx>
                          <wps:bodyPr rot="0" vert="horz" wrap="square" lIns="91440" tIns="45720" rIns="91440" bIns="45720" anchor="t" anchorCtr="0" upright="1">
                            <a:noAutofit/>
                          </wps:bodyPr>
                        </wps:wsp>
                        <wps:wsp>
                          <wps:cNvPr id="562" name="Line 85"/>
                          <wps:cNvCnPr>
                            <a:cxnSpLocks noChangeShapeType="1"/>
                          </wps:cNvCnPr>
                          <wps:spPr bwMode="auto">
                            <a:xfrm flipH="1" flipV="1">
                              <a:off x="0" y="179070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63" name="Line 86"/>
                          <wps:cNvCnPr>
                            <a:cxnSpLocks noChangeShapeType="1"/>
                          </wps:cNvCnPr>
                          <wps:spPr bwMode="auto">
                            <a:xfrm flipH="1" flipV="1">
                              <a:off x="0" y="119634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64" name="Line 87"/>
                          <wps:cNvCnPr>
                            <a:cxnSpLocks noChangeShapeType="1"/>
                          </wps:cNvCnPr>
                          <wps:spPr bwMode="auto">
                            <a:xfrm flipH="1" flipV="1">
                              <a:off x="0" y="60198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pic:pic xmlns:pic="http://schemas.openxmlformats.org/drawingml/2006/picture">
                          <pic:nvPicPr>
                            <pic:cNvPr id="565" name="Picture 565"/>
                            <pic:cNvPicPr>
                              <a:picLocks noChangeAspect="1"/>
                            </pic:cNvPicPr>
                          </pic:nvPicPr>
                          <pic:blipFill>
                            <a:blip r:embed="rId21">
                              <a:extLst>
                                <a:ext uri="{28A0092B-C50C-407E-A947-70E740481C1C}">
                                  <a14:useLocalDpi xmlns:a14="http://schemas.microsoft.com/office/drawing/2010/main"/>
                                </a:ext>
                              </a:extLst>
                            </a:blip>
                            <a:srcRect/>
                            <a:stretch>
                              <a:fillRect/>
                            </a:stretch>
                          </pic:blipFill>
                          <pic:spPr bwMode="auto">
                            <a:xfrm>
                              <a:off x="114300" y="601980"/>
                              <a:ext cx="1329690" cy="1714500"/>
                            </a:xfrm>
                            <a:prstGeom prst="rect">
                              <a:avLst/>
                            </a:prstGeom>
                            <a:noFill/>
                            <a:ln>
                              <a:noFill/>
                            </a:ln>
                          </pic:spPr>
                        </pic:pic>
                        <pic:pic xmlns:pic="http://schemas.openxmlformats.org/drawingml/2006/picture">
                          <pic:nvPicPr>
                            <pic:cNvPr id="566" name="Picture 566"/>
                            <pic:cNvPicPr>
                              <a:picLocks noChangeAspect="1"/>
                            </pic:cNvPicPr>
                          </pic:nvPicPr>
                          <pic:blipFill>
                            <a:blip r:embed="rId22">
                              <a:extLst>
                                <a:ext uri="{28A0092B-C50C-407E-A947-70E740481C1C}">
                                  <a14:useLocalDpi xmlns:a14="http://schemas.microsoft.com/office/drawing/2010/main"/>
                                </a:ext>
                              </a:extLst>
                            </a:blip>
                            <a:srcRect/>
                            <a:stretch>
                              <a:fillRect/>
                            </a:stretch>
                          </pic:blipFill>
                          <pic:spPr bwMode="auto">
                            <a:xfrm>
                              <a:off x="1600200" y="358140"/>
                              <a:ext cx="869950" cy="1943100"/>
                            </a:xfrm>
                            <a:prstGeom prst="rect">
                              <a:avLst/>
                            </a:prstGeom>
                            <a:noFill/>
                            <a:ln>
                              <a:noFill/>
                            </a:ln>
                          </pic:spPr>
                        </pic:pic>
                        <wps:wsp>
                          <wps:cNvPr id="567" name="Straight Connector 1"/>
                          <wps:cNvCnPr>
                            <a:cxnSpLocks noChangeShapeType="1"/>
                          </wps:cNvCnPr>
                          <wps:spPr bwMode="auto">
                            <a:xfrm flipH="1" flipV="1">
                              <a:off x="0" y="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568" name="Line 128"/>
                          <wps:cNvCnPr>
                            <a:cxnSpLocks noChangeShapeType="1"/>
                          </wps:cNvCnPr>
                          <wps:spPr bwMode="auto">
                            <a:xfrm flipH="1">
                              <a:off x="1" y="2390590"/>
                              <a:ext cx="6111867" cy="0"/>
                            </a:xfrm>
                            <a:prstGeom prst="line">
                              <a:avLst/>
                            </a:prstGeom>
                            <a:noFill/>
                            <a:ln w="9525">
                              <a:solidFill>
                                <a:srgbClr val="000000"/>
                              </a:solidFill>
                              <a:round/>
                              <a:headEn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wgp>
                    </a:graphicData>
                  </a:graphic>
                </wp:inline>
              </w:drawing>
            </mc:Choice>
            <mc:Fallback>
              <w:pict>
                <v:group w14:anchorId="5F88C90E" id="Group 557" o:spid="_x0000_s1153" style="width:336.5pt;height:145.3pt;mso-position-horizontal-relative:char;mso-position-vertical-relative:line" coordsize="6111868,239059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">
                  <v:shape id="Text Box 80" o:spid="_x0000_s1154" type="#_x0000_t202" style="position:absolute;left:2971800;top:179070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mrMkwwAA&#10;ANwAAAAPAAAAZHJzL2Rvd25yZXYueG1sRE/JbsIwEL0j9R+sqdQLAgcoS9MYhCoVwa0sotdRPFnU&#10;eBxsN6R/Xx8q9fj09mzTm0Z05HxtWcFknIAgzq2uuVRwOb+PViB8QNbYWCYFP+Rhs34YZJhqe+cj&#10;dadQihjCPkUFVQhtKqXPKzLox7YljlxhncEQoSuldniP4aaR0yRZSIM1x4YKW3qrKP86fRsFq+d9&#10;9+kPs49rviialzBcdrubU+rpsd++ggjUh3/xn3uvFczncW08E4+A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mrMkwwAAANwAAAAPAAAAAAAAAAAAAAAAAJcCAABkcnMvZG93&#10;bnJldi54bWxQSwUGAAAAAAQABAD1AAAAhwMAAAAA&#10;">
                    <v:textbox>
                      <w:txbxContent>
                        <w:p w14:paraId="63A8E748" w14:textId="77777777" w:rsidR="00D124BC" w:rsidRPr="00B87770" w:rsidRDefault="00D124BC" w:rsidP="00D926EC">
                          <w:pPr>
                            <w:rPr>
                              <w:ins w:id="740" w:author="motioncomposer" w:date="2017-12-21T19:52:00Z"/>
                              <w:rFonts w:ascii="Arial" w:hAnsi="Arial" w:cs="Arial"/>
                              <w:noProof/>
                              <w:sz w:val="16"/>
                              <w:szCs w:val="16"/>
                            </w:rPr>
                          </w:pPr>
                          <w:ins w:id="741" w:author="motioncomposer" w:date="2017-12-21T19:52:00Z">
                            <w:r w:rsidRPr="00B87770">
                              <w:rPr>
                                <w:rFonts w:ascii="Arial" w:hAnsi="Arial" w:cs="Arial"/>
                                <w:noProof/>
                                <w:sz w:val="16"/>
                                <w:szCs w:val="16"/>
                              </w:rPr>
                              <w:t>/HeightLevel 0</w:t>
                            </w:r>
                          </w:ins>
                        </w:p>
                        <w:p w14:paraId="61BD9AC2" w14:textId="77777777" w:rsidR="00D124BC" w:rsidRPr="00B87770" w:rsidRDefault="00D124BC" w:rsidP="00D926EC">
                          <w:pPr>
                            <w:rPr>
                              <w:ins w:id="742" w:author="motioncomposer" w:date="2017-12-21T19:52:00Z"/>
                              <w:noProof/>
                              <w:sz w:val="16"/>
                              <w:szCs w:val="16"/>
                            </w:rPr>
                          </w:pPr>
                          <w:ins w:id="743" w:author="motioncomposer" w:date="2017-12-21T19:52:00Z">
                            <w:r w:rsidRPr="00B87770">
                              <w:rPr>
                                <w:rFonts w:ascii="Arial" w:hAnsi="Arial" w:cs="Arial"/>
                                <w:noProof/>
                                <w:sz w:val="16"/>
                                <w:szCs w:val="16"/>
                              </w:rPr>
                              <w:t>lying on the floor, or crawling on the floor.</w:t>
                            </w:r>
                            <w:r w:rsidRPr="00B87770">
                              <w:rPr>
                                <w:noProof/>
                                <w:sz w:val="16"/>
                                <w:szCs w:val="16"/>
                              </w:rPr>
                              <w:t xml:space="preserve"> </w:t>
                            </w:r>
                          </w:ins>
                        </w:p>
                      </w:txbxContent>
                    </v:textbox>
                  </v:shape>
                  <v:shape id="Text Box 81" o:spid="_x0000_s1155" type="#_x0000_t202" style="position:absolute;left:2971800;top:1196340;width:3076575;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1ha/xgAA&#10;ANwAAAAPAAAAZHJzL2Rvd25yZXYueG1sRI9Pa8JAFMTvBb/D8oReim5aa9TUVaSg6K3+wV4f2WcS&#10;mn0bd7cxfvtuodDjMDO/YebLztSiJecrywqehwkI4tzqigsFp+N6MAXhA7LG2jIpuJOH5aL3MMdM&#10;2xvvqT2EQkQI+wwVlCE0mZQ+L8mgH9qGOHoX6wyGKF0htcNbhJtaviRJKg1WHBdKbOi9pPzr8G0U&#10;TF+37affjT7OeXqpZ+Fp0m6uTqnHfrd6AxGoC//hv/ZWKxiPZ/B7Jh4Buf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w1ha/xgAAANwAAAAPAAAAAAAAAAAAAAAAAJcCAABkcnMv&#10;ZG93bnJldi54bWxQSwUGAAAAAAQABAD1AAAAigMAAAAA&#10;">
                    <v:textbox>
                      <w:txbxContent>
                        <w:p w14:paraId="41E6EA01" w14:textId="77777777" w:rsidR="00D124BC" w:rsidRPr="00B87770" w:rsidRDefault="00D124BC" w:rsidP="00D926EC">
                          <w:pPr>
                            <w:rPr>
                              <w:ins w:id="744" w:author="motioncomposer" w:date="2017-12-21T19:52:00Z"/>
                              <w:rFonts w:ascii="Arial" w:hAnsi="Arial" w:cs="Arial"/>
                              <w:noProof/>
                              <w:sz w:val="16"/>
                              <w:szCs w:val="16"/>
                            </w:rPr>
                          </w:pPr>
                          <w:ins w:id="745" w:author="motioncomposer" w:date="2017-12-21T19:52:00Z">
                            <w:r w:rsidRPr="00B87770">
                              <w:rPr>
                                <w:rFonts w:ascii="Arial" w:hAnsi="Arial" w:cs="Arial"/>
                                <w:noProof/>
                                <w:sz w:val="16"/>
                                <w:szCs w:val="16"/>
                              </w:rPr>
                              <w:t>/HeightLevel 1</w:t>
                            </w:r>
                          </w:ins>
                        </w:p>
                        <w:p w14:paraId="52AC06EC" w14:textId="77777777" w:rsidR="00D124BC" w:rsidRPr="00B87770" w:rsidRDefault="00D124BC" w:rsidP="00D926EC">
                          <w:pPr>
                            <w:rPr>
                              <w:ins w:id="746" w:author="motioncomposer" w:date="2017-12-21T19:52:00Z"/>
                              <w:noProof/>
                              <w:sz w:val="16"/>
                              <w:szCs w:val="16"/>
                            </w:rPr>
                          </w:pPr>
                          <w:ins w:id="747" w:author="motioncomposer" w:date="2017-12-21T19:52:00Z">
                            <w:r w:rsidRPr="00B87770">
                              <w:rPr>
                                <w:rFonts w:ascii="Arial" w:hAnsi="Arial" w:cs="Arial"/>
                                <w:noProof/>
                                <w:sz w:val="16"/>
                                <w:szCs w:val="16"/>
                              </w:rPr>
                              <w:t>crouching low i.e. knees bent, bending forward.</w:t>
                            </w:r>
                            <w:r w:rsidRPr="00B87770">
                              <w:rPr>
                                <w:noProof/>
                                <w:sz w:val="16"/>
                                <w:szCs w:val="16"/>
                              </w:rPr>
                              <w:t xml:space="preserve"> </w:t>
                            </w:r>
                          </w:ins>
                        </w:p>
                      </w:txbxContent>
                    </v:textbox>
                  </v:shape>
                  <v:shape id="Text Box 82" o:spid="_x0000_s1156" type="#_x0000_t202" style="position:absolute;left:2971800;top:60198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gHWfwgAA&#10;ANwAAAAPAAAAZHJzL2Rvd25yZXYueG1sRE/Pa8IwFL4P/B/CE3YZM3XT6jqjiDBxt+lEr4/m2Rab&#10;l5rEWv97cxjs+PH9ni06U4uWnK8sKxgOEhDEudUVFwr2v1+vUxA+IGusLZOCO3lYzHtPM8y0vfGW&#10;2l0oRAxhn6GCMoQmk9LnJRn0A9sQR+5kncEQoSukdniL4aaWb0mSSoMVx4YSG1qVlJ93V6NgOtq0&#10;R//9/nPI01P9EV4m7frilHrud8tPEIG68C/+c2+0gnEa58cz8QjI+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AdZ/CAAAA3AAAAA8AAAAAAAAAAAAAAAAAlwIAAGRycy9kb3du&#10;cmV2LnhtbFBLBQYAAAAABAAEAPUAAACGAwAAAAA=&#10;">
                    <v:textbox>
                      <w:txbxContent>
                        <w:p w14:paraId="2C926E6B" w14:textId="77777777" w:rsidR="00D124BC" w:rsidRPr="00B87770" w:rsidRDefault="00D124BC" w:rsidP="00D926EC">
                          <w:pPr>
                            <w:rPr>
                              <w:ins w:id="748" w:author="motioncomposer" w:date="2017-12-21T19:52:00Z"/>
                              <w:rFonts w:ascii="Arial" w:hAnsi="Arial" w:cs="Arial"/>
                              <w:noProof/>
                              <w:sz w:val="16"/>
                              <w:szCs w:val="16"/>
                            </w:rPr>
                          </w:pPr>
                          <w:ins w:id="749" w:author="motioncomposer" w:date="2017-12-21T19:52:00Z">
                            <w:r w:rsidRPr="00B87770">
                              <w:rPr>
                                <w:rFonts w:ascii="Arial" w:hAnsi="Arial" w:cs="Arial"/>
                                <w:noProof/>
                                <w:sz w:val="16"/>
                                <w:szCs w:val="16"/>
                              </w:rPr>
                              <w:t>/HeightLevel 2</w:t>
                            </w:r>
                          </w:ins>
                        </w:p>
                        <w:p w14:paraId="08A2BAD1" w14:textId="77777777" w:rsidR="00D124BC" w:rsidRPr="00B87770" w:rsidRDefault="00D124BC" w:rsidP="00D926EC">
                          <w:pPr>
                            <w:rPr>
                              <w:ins w:id="750" w:author="motioncomposer" w:date="2017-12-21T19:52:00Z"/>
                              <w:noProof/>
                              <w:sz w:val="16"/>
                              <w:szCs w:val="16"/>
                            </w:rPr>
                          </w:pPr>
                          <w:ins w:id="751" w:author="motioncomposer" w:date="2017-12-21T19:52:00Z">
                            <w:r w:rsidRPr="00B87770">
                              <w:rPr>
                                <w:rFonts w:ascii="Arial" w:hAnsi="Arial" w:cs="Arial"/>
                                <w:noProof/>
                                <w:sz w:val="16"/>
                                <w:szCs w:val="16"/>
                              </w:rPr>
                              <w:t>normal height movements</w:t>
                            </w:r>
                            <w:r w:rsidRPr="00B87770">
                              <w:rPr>
                                <w:noProof/>
                                <w:sz w:val="16"/>
                                <w:szCs w:val="16"/>
                              </w:rPr>
                              <w:t xml:space="preserve"> </w:t>
                            </w:r>
                          </w:ins>
                        </w:p>
                      </w:txbxContent>
                    </v:textbox>
                  </v:shape>
                  <v:shape id="Text Box 83" o:spid="_x0000_s1157" type="#_x0000_t202" style="position:absolute;left:297180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zNAExgAA&#10;ANwAAAAPAAAAZHJzL2Rvd25yZXYueG1sRI9Ba8JAFITvQv/D8gpeSt1obWpTVxHBojdrS3t9ZJ9J&#10;MPs27q4x/ntXKHgcZuYbZjrvTC1acr6yrGA4SEAQ51ZXXCj4+V49T0D4gKyxtkwKLuRhPnvoTTHT&#10;9sxf1O5CISKEfYYKyhCaTEqfl2TQD2xDHL29dQZDlK6Q2uE5wk0tR0mSSoMVx4USG1qWlB92J6Ng&#10;Ml63f37zsv3N0339Hp7e2s+jU6r/2C0+QATqwj38315rBa/pEG5n4hGQs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zNAExgAAANwAAAAPAAAAAAAAAAAAAAAAAJcCAABkcnMv&#10;ZG93bnJldi54bWxQSwUGAAAAAAQABAD1AAAAigMAAAAA&#10;">
                    <v:textbox>
                      <w:txbxContent>
                        <w:p w14:paraId="65E5A363" w14:textId="77777777" w:rsidR="00D124BC" w:rsidRPr="00B87770" w:rsidRDefault="00D124BC" w:rsidP="00D926EC">
                          <w:pPr>
                            <w:rPr>
                              <w:ins w:id="752" w:author="motioncomposer" w:date="2017-12-21T19:52:00Z"/>
                              <w:rFonts w:ascii="Arial" w:hAnsi="Arial" w:cs="Arial"/>
                              <w:noProof/>
                              <w:sz w:val="16"/>
                              <w:szCs w:val="16"/>
                            </w:rPr>
                          </w:pPr>
                          <w:ins w:id="753" w:author="motioncomposer" w:date="2017-12-21T19:52:00Z">
                            <w:r w:rsidRPr="00B87770">
                              <w:rPr>
                                <w:rFonts w:ascii="Arial" w:hAnsi="Arial" w:cs="Arial"/>
                                <w:noProof/>
                                <w:sz w:val="16"/>
                                <w:szCs w:val="16"/>
                              </w:rPr>
                              <w:t>/HeightLevel 3</w:t>
                            </w:r>
                          </w:ins>
                        </w:p>
                        <w:p w14:paraId="35BA0766" w14:textId="77777777" w:rsidR="00D124BC" w:rsidRPr="00B87770" w:rsidRDefault="00D124BC" w:rsidP="00D926EC">
                          <w:pPr>
                            <w:rPr>
                              <w:ins w:id="754" w:author="motioncomposer" w:date="2017-12-21T19:52:00Z"/>
                              <w:noProof/>
                              <w:sz w:val="16"/>
                              <w:szCs w:val="16"/>
                            </w:rPr>
                          </w:pPr>
                          <w:ins w:id="755" w:author="motioncomposer" w:date="2017-12-21T19:52:00Z">
                            <w:r w:rsidRPr="00B87770">
                              <w:rPr>
                                <w:rFonts w:ascii="Arial" w:hAnsi="Arial" w:cs="Arial"/>
                                <w:noProof/>
                                <w:sz w:val="16"/>
                                <w:szCs w:val="16"/>
                              </w:rPr>
                              <w:t>reaching hands up overhead</w:t>
                            </w:r>
                          </w:ins>
                        </w:p>
                      </w:txbxContent>
                    </v:textbox>
                  </v:shape>
                  <v:line id="Line 85" o:spid="_x0000_s1158" style="position:absolute;flip:x y;visibility:visible;mso-wrap-style:square" from="0,1790700" to="2971800,1790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GPLcsQAAADcAAAADwAAAGRycy9kb3ducmV2LnhtbESPS4vCQBCE74L/YWjBi6wT4wPJOooI&#10;K54UH8tem0ybBDM9ITNror9+Z0HwWFTVV9Ri1ZpS3Kl2hWUFo2EEgji1uuBMweX89TEH4TyyxtIy&#10;KXiQg9Wy21lgom3DR7qffCYChF2CCnLvq0RKl+Zk0A1tRRy8q60N+iDrTOoamwA3pYyjaCYNFhwW&#10;cqxok1N6O/0aBcj753jejGgit/Tj4v1hsP6+KtXvtetPEJ5a/w6/2jutYDqL4f9MOAJy+Q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Y8tyxAAAANwAAAAPAAAAAAAAAAAA&#10;AAAAAKECAABkcnMvZG93bnJldi54bWxQSwUGAAAAAAQABAD5AAAAkgMAAAAA&#10;"/>
                  <v:line id="Line 86" o:spid="_x0000_s1159" style="position:absolute;flip:x y;visibility:visible;mso-wrap-style:square" from="0,1196340" to="2971800,1196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y9u6cQAAADcAAAADwAAAGRycy9kb3ducmV2LnhtbESPT4vCMBTE74LfITzBy7Km/lmRahQR&#10;XDwpdle8PppnW2xeShNt109vhAWPw8z8hlmsWlOKO9WusKxgOIhAEKdWF5wp+P3Zfs5AOI+ssbRM&#10;Cv7IwWrZ7Sww1rbhI90Tn4kAYRejgtz7KpbSpTkZdANbEQfvYmuDPsg6k7rGJsBNKUdRNJUGCw4L&#10;OVa0ySm9JjejAHn/GM+aIU3kN53daH/4WJ8uSvV77XoOwlPr3+H/9k4r+JqO4XUmHAG5f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jL27pxAAAANwAAAAPAAAAAAAAAAAA&#10;AAAAAKECAABkcnMvZG93bnJldi54bWxQSwUGAAAAAAQABAD5AAAAkgMAAAAA&#10;"/>
                  <v:line id="Line 87" o:spid="_x0000_s1160" style="position:absolute;flip:x y;visibility:visible;mso-wrap-style:square" from="0,601980" to="2971800,6019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Mb2ncUAAADcAAAADwAAAGRycy9kb3ducmV2LnhtbESPT2vCQBTE7wW/w/KEXopukqpI6hqC&#10;UOnJ4p/S6yP7TEKzb0N2NdFP7xYKPQ4z8xtmlQ2mEVfqXG1ZQTyNQBAXVtdcKjgd3ydLEM4ja2ws&#10;k4IbOcjWo6cVptr2vKfrwZciQNilqKDyvk2ldEVFBt3UtsTBO9vOoA+yK6XusA9w08gkihbSYM1h&#10;ocKWNhUVP4eLUYC8u78u+5hmckvfLtl9vuRfZ6Wex0P+BsLT4P/Df+0PrWC+mMHvmXAE5PoB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Mb2ncUAAADcAAAADwAAAAAAAAAA&#10;AAAAAAChAgAAZHJzL2Rvd25yZXYueG1sUEsFBgAAAAAEAAQA+QAAAJM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65" o:spid="_x0000_s1161" type="#_x0000_t75" style="position:absolute;left:114300;top:601980;width:1329690;height:171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sp&#10;kLbFAAAA3AAAAA8AAABkcnMvZG93bnJldi54bWxEj0FrwkAUhO+C/2F5gjfdtBCR1FWsWKggFLe2&#10;Xh/ZZxLMvk2za0z7691CocdhZr5hFqve1qKj1leOFTxMExDEuTMVFwqO7y+TOQgfkA3WjknBN3lY&#10;LYeDBWbG3fhAnQ6FiBD2GSooQ2gyKX1ekkU/dQ1x9M6utRiibAtpWrxFuK3lY5LMpMWK40KJDW1K&#10;yi/6ahXQz15vv46nVH8+d2/zD83rnTspNR716ycQgfrwH/5rvxoF6SyF3zPxCMjlH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LKZC2xQAAANwAAAAPAAAAAAAAAAAAAAAAAJwC&#10;AABkcnMvZG93bnJldi54bWxQSwUGAAAAAAQABAD3AAAAjgMAAAAA&#10;">
                    <v:imagedata r:id="rId23" o:title=""/>
                    <v:path arrowok="t"/>
                  </v:shape>
                  <v:shape id="Picture 566" o:spid="_x0000_s1162" type="#_x0000_t75" style="position:absolute;left:1600200;top:358140;width:869950;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IW&#10;j9bDAAAA3AAAAA8AAABkcnMvZG93bnJldi54bWxEj81qwzAQhO+FvoPYQm6N3IaY4kYJIbSQQy/5&#10;uy/Wxja1VkLaJo6fPioUehxm5htmsRpcry4UU+fZwMu0AEVce9txY+B4+Hx+A5UE2WLvmQzcKMFq&#10;+fiwwMr6K+/ospdGZQinCg20IqHSOtUtOUxTH4izd/bRoWQZG20jXjPc9fq1KErtsOO80GKgTUv1&#10;9/7HGbDbsfnafMh4SnGUw8yFdX0OxkyehvU7KKFB/sN/7a01MC9L+D2Tj4Be3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ohaP1sMAAADcAAAADwAAAAAAAAAAAAAAAACcAgAA&#10;ZHJzL2Rvd25yZXYueG1sUEsFBgAAAAAEAAQA9wAAAIwDAAAAAA==&#10;">
                    <v:imagedata r:id="rId24" o:title=""/>
                    <v:path arrowok="t"/>
                  </v:shape>
                  <v:line id="Straight Connector 1" o:spid="_x0000_s1163" style="position:absolute;flip:x y;visibility:visible;mso-wrap-style:square" from="0,0" to="2971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BRo6sYAAADcAAAADwAAAGRycy9kb3ducmV2LnhtbESPT2vCQBTE7wW/w/IEL6VuktY/RFcJ&#10;QktPirbF6yP7TILZtyG7TaKfvlso9DjMzG+Y9XYwteiodZVlBfE0AkGcW11xoeDz4/VpCcJ5ZI21&#10;ZVJwIwfbzehhjam2PR+pO/lCBAi7FBWU3jeplC4vyaCb2oY4eBfbGvRBtoXULfYBbmqZRNFcGqw4&#10;LJTY0K6k/Hr6NgqQ9/fnZR/Ti3yjs0v2h8fs66LUZDxkKxCeBv8f/mu/awWz+QJ+z4QjIDc/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wUaOrGAAAA3AAAAA8AAAAAAAAA&#10;AAAAAAAAoQIAAGRycy9kb3ducmV2LnhtbFBLBQYAAAAABAAEAPkAAACUAwAAAAA=&#10;"/>
                  <v:line id="Line 128" o:spid="_x0000_s1164" style="position:absolute;flip:x;visibility:visible;mso-wrap-style:square" from="1,2390590" to="6111868,23905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vEHsQAAADcAAAADwAAAGRycy9kb3ducmV2LnhtbERPy2oCMRTdC/5DuEI3RTNKK3ZqFCkI&#10;XbjxwUh3t5PrZJjJzTRJdfr3zUJweTjv5bq3rbiSD7VjBdNJBoK4dLrmSsHpuB0vQISIrLF1TAr+&#10;KMB6NRwsMdfuxnu6HmIlUgiHHBWYGLtcylAashgmriNO3MV5izFBX0nt8ZbCbStnWTaXFmtODQY7&#10;+jBUNodfq0Auds8/fvP90hTN+fxmirLovnZKPY36zTuISH18iO/uT63gdZ7WpjPpCMjV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3+8QexAAAANwAAAAPAAAAAAAAAAAA&#10;AAAAAKECAABkcnMvZG93bnJldi54bWxQSwUGAAAAAAQABAD5AAAAkgMAAAAA&#10;"/>
                  <w10:anchorlock/>
                </v:group>
              </w:pict>
            </mc:Fallback>
          </mc:AlternateContent>
        </w:r>
      </w:ins>
    </w:p>
    <w:p w14:paraId="41A7D7B2" w14:textId="77777777" w:rsidR="00D926EC" w:rsidRPr="00624C44" w:rsidRDefault="00D926EC" w:rsidP="00D926EC">
      <w:pPr>
        <w:rPr>
          <w:del w:id="756" w:author="motioncomposer" w:date="2017-12-21T19:52:00Z"/>
          <w:lang w:val="en-US"/>
        </w:rPr>
      </w:pPr>
      <w:del w:id="757" w:author="motioncomposer" w:date="2017-12-21T19:52:00Z">
        <w:r w:rsidRPr="00624C44">
          <w:rPr>
            <w:noProof/>
            <w:lang w:val="en-GB" w:eastAsia="en-GB"/>
          </w:rPr>
          <mc:AlternateContent>
            <mc:Choice Requires="wpg">
              <w:drawing>
                <wp:inline distT="0" distB="0" distL="0" distR="0" wp14:anchorId="5F0AA76C" wp14:editId="36C5B952">
                  <wp:extent cx="4273550" cy="1845310"/>
                  <wp:effectExtent l="0" t="0" r="19050" b="34290"/>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73550" cy="1845310"/>
                            <a:chOff x="0" y="0"/>
                            <a:chExt cx="6111868" cy="2390590"/>
                          </a:xfrm>
                          <a:extLst>
                            <a:ext uri="{0CCBE362-F206-4b92-989A-16890622DB6E}">
                              <ma14:wrappingTextBoxFlag xmlns:ma14="http://schemas.microsoft.com/office/mac/drawingml/2011/main"/>
                            </a:ext>
                          </a:extLst>
                        </wpg:grpSpPr>
                        <wps:wsp>
                          <wps:cNvPr id="23" name="Text Box 80"/>
                          <wps:cNvSpPr txBox="1">
                            <a:spLocks noChangeArrowheads="1"/>
                          </wps:cNvSpPr>
                          <wps:spPr bwMode="auto">
                            <a:xfrm>
                              <a:off x="2971800" y="1790700"/>
                              <a:ext cx="3081020" cy="566420"/>
                            </a:xfrm>
                            <a:prstGeom prst="rect">
                              <a:avLst/>
                            </a:prstGeom>
                            <a:solidFill>
                              <a:srgbClr val="FFFFFF"/>
                            </a:solidFill>
                            <a:ln w="9525">
                              <a:solidFill>
                                <a:srgbClr val="000000"/>
                              </a:solidFill>
                              <a:miter lim="800000"/>
                              <a:headEnd/>
                              <a:tailEnd/>
                            </a:ln>
                          </wps:spPr>
                          <wps:txbx>
                            <w:txbxContent>
                              <w:p w14:paraId="55B82564" w14:textId="77777777" w:rsidR="00D124BC" w:rsidRPr="00B87770" w:rsidRDefault="00D124BC" w:rsidP="00D926EC">
                                <w:pPr>
                                  <w:rPr>
                                    <w:del w:id="758" w:author="motioncomposer" w:date="2017-12-21T19:52:00Z"/>
                                    <w:rFonts w:ascii="Arial" w:hAnsi="Arial" w:cs="Arial"/>
                                    <w:sz w:val="16"/>
                                    <w:szCs w:val="16"/>
                                  </w:rPr>
                                </w:pPr>
                                <w:del w:id="759" w:author="motioncomposer" w:date="2017-12-21T19:52:00Z">
                                  <w:r w:rsidRPr="00B87770">
                                    <w:rPr>
                                      <w:rFonts w:ascii="Arial" w:hAnsi="Arial" w:cs="Arial"/>
                                      <w:sz w:val="16"/>
                                      <w:szCs w:val="16"/>
                                    </w:rPr>
                                    <w:delText>/HeightLevel 0</w:delText>
                                  </w:r>
                                </w:del>
                              </w:p>
                              <w:p w14:paraId="147F6118" w14:textId="77777777" w:rsidR="00D124BC" w:rsidRPr="00B87770" w:rsidRDefault="00D124BC" w:rsidP="00D926EC">
                                <w:pPr>
                                  <w:rPr>
                                    <w:del w:id="760" w:author="motioncomposer" w:date="2017-12-21T19:52:00Z"/>
                                    <w:sz w:val="16"/>
                                    <w:szCs w:val="16"/>
                                  </w:rPr>
                                </w:pPr>
                                <w:del w:id="761" w:author="motioncomposer" w:date="2017-12-21T19:52:00Z">
                                  <w:r w:rsidRPr="00B87770">
                                    <w:rPr>
                                      <w:rFonts w:ascii="Arial" w:hAnsi="Arial" w:cs="Arial"/>
                                      <w:sz w:val="16"/>
                                      <w:szCs w:val="16"/>
                                    </w:rPr>
                                    <w:delText>lying on the floor, or crawling on the floor.</w:delText>
                                  </w:r>
                                  <w:r w:rsidRPr="00B87770">
                                    <w:rPr>
                                      <w:sz w:val="16"/>
                                      <w:szCs w:val="16"/>
                                    </w:rPr>
                                    <w:delText xml:space="preserve"> </w:delText>
                                  </w:r>
                                </w:del>
                              </w:p>
                            </w:txbxContent>
                          </wps:txbx>
                          <wps:bodyPr rot="0" vert="horz" wrap="square" lIns="91440" tIns="45720" rIns="91440" bIns="45720" anchor="t" anchorCtr="0" upright="1">
                            <a:noAutofit/>
                          </wps:bodyPr>
                        </wps:wsp>
                        <wps:wsp>
                          <wps:cNvPr id="24" name="Text Box 81"/>
                          <wps:cNvSpPr txBox="1">
                            <a:spLocks noChangeArrowheads="1"/>
                          </wps:cNvSpPr>
                          <wps:spPr bwMode="auto">
                            <a:xfrm>
                              <a:off x="2971800" y="1196340"/>
                              <a:ext cx="3076575" cy="566420"/>
                            </a:xfrm>
                            <a:prstGeom prst="rect">
                              <a:avLst/>
                            </a:prstGeom>
                            <a:solidFill>
                              <a:srgbClr val="FFFFFF"/>
                            </a:solidFill>
                            <a:ln w="9525">
                              <a:solidFill>
                                <a:srgbClr val="000000"/>
                              </a:solidFill>
                              <a:miter lim="800000"/>
                              <a:headEnd/>
                              <a:tailEnd/>
                            </a:ln>
                          </wps:spPr>
                          <wps:txbx>
                            <w:txbxContent>
                              <w:p w14:paraId="75BCA18B" w14:textId="77777777" w:rsidR="00D124BC" w:rsidRPr="00B87770" w:rsidRDefault="00D124BC" w:rsidP="00D926EC">
                                <w:pPr>
                                  <w:rPr>
                                    <w:del w:id="762" w:author="motioncomposer" w:date="2017-12-21T19:52:00Z"/>
                                    <w:rFonts w:ascii="Arial" w:hAnsi="Arial" w:cs="Arial"/>
                                    <w:sz w:val="16"/>
                                    <w:szCs w:val="16"/>
                                  </w:rPr>
                                </w:pPr>
                                <w:del w:id="763" w:author="motioncomposer" w:date="2017-12-21T19:52:00Z">
                                  <w:r w:rsidRPr="00B87770">
                                    <w:rPr>
                                      <w:rFonts w:ascii="Arial" w:hAnsi="Arial" w:cs="Arial"/>
                                      <w:sz w:val="16"/>
                                      <w:szCs w:val="16"/>
                                    </w:rPr>
                                    <w:delText>/HeightLevel 1</w:delText>
                                  </w:r>
                                </w:del>
                              </w:p>
                              <w:p w14:paraId="608E4ACE" w14:textId="77777777" w:rsidR="00D124BC" w:rsidRPr="00B87770" w:rsidRDefault="00D124BC" w:rsidP="00D926EC">
                                <w:pPr>
                                  <w:rPr>
                                    <w:del w:id="764" w:author="motioncomposer" w:date="2017-12-21T19:52:00Z"/>
                                    <w:sz w:val="16"/>
                                    <w:szCs w:val="16"/>
                                  </w:rPr>
                                </w:pPr>
                                <w:del w:id="765" w:author="motioncomposer" w:date="2017-12-21T19:52:00Z">
                                  <w:r w:rsidRPr="00B87770">
                                    <w:rPr>
                                      <w:rFonts w:ascii="Arial" w:hAnsi="Arial" w:cs="Arial"/>
                                      <w:sz w:val="16"/>
                                      <w:szCs w:val="16"/>
                                    </w:rPr>
                                    <w:delText>crouching low i.e. knees bent, bending forward.</w:delText>
                                  </w:r>
                                  <w:r w:rsidRPr="00B87770">
                                    <w:rPr>
                                      <w:sz w:val="16"/>
                                      <w:szCs w:val="16"/>
                                    </w:rPr>
                                    <w:delText xml:space="preserve"> </w:delText>
                                  </w:r>
                                </w:del>
                              </w:p>
                            </w:txbxContent>
                          </wps:txbx>
                          <wps:bodyPr rot="0" vert="horz" wrap="square" lIns="91440" tIns="45720" rIns="91440" bIns="45720" anchor="t" anchorCtr="0" upright="1">
                            <a:noAutofit/>
                          </wps:bodyPr>
                        </wps:wsp>
                        <wps:wsp>
                          <wps:cNvPr id="25" name="Text Box 82"/>
                          <wps:cNvSpPr txBox="1">
                            <a:spLocks noChangeArrowheads="1"/>
                          </wps:cNvSpPr>
                          <wps:spPr bwMode="auto">
                            <a:xfrm>
                              <a:off x="2971800" y="601980"/>
                              <a:ext cx="3081020" cy="566420"/>
                            </a:xfrm>
                            <a:prstGeom prst="rect">
                              <a:avLst/>
                            </a:prstGeom>
                            <a:solidFill>
                              <a:srgbClr val="FFFFFF"/>
                            </a:solidFill>
                            <a:ln w="9525">
                              <a:solidFill>
                                <a:srgbClr val="000000"/>
                              </a:solidFill>
                              <a:miter lim="800000"/>
                              <a:headEnd/>
                              <a:tailEnd/>
                            </a:ln>
                          </wps:spPr>
                          <wps:txbx>
                            <w:txbxContent>
                              <w:p w14:paraId="4DD89DAC" w14:textId="77777777" w:rsidR="00D124BC" w:rsidRPr="00B87770" w:rsidRDefault="00D124BC" w:rsidP="00D926EC">
                                <w:pPr>
                                  <w:rPr>
                                    <w:del w:id="766" w:author="motioncomposer" w:date="2017-12-21T19:52:00Z"/>
                                    <w:rFonts w:ascii="Arial" w:hAnsi="Arial" w:cs="Arial"/>
                                    <w:sz w:val="16"/>
                                    <w:szCs w:val="16"/>
                                  </w:rPr>
                                </w:pPr>
                                <w:del w:id="767" w:author="motioncomposer" w:date="2017-12-21T19:52:00Z">
                                  <w:r w:rsidRPr="00B87770">
                                    <w:rPr>
                                      <w:rFonts w:ascii="Arial" w:hAnsi="Arial" w:cs="Arial"/>
                                      <w:sz w:val="16"/>
                                      <w:szCs w:val="16"/>
                                    </w:rPr>
                                    <w:delText>/HeightLevel 2</w:delText>
                                  </w:r>
                                </w:del>
                              </w:p>
                              <w:p w14:paraId="0A25AB5A" w14:textId="77777777" w:rsidR="00D124BC" w:rsidRPr="00B87770" w:rsidRDefault="00D124BC" w:rsidP="00D926EC">
                                <w:pPr>
                                  <w:rPr>
                                    <w:del w:id="768" w:author="motioncomposer" w:date="2017-12-21T19:52:00Z"/>
                                    <w:sz w:val="16"/>
                                    <w:szCs w:val="16"/>
                                  </w:rPr>
                                </w:pPr>
                                <w:del w:id="769" w:author="motioncomposer" w:date="2017-12-21T19:52:00Z">
                                  <w:r w:rsidRPr="00B87770">
                                    <w:rPr>
                                      <w:rFonts w:ascii="Arial" w:hAnsi="Arial" w:cs="Arial"/>
                                      <w:sz w:val="16"/>
                                      <w:szCs w:val="16"/>
                                    </w:rPr>
                                    <w:delText>normal height movements</w:delText>
                                  </w:r>
                                  <w:r w:rsidRPr="00B87770">
                                    <w:rPr>
                                      <w:sz w:val="16"/>
                                      <w:szCs w:val="16"/>
                                    </w:rPr>
                                    <w:delText xml:space="preserve"> </w:delText>
                                  </w:r>
                                </w:del>
                              </w:p>
                            </w:txbxContent>
                          </wps:txbx>
                          <wps:bodyPr rot="0" vert="horz" wrap="square" lIns="91440" tIns="45720" rIns="91440" bIns="45720" anchor="t" anchorCtr="0" upright="1">
                            <a:noAutofit/>
                          </wps:bodyPr>
                        </wps:wsp>
                        <wps:wsp>
                          <wps:cNvPr id="26" name="Text Box 83"/>
                          <wps:cNvSpPr txBox="1">
                            <a:spLocks noChangeArrowheads="1"/>
                          </wps:cNvSpPr>
                          <wps:spPr bwMode="auto">
                            <a:xfrm>
                              <a:off x="2971800" y="0"/>
                              <a:ext cx="3081020" cy="566420"/>
                            </a:xfrm>
                            <a:prstGeom prst="rect">
                              <a:avLst/>
                            </a:prstGeom>
                            <a:solidFill>
                              <a:srgbClr val="FFFFFF"/>
                            </a:solidFill>
                            <a:ln w="9525">
                              <a:solidFill>
                                <a:srgbClr val="000000"/>
                              </a:solidFill>
                              <a:miter lim="800000"/>
                              <a:headEnd/>
                              <a:tailEnd/>
                            </a:ln>
                          </wps:spPr>
                          <wps:txbx>
                            <w:txbxContent>
                              <w:p w14:paraId="622B4355" w14:textId="77777777" w:rsidR="00D124BC" w:rsidRPr="00B87770" w:rsidRDefault="00D124BC" w:rsidP="00D926EC">
                                <w:pPr>
                                  <w:rPr>
                                    <w:del w:id="770" w:author="motioncomposer" w:date="2017-12-21T19:52:00Z"/>
                                    <w:rFonts w:ascii="Arial" w:hAnsi="Arial" w:cs="Arial"/>
                                    <w:sz w:val="16"/>
                                    <w:szCs w:val="16"/>
                                  </w:rPr>
                                </w:pPr>
                                <w:del w:id="771" w:author="motioncomposer" w:date="2017-12-21T19:52:00Z">
                                  <w:r w:rsidRPr="00B87770">
                                    <w:rPr>
                                      <w:rFonts w:ascii="Arial" w:hAnsi="Arial" w:cs="Arial"/>
                                      <w:sz w:val="16"/>
                                      <w:szCs w:val="16"/>
                                    </w:rPr>
                                    <w:delText>/HeightLevel 3</w:delText>
                                  </w:r>
                                </w:del>
                              </w:p>
                              <w:p w14:paraId="30C2F117" w14:textId="77777777" w:rsidR="00D124BC" w:rsidRPr="00B87770" w:rsidRDefault="00D124BC" w:rsidP="00D926EC">
                                <w:pPr>
                                  <w:rPr>
                                    <w:del w:id="772" w:author="motioncomposer" w:date="2017-12-21T19:52:00Z"/>
                                    <w:sz w:val="16"/>
                                    <w:szCs w:val="16"/>
                                  </w:rPr>
                                </w:pPr>
                                <w:del w:id="773" w:author="motioncomposer" w:date="2017-12-21T19:52:00Z">
                                  <w:r w:rsidRPr="00B87770">
                                    <w:rPr>
                                      <w:rFonts w:ascii="Arial" w:hAnsi="Arial" w:cs="Arial"/>
                                      <w:sz w:val="16"/>
                                      <w:szCs w:val="16"/>
                                    </w:rPr>
                                    <w:delText>reaching hands up overhead</w:delText>
                                  </w:r>
                                </w:del>
                              </w:p>
                            </w:txbxContent>
                          </wps:txbx>
                          <wps:bodyPr rot="0" vert="horz" wrap="square" lIns="91440" tIns="45720" rIns="91440" bIns="45720" anchor="t" anchorCtr="0" upright="1">
                            <a:noAutofit/>
                          </wps:bodyPr>
                        </wps:wsp>
                        <wps:wsp>
                          <wps:cNvPr id="27" name="Line 85"/>
                          <wps:cNvCnPr>
                            <a:cxnSpLocks noChangeShapeType="1"/>
                          </wps:cNvCnPr>
                          <wps:spPr bwMode="auto">
                            <a:xfrm flipH="1" flipV="1">
                              <a:off x="0" y="179070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28" name="Line 86"/>
                          <wps:cNvCnPr>
                            <a:cxnSpLocks noChangeShapeType="1"/>
                          </wps:cNvCnPr>
                          <wps:spPr bwMode="auto">
                            <a:xfrm flipH="1" flipV="1">
                              <a:off x="0" y="119634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29" name="Line 87"/>
                          <wps:cNvCnPr>
                            <a:cxnSpLocks noChangeShapeType="1"/>
                          </wps:cNvCnPr>
                          <wps:spPr bwMode="auto">
                            <a:xfrm flipH="1" flipV="1">
                              <a:off x="0" y="60198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pic:pic xmlns:pic="http://schemas.openxmlformats.org/drawingml/2006/picture">
                          <pic:nvPicPr>
                            <pic:cNvPr id="124" name="Picture 124"/>
                            <pic:cNvPicPr>
                              <a:picLocks noChangeAspect="1"/>
                            </pic:cNvPicPr>
                          </pic:nvPicPr>
                          <pic:blipFill>
                            <a:blip r:embed="rId21">
                              <a:extLst>
                                <a:ext uri="{28A0092B-C50C-407E-A947-70E740481C1C}">
                                  <a14:useLocalDpi xmlns:a14="http://schemas.microsoft.com/office/drawing/2010/main"/>
                                </a:ext>
                              </a:extLst>
                            </a:blip>
                            <a:srcRect/>
                            <a:stretch>
                              <a:fillRect/>
                            </a:stretch>
                          </pic:blipFill>
                          <pic:spPr bwMode="auto">
                            <a:xfrm>
                              <a:off x="114300" y="601980"/>
                              <a:ext cx="1329690" cy="1714500"/>
                            </a:xfrm>
                            <a:prstGeom prst="rect">
                              <a:avLst/>
                            </a:prstGeom>
                            <a:noFill/>
                            <a:ln>
                              <a:noFill/>
                            </a:ln>
                          </pic:spPr>
                        </pic:pic>
                        <pic:pic xmlns:pic="http://schemas.openxmlformats.org/drawingml/2006/picture">
                          <pic:nvPicPr>
                            <pic:cNvPr id="125" name="Picture 125"/>
                            <pic:cNvPicPr>
                              <a:picLocks noChangeAspect="1"/>
                            </pic:cNvPicPr>
                          </pic:nvPicPr>
                          <pic:blipFill>
                            <a:blip r:embed="rId22">
                              <a:extLst>
                                <a:ext uri="{28A0092B-C50C-407E-A947-70E740481C1C}">
                                  <a14:useLocalDpi xmlns:a14="http://schemas.microsoft.com/office/drawing/2010/main"/>
                                </a:ext>
                              </a:extLst>
                            </a:blip>
                            <a:srcRect/>
                            <a:stretch>
                              <a:fillRect/>
                            </a:stretch>
                          </pic:blipFill>
                          <pic:spPr bwMode="auto">
                            <a:xfrm>
                              <a:off x="1600200" y="358140"/>
                              <a:ext cx="869950" cy="1943100"/>
                            </a:xfrm>
                            <a:prstGeom prst="rect">
                              <a:avLst/>
                            </a:prstGeom>
                            <a:noFill/>
                            <a:ln>
                              <a:noFill/>
                            </a:ln>
                          </pic:spPr>
                        </pic:pic>
                        <wps:wsp>
                          <wps:cNvPr id="30" name="Straight Connector 1"/>
                          <wps:cNvCnPr>
                            <a:cxnSpLocks noChangeShapeType="1"/>
                          </wps:cNvCnPr>
                          <wps:spPr bwMode="auto">
                            <a:xfrm flipH="1" flipV="1">
                              <a:off x="0" y="0"/>
                              <a:ext cx="2971800" cy="0"/>
                            </a:xfrm>
                            <a:prstGeom prst="line">
                              <a:avLst/>
                            </a:prstGeom>
                            <a:noFill/>
                            <a:ln w="9525">
                              <a:solidFill>
                                <a:srgbClr val="000000"/>
                              </a:solidFill>
                              <a:round/>
                              <a:headEn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s:wsp>
                          <wps:cNvPr id="31" name="Line 128"/>
                          <wps:cNvCnPr>
                            <a:cxnSpLocks noChangeShapeType="1"/>
                          </wps:cNvCnPr>
                          <wps:spPr bwMode="auto">
                            <a:xfrm flipH="1">
                              <a:off x="1" y="2390590"/>
                              <a:ext cx="6111867" cy="0"/>
                            </a:xfrm>
                            <a:prstGeom prst="line">
                              <a:avLst/>
                            </a:prstGeom>
                            <a:noFill/>
                            <a:ln w="9525">
                              <a:solidFill>
                                <a:srgbClr val="000000"/>
                              </a:solidFill>
                              <a:round/>
                              <a:headEnd/>
                              <a:tailEnd type="none" w="med" len="me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noFill/>
                                </a14:hiddenFill>
                              </a:ext>
                            </a:extLst>
                          </wps:spPr>
                          <wps:bodyPr/>
                        </wps:wsp>
                      </wpg:wgp>
                    </a:graphicData>
                  </a:graphic>
                </wp:inline>
              </w:drawing>
            </mc:Choice>
            <mc:Fallback>
              <w:pict>
                <v:group w14:anchorId="5F0AA76C" id="Group 69" o:spid="_x0000_s1165" style="width:336.5pt;height:145.3pt;mso-position-horizontal-relative:char;mso-position-vertical-relative:line" coordsize="6111868,239059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">
                  <v:shape id="Text Box 80" o:spid="_x0000_s1166" type="#_x0000_t202" style="position:absolute;left:2971800;top:179070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ydgcxQAA&#10;ANsAAAAPAAAAZHJzL2Rvd25yZXYueG1sRI9La8MwEITvhfwHsYFeSiPnQZo6lkMptKS35kF6XayN&#10;bWKtHEl1nH8fFQI9DjPzDZOtetOIjpyvLSsYjxIQxIXVNZcK9ruP5wUIH5A1NpZJwZU8rPLBQ4ap&#10;thfeULcNpYgQ9ikqqEJoUyl9UZFBP7ItcfSO1hkMUbpSaoeXCDeNnCTJXBqsOS5U2NJ7RcVp+2sU&#10;LGbr7sd/Tb8PxfzYvIanl+7z7JR6HPZvSxCB+vAfvrfXWsFkCn9f4g+Q+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jJ2BzFAAAA2wAAAA8AAAAAAAAAAAAAAAAAlwIAAGRycy9k&#10;b3ducmV2LnhtbFBLBQYAAAAABAAEAPUAAACJAwAAAAA=&#10;">
                    <v:textbox>
                      <w:txbxContent>
                        <w:p w14:paraId="55B82564" w14:textId="77777777" w:rsidR="00D124BC" w:rsidRPr="00B87770" w:rsidRDefault="00D124BC" w:rsidP="00D926EC">
                          <w:pPr>
                            <w:rPr>
                              <w:del w:id="774" w:author="motioncomposer" w:date="2017-12-21T19:52:00Z"/>
                              <w:rFonts w:ascii="Arial" w:hAnsi="Arial" w:cs="Arial"/>
                              <w:sz w:val="16"/>
                              <w:szCs w:val="16"/>
                            </w:rPr>
                          </w:pPr>
                          <w:del w:id="775" w:author="motioncomposer" w:date="2017-12-21T19:52:00Z">
                            <w:r w:rsidRPr="00B87770">
                              <w:rPr>
                                <w:rFonts w:ascii="Arial" w:hAnsi="Arial" w:cs="Arial"/>
                                <w:sz w:val="16"/>
                                <w:szCs w:val="16"/>
                              </w:rPr>
                              <w:delText>/HeightLevel 0</w:delText>
                            </w:r>
                          </w:del>
                        </w:p>
                        <w:p w14:paraId="147F6118" w14:textId="77777777" w:rsidR="00D124BC" w:rsidRPr="00B87770" w:rsidRDefault="00D124BC" w:rsidP="00D926EC">
                          <w:pPr>
                            <w:rPr>
                              <w:del w:id="776" w:author="motioncomposer" w:date="2017-12-21T19:52:00Z"/>
                              <w:sz w:val="16"/>
                              <w:szCs w:val="16"/>
                            </w:rPr>
                          </w:pPr>
                          <w:del w:id="777" w:author="motioncomposer" w:date="2017-12-21T19:52:00Z">
                            <w:r w:rsidRPr="00B87770">
                              <w:rPr>
                                <w:rFonts w:ascii="Arial" w:hAnsi="Arial" w:cs="Arial"/>
                                <w:sz w:val="16"/>
                                <w:szCs w:val="16"/>
                              </w:rPr>
                              <w:delText>lying on the floor, or crawling on the floor.</w:delText>
                            </w:r>
                            <w:r w:rsidRPr="00B87770">
                              <w:rPr>
                                <w:sz w:val="16"/>
                                <w:szCs w:val="16"/>
                              </w:rPr>
                              <w:delText xml:space="preserve"> </w:delText>
                            </w:r>
                          </w:del>
                        </w:p>
                      </w:txbxContent>
                    </v:textbox>
                  </v:shape>
                  <v:shape id="Text Box 81" o:spid="_x0000_s1167" type="#_x0000_t202" style="position:absolute;left:2971800;top:1196340;width:3076575;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IEBoxQAA&#10;ANsAAAAPAAAAZHJzL2Rvd25yZXYueG1sRI9Pa8JAFMTvgt9heUIvUjdasTZmI6XQYm/+w14f2WcS&#10;zL6Nu9uYfvtuoeBxmJnfMNm6N43oyPnasoLpJAFBXFhdc6ngeHh/XILwAVljY5kU/JCHdT4cZJhq&#10;e+MddftQighhn6KCKoQ2ldIXFRn0E9sSR+9sncEQpSuldniLcNPIWZIspMGa40KFLb1VVFz230bB&#10;cr7pvvzn0/ZULM7NSxg/dx9Xp9TDqH9dgQjUh3v4v73RCmZz+PsSf4DM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cgQGjFAAAA2wAAAA8AAAAAAAAAAAAAAAAAlwIAAGRycy9k&#10;b3ducmV2LnhtbFBLBQYAAAAABAAEAPUAAACJAwAAAAA=&#10;">
                    <v:textbox>
                      <w:txbxContent>
                        <w:p w14:paraId="75BCA18B" w14:textId="77777777" w:rsidR="00D124BC" w:rsidRPr="00B87770" w:rsidRDefault="00D124BC" w:rsidP="00D926EC">
                          <w:pPr>
                            <w:rPr>
                              <w:del w:id="778" w:author="motioncomposer" w:date="2017-12-21T19:52:00Z"/>
                              <w:rFonts w:ascii="Arial" w:hAnsi="Arial" w:cs="Arial"/>
                              <w:sz w:val="16"/>
                              <w:szCs w:val="16"/>
                            </w:rPr>
                          </w:pPr>
                          <w:del w:id="779" w:author="motioncomposer" w:date="2017-12-21T19:52:00Z">
                            <w:r w:rsidRPr="00B87770">
                              <w:rPr>
                                <w:rFonts w:ascii="Arial" w:hAnsi="Arial" w:cs="Arial"/>
                                <w:sz w:val="16"/>
                                <w:szCs w:val="16"/>
                              </w:rPr>
                              <w:delText>/HeightLevel 1</w:delText>
                            </w:r>
                          </w:del>
                        </w:p>
                        <w:p w14:paraId="608E4ACE" w14:textId="77777777" w:rsidR="00D124BC" w:rsidRPr="00B87770" w:rsidRDefault="00D124BC" w:rsidP="00D926EC">
                          <w:pPr>
                            <w:rPr>
                              <w:del w:id="780" w:author="motioncomposer" w:date="2017-12-21T19:52:00Z"/>
                              <w:sz w:val="16"/>
                              <w:szCs w:val="16"/>
                            </w:rPr>
                          </w:pPr>
                          <w:del w:id="781" w:author="motioncomposer" w:date="2017-12-21T19:52:00Z">
                            <w:r w:rsidRPr="00B87770">
                              <w:rPr>
                                <w:rFonts w:ascii="Arial" w:hAnsi="Arial" w:cs="Arial"/>
                                <w:sz w:val="16"/>
                                <w:szCs w:val="16"/>
                              </w:rPr>
                              <w:delText>crouching low i.e. knees bent, bending forward.</w:delText>
                            </w:r>
                            <w:r w:rsidRPr="00B87770">
                              <w:rPr>
                                <w:sz w:val="16"/>
                                <w:szCs w:val="16"/>
                              </w:rPr>
                              <w:delText xml:space="preserve"> </w:delText>
                            </w:r>
                          </w:del>
                        </w:p>
                      </w:txbxContent>
                    </v:textbox>
                  </v:shape>
                  <v:shape id="Text Box 82" o:spid="_x0000_s1168" type="#_x0000_t202" style="position:absolute;left:2971800;top:60198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bOXzxQAA&#10;ANsAAAAPAAAAZHJzL2Rvd25yZXYueG1sRI9PawIxFMTvQr9DeAUvRbPV1j+rUURQ7K1Vaa+PzXN3&#10;6eZlTeK6fntTKHgcZuY3zHzZmko05HxpWcFrPwFBnFldcq7geNj0JiB8QNZYWSYFN/KwXDx15phq&#10;e+UvavYhFxHCPkUFRQh1KqXPCjLo+7Ymjt7JOoMhSpdL7fAa4aaSgyQZSYMlx4UCa1oXlP3uL0bB&#10;5G3X/PiP4ed3NjpV0/AybrZnp1T3uV3NQARqwyP8395pBYN3+PsSf4Bc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hs5fPFAAAA2wAAAA8AAAAAAAAAAAAAAAAAlwIAAGRycy9k&#10;b3ducmV2LnhtbFBLBQYAAAAABAAEAPUAAACJAwAAAAA=&#10;">
                    <v:textbox>
                      <w:txbxContent>
                        <w:p w14:paraId="4DD89DAC" w14:textId="77777777" w:rsidR="00D124BC" w:rsidRPr="00B87770" w:rsidRDefault="00D124BC" w:rsidP="00D926EC">
                          <w:pPr>
                            <w:rPr>
                              <w:del w:id="782" w:author="motioncomposer" w:date="2017-12-21T19:52:00Z"/>
                              <w:rFonts w:ascii="Arial" w:hAnsi="Arial" w:cs="Arial"/>
                              <w:sz w:val="16"/>
                              <w:szCs w:val="16"/>
                            </w:rPr>
                          </w:pPr>
                          <w:del w:id="783" w:author="motioncomposer" w:date="2017-12-21T19:52:00Z">
                            <w:r w:rsidRPr="00B87770">
                              <w:rPr>
                                <w:rFonts w:ascii="Arial" w:hAnsi="Arial" w:cs="Arial"/>
                                <w:sz w:val="16"/>
                                <w:szCs w:val="16"/>
                              </w:rPr>
                              <w:delText>/HeightLevel 2</w:delText>
                            </w:r>
                          </w:del>
                        </w:p>
                        <w:p w14:paraId="0A25AB5A" w14:textId="77777777" w:rsidR="00D124BC" w:rsidRPr="00B87770" w:rsidRDefault="00D124BC" w:rsidP="00D926EC">
                          <w:pPr>
                            <w:rPr>
                              <w:del w:id="784" w:author="motioncomposer" w:date="2017-12-21T19:52:00Z"/>
                              <w:sz w:val="16"/>
                              <w:szCs w:val="16"/>
                            </w:rPr>
                          </w:pPr>
                          <w:del w:id="785" w:author="motioncomposer" w:date="2017-12-21T19:52:00Z">
                            <w:r w:rsidRPr="00B87770">
                              <w:rPr>
                                <w:rFonts w:ascii="Arial" w:hAnsi="Arial" w:cs="Arial"/>
                                <w:sz w:val="16"/>
                                <w:szCs w:val="16"/>
                              </w:rPr>
                              <w:delText>normal height movements</w:delText>
                            </w:r>
                            <w:r w:rsidRPr="00B87770">
                              <w:rPr>
                                <w:sz w:val="16"/>
                                <w:szCs w:val="16"/>
                              </w:rPr>
                              <w:delText xml:space="preserve"> </w:delText>
                            </w:r>
                          </w:del>
                        </w:p>
                      </w:txbxContent>
                    </v:textbox>
                  </v:shape>
                  <v:shape id="Text Box 83" o:spid="_x0000_s1169" type="#_x0000_t202" style="position:absolute;left:2971800;width:3081020;height:5664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vnuExAAA&#10;ANsAAAAPAAAAZHJzL2Rvd25yZXYueG1sRI9Ba8JAFITvgv9heQUvUjdaSTW6iggWe1Nb2usj+0xC&#10;s2/j7hrTf98tCB6HmfmGWa47U4uWnK8sKxiPEhDEudUVFwo+P3bPMxA+IGusLZOCX/KwXvV7S8y0&#10;vfGR2lMoRISwz1BBGUKTSenzkgz6kW2Io3e2zmCI0hVSO7xFuKnlJElSabDiuFBiQ9uS8p/T1SiY&#10;Tfftt39/OXzl6bmeh+Fr+3ZxSg2eus0CRKAuPML39l4rmKTw/yX+ALn6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57hMQAAADbAAAADwAAAAAAAAAAAAAAAACXAgAAZHJzL2Rv&#10;d25yZXYueG1sUEsFBgAAAAAEAAQA9QAAAIgDAAAAAA==&#10;">
                    <v:textbox>
                      <w:txbxContent>
                        <w:p w14:paraId="622B4355" w14:textId="77777777" w:rsidR="00D124BC" w:rsidRPr="00B87770" w:rsidRDefault="00D124BC" w:rsidP="00D926EC">
                          <w:pPr>
                            <w:rPr>
                              <w:del w:id="786" w:author="motioncomposer" w:date="2017-12-21T19:52:00Z"/>
                              <w:rFonts w:ascii="Arial" w:hAnsi="Arial" w:cs="Arial"/>
                              <w:sz w:val="16"/>
                              <w:szCs w:val="16"/>
                            </w:rPr>
                          </w:pPr>
                          <w:del w:id="787" w:author="motioncomposer" w:date="2017-12-21T19:52:00Z">
                            <w:r w:rsidRPr="00B87770">
                              <w:rPr>
                                <w:rFonts w:ascii="Arial" w:hAnsi="Arial" w:cs="Arial"/>
                                <w:sz w:val="16"/>
                                <w:szCs w:val="16"/>
                              </w:rPr>
                              <w:delText>/HeightLevel 3</w:delText>
                            </w:r>
                          </w:del>
                        </w:p>
                        <w:p w14:paraId="30C2F117" w14:textId="77777777" w:rsidR="00D124BC" w:rsidRPr="00B87770" w:rsidRDefault="00D124BC" w:rsidP="00D926EC">
                          <w:pPr>
                            <w:rPr>
                              <w:del w:id="788" w:author="motioncomposer" w:date="2017-12-21T19:52:00Z"/>
                              <w:sz w:val="16"/>
                              <w:szCs w:val="16"/>
                            </w:rPr>
                          </w:pPr>
                          <w:del w:id="789" w:author="motioncomposer" w:date="2017-12-21T19:52:00Z">
                            <w:r w:rsidRPr="00B87770">
                              <w:rPr>
                                <w:rFonts w:ascii="Arial" w:hAnsi="Arial" w:cs="Arial"/>
                                <w:sz w:val="16"/>
                                <w:szCs w:val="16"/>
                              </w:rPr>
                              <w:delText>reaching hands up overhead</w:delText>
                            </w:r>
                          </w:del>
                        </w:p>
                      </w:txbxContent>
                    </v:textbox>
                  </v:shape>
                  <v:line id="Line 85" o:spid="_x0000_s1170" style="position:absolute;flip:x y;visibility:visible;mso-wrap-style:square" from="0,1790700" to="2971800,17907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sjSQcMAAADbAAAADwAAAGRycy9kb3ducmV2LnhtbESPT4vCMBTE74LfIbyFvYimVlHpGkUE&#10;lz0p/mOvj+bZlm1eShNt109vBMHjMDO/YebL1pTiRrUrLCsYDiIQxKnVBWcKTsdNfwbCeWSNpWVS&#10;8E8OlotuZ46Jtg3v6XbwmQgQdgkqyL2vEildmpNBN7AVcfAutjbog6wzqWtsAtyUMo6iiTRYcFjI&#10;saJ1Tunf4WoUIG/vo1kzpLH8pl8Xb3e91fmi1OdHu/oC4an17/Cr/aMVxFN4fgk/QC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bI0kHDAAAA2wAAAA8AAAAAAAAAAAAA&#10;AAAAoQIAAGRycy9kb3ducmV2LnhtbFBLBQYAAAAABAAEAPkAAACRAwAAAAA=&#10;"/>
                  <v:line id="Line 86" o:spid="_x0000_s1171" style="position:absolute;flip:x y;visibility:visible;mso-wrap-style:square" from="0,1196340" to="2971800,1196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1dGM8AAAADbAAAADwAAAGRycy9kb3ducmV2LnhtbERPy4rCMBTdC/5DuAOzkTG1ikhtKiI4&#10;zErxMbi9NNe2THNTmmg7fr1ZCC4P552uelOLO7WusqxgMo5AEOdWV1woOJ+2XwsQziNrrC2Tgn9y&#10;sMqGgxQTbTs+0P3oCxFC2CWooPS+SaR0eUkG3dg2xIG72tagD7AtpG6xC+GmlnEUzaXBikNDiQ1t&#10;Ssr/jjejAHn3mC66Cc3kN11cvNuP1r9XpT4/+vUShKfev8Uv949WEIex4Uv4ATJ7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dXRjPAAAAA2wAAAA8AAAAAAAAAAAAAAAAA&#10;oQIAAGRycy9kb3ducmV2LnhtbFBLBQYAAAAABAAEAPkAAACOAwAAAAA=&#10;"/>
                  <v:line id="Line 87" o:spid="_x0000_s1172" style="position:absolute;flip:x y;visibility:visible;mso-wrap-style:square" from="0,601980" to="2971800,6019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BvjqMMAAADbAAAADwAAAGRycy9kb3ducmV2LnhtbESPT4vCMBTE7wt+h/AEL4um1kW0GkWE&#10;FU8u/sPro3m2xealNFlb/fRGWNjjMDO/YebL1pTiTrUrLCsYDiIQxKnVBWcKTsfv/gSE88gaS8uk&#10;4EEOlovOxxwTbRve0/3gMxEg7BJUkHtfJVK6NCeDbmAr4uBdbW3QB1lnUtfYBLgpZRxFY2mw4LCQ&#10;Y0XrnNLb4dcoQN49R5NmSF9yQxcX734+V+erUr1uu5qB8NT6//Bfe6sVxFN4fwk/QC5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gb46jDAAAA2wAAAA8AAAAAAAAAAAAA&#10;AAAAoQIAAGRycy9kb3ducmV2LnhtbFBLBQYAAAAABAAEAPkAAACRAwAAAAA=&#10;"/>
                  <v:shape id="Picture 124" o:spid="_x0000_s1173" type="#_x0000_t75" style="position:absolute;left:114300;top:601980;width:1329690;height:171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A&#10;IPTDAAAA3AAAAA8AAABkcnMvZG93bnJldi54bWxET99rwjAQfhf8H8IJvmmqbCKdUdxwsMFAjG6+&#10;Hs2tLTaX2sTa7a9fBoJv9/H9vMWqs5VoqfGlYwWTcQKCOHOm5FzBYf86moPwAdlg5ZgU/JCH1bLf&#10;W2Bq3JV31OqQixjCPkUFRQh1KqXPCrLox64mjty3ayyGCJtcmgavMdxWcpokM2mx5NhQYE0vBWUn&#10;fbEK6PdDb86H46P+em6380/N63d3VGo46NZPIAJ14S6+ud9MnD99gP9n4gVy+Qc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YAg9MMAAADcAAAADwAAAAAAAAAAAAAAAACcAgAA&#10;ZHJzL2Rvd25yZXYueG1sUEsFBgAAAAAEAAQA9wAAAIwDAAAAAA==&#10;">
                    <v:imagedata r:id="rId23" o:title=""/>
                    <v:path arrowok="t"/>
                  </v:shape>
                  <v:shape id="Picture 125" o:spid="_x0000_s1174" type="#_x0000_t75" style="position:absolute;left:1600200;top:358140;width:869950;height:1943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8h&#10;BHjBAAAA3AAAAA8AAABkcnMvZG93bnJldi54bWxET0trwzAMvg/2H4wGuy1OOzZKWreUskIPu6yP&#10;u4jVJDSWja21aX79PBjspo/vqcVqcL26UkydZwOTogRFXHvbcWPgeNi+zEAlQbbYeyYDd0qwWj4+&#10;LLCy/sZfdN1Lo3IIpwoNtCKh0jrVLTlMhQ/EmTv76FAyjI22EW853PV6Wpbv2mHHuaHFQJuW6sv+&#10;2xmwu7H53HzIeEpxlMOrC+v6HIx5fhrWc1BCg/yL/9w7m+dP3+D3mXyBXv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8hBHjBAAAA3AAAAA8AAAAAAAAAAAAAAAAAnAIAAGRy&#10;cy9kb3ducmV2LnhtbFBLBQYAAAAABAAEAPcAAACKAwAAAAA=&#10;">
                    <v:imagedata r:id="rId24" o:title=""/>
                    <v:path arrowok="t"/>
                  </v:shape>
                  <v:line id="Straight Connector 1" o:spid="_x0000_s1175" style="position:absolute;flip:x y;visibility:visible;mso-wrap-style:square" from="0,0" to="29718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jc6L8AAADbAAAADwAAAGRycy9kb3ducmV2LnhtbERPy4rCMBTdC/5DuMJsZEx9IFKNIoIy&#10;K8WqzPbSXNtic1OaaKtfbxaCy8N5L1atKcWDaldYVjAcRCCIU6sLzhScT9vfGQjnkTWWlknBkxys&#10;lt3OAmNtGz7SI/GZCCHsYlSQe1/FUro0J4NuYCviwF1tbdAHWGdS19iEcFPKURRNpcGCQ0OOFW1y&#10;Sm/J3ShA3r/Gs2ZIE7mjfzfaH/rry1Wpn167noPw1Pqv+OP+0wrGYX34En6AXL4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bPjc6L8AAADbAAAADwAAAAAAAAAAAAAAAACh&#10;AgAAZHJzL2Rvd25yZXYueG1sUEsFBgAAAAAEAAQA+QAAAI0DAAAAAA==&#10;"/>
                  <v:line id="Line 128" o:spid="_x0000_s1176" style="position:absolute;flip:x;visibility:visible;mso-wrap-style:square" from="1,2390590" to="6111868,23905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7rbmMUAAADbAAAADwAAAGRycy9kb3ducmV2LnhtbESPQWsCMRSE74L/IbxCL6VmbUvR1Sgi&#10;CD140ZYVb8/N62bZzcuapLr996ZQ8DjMzDfMfNnbVlzIh9qxgvEoA0FcOl1zpeDrc/M8AREissbW&#10;MSn4pQDLxXAwx1y7K+/oso+VSBAOOSowMXa5lKE0ZDGMXEecvG/nLcYkfSW1x2uC21a+ZNm7tFhz&#10;WjDY0dpQ2ex/rAI52T6d/er01hTN4TA1RVl0x61Sjw/9agYiUh/v4f/2h1bwOoa/L+kHyMUN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7rbmMUAAADbAAAADwAAAAAAAAAA&#10;AAAAAAChAgAAZHJzL2Rvd25yZXYueG1sUEsFBgAAAAAEAAQA+QAAAJMDAAAAAA==&#10;"/>
                  <w10:anchorlock/>
                </v:group>
              </w:pict>
            </mc:Fallback>
          </mc:AlternateContent>
        </w:r>
      </w:del>
    </w:p>
    <w:p w14:paraId="7DB084E8" w14:textId="77777777" w:rsidR="00D926EC" w:rsidRPr="00624C44" w:rsidRDefault="00D926EC" w:rsidP="00D926EC">
      <w:pPr>
        <w:rPr>
          <w:lang w:val="en-US"/>
        </w:rPr>
      </w:pPr>
      <w:r w:rsidRPr="00624C44">
        <w:rPr>
          <w:lang w:val="en-US"/>
        </w:rPr>
        <w:t>Figure 11:  Height-level</w:t>
      </w:r>
    </w:p>
    <w:p w14:paraId="77E7B6FB" w14:textId="77777777" w:rsidR="00D926EC" w:rsidRPr="00624C44" w:rsidRDefault="00D926EC" w:rsidP="00D926EC">
      <w:pPr>
        <w:rPr>
          <w:lang w:val="en-US"/>
        </w:rPr>
      </w:pPr>
    </w:p>
    <w:p w14:paraId="0F63C162" w14:textId="77777777" w:rsidR="00D926EC" w:rsidRPr="00624C44" w:rsidRDefault="00D926EC" w:rsidP="00D926EC">
      <w:pPr>
        <w:rPr>
          <w:lang w:val="en-US"/>
        </w:rPr>
      </w:pPr>
    </w:p>
    <w:p w14:paraId="00FE8C5F" w14:textId="66E69261" w:rsidR="00D926EC" w:rsidRPr="00624C44" w:rsidRDefault="00337991" w:rsidP="00D926EC">
      <w:pPr>
        <w:rPr>
          <w:lang w:val="en-US"/>
        </w:rPr>
      </w:pPr>
      <w:r w:rsidRPr="00624C44">
        <w:rPr>
          <w:lang w:val="en-US"/>
        </w:rPr>
        <w:t>Vertical</w:t>
      </w:r>
      <w:r w:rsidR="00294202" w:rsidRPr="00624C44">
        <w:rPr>
          <w:lang w:val="en-US"/>
        </w:rPr>
        <w:t xml:space="preserve"> Hand (T</w:t>
      </w:r>
      <w:proofErr w:type="gramStart"/>
      <w:r w:rsidR="00294202" w:rsidRPr="00624C44">
        <w:rPr>
          <w:lang w:val="en-US"/>
        </w:rPr>
        <w:t>35,T</w:t>
      </w:r>
      <w:proofErr w:type="gramEnd"/>
      <w:r w:rsidR="00294202" w:rsidRPr="00624C44">
        <w:rPr>
          <w:lang w:val="en-US"/>
        </w:rPr>
        <w:t>36</w:t>
      </w:r>
      <w:r w:rsidR="00D926EC" w:rsidRPr="00624C44">
        <w:rPr>
          <w:lang w:val="en-US"/>
        </w:rPr>
        <w:t xml:space="preserve">): </w:t>
      </w:r>
    </w:p>
    <w:p w14:paraId="405BBBBA" w14:textId="77777777" w:rsidR="00D926EC" w:rsidRPr="00624C44" w:rsidRDefault="00D926EC" w:rsidP="00D926EC">
      <w:pPr>
        <w:rPr>
          <w:lang w:val="en-US"/>
        </w:rPr>
      </w:pPr>
      <w:r w:rsidRPr="00624C44">
        <w:rPr>
          <w:lang w:val="en-US"/>
        </w:rPr>
        <w:t>Right hand’s vertical position. Many persons with Cerebral Palsy (“</w:t>
      </w:r>
      <w:proofErr w:type="spellStart"/>
      <w:r w:rsidRPr="00624C44">
        <w:rPr>
          <w:lang w:val="en-US"/>
        </w:rPr>
        <w:t>Kinderlähmung</w:t>
      </w:r>
      <w:proofErr w:type="spellEnd"/>
      <w:r w:rsidRPr="00624C44">
        <w:rPr>
          <w:lang w:val="en-US"/>
        </w:rPr>
        <w:t>”) cannot extend their arms well, so we want this to also work for arms that are not well-extended, for example, using elbows</w:t>
      </w:r>
      <w:proofErr w:type="gramStart"/>
      <w:r w:rsidRPr="00624C44">
        <w:rPr>
          <w:lang w:val="en-US"/>
        </w:rPr>
        <w:t>. ;</w:t>
      </w:r>
      <w:proofErr w:type="gramEnd"/>
      <w:r w:rsidRPr="00624C44">
        <w:rPr>
          <w:lang w:val="en-US"/>
        </w:rPr>
        <w:t xml:space="preserve"> Left and Right determined</w:t>
      </w:r>
    </w:p>
    <w:p w14:paraId="1A3DB6A6" w14:textId="77777777" w:rsidR="00D926EC" w:rsidRPr="00624C44" w:rsidRDefault="00D926EC" w:rsidP="00D926EC">
      <w:pPr>
        <w:rPr>
          <w:lang w:val="en-US"/>
        </w:rPr>
      </w:pPr>
    </w:p>
    <w:p w14:paraId="4C94C8B5" w14:textId="1D049465" w:rsidR="00D926EC" w:rsidRPr="00624C44" w:rsidRDefault="00D926EC" w:rsidP="00D926EC">
      <w:pPr>
        <w:rPr>
          <w:lang w:val="en-US"/>
        </w:rPr>
      </w:pPr>
      <w:r w:rsidRPr="00624C44">
        <w:rPr>
          <w:lang w:val="en-US"/>
        </w:rPr>
        <w:lastRenderedPageBreak/>
        <w:t xml:space="preserve">        </w:t>
      </w:r>
      <w:ins w:id="790" w:author="motioncomposer" w:date="2017-12-21T19:52:00Z">
        <w:r w:rsidRPr="00624C44">
          <w:rPr>
            <w:noProof/>
            <w:lang w:val="en-GB" w:eastAsia="en-GB"/>
          </w:rPr>
          <w:drawing>
            <wp:inline distT="0" distB="0" distL="0" distR="0" wp14:anchorId="53BD9A04" wp14:editId="2BCA758E">
              <wp:extent cx="1337945" cy="1947545"/>
              <wp:effectExtent l="0" t="0" r="825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1337945" cy="1947545"/>
                      </a:xfrm>
                      <a:prstGeom prst="rect">
                        <a:avLst/>
                      </a:prstGeom>
                      <a:noFill/>
                      <a:ln>
                        <a:noFill/>
                      </a:ln>
                    </pic:spPr>
                  </pic:pic>
                </a:graphicData>
              </a:graphic>
            </wp:inline>
          </w:drawing>
        </w:r>
      </w:ins>
      <w:del w:id="791" w:author="motioncomposer" w:date="2017-12-21T19:52:00Z">
        <w:r w:rsidRPr="00624C44">
          <w:rPr>
            <w:noProof/>
            <w:lang w:val="en-GB" w:eastAsia="en-GB"/>
          </w:rPr>
          <w:drawing>
            <wp:inline distT="0" distB="0" distL="0" distR="0" wp14:anchorId="7DC8665F" wp14:editId="0C0C4A91">
              <wp:extent cx="1337945" cy="1947545"/>
              <wp:effectExtent l="0" t="0" r="8255" b="8255"/>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1337945" cy="1947545"/>
                      </a:xfrm>
                      <a:prstGeom prst="rect">
                        <a:avLst/>
                      </a:prstGeom>
                      <a:noFill/>
                      <a:ln>
                        <a:noFill/>
                      </a:ln>
                    </pic:spPr>
                  </pic:pic>
                </a:graphicData>
              </a:graphic>
            </wp:inline>
          </w:drawing>
        </w:r>
      </w:del>
    </w:p>
    <w:p w14:paraId="02E4AFC2" w14:textId="77777777" w:rsidR="00D926EC" w:rsidRPr="00624C44" w:rsidRDefault="00D926EC" w:rsidP="00D926EC">
      <w:pPr>
        <w:rPr>
          <w:lang w:val="en-US"/>
        </w:rPr>
      </w:pPr>
      <w:r w:rsidRPr="00624C44">
        <w:rPr>
          <w:lang w:val="en-US"/>
        </w:rPr>
        <w:t>Figure 12:  hand height</w:t>
      </w:r>
    </w:p>
    <w:p w14:paraId="1A375D73" w14:textId="77777777" w:rsidR="00D926EC" w:rsidRPr="00624C44" w:rsidRDefault="00D926EC" w:rsidP="00D926EC">
      <w:pPr>
        <w:rPr>
          <w:lang w:val="en-US"/>
        </w:rPr>
      </w:pPr>
    </w:p>
    <w:p w14:paraId="5908D28E" w14:textId="11C15FE8" w:rsidR="00D926EC" w:rsidRPr="00624C44" w:rsidRDefault="00294202" w:rsidP="00D926EC">
      <w:pPr>
        <w:rPr>
          <w:lang w:val="en-US"/>
        </w:rPr>
      </w:pPr>
      <w:r w:rsidRPr="00624C44">
        <w:rPr>
          <w:lang w:val="en-US"/>
        </w:rPr>
        <w:t>Side Hand (T37-T38</w:t>
      </w:r>
      <w:r w:rsidR="00D926EC" w:rsidRPr="00624C44">
        <w:rPr>
          <w:lang w:val="en-US"/>
        </w:rPr>
        <w:t>):</w:t>
      </w:r>
    </w:p>
    <w:p w14:paraId="428270E5" w14:textId="77777777" w:rsidR="00D926EC" w:rsidRPr="00624C44" w:rsidRDefault="00D926EC" w:rsidP="00D926EC">
      <w:pPr>
        <w:rPr>
          <w:lang w:val="en-US"/>
        </w:rPr>
      </w:pPr>
      <w:r w:rsidRPr="00624C44">
        <w:rPr>
          <w:lang w:val="en-US"/>
        </w:rPr>
        <w:t>The distance of the right hand from the side of the body; in plane x; Left and Right determined.</w:t>
      </w:r>
    </w:p>
    <w:p w14:paraId="2131DCD5" w14:textId="77777777" w:rsidR="00D926EC" w:rsidRPr="00624C44" w:rsidRDefault="00D926EC" w:rsidP="00D926EC">
      <w:pPr>
        <w:rPr>
          <w:lang w:val="en-US"/>
        </w:rPr>
      </w:pPr>
    </w:p>
    <w:p w14:paraId="10F1907A" w14:textId="6A709856" w:rsidR="00D926EC" w:rsidRPr="00624C44" w:rsidRDefault="00294202" w:rsidP="00D926EC">
      <w:pPr>
        <w:rPr>
          <w:lang w:val="en-US"/>
        </w:rPr>
      </w:pPr>
      <w:r w:rsidRPr="00624C44">
        <w:rPr>
          <w:lang w:val="en-US"/>
        </w:rPr>
        <w:t>Side Foot (T39-T40</w:t>
      </w:r>
      <w:r w:rsidR="00D926EC" w:rsidRPr="00624C44">
        <w:rPr>
          <w:lang w:val="en-US"/>
        </w:rPr>
        <w:t>):</w:t>
      </w:r>
    </w:p>
    <w:p w14:paraId="1E405B89" w14:textId="77777777" w:rsidR="00D926EC" w:rsidRPr="00624C44" w:rsidRDefault="00D926EC" w:rsidP="00D926EC">
      <w:pPr>
        <w:rPr>
          <w:lang w:val="en-US"/>
        </w:rPr>
      </w:pPr>
      <w:r w:rsidRPr="00624C44">
        <w:rPr>
          <w:lang w:val="en-US"/>
        </w:rPr>
        <w:t>The distance of the right foot from the side of the body; in plane x; Left and Right determined.</w:t>
      </w:r>
    </w:p>
    <w:p w14:paraId="260447A0" w14:textId="77777777" w:rsidR="00D926EC" w:rsidRPr="00624C44" w:rsidRDefault="00D926EC" w:rsidP="00D926EC">
      <w:pPr>
        <w:rPr>
          <w:lang w:val="en-US"/>
        </w:rPr>
      </w:pPr>
    </w:p>
    <w:p w14:paraId="4C250887" w14:textId="7D298B59" w:rsidR="00337991" w:rsidRPr="00624C44" w:rsidRDefault="00294202" w:rsidP="00337991">
      <w:pPr>
        <w:rPr>
          <w:lang w:val="en-US"/>
        </w:rPr>
      </w:pPr>
      <w:r w:rsidRPr="00624C44">
        <w:rPr>
          <w:lang w:val="en-US"/>
        </w:rPr>
        <w:t>Front Hand (T</w:t>
      </w:r>
      <w:proofErr w:type="gramStart"/>
      <w:r w:rsidRPr="00624C44">
        <w:rPr>
          <w:lang w:val="en-US"/>
        </w:rPr>
        <w:t>31,T</w:t>
      </w:r>
      <w:proofErr w:type="gramEnd"/>
      <w:r w:rsidRPr="00624C44">
        <w:rPr>
          <w:lang w:val="en-US"/>
        </w:rPr>
        <w:t>42</w:t>
      </w:r>
      <w:r w:rsidR="00337991" w:rsidRPr="00624C44">
        <w:rPr>
          <w:lang w:val="en-US"/>
        </w:rPr>
        <w:t xml:space="preserve">): </w:t>
      </w:r>
    </w:p>
    <w:p w14:paraId="43C4FA69" w14:textId="77777777" w:rsidR="00337991" w:rsidRPr="00624C44" w:rsidRDefault="00337991" w:rsidP="00337991">
      <w:pPr>
        <w:rPr>
          <w:lang w:val="en-US"/>
        </w:rPr>
      </w:pPr>
      <w:r w:rsidRPr="00624C44">
        <w:rPr>
          <w:lang w:val="en-US"/>
        </w:rPr>
        <w:t>The distance of the hand from the front of the body; in plane z; Left and Right determined.</w:t>
      </w:r>
    </w:p>
    <w:p w14:paraId="28066553" w14:textId="77777777" w:rsidR="00337991" w:rsidRPr="00624C44" w:rsidRDefault="00337991" w:rsidP="00337991">
      <w:pPr>
        <w:rPr>
          <w:lang w:val="en-US"/>
        </w:rPr>
      </w:pPr>
    </w:p>
    <w:p w14:paraId="76C7600A" w14:textId="6454D92B" w:rsidR="00337991" w:rsidRPr="00624C44" w:rsidRDefault="00294202" w:rsidP="00337991">
      <w:pPr>
        <w:rPr>
          <w:lang w:val="en-US"/>
        </w:rPr>
      </w:pPr>
      <w:r w:rsidRPr="00624C44">
        <w:rPr>
          <w:lang w:val="en-US"/>
        </w:rPr>
        <w:t>Front Foot (T</w:t>
      </w:r>
      <w:proofErr w:type="gramStart"/>
      <w:r w:rsidRPr="00624C44">
        <w:rPr>
          <w:lang w:val="en-US"/>
        </w:rPr>
        <w:t>43,T</w:t>
      </w:r>
      <w:proofErr w:type="gramEnd"/>
      <w:r w:rsidRPr="00624C44">
        <w:rPr>
          <w:lang w:val="en-US"/>
        </w:rPr>
        <w:t>44</w:t>
      </w:r>
      <w:r w:rsidR="00337991" w:rsidRPr="00624C44">
        <w:rPr>
          <w:lang w:val="en-US"/>
        </w:rPr>
        <w:t xml:space="preserve">): </w:t>
      </w:r>
    </w:p>
    <w:p w14:paraId="59BC4DED" w14:textId="05CA9AD4" w:rsidR="00337991" w:rsidRPr="00624C44" w:rsidRDefault="00337991" w:rsidP="00337991">
      <w:pPr>
        <w:rPr>
          <w:lang w:val="en-US"/>
        </w:rPr>
      </w:pPr>
      <w:r w:rsidRPr="00624C44">
        <w:rPr>
          <w:lang w:val="en-US"/>
        </w:rPr>
        <w:t>The distance of the foot from the front of the body; in plane z; Left and Right determined.</w:t>
      </w:r>
    </w:p>
    <w:p w14:paraId="20C1EFBC" w14:textId="77777777" w:rsidR="00D926EC" w:rsidRPr="00624C44" w:rsidRDefault="00D926EC" w:rsidP="00D926EC">
      <w:pPr>
        <w:rPr>
          <w:lang w:val="en-US"/>
        </w:rPr>
      </w:pPr>
    </w:p>
    <w:p w14:paraId="4B16D337" w14:textId="217A9081" w:rsidR="00D926EC" w:rsidRPr="00624C44" w:rsidRDefault="00294202" w:rsidP="00D926EC">
      <w:pPr>
        <w:rPr>
          <w:lang w:val="en-US"/>
        </w:rPr>
      </w:pPr>
      <w:r w:rsidRPr="00624C44">
        <w:rPr>
          <w:lang w:val="en-US"/>
        </w:rPr>
        <w:t>Width (T45</w:t>
      </w:r>
      <w:r w:rsidR="00D926EC" w:rsidRPr="00624C44">
        <w:rPr>
          <w:lang w:val="en-US"/>
        </w:rPr>
        <w:t xml:space="preserve">): </w:t>
      </w:r>
    </w:p>
    <w:p w14:paraId="45B1CF9A" w14:textId="77777777" w:rsidR="00D926EC" w:rsidRPr="00624C44" w:rsidRDefault="00D926EC" w:rsidP="00D926EC">
      <w:pPr>
        <w:rPr>
          <w:lang w:val="en-US"/>
        </w:rPr>
      </w:pPr>
      <w:r w:rsidRPr="00624C44">
        <w:rPr>
          <w:lang w:val="en-US"/>
        </w:rPr>
        <w:t xml:space="preserve">Width is the distance between the left-most and right-most points on the body, i.e. the player’s   total width, changing continuously. </w:t>
      </w:r>
      <w:proofErr w:type="gramStart"/>
      <w:r w:rsidRPr="00624C44">
        <w:rPr>
          <w:lang w:val="en-US"/>
        </w:rPr>
        <w:t>Actually</w:t>
      </w:r>
      <w:proofErr w:type="gramEnd"/>
      <w:r w:rsidRPr="00624C44">
        <w:rPr>
          <w:lang w:val="en-US"/>
        </w:rPr>
        <w:t xml:space="preserve"> refers to the blobs maximum width.</w:t>
      </w:r>
    </w:p>
    <w:p w14:paraId="517632FE" w14:textId="77777777" w:rsidR="00D926EC" w:rsidRPr="00624C44" w:rsidRDefault="00D926EC" w:rsidP="00D926EC">
      <w:pPr>
        <w:rPr>
          <w:lang w:val="en-US"/>
        </w:rPr>
      </w:pPr>
    </w:p>
    <w:p w14:paraId="3E8F1144" w14:textId="13216D72" w:rsidR="00D926EC" w:rsidRPr="00624C44" w:rsidRDefault="00294202" w:rsidP="00DB1702">
      <w:pPr>
        <w:pStyle w:val="Heading6"/>
        <w:rPr>
          <w:lang w:val="en-US"/>
        </w:rPr>
      </w:pPr>
      <w:r w:rsidRPr="00624C44">
        <w:rPr>
          <w:lang w:val="en-US"/>
        </w:rPr>
        <w:t>Gesture (T46</w:t>
      </w:r>
      <w:r w:rsidR="000264F8" w:rsidRPr="00624C44">
        <w:rPr>
          <w:lang w:val="en-US"/>
        </w:rPr>
        <w:t>-T60</w:t>
      </w:r>
      <w:r w:rsidR="00D926EC" w:rsidRPr="00624C44">
        <w:rPr>
          <w:lang w:val="en-US"/>
        </w:rPr>
        <w:t>)</w:t>
      </w:r>
    </w:p>
    <w:p w14:paraId="11963320" w14:textId="77777777" w:rsidR="00D926EC" w:rsidRPr="00624C44" w:rsidRDefault="00D926EC" w:rsidP="00D926EC">
      <w:pPr>
        <w:rPr>
          <w:lang w:val="en-US"/>
        </w:rPr>
      </w:pPr>
      <w:r w:rsidRPr="00624C44">
        <w:rPr>
          <w:lang w:val="en-US"/>
        </w:rPr>
        <w:t xml:space="preserve">Gesture refers to communicative physical actions.  They are all Boolean in nature. </w:t>
      </w:r>
    </w:p>
    <w:p w14:paraId="4A3408CC" w14:textId="77777777" w:rsidR="00D926EC" w:rsidRPr="00624C44" w:rsidRDefault="00D926EC" w:rsidP="00D926EC">
      <w:pPr>
        <w:rPr>
          <w:lang w:val="en-US"/>
        </w:rPr>
      </w:pPr>
    </w:p>
    <w:p w14:paraId="49426076" w14:textId="626009E6" w:rsidR="00D926EC" w:rsidRPr="00624C44" w:rsidRDefault="000264F8" w:rsidP="00D926EC">
      <w:pPr>
        <w:rPr>
          <w:lang w:val="en-US"/>
        </w:rPr>
      </w:pPr>
      <w:r w:rsidRPr="00624C44">
        <w:rPr>
          <w:lang w:val="en-US"/>
        </w:rPr>
        <w:t>Hits (T46-T54</w:t>
      </w:r>
      <w:r w:rsidR="00D926EC" w:rsidRPr="00624C44">
        <w:rPr>
          <w:lang w:val="en-US"/>
        </w:rPr>
        <w:t xml:space="preserve">):  </w:t>
      </w:r>
    </w:p>
    <w:p w14:paraId="127B6D5B" w14:textId="77777777" w:rsidR="00D926EC" w:rsidRPr="00624C44" w:rsidRDefault="00D926EC" w:rsidP="00D926EC">
      <w:pPr>
        <w:rPr>
          <w:lang w:val="en-US"/>
        </w:rPr>
      </w:pPr>
      <w:r w:rsidRPr="00624C44">
        <w:rPr>
          <w:lang w:val="en-US"/>
        </w:rPr>
        <w:t>Hits are sudden outward-from-the-body movements of hands, elbows or feet.  There are different kinds of Hits, some of them represented by the colored blocks in the figure below and others are explained.</w:t>
      </w:r>
    </w:p>
    <w:p w14:paraId="241EF169" w14:textId="77777777" w:rsidR="00D926EC" w:rsidRPr="00624C44" w:rsidRDefault="00D926EC" w:rsidP="00D926EC">
      <w:pPr>
        <w:rPr>
          <w:lang w:val="en-US"/>
        </w:rPr>
      </w:pPr>
    </w:p>
    <w:p w14:paraId="52200935" w14:textId="77777777" w:rsidR="00D926EC" w:rsidRPr="00624C44" w:rsidRDefault="00D926EC" w:rsidP="00D926EC">
      <w:pPr>
        <w:rPr>
          <w:lang w:val="en-US"/>
        </w:rPr>
      </w:pPr>
      <w:r w:rsidRPr="00624C44">
        <w:rPr>
          <w:lang w:val="en-US"/>
        </w:rPr>
        <w:t>Hit Overhead: ◼︎︎</w:t>
      </w:r>
    </w:p>
    <w:p w14:paraId="320E1BB5" w14:textId="77777777" w:rsidR="00D926EC" w:rsidRPr="00624C44" w:rsidRDefault="00D926EC" w:rsidP="00D926EC">
      <w:pPr>
        <w:rPr>
          <w:lang w:val="en-US"/>
        </w:rPr>
      </w:pPr>
      <w:r w:rsidRPr="00624C44">
        <w:rPr>
          <w:lang w:val="en-US"/>
        </w:rPr>
        <w:t>Hands go quickly overhead.</w:t>
      </w:r>
    </w:p>
    <w:p w14:paraId="6249C658" w14:textId="77777777" w:rsidR="00D926EC" w:rsidRPr="00624C44" w:rsidRDefault="00D926EC" w:rsidP="00D926EC">
      <w:pPr>
        <w:rPr>
          <w:lang w:val="en-US"/>
        </w:rPr>
      </w:pPr>
    </w:p>
    <w:p w14:paraId="434B04C5" w14:textId="77777777" w:rsidR="00D926EC" w:rsidRPr="00624C44" w:rsidRDefault="00D926EC" w:rsidP="00D926EC">
      <w:pPr>
        <w:rPr>
          <w:lang w:val="en-US"/>
        </w:rPr>
      </w:pPr>
    </w:p>
    <w:p w14:paraId="1CC4CA11" w14:textId="77777777" w:rsidR="00D926EC" w:rsidRPr="00624C44" w:rsidRDefault="00D926EC" w:rsidP="00D926EC">
      <w:pPr>
        <w:rPr>
          <w:ins w:id="792" w:author="motioncomposer" w:date="2017-12-21T19:52:00Z"/>
          <w:lang w:val="en-US"/>
        </w:rPr>
      </w:pPr>
      <w:ins w:id="793" w:author="motioncomposer" w:date="2017-12-21T19:52:00Z">
        <w:r w:rsidRPr="00624C44">
          <w:rPr>
            <w:noProof/>
            <w:lang w:val="en-GB" w:eastAsia="en-GB"/>
          </w:rPr>
          <mc:AlternateContent>
            <mc:Choice Requires="wpg">
              <w:drawing>
                <wp:inline distT="0" distB="0" distL="0" distR="0" wp14:anchorId="4488BD00" wp14:editId="4CC78623">
                  <wp:extent cx="1520190" cy="1760220"/>
                  <wp:effectExtent l="0" t="0" r="3810" b="0"/>
                  <wp:docPr id="569" name="Group 5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760220"/>
                            <a:chOff x="0" y="0"/>
                            <a:chExt cx="2514600" cy="2910840"/>
                          </a:xfrm>
                          <a:extLst>
                            <a:ext uri="{0CCBE362-F206-4b92-989A-16890622DB6E}">
                              <ma14:wrappingTextBoxFlag xmlns:ma14="http://schemas.microsoft.com/office/mac/drawingml/2011/main"/>
                            </a:ext>
                          </a:extLst>
                        </wpg:grpSpPr>
                        <wps:wsp>
                          <wps:cNvPr id="570" name="Rectangle 570"/>
                          <wps:cNvSpPr/>
                          <wps:spPr>
                            <a:xfrm>
                              <a:off x="0" y="1214120"/>
                              <a:ext cx="800100" cy="457200"/>
                            </a:xfrm>
                            <a:prstGeom prst="rect">
                              <a:avLst/>
                            </a:prstGeom>
                            <a:solidFill>
                              <a:srgbClr val="9CBEB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1" name="Rectangle 571"/>
                          <wps:cNvSpPr/>
                          <wps:spPr>
                            <a:xfrm>
                              <a:off x="0" y="2128520"/>
                              <a:ext cx="800100" cy="457200"/>
                            </a:xfrm>
                            <a:prstGeom prst="rect">
                              <a:avLst/>
                            </a:prstGeom>
                            <a:solidFill>
                              <a:srgbClr val="DFDCB7">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 name="Rectangle 572"/>
                          <wps:cNvSpPr/>
                          <wps:spPr>
                            <a:xfrm>
                              <a:off x="1600200" y="2128520"/>
                              <a:ext cx="800100" cy="457200"/>
                            </a:xfrm>
                            <a:prstGeom prst="rect">
                              <a:avLst/>
                            </a:prstGeom>
                            <a:solidFill>
                              <a:srgbClr val="C0BA71"/>
                            </a:solidFill>
                            <a:ln w="12700" cap="flat" cmpd="sng" algn="ctr">
                              <a:noFill/>
                              <a:prstDash val="solid"/>
                            </a:ln>
                            <a:effectLst/>
                          </wps:spPr>
                          <wps:txbx>
                            <w:txbxContent>
                              <w:p w14:paraId="110C83DB" w14:textId="77777777" w:rsidR="00D124BC" w:rsidRDefault="00D124BC" w:rsidP="00D926EC">
                                <w:pPr>
                                  <w:jc w:val="center"/>
                                  <w:rPr>
                                    <w:ins w:id="794" w:author="motioncomposer" w:date="2017-12-21T19:52:00Z"/>
                                  </w:rPr>
                                </w:pPr>
                              </w:p>
                              <w:p w14:paraId="282B3609" w14:textId="77777777" w:rsidR="00D124BC" w:rsidRDefault="00D124BC" w:rsidP="00D926EC">
                                <w:pPr>
                                  <w:jc w:val="center"/>
                                  <w:rPr>
                                    <w:ins w:id="795" w:author="motioncomposer" w:date="2017-12-21T19:52:00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3" name="Rectangle 573"/>
                          <wps:cNvSpPr/>
                          <wps:spPr>
                            <a:xfrm>
                              <a:off x="1714500" y="1214120"/>
                              <a:ext cx="800100" cy="457200"/>
                            </a:xfrm>
                            <a:prstGeom prst="rect">
                              <a:avLst/>
                            </a:prstGeom>
                            <a:solidFill>
                              <a:srgbClr val="689C9A"/>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Rectangle 574"/>
                          <wps:cNvSpPr/>
                          <wps:spPr>
                            <a:xfrm>
                              <a:off x="800100" y="0"/>
                              <a:ext cx="800100" cy="457200"/>
                            </a:xfrm>
                            <a:prstGeom prst="rect">
                              <a:avLst/>
                            </a:prstGeom>
                            <a:solidFill>
                              <a:srgbClr val="C89F5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5" name="Picture 575"/>
                            <pic:cNvPicPr>
                              <a:picLocks noChangeAspect="1"/>
                            </pic:cNvPicPr>
                          </pic:nvPicPr>
                          <pic:blipFill>
                            <a:blip r:embed="rId26">
                              <a:extLst>
                                <a:ext uri="{28A0092B-C50C-407E-A947-70E740481C1C}">
                                  <a14:useLocalDpi xmlns:a14="http://schemas.microsoft.com/office/drawing/2010/main"/>
                                </a:ext>
                              </a:extLst>
                            </a:blip>
                            <a:srcRect/>
                            <a:stretch>
                              <a:fillRect/>
                            </a:stretch>
                          </pic:blipFill>
                          <pic:spPr bwMode="auto">
                            <a:xfrm>
                              <a:off x="342900" y="577215"/>
                              <a:ext cx="1371600" cy="2333625"/>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w:pict>
                <v:group w14:anchorId="4488BD00" id="Group 569" o:spid="_x0000_s1177" style="width:119.7pt;height:138.6pt;mso-position-horizontal-relative:char;mso-position-vertical-relative:line" coordsize="2514600,291084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">
                  <v:rect id="Rectangle 570" o:spid="_x0000_s1178" style="position:absolute;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l7HhwQAA&#10;ANwAAAAPAAAAZHJzL2Rvd25yZXYueG1sRE+7bsIwFN2R+AfrInUDByQoChiEEAXGljIwXuKbB8TX&#10;aewS8/d4qNTx6LyX62Bq8aDWVZYVjEcJCOLM6ooLBefvj+EchPPIGmvLpOBJDtarfm+JqbYdf9Hj&#10;5AsRQ9ilqKD0vkmldFlJBt3INsSRy21r0EfYFlK32MVwU8tJksykwYpjQ4kNbUvK7qdfoyB7Hu63&#10;z4sNV939bMJ+vMvzsFPqbRA2CxCegv8X/7mPWsH0Pc6PZ+IRkKsX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Jex4cEAAADcAAAADwAAAAAAAAAAAAAAAACXAgAAZHJzL2Rvd25y&#10;ZXYueG1sUEsFBgAAAAAEAAQA9QAAAIUDAAAAAA==&#10;" fillcolor="#689c9a" stroked="f" strokeweight="1pt"/>
                  <v:rect id="Rectangle 571" o:spid="_x0000_s1179" style="position:absolute;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N/vKwwAA&#10;ANwAAAAPAAAAZHJzL2Rvd25yZXYueG1sRI9Pi8IwFMTvwn6H8Bb2pmn9U6UaRQRhcU/Whb0+mmdb&#10;bV5KE2v99kZY8DjMzG+Y1aY3teiodZVlBfEoAkGcW11xoeD3tB8uQDiPrLG2TAoe5GCz/hisMNX2&#10;zkfqMl+IAGGXooLS+yaV0uUlGXQj2xAH72xbgz7ItpC6xXuAm1qOoyiRBisOCyU2tCspv2Y3o8Be&#10;up/ZoZgYjre36bjO/pLdg5X6+uy3SxCeev8O/7e/tYLZPIbXmXAE5Po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6N/vKwwAAANwAAAAPAAAAAAAAAAAAAAAAAJcCAABkcnMvZG93&#10;bnJldi54bWxQSwUGAAAAAAQABAD1AAAAhwMAAAAA&#10;" fillcolor="#c0ba71" stroked="f" strokeweight="1pt"/>
                  <v:rect id="Rectangle 572" o:spid="_x0000_s1180" style="position:absolute;left:1600200;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5WW9xAAA&#10;ANwAAAAPAAAAZHJzL2Rvd25yZXYueG1sRI9Pa8JAFMTvBb/D8oTemo2x2pJmFRGEYk+NgtdH9jWJ&#10;Zt+G7Jo/394tFHocZuY3TLYdTSN66lxtWcEiikEQF1bXXCo4nw4v7yCcR9bYWCYFEznYbmZPGaba&#10;DvxNfe5LESDsUlRQed+mUrqiIoMusi1x8H5sZ9AH2ZVSdzgEuGlkEsdrabDmsFBhS/uKilt+Nwrs&#10;tf9aHcul4cXu/po0+WW9n1ip5/m4+wDhafT/4b/2p1awekvg90w4AnLz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iuVlvcQAAADcAAAADwAAAAAAAAAAAAAAAACXAgAAZHJzL2Rv&#10;d25yZXYueG1sUEsFBgAAAAAEAAQA9QAAAIgDAAAAAA==&#10;" fillcolor="#c0ba71" stroked="f" strokeweight="1pt">
                    <v:textbox>
                      <w:txbxContent>
                        <w:p w14:paraId="110C83DB" w14:textId="77777777" w:rsidR="00D124BC" w:rsidRDefault="00D124BC" w:rsidP="00D926EC">
                          <w:pPr>
                            <w:jc w:val="center"/>
                            <w:rPr>
                              <w:ins w:id="796" w:author="motioncomposer" w:date="2017-12-21T19:52:00Z"/>
                            </w:rPr>
                          </w:pPr>
                        </w:p>
                        <w:p w14:paraId="282B3609" w14:textId="77777777" w:rsidR="00D124BC" w:rsidRDefault="00D124BC" w:rsidP="00D926EC">
                          <w:pPr>
                            <w:jc w:val="center"/>
                            <w:rPr>
                              <w:ins w:id="797" w:author="motioncomposer" w:date="2017-12-21T19:52:00Z"/>
                            </w:rPr>
                          </w:pPr>
                        </w:p>
                      </w:txbxContent>
                    </v:textbox>
                  </v:rect>
                  <v:rect id="Rectangle 573" o:spid="_x0000_s1181" style="position:absolute;left:1714500;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RS+WxQAA&#10;ANwAAAAPAAAAZHJzL2Rvd25yZXYueG1sRI/NbsIwEITvlXgHa5G4NQ4gaJViEEIUeiy0hx638ean&#10;xOs0NsS8fV0JieNoZr7RLFbBNOJCnastKxgnKQji3OqaSwWfH6+PzyCcR9bYWCYFV3KwWg4eFphp&#10;2/OBLkdfighhl6GCyvs2k9LlFRl0iW2Jo1fYzqCPsiul7rCPcNPISZrOpcGa40KFLW0qyk/Hs1GQ&#10;X/enn/cvG751/7sOu/G2KMJWqdEwrF9AeAr+Hr6137SC2dMU/s/EIyC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xFL5bFAAAA3AAAAA8AAAAAAAAAAAAAAAAAlwIAAGRycy9k&#10;b3ducmV2LnhtbFBLBQYAAAAABAAEAPUAAACJAwAAAAA=&#10;" fillcolor="#689c9a" stroked="f" strokeweight="1pt"/>
                  <v:rect id="Rectangle 574" o:spid="_x0000_s1182" style="position:absolute;left:8001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pBBjxQAA&#10;ANwAAAAPAAAAZHJzL2Rvd25yZXYueG1sRI9PawIxFMTvgt8hPMFL0ay2/mE1ShEs4qHQ1YPHR/Lc&#10;Xdy8LEmq22/fFAoeh5n5DbPedrYRd/KhdqxgMs5AEGtnai4VnE/70RJEiMgGG8ek4IcCbDf93hpz&#10;4x78RfciliJBOOSooIqxzaUMuiKLYexa4uRdnbcYk/SlNB4fCW4bOc2yubRYc1qosKVdRfpWfFsF&#10;9FIeX/Vk6oti/3nRH8dDvWidUsNB974CEamLz/B/+2AUzBZv8HcmHQG5+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kEGPFAAAA3AAAAA8AAAAAAAAAAAAAAAAAlwIAAGRycy9k&#10;b3ducmV2LnhtbFBLBQYAAAAABAAEAPUAAACJAwAAAAA=&#10;" fillcolor="#a47b38" stroked="f" strokeweight="1pt"/>
                  <v:shape id="Picture 575" o:spid="_x0000_s1183" type="#_x0000_t75" style="position:absolute;left:342900;top:577215;width:1371600;height:2333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xK&#10;evPEAAAA3AAAAA8AAABkcnMvZG93bnJldi54bWxEj9FqwkAURN8F/2G5Qt90o0FbUjdSWkQf1fYD&#10;LtnbbEj2bsyuSdqv7xYEH4eZOcNsd6NtRE+drxwrWC4SEMSF0xWXCr4+9/MXED4ga2wck4If8rDL&#10;p5MtZtoNfKb+EkoRIewzVGBCaDMpfWHIol+4ljh6366zGKLsSqk7HCLcNnKVJBtpseK4YLCld0NF&#10;fblZBfp4Lelc7Q9p0w94qk368XtIlXqajW+vIAKN4RG+t49awfp5Df9n4hGQ+R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HxKevPEAAAA3AAAAA8AAAAAAAAAAAAAAAAAnAIA&#10;AGRycy9kb3ducmV2LnhtbFBLBQYAAAAABAAEAPcAAACNAwAAAAA=&#10;">
                    <v:imagedata r:id="rId27" o:title=""/>
                    <v:path arrowok="t"/>
                  </v:shape>
                  <w10:anchorlock/>
                </v:group>
              </w:pict>
            </mc:Fallback>
          </mc:AlternateContent>
        </w:r>
      </w:ins>
    </w:p>
    <w:p w14:paraId="133F862B" w14:textId="77777777" w:rsidR="00D926EC" w:rsidRPr="00624C44" w:rsidRDefault="00D926EC" w:rsidP="00D926EC">
      <w:pPr>
        <w:rPr>
          <w:del w:id="798" w:author="motioncomposer" w:date="2017-12-21T19:52:00Z"/>
          <w:lang w:val="en-US"/>
        </w:rPr>
      </w:pPr>
      <w:del w:id="799" w:author="motioncomposer" w:date="2017-12-21T19:52:00Z">
        <w:r w:rsidRPr="00624C44">
          <w:rPr>
            <w:noProof/>
            <w:lang w:val="en-GB" w:eastAsia="en-GB"/>
          </w:rPr>
          <mc:AlternateContent>
            <mc:Choice Requires="wpg">
              <w:drawing>
                <wp:inline distT="0" distB="0" distL="0" distR="0" wp14:anchorId="070ADB0B" wp14:editId="4681EA0C">
                  <wp:extent cx="1520190" cy="1760220"/>
                  <wp:effectExtent l="0" t="0" r="3810" b="0"/>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760220"/>
                            <a:chOff x="0" y="0"/>
                            <a:chExt cx="2514600" cy="2910840"/>
                          </a:xfrm>
                          <a:extLst>
                            <a:ext uri="{0CCBE362-F206-4b92-989A-16890622DB6E}">
                              <ma14:wrappingTextBoxFlag xmlns:ma14="http://schemas.microsoft.com/office/mac/drawingml/2011/main"/>
                            </a:ext>
                          </a:extLst>
                        </wpg:grpSpPr>
                        <wps:wsp>
                          <wps:cNvPr id="71" name="Rectangle 71"/>
                          <wps:cNvSpPr/>
                          <wps:spPr>
                            <a:xfrm>
                              <a:off x="0" y="1214120"/>
                              <a:ext cx="800100" cy="457200"/>
                            </a:xfrm>
                            <a:prstGeom prst="rect">
                              <a:avLst/>
                            </a:prstGeom>
                            <a:solidFill>
                              <a:srgbClr val="9CBEB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0" y="2128520"/>
                              <a:ext cx="800100" cy="457200"/>
                            </a:xfrm>
                            <a:prstGeom prst="rect">
                              <a:avLst/>
                            </a:prstGeom>
                            <a:solidFill>
                              <a:srgbClr val="DFDCB7">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600200" y="2128520"/>
                              <a:ext cx="800100" cy="457200"/>
                            </a:xfrm>
                            <a:prstGeom prst="rect">
                              <a:avLst/>
                            </a:prstGeom>
                            <a:solidFill>
                              <a:srgbClr val="C0BA71"/>
                            </a:solidFill>
                            <a:ln w="12700" cap="flat" cmpd="sng" algn="ctr">
                              <a:noFill/>
                              <a:prstDash val="solid"/>
                            </a:ln>
                            <a:effectLst/>
                          </wps:spPr>
                          <wps:txbx>
                            <w:txbxContent>
                              <w:p w14:paraId="5A634585" w14:textId="77777777" w:rsidR="00D124BC" w:rsidRDefault="00D124BC" w:rsidP="00D926EC">
                                <w:pPr>
                                  <w:jc w:val="center"/>
                                  <w:rPr>
                                    <w:del w:id="800" w:author="motioncomposer" w:date="2017-12-21T19:52:00Z"/>
                                  </w:rPr>
                                </w:pPr>
                              </w:p>
                              <w:p w14:paraId="2D6EEB24" w14:textId="77777777" w:rsidR="00D124BC" w:rsidRDefault="00D124BC" w:rsidP="00D926EC">
                                <w:pPr>
                                  <w:jc w:val="center"/>
                                  <w:rPr>
                                    <w:del w:id="801" w:author="motioncomposer" w:date="2017-12-21T19:52:00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1714500" y="1214120"/>
                              <a:ext cx="800100" cy="457200"/>
                            </a:xfrm>
                            <a:prstGeom prst="rect">
                              <a:avLst/>
                            </a:prstGeom>
                            <a:solidFill>
                              <a:srgbClr val="689C9A"/>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Rectangle 85"/>
                          <wps:cNvSpPr/>
                          <wps:spPr>
                            <a:xfrm>
                              <a:off x="800100" y="0"/>
                              <a:ext cx="800100" cy="457200"/>
                            </a:xfrm>
                            <a:prstGeom prst="rect">
                              <a:avLst/>
                            </a:prstGeom>
                            <a:solidFill>
                              <a:srgbClr val="C89F5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6" name="Picture 86"/>
                            <pic:cNvPicPr>
                              <a:picLocks noChangeAspect="1"/>
                            </pic:cNvPicPr>
                          </pic:nvPicPr>
                          <pic:blipFill>
                            <a:blip r:embed="rId26">
                              <a:extLst>
                                <a:ext uri="{28A0092B-C50C-407E-A947-70E740481C1C}">
                                  <a14:useLocalDpi xmlns:a14="http://schemas.microsoft.com/office/drawing/2010/main"/>
                                </a:ext>
                              </a:extLst>
                            </a:blip>
                            <a:srcRect/>
                            <a:stretch>
                              <a:fillRect/>
                            </a:stretch>
                          </pic:blipFill>
                          <pic:spPr bwMode="auto">
                            <a:xfrm>
                              <a:off x="342900" y="577215"/>
                              <a:ext cx="1371600" cy="2333625"/>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w:pict>
                <v:group w14:anchorId="070ADB0B" id="Group 102" o:spid="_x0000_s1184" style="width:119.7pt;height:138.6pt;mso-position-horizontal-relative:char;mso-position-vertical-relative:line" coordsize="2514600,291084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">
                  <v:rect id="Rectangle 71" o:spid="_x0000_s1185" style="position:absolute;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2NgIDxAAA&#10;ANsAAAAPAAAAZHJzL2Rvd25yZXYueG1sRI9Lb8IwEITvSP0P1iL1Bk56aFGKEyFEH8fyOPS4xJsH&#10;xOs0don597hSJY6jmflGsyyC6cSFBtdaVpDOExDEpdUt1woO+7fZAoTzyBo7y6TgSg6K/GGyxEzb&#10;kbd02flaRAi7DBU03veZlK5syKCb2544epUdDPooh1rqAccIN518SpJnabDluNBgT+uGyvPu1ygo&#10;rx/n09e3DUc9/qzCe7qpqrBR6nEaVq8gPAV/D/+3P7WClxT+vsQfIPMb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jYCA8QAAADbAAAADwAAAAAAAAAAAAAAAACXAgAAZHJzL2Rv&#10;d25yZXYueG1sUEsFBgAAAAAEAAQA9QAAAIgDAAAAAA==&#10;" fillcolor="#689c9a" stroked="f" strokeweight="1pt"/>
                  <v:rect id="Rectangle 75" o:spid="_x0000_s1186" style="position:absolute;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dnA/wQAA&#10;ANsAAAAPAAAAZHJzL2Rvd25yZXYueG1sRI/NqsIwFIT3gu8QjuBOU/X6QzWKCIJ4V1bB7aE5ttXm&#10;pDSx1rc3Fy64HGbmG2a1aU0pGqpdYVnBaBiBIE6tLjhTcDnvBwsQziNrLC2Tgjc52Ky7nRXG2r74&#10;RE3iMxEg7GJUkHtfxVK6NCeDbmgr4uDdbG3QB1lnUtf4CnBTynEUzaTBgsNCjhXtckofydMosPfm&#10;d3rMJoZH2+fPuEyus92bler32u0ShKfWf8P/7YNWMJ/C35fwA+T6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s3ZwP8EAAADbAAAADwAAAAAAAAAAAAAAAACXAgAAZHJzL2Rvd25y&#10;ZXYueG1sUEsFBgAAAAAEAAQA9QAAAIUDAAAAAA==&#10;" fillcolor="#c0ba71" stroked="f" strokeweight="1pt"/>
                  <v:rect id="Rectangle 76" o:spid="_x0000_s1187" style="position:absolute;left:1600200;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pO5IwwAA&#10;ANsAAAAPAAAAZHJzL2Rvd25yZXYueG1sRI/NasMwEITvgbyD2EJvsZy0cYsbJQRDoDSnOIFeF2tr&#10;u7VWxpL/3r4KFHocZuYbZneYTCMG6lxtWcE6ikEQF1bXXCq4XU+rVxDOI2tsLJOCmRwc9svFDlNt&#10;R77QkPtSBAi7FBVU3replK6oyKCLbEscvC/bGfRBdqXUHY4Bbhq5ieNEGqw5LFTYUlZR8ZP3RoH9&#10;Hs7bj/LJ8PrYP2+a/DPJZlbq8WE6voHwNPn/8F/7XSt4SeD+JfwAuf8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pO5IwwAAANsAAAAPAAAAAAAAAAAAAAAAAJcCAABkcnMvZG93&#10;bnJldi54bWxQSwUGAAAAAAQABAD1AAAAhwMAAAAA&#10;" fillcolor="#c0ba71" stroked="f" strokeweight="1pt">
                    <v:textbox>
                      <w:txbxContent>
                        <w:p w14:paraId="5A634585" w14:textId="77777777" w:rsidR="00D124BC" w:rsidRDefault="00D124BC" w:rsidP="00D926EC">
                          <w:pPr>
                            <w:jc w:val="center"/>
                            <w:rPr>
                              <w:del w:id="802" w:author="motioncomposer" w:date="2017-12-21T19:52:00Z"/>
                            </w:rPr>
                          </w:pPr>
                        </w:p>
                        <w:p w14:paraId="2D6EEB24" w14:textId="77777777" w:rsidR="00D124BC" w:rsidRDefault="00D124BC" w:rsidP="00D926EC">
                          <w:pPr>
                            <w:jc w:val="center"/>
                            <w:rPr>
                              <w:del w:id="803" w:author="motioncomposer" w:date="2017-12-21T19:52:00Z"/>
                            </w:rPr>
                          </w:pPr>
                        </w:p>
                      </w:txbxContent>
                    </v:textbox>
                  </v:rect>
                  <v:rect id="Rectangle 77" o:spid="_x0000_s1188" style="position:absolute;left:1714500;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kz/sxAAA&#10;ANsAAAAPAAAAZHJzL2Rvd25yZXYueG1sRI9LT8MwEITvlfgP1iL1RpxyaFGoW1UoQI99HXpc4s2D&#10;xusQm8T99zUSUo+jmflGs1wH04qBetdYVjBLUhDEhdUNVwpOx/enFxDOI2tsLZOCKzlYrx4mS8y0&#10;HXlPw8FXIkLYZaig9r7LpHRFTQZdYjvi6JW2N+ij7Cupexwj3LTyOU3n0mDDcaHGjt5qKi6HX6Og&#10;uH5evndnG770+LMJH7O8LEOu1PQxbF5BeAr+Hv5vb7WCxQL+vsQfIFc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pM/7MQAAADbAAAADwAAAAAAAAAAAAAAAACXAgAAZHJzL2Rv&#10;d25yZXYueG1sUEsFBgAAAAAEAAQA9QAAAIgDAAAAAA==&#10;" fillcolor="#689c9a" stroked="f" strokeweight="1pt"/>
                  <v:rect id="Rectangle 85" o:spid="_x0000_s1189" style="position:absolute;left:8001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v2o+xAAA&#10;ANsAAAAPAAAAZHJzL2Rvd25yZXYueG1sRI9BawIxFITvhf6H8ApeimZV2i6rUYqgiIeC2x48PpLn&#10;7tLNy5JEXf+9EQSPw8x8w8yXvW3FmXxoHCsYjzIQxNqZhisFf7/rYQ4iRGSDrWNScKUAy8XryxwL&#10;4y68p3MZK5EgHApUUMfYFVIGXZPFMHIdcfKOzluMSfpKGo+XBLetnGTZp7TYcFqosaNVTfq/PFkF&#10;9F7tpno88WW5/jnozW7bfHVOqcFb/z0DEamPz/CjvTUK8g+4f0k/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L9qPsQAAADbAAAADwAAAAAAAAAAAAAAAACXAgAAZHJzL2Rv&#10;d25yZXYueG1sUEsFBgAAAAAEAAQA9QAAAIgDAAAAAA==&#10;" fillcolor="#a47b38" stroked="f" strokeweight="1pt"/>
                  <v:shape id="Picture 86" o:spid="_x0000_s1190" type="#_x0000_t75" style="position:absolute;left:342900;top:577215;width:1371600;height:2333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fG&#10;iV3BAAAA2wAAAA8AAABkcnMvZG93bnJldi54bWxEj9GKwjAURN8F/yFcwTeb7hZEqlGWFdFHdf2A&#10;S3Ntis1Nt4lt1683grCPw8ycYVabwdaio9ZXjhV8JCkI4sLpiksFl5/dbAHCB2SNtWNS8EceNuvx&#10;aIW5dj2fqDuHUkQI+xwVmBCaXEpfGLLoE9cQR+/qWoshyraUusU+wm0tP9N0Li1WHBcMNvRtqLid&#10;71aBPvyWdKp2+6zuejzeTLZ97DOlppPhawki0BD+w+/2QStYzOH1Jf4AuX4C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fGiV3BAAAA2wAAAA8AAAAAAAAAAAAAAAAAnAIAAGRy&#10;cy9kb3ducmV2LnhtbFBLBQYAAAAABAAEAPcAAACKAwAAAAA=&#10;">
                    <v:imagedata r:id="rId27" o:title=""/>
                    <v:path arrowok="t"/>
                  </v:shape>
                  <w10:anchorlock/>
                </v:group>
              </w:pict>
            </mc:Fallback>
          </mc:AlternateContent>
        </w:r>
      </w:del>
    </w:p>
    <w:p w14:paraId="78AB807C" w14:textId="77777777" w:rsidR="00D926EC" w:rsidRPr="00624C44" w:rsidRDefault="00D926EC" w:rsidP="00D926EC">
      <w:pPr>
        <w:rPr>
          <w:lang w:val="en-US"/>
        </w:rPr>
      </w:pPr>
      <w:r w:rsidRPr="00624C44">
        <w:rPr>
          <w:lang w:val="en-US"/>
        </w:rPr>
        <w:t>Figure 13:  hits side, overhead, and kick side</w:t>
      </w:r>
    </w:p>
    <w:p w14:paraId="666CFDB8" w14:textId="77777777" w:rsidR="00D926EC" w:rsidRPr="00624C44" w:rsidRDefault="00D926EC" w:rsidP="00D926EC">
      <w:pPr>
        <w:rPr>
          <w:lang w:val="en-US"/>
        </w:rPr>
      </w:pPr>
    </w:p>
    <w:p w14:paraId="7E4E729A" w14:textId="77777777" w:rsidR="00D926EC" w:rsidRPr="00624C44" w:rsidRDefault="00D926EC" w:rsidP="00D926EC">
      <w:pPr>
        <w:rPr>
          <w:lang w:val="en-US"/>
        </w:rPr>
      </w:pPr>
    </w:p>
    <w:p w14:paraId="228F7A54" w14:textId="77777777" w:rsidR="00D926EC" w:rsidRPr="00624C44" w:rsidRDefault="00D926EC" w:rsidP="00D926EC">
      <w:pPr>
        <w:rPr>
          <w:lang w:val="en-US"/>
        </w:rPr>
      </w:pPr>
      <w:r w:rsidRPr="00624C44">
        <w:rPr>
          <w:lang w:val="en-US"/>
        </w:rPr>
        <w:t>Hit Side:</w:t>
      </w:r>
    </w:p>
    <w:p w14:paraId="7554B012" w14:textId="77777777" w:rsidR="00D926EC" w:rsidRPr="00624C44" w:rsidRDefault="00D926EC" w:rsidP="00D926EC">
      <w:pPr>
        <w:rPr>
          <w:lang w:val="en-US"/>
        </w:rPr>
      </w:pPr>
      <w:r w:rsidRPr="00624C44">
        <w:rPr>
          <w:lang w:val="en-US"/>
        </w:rPr>
        <w:t xml:space="preserve">Hands go quickly out to the side. </w:t>
      </w:r>
    </w:p>
    <w:p w14:paraId="4CF38E49" w14:textId="77777777" w:rsidR="00D926EC" w:rsidRPr="00624C44" w:rsidRDefault="00D926EC" w:rsidP="00D926EC">
      <w:pPr>
        <w:rPr>
          <w:lang w:val="en-US"/>
        </w:rPr>
      </w:pPr>
      <w:r w:rsidRPr="00624C44">
        <w:rPr>
          <w:lang w:val="en-US"/>
        </w:rPr>
        <w:t>Left and right hands are differentiated.</w:t>
      </w:r>
      <w:r w:rsidRPr="00624C44">
        <w:rPr>
          <w:lang w:val="en-US"/>
        </w:rPr>
        <w:tab/>
      </w:r>
    </w:p>
    <w:p w14:paraId="36A66827" w14:textId="77777777" w:rsidR="00D926EC" w:rsidRPr="00624C44" w:rsidRDefault="00D926EC" w:rsidP="00D926EC">
      <w:pPr>
        <w:rPr>
          <w:lang w:val="en-US"/>
        </w:rPr>
      </w:pPr>
    </w:p>
    <w:p w14:paraId="28F66DA5" w14:textId="77777777" w:rsidR="00D926EC" w:rsidRPr="00624C44" w:rsidRDefault="00D926EC" w:rsidP="00D926EC">
      <w:pPr>
        <w:rPr>
          <w:lang w:val="en-US"/>
        </w:rPr>
      </w:pPr>
      <w:r w:rsidRPr="00624C44">
        <w:rPr>
          <w:lang w:val="en-US"/>
        </w:rPr>
        <w:t>Hit Down:</w:t>
      </w:r>
    </w:p>
    <w:p w14:paraId="10D925BE" w14:textId="77777777" w:rsidR="00D926EC" w:rsidRPr="00624C44" w:rsidRDefault="00D926EC" w:rsidP="00D926EC">
      <w:pPr>
        <w:rPr>
          <w:lang w:val="en-US"/>
        </w:rPr>
      </w:pPr>
      <w:r w:rsidRPr="00624C44">
        <w:rPr>
          <w:lang w:val="en-US"/>
        </w:rPr>
        <w:t xml:space="preserve">Imagine you are playing a drum -- you hit your hand quickly downward in the air </w:t>
      </w:r>
    </w:p>
    <w:p w14:paraId="7589927B" w14:textId="77777777" w:rsidR="00D926EC" w:rsidRPr="00624C44" w:rsidRDefault="00D926EC" w:rsidP="00D926EC">
      <w:pPr>
        <w:rPr>
          <w:lang w:val="en-US"/>
        </w:rPr>
      </w:pPr>
    </w:p>
    <w:p w14:paraId="39C57C2F" w14:textId="77777777" w:rsidR="00D926EC" w:rsidRPr="00624C44" w:rsidRDefault="00D926EC" w:rsidP="00D926EC">
      <w:pPr>
        <w:rPr>
          <w:lang w:val="en-US"/>
        </w:rPr>
      </w:pPr>
      <w:r w:rsidRPr="00624C44">
        <w:rPr>
          <w:lang w:val="en-US"/>
        </w:rPr>
        <w:lastRenderedPageBreak/>
        <w:t>Hit Forward:</w:t>
      </w:r>
    </w:p>
    <w:p w14:paraId="6839E885" w14:textId="77777777" w:rsidR="00D926EC" w:rsidRPr="00624C44" w:rsidRDefault="00D926EC" w:rsidP="00D926EC">
      <w:pPr>
        <w:rPr>
          <w:lang w:val="en-US"/>
        </w:rPr>
      </w:pPr>
      <w:r w:rsidRPr="00624C44">
        <w:rPr>
          <w:lang w:val="en-US"/>
        </w:rPr>
        <w:t>Hand goes forward towards the camera. Left and right are differentiated.</w:t>
      </w:r>
    </w:p>
    <w:p w14:paraId="109A212B" w14:textId="77777777" w:rsidR="00D926EC" w:rsidRPr="00624C44" w:rsidRDefault="00D926EC" w:rsidP="00D926EC">
      <w:pPr>
        <w:rPr>
          <w:lang w:val="en-US"/>
        </w:rPr>
      </w:pPr>
    </w:p>
    <w:p w14:paraId="03F722DA" w14:textId="3AFF6A57" w:rsidR="00D926EC" w:rsidRPr="00624C44" w:rsidRDefault="000264F8" w:rsidP="00D926EC">
      <w:pPr>
        <w:rPr>
          <w:lang w:val="en-US"/>
        </w:rPr>
      </w:pPr>
      <w:r w:rsidRPr="00624C44">
        <w:rPr>
          <w:lang w:val="en-US"/>
        </w:rPr>
        <w:t>Kick (T55</w:t>
      </w:r>
      <w:r w:rsidR="00337991" w:rsidRPr="00624C44">
        <w:rPr>
          <w:lang w:val="en-US"/>
        </w:rPr>
        <w:t>-</w:t>
      </w:r>
      <w:r w:rsidRPr="00624C44">
        <w:rPr>
          <w:lang w:val="en-US"/>
        </w:rPr>
        <w:t>T56</w:t>
      </w:r>
      <w:r w:rsidR="00D926EC" w:rsidRPr="00624C44">
        <w:rPr>
          <w:lang w:val="en-US"/>
        </w:rPr>
        <w:t xml:space="preserve">): </w:t>
      </w:r>
    </w:p>
    <w:p w14:paraId="3B00A976" w14:textId="77777777" w:rsidR="00D926EC" w:rsidRPr="00624C44" w:rsidRDefault="00D926EC" w:rsidP="00D926EC">
      <w:pPr>
        <w:rPr>
          <w:lang w:val="en-US"/>
        </w:rPr>
      </w:pPr>
      <w:r w:rsidRPr="00624C44">
        <w:rPr>
          <w:lang w:val="en-US"/>
        </w:rPr>
        <w:t xml:space="preserve">Foot goes sides or forward towards the camera. Ideally. Kick is a Priority 1 gesture, but the differentiation of Left and right is less important </w:t>
      </w:r>
    </w:p>
    <w:p w14:paraId="2371EA69" w14:textId="77777777" w:rsidR="00D926EC" w:rsidRPr="00624C44" w:rsidRDefault="00D926EC" w:rsidP="00D926EC">
      <w:pPr>
        <w:rPr>
          <w:lang w:val="en-US"/>
        </w:rPr>
      </w:pPr>
    </w:p>
    <w:p w14:paraId="643A901D" w14:textId="42B092DB" w:rsidR="00D926EC" w:rsidRPr="00624C44" w:rsidRDefault="000264F8" w:rsidP="00D926EC">
      <w:pPr>
        <w:rPr>
          <w:lang w:val="en-US"/>
        </w:rPr>
      </w:pPr>
      <w:r w:rsidRPr="00624C44">
        <w:rPr>
          <w:lang w:val="en-US"/>
        </w:rPr>
        <w:t>Double Arm Side (T57</w:t>
      </w:r>
      <w:r w:rsidR="00D926EC" w:rsidRPr="00624C44">
        <w:rPr>
          <w:lang w:val="en-US"/>
        </w:rPr>
        <w:t xml:space="preserve">): </w:t>
      </w:r>
    </w:p>
    <w:p w14:paraId="35B79DCD" w14:textId="77777777" w:rsidR="00D926EC" w:rsidRPr="00624C44" w:rsidRDefault="00D926EC" w:rsidP="00D926EC">
      <w:pPr>
        <w:rPr>
          <w:lang w:val="en-US"/>
        </w:rPr>
      </w:pPr>
      <w:r w:rsidRPr="00624C44">
        <w:rPr>
          <w:lang w:val="en-US"/>
        </w:rPr>
        <w:t xml:space="preserve">Opening both arms quickly to the side.   </w:t>
      </w:r>
      <w:proofErr w:type="spellStart"/>
      <w:r w:rsidRPr="00624C44">
        <w:rPr>
          <w:lang w:val="en-US"/>
        </w:rPr>
        <w:t>doubleArmSide</w:t>
      </w:r>
      <w:proofErr w:type="spellEnd"/>
      <w:r w:rsidRPr="00624C44">
        <w:rPr>
          <w:lang w:val="en-US"/>
        </w:rPr>
        <w:t xml:space="preserve"> is a toggle type of controller, i.e. the closing of the arms is also sometimes used to turn “off” the situation that </w:t>
      </w:r>
      <w:proofErr w:type="spellStart"/>
      <w:r w:rsidRPr="00624C44">
        <w:rPr>
          <w:lang w:val="en-US"/>
        </w:rPr>
        <w:t>doubleArmSide</w:t>
      </w:r>
      <w:proofErr w:type="spellEnd"/>
      <w:r w:rsidRPr="00624C44">
        <w:rPr>
          <w:lang w:val="en-US"/>
        </w:rPr>
        <w:t xml:space="preserve"> has turned “on”.   There is Delta on opening, but not closing.  In other words, opening the arms slowly will not turn on </w:t>
      </w:r>
      <w:proofErr w:type="spellStart"/>
      <w:r w:rsidRPr="00624C44">
        <w:rPr>
          <w:lang w:val="en-US"/>
        </w:rPr>
        <w:t>doubleArmSide</w:t>
      </w:r>
      <w:proofErr w:type="spellEnd"/>
      <w:r w:rsidRPr="00624C44">
        <w:rPr>
          <w:lang w:val="en-US"/>
        </w:rPr>
        <w:t>, but closing them slowing will turn it off.</w:t>
      </w:r>
    </w:p>
    <w:p w14:paraId="602D7F36" w14:textId="77777777" w:rsidR="00D926EC" w:rsidRPr="00624C44" w:rsidRDefault="00D926EC" w:rsidP="00D926EC">
      <w:pPr>
        <w:rPr>
          <w:lang w:val="en-US"/>
        </w:rPr>
      </w:pPr>
    </w:p>
    <w:p w14:paraId="532DBC0C" w14:textId="69CF4CB9" w:rsidR="00D31EA9" w:rsidRPr="00624C44" w:rsidRDefault="000264F8" w:rsidP="00D31EA9">
      <w:pPr>
        <w:rPr>
          <w:lang w:val="en-US"/>
        </w:rPr>
      </w:pPr>
      <w:r w:rsidRPr="00624C44">
        <w:rPr>
          <w:lang w:val="en-US"/>
        </w:rPr>
        <w:t>Double Arm Side Close (T58</w:t>
      </w:r>
      <w:r w:rsidR="00D31EA9" w:rsidRPr="00624C44">
        <w:rPr>
          <w:lang w:val="en-US"/>
        </w:rPr>
        <w:t xml:space="preserve">): </w:t>
      </w:r>
    </w:p>
    <w:p w14:paraId="2F4DB537" w14:textId="19107C8F" w:rsidR="00D31EA9" w:rsidRPr="00624C44" w:rsidRDefault="006B5E26" w:rsidP="00D31EA9">
      <w:pPr>
        <w:rPr>
          <w:lang w:val="en-US"/>
        </w:rPr>
      </w:pPr>
      <w:r w:rsidRPr="00624C44">
        <w:rPr>
          <w:lang w:val="en-US"/>
        </w:rPr>
        <w:t>Closing</w:t>
      </w:r>
      <w:r w:rsidR="00D31EA9" w:rsidRPr="00624C44">
        <w:rPr>
          <w:lang w:val="en-US"/>
        </w:rPr>
        <w:t xml:space="preserve"> both arms quickly to the </w:t>
      </w:r>
      <w:r w:rsidRPr="00624C44">
        <w:rPr>
          <w:lang w:val="en-US"/>
        </w:rPr>
        <w:t>center, opposite of DAS.</w:t>
      </w:r>
    </w:p>
    <w:p w14:paraId="1D71BE17" w14:textId="77777777" w:rsidR="00D926EC" w:rsidRPr="00624C44" w:rsidRDefault="00D926EC" w:rsidP="00D926EC">
      <w:pPr>
        <w:rPr>
          <w:ins w:id="804" w:author="motioncomposer" w:date="2017-12-21T19:52:00Z"/>
          <w:lang w:val="en-US"/>
        </w:rPr>
      </w:pPr>
      <w:ins w:id="805" w:author="motioncomposer" w:date="2017-12-21T19:52:00Z">
        <w:r w:rsidRPr="00624C44">
          <w:rPr>
            <w:noProof/>
            <w:lang w:val="en-GB" w:eastAsia="en-GB"/>
          </w:rPr>
          <mc:AlternateContent>
            <mc:Choice Requires="wpg">
              <w:drawing>
                <wp:inline distT="0" distB="0" distL="0" distR="0" wp14:anchorId="2F9635DF" wp14:editId="309D8AB9">
                  <wp:extent cx="1675130" cy="1257300"/>
                  <wp:effectExtent l="0" t="0" r="1270" b="12700"/>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5130" cy="1257300"/>
                            <a:chOff x="0" y="0"/>
                            <a:chExt cx="1675130" cy="1257300"/>
                          </a:xfrm>
                          <a:extLst>
                            <a:ext uri="{0CCBE362-F206-4b92-989A-16890622DB6E}">
                              <ma14:wrappingTextBoxFlag xmlns:ma14="http://schemas.microsoft.com/office/mac/drawingml/2011/main"/>
                            </a:ext>
                          </a:extLst>
                        </wpg:grpSpPr>
                        <wpg:grpSp>
                          <wpg:cNvPr id="577" name="Group 577"/>
                          <wpg:cNvGrpSpPr/>
                          <wpg:grpSpPr>
                            <a:xfrm>
                              <a:off x="571500" y="0"/>
                              <a:ext cx="1103630" cy="1257300"/>
                              <a:chOff x="0" y="0"/>
                              <a:chExt cx="2006600" cy="2286000"/>
                            </a:xfrm>
                          </wpg:grpSpPr>
                          <wps:wsp>
                            <wps:cNvPr id="578" name="Right Arrow 578"/>
                            <wps:cNvSpPr/>
                            <wps:spPr>
                              <a:xfrm>
                                <a:off x="0" y="914400"/>
                                <a:ext cx="342900" cy="228600"/>
                              </a:xfrm>
                              <a:prstGeom prst="rightArrow">
                                <a:avLst/>
                              </a:prstGeom>
                              <a:solidFill>
                                <a:srgbClr val="000000"/>
                              </a:solidFill>
                              <a:ln w="12700" cap="flat" cmpd="sng" algn="ctr">
                                <a:solidFill>
                                  <a:srgbClr val="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9" name="Picture 579"/>
                              <pic:cNvPicPr>
                                <a:picLocks noChangeAspect="1"/>
                              </pic:cNvPicPr>
                            </pic:nvPicPr>
                            <pic:blipFill>
                              <a:blip r:embed="rId28">
                                <a:extLst>
                                  <a:ext uri="{28A0092B-C50C-407E-A947-70E740481C1C}">
                                    <a14:useLocalDpi xmlns:a14="http://schemas.microsoft.com/office/drawing/2010/main"/>
                                  </a:ext>
                                </a:extLst>
                              </a:blip>
                              <a:srcRect/>
                              <a:stretch>
                                <a:fillRect/>
                              </a:stretch>
                            </pic:blipFill>
                            <pic:spPr bwMode="auto">
                              <a:xfrm>
                                <a:off x="571500" y="0"/>
                                <a:ext cx="1435100" cy="2286000"/>
                              </a:xfrm>
                              <a:prstGeom prst="rect">
                                <a:avLst/>
                              </a:prstGeom>
                              <a:noFill/>
                              <a:ln>
                                <a:noFill/>
                              </a:ln>
                              <a:extLst>
                                <a:ext uri="{FAA26D3D-D897-4be2-8F04-BA451C77F1D7}">
                                  <ma14:placeholderFlag xmlns:ma14="http://schemas.microsoft.com/office/mac/drawingml/2011/main"/>
                                </a:ext>
                              </a:extLst>
                            </pic:spPr>
                          </pic:pic>
                        </wpg:grpSp>
                        <pic:pic xmlns:pic="http://schemas.openxmlformats.org/drawingml/2006/picture">
                          <pic:nvPicPr>
                            <pic:cNvPr id="580" name="Picture 580"/>
                            <pic:cNvPicPr>
                              <a:picLocks noChangeAspect="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55930" cy="1257300"/>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w:pict>
                <v:group id="Group 576" o:spid="_x0000_s1026" style="width:131.9pt;height:99pt;mso-position-horizontal-relative:char;mso-position-vertical-relative:line" coordsize="1675130,12573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">
                  <v:group id="Group 577" o:spid="_x0000_s1027" style="position:absolute;left:571500;width:1103630;height:1257300" coordsize="2006600,2286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pN1MxgAAANwAAAAPAAAAZHJzL2Rvd25yZXYueG1sRI9Pa8JAFMTvBb/D8gre&#10;6iZKqqSuIlKlByk0EUpvj+wzCWbfhuw2f759t1DocZiZ3zDb/Wga0VPnassK4kUEgriwuuZSwTU/&#10;PW1AOI+ssbFMCiZysN/NHraYajvwB/WZL0WAsEtRQeV9m0rpiooMuoVtiYN3s51BH2RXSt3hEOCm&#10;kcsoepYGaw4LFbZ0rKi4Z99GwXnA4bCKX/vL/XacvvLk/fMSk1Lzx/HwAsLT6P/Df+03rSBZr+H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ek3UzGAAAA3AAA&#10;AA8AAAAAAAAAAAAAAAAAqQIAAGRycy9kb3ducmV2LnhtbFBLBQYAAAAABAAEAPoAAACcAwAAAAA=&#10;">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578" o:spid="_x0000_s1028" type="#_x0000_t13" style="position:absolute;top:914400;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9rQIwwAA&#10;ANwAAAAPAAAAZHJzL2Rvd25yZXYueG1sRE89b8IwEN0r8R+sQ+pWHCqlRQGDEKgiQ5eEdj/ia5IS&#10;n63YTQK/vh4qdXx635vdZDoxUO9bywqWiwQEcWV1y7WCj/Pb0wqED8gaO8uk4EYedtvZwwYzbUcu&#10;aChDLWII+wwVNCG4TEpfNWTQL6wjjtyX7Q2GCPta6h7HGG46+ZwkL9Jgy7GhQUeHhqpr+WMUrNzh&#10;7PIif78cr8dTWuTd6fv+qdTjfNqvQQSawr/4z51rBelrXBvPxCMgt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9rQIwwAAANwAAAAPAAAAAAAAAAAAAAAAAJcCAABkcnMvZG93&#10;bnJldi54bWxQSwUGAAAAAAQABAD1AAAAhwMAAAAA&#10;" adj="14400" fillcolor="black" strokeweight="1pt"/>
                    <v:shape id="Picture 579" o:spid="_x0000_s1029" type="#_x0000_t75" style="position:absolute;left:571500;width:143510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">
                      <v:imagedata r:id="rId35" o:title=""/>
                      <v:path arrowok="t"/>
                    </v:shape>
                  </v:group>
                  <v:shape id="Picture 580" o:spid="_x0000_s1030" type="#_x0000_t75" style="position:absolute;width:455930;height:1257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Q&#10;VSTBAAAA3AAAAA8AAABkcnMvZG93bnJldi54bWxET7tqwzAU3QP9B3EL3WK5bWKMayWUQtuMiZOh&#10;3S7WrW1sXRlLfvTvoyGQ8XDe+X4xnZhocI1lBc9RDIK4tLrhSsHl/LlOQTiPrLGzTAr+ycF+97DK&#10;MdN25hNNha9ECGGXoYLa+z6T0pU1GXSR7YkD92cHgz7AoZJ6wDmEm06+xHEiDTYcGmrs6aOmsi1G&#10;o4CT/vv48zrrsfnCTesS98tJqtTT4/L+BsLT4u/im/ugFWzTMD+cCUdA7q4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oQVSTBAAAA3AAAAA8AAAAAAAAAAAAAAAAAnAIAAGRy&#10;cy9kb3ducmV2LnhtbFBLBQYAAAAABAAEAPcAAACKAwAAAAA=&#10;">
                    <v:imagedata r:id="rId36" o:title=""/>
                    <v:path arrowok="t"/>
                  </v:shape>
                  <w10:anchorlock/>
                </v:group>
              </w:pict>
            </mc:Fallback>
          </mc:AlternateContent>
        </w:r>
      </w:ins>
    </w:p>
    <w:p w14:paraId="00FC98EB" w14:textId="77777777" w:rsidR="00D926EC" w:rsidRPr="00624C44" w:rsidRDefault="00D926EC" w:rsidP="00D926EC">
      <w:pPr>
        <w:rPr>
          <w:del w:id="806" w:author="motioncomposer" w:date="2017-12-21T19:52:00Z"/>
          <w:lang w:val="en-US"/>
        </w:rPr>
      </w:pPr>
      <w:del w:id="807" w:author="motioncomposer" w:date="2017-12-21T19:52:00Z">
        <w:r w:rsidRPr="00624C44">
          <w:rPr>
            <w:noProof/>
            <w:lang w:val="en-GB" w:eastAsia="en-GB"/>
          </w:rPr>
          <mc:AlternateContent>
            <mc:Choice Requires="wpg">
              <w:drawing>
                <wp:inline distT="0" distB="0" distL="0" distR="0" wp14:anchorId="75831894" wp14:editId="4152E239">
                  <wp:extent cx="1675130" cy="1257300"/>
                  <wp:effectExtent l="0" t="0" r="1270" b="12700"/>
                  <wp:docPr id="115" name="Group 1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5130" cy="1257300"/>
                            <a:chOff x="0" y="0"/>
                            <a:chExt cx="1675130" cy="1257300"/>
                          </a:xfrm>
                          <a:extLst>
                            <a:ext uri="{0CCBE362-F206-4b92-989A-16890622DB6E}">
                              <ma14:wrappingTextBoxFlag xmlns:ma14="http://schemas.microsoft.com/office/mac/drawingml/2011/main"/>
                            </a:ext>
                          </a:extLst>
                        </wpg:grpSpPr>
                        <wpg:grpSp>
                          <wpg:cNvPr id="101" name="Group 101"/>
                          <wpg:cNvGrpSpPr/>
                          <wpg:grpSpPr>
                            <a:xfrm>
                              <a:off x="571500" y="0"/>
                              <a:ext cx="1103630" cy="1257300"/>
                              <a:chOff x="0" y="0"/>
                              <a:chExt cx="2006600" cy="2286000"/>
                            </a:xfrm>
                          </wpg:grpSpPr>
                          <wps:wsp>
                            <wps:cNvPr id="70" name="Right Arrow 70"/>
                            <wps:cNvSpPr/>
                            <wps:spPr>
                              <a:xfrm>
                                <a:off x="0" y="914400"/>
                                <a:ext cx="342900" cy="228600"/>
                              </a:xfrm>
                              <a:prstGeom prst="rightArrow">
                                <a:avLst/>
                              </a:prstGeom>
                              <a:solidFill>
                                <a:srgbClr val="000000"/>
                              </a:solidFill>
                              <a:ln w="12700" cap="flat" cmpd="sng" algn="ctr">
                                <a:solidFill>
                                  <a:srgbClr val="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82" name="Picture 82"/>
                              <pic:cNvPicPr>
                                <a:picLocks noChangeAspect="1"/>
                              </pic:cNvPicPr>
                            </pic:nvPicPr>
                            <pic:blipFill>
                              <a:blip r:embed="rId28">
                                <a:extLst>
                                  <a:ext uri="{28A0092B-C50C-407E-A947-70E740481C1C}">
                                    <a14:useLocalDpi xmlns:a14="http://schemas.microsoft.com/office/drawing/2010/main"/>
                                  </a:ext>
                                </a:extLst>
                              </a:blip>
                              <a:srcRect/>
                              <a:stretch>
                                <a:fillRect/>
                              </a:stretch>
                            </pic:blipFill>
                            <pic:spPr bwMode="auto">
                              <a:xfrm>
                                <a:off x="571500" y="0"/>
                                <a:ext cx="1435100" cy="2286000"/>
                              </a:xfrm>
                              <a:prstGeom prst="rect">
                                <a:avLst/>
                              </a:prstGeom>
                              <a:noFill/>
                              <a:ln>
                                <a:noFill/>
                              </a:ln>
                              <a:extLst>
                                <a:ext uri="{FAA26D3D-D897-4be2-8F04-BA451C77F1D7}">
                                  <ma14:placeholderFlag xmlns:ma14="http://schemas.microsoft.com/office/mac/drawingml/2011/main"/>
                                </a:ext>
                              </a:extLst>
                            </pic:spPr>
                          </pic:pic>
                        </wpg:grpSp>
                        <pic:pic xmlns:pic="http://schemas.openxmlformats.org/drawingml/2006/picture">
                          <pic:nvPicPr>
                            <pic:cNvPr id="78" name="Picture 78"/>
                            <pic:cNvPicPr>
                              <a:picLocks noChangeAspect="1"/>
                            </pic:cNvPicPr>
                          </pic:nvPicPr>
                          <pic:blipFill>
                            <a:blip r:embed="rId29">
                              <a:extLst>
                                <a:ext uri="{28A0092B-C50C-407E-A947-70E740481C1C}">
                                  <a14:useLocalDpi xmlns:a14="http://schemas.microsoft.com/office/drawing/2010/main"/>
                                </a:ext>
                              </a:extLst>
                            </a:blip>
                            <a:srcRect/>
                            <a:stretch>
                              <a:fillRect/>
                            </a:stretch>
                          </pic:blipFill>
                          <pic:spPr bwMode="auto">
                            <a:xfrm>
                              <a:off x="0" y="0"/>
                              <a:ext cx="455930" cy="1257300"/>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w:pict>
                <v:group id="Group 115" o:spid="_x0000_s1026" style="width:131.9pt;height:99pt;mso-position-horizontal-relative:char;mso-position-vertical-relative:line" coordsize="1675130,125730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">
                  <v:group id="Group 101" o:spid="_x0000_s1027" style="position:absolute;left:571500;width:1103630;height:1257300" coordsize="2006600,2286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SIP8fDAAAA3AAAAA8A&#10;AAAAAAAAAAAAAAAAqQIAAGRycy9kb3ducmV2LnhtbFBLBQYAAAAABAAEAPoAAACZAwAAAAA=&#10;">
                    <v:shape id="Right Arrow 70" o:spid="_x0000_s1028" type="#_x0000_t13" style="position:absolute;top:914400;width:3429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WaBEwAAA&#10;ANsAAAAPAAAAZHJzL2Rvd25yZXYueG1sRE9Ni8IwEL0L+x/CLOxN011YlWoUUcQevFTd+2wzttVm&#10;Epqo1V9vDoLHx/uezjvTiCu1vras4HuQgCAurK65VHDYr/tjED4ga2wsk4I7eZjPPnpTTLW9cU7X&#10;XShFDGGfooIqBJdK6YuKDPqBdcSRO9rWYIiwLaVu8RbDTSN/kmQoDdYcGyp0tKyoOO8uRsHYLfcu&#10;y7Pt/+q82vzmWbM5Pf6U+vrsFhMQgbrwFr/cmVYwiuvjl/gD5Ow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aWaBEwAAAANsAAAAPAAAAAAAAAAAAAAAAAJcCAABkcnMvZG93bnJl&#10;di54bWxQSwUGAAAAAAQABAD1AAAAhAMAAAAA&#10;" adj="14400" fillcolor="black" strokeweight="1pt"/>
                    <v:shape id="Picture 82" o:spid="_x0000_s1029" type="#_x0000_t75" style="position:absolute;left:571500;width:1435100;height:22860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fy&#10;CoDGAAAA2wAAAA8AAABkcnMvZG93bnJldi54bWxEj0FrwkAUhO+C/2F5hV6k2TQHCamrFK0gVCqN&#10;ll4f2dckTfZtyK4m/nu3IPQ4zMw3zGI1mlZcqHe1ZQXPUQyCuLC65lLB6bh9SkE4j6yxtUwKruRg&#10;tZxOFphpO/AnXXJfigBhl6GCyvsuk9IVFRl0ke2Ig/dje4M+yL6UuschwE0rkzieS4M1h4UKO1pX&#10;VDT52Sj4/m1m6/PXdX94G2w3Hzbp+P7hlHp8GF9fQHga/X/43t5pBWkCf1/CD5DLG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IKgMYAAADbAAAADwAAAAAAAAAAAAAAAACc&#10;AgAAZHJzL2Rvd25yZXYueG1sUEsFBgAAAAAEAAQA9wAAAI8DAAAAAA==&#10;">
                      <v:imagedata r:id="rId37" o:title=""/>
                      <v:path arrowok="t"/>
                    </v:shape>
                  </v:group>
                  <v:shape id="Picture 78" o:spid="_x0000_s1030" type="#_x0000_t75" style="position:absolute;width:455930;height:12573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57&#10;g7K9AAAA2wAAAA8AAABkcnMvZG93bnJldi54bWxET8mqwjAU3T/wH8IV3D1TB6pUo4jgsHRa6O7S&#10;XNtic1OaaOvfm4Xg8nDm+bI1pXhR7QrLCgb9CARxanXBmYLLefM/BeE8ssbSMil4k4PlovM3x0Tb&#10;ho/0OvlMhBB2CSrIva8SKV2ak0HXtxVx4O62NugDrDOpa2xCuCnlMIpiabDg0JBjReuc0sfpaRRw&#10;XO0O11Gjn8UWxw8XuxvHU6V63XY1A+Gp9T/x173XCiZhbPgSfoBcfAA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7nuDsr0AAADbAAAADwAAAAAAAAAAAAAAAACcAgAAZHJzL2Rv&#10;d25yZXYueG1sUEsFBgAAAAAEAAQA9wAAAIYDAAAAAA==&#10;">
                    <v:imagedata r:id="rId38" o:title=""/>
                    <v:path arrowok="t"/>
                  </v:shape>
                  <w10:anchorlock/>
                </v:group>
              </w:pict>
            </mc:Fallback>
          </mc:AlternateContent>
        </w:r>
      </w:del>
    </w:p>
    <w:p w14:paraId="6CD871AF" w14:textId="77777777" w:rsidR="00D926EC" w:rsidRPr="00624C44" w:rsidRDefault="00D926EC" w:rsidP="00D926EC">
      <w:pPr>
        <w:rPr>
          <w:lang w:val="en-US"/>
        </w:rPr>
      </w:pPr>
      <w:r w:rsidRPr="00624C44">
        <w:rPr>
          <w:lang w:val="en-US"/>
        </w:rPr>
        <w:t xml:space="preserve"> Figure 14:  Double Arm Side </w:t>
      </w:r>
    </w:p>
    <w:p w14:paraId="468E4820" w14:textId="77777777" w:rsidR="00D926EC" w:rsidRPr="00624C44" w:rsidRDefault="00D926EC" w:rsidP="00D926EC">
      <w:pPr>
        <w:rPr>
          <w:lang w:val="en-US"/>
        </w:rPr>
      </w:pPr>
    </w:p>
    <w:p w14:paraId="5B71CFB6" w14:textId="5484CE1D" w:rsidR="00D926EC" w:rsidRPr="00624C44" w:rsidRDefault="000264F8" w:rsidP="00D926EC">
      <w:pPr>
        <w:rPr>
          <w:lang w:val="en-US"/>
        </w:rPr>
      </w:pPr>
      <w:r w:rsidRPr="00624C44">
        <w:rPr>
          <w:lang w:val="en-US"/>
        </w:rPr>
        <w:t>Jump (T59</w:t>
      </w:r>
      <w:r w:rsidR="00D926EC" w:rsidRPr="00624C44">
        <w:rPr>
          <w:lang w:val="en-US"/>
        </w:rPr>
        <w:t>):</w:t>
      </w:r>
    </w:p>
    <w:p w14:paraId="383A5C06" w14:textId="77777777" w:rsidR="00D926EC" w:rsidRPr="00624C44" w:rsidRDefault="00D926EC" w:rsidP="00D926EC">
      <w:pPr>
        <w:rPr>
          <w:lang w:val="en-US"/>
        </w:rPr>
      </w:pPr>
      <w:r w:rsidRPr="00624C44">
        <w:rPr>
          <w:lang w:val="en-US"/>
        </w:rPr>
        <w:t>Both feet have to come off the floor by ca. 10 cm.</w:t>
      </w:r>
    </w:p>
    <w:p w14:paraId="31E92307" w14:textId="77777777" w:rsidR="00D926EC" w:rsidRPr="00624C44" w:rsidRDefault="00D926EC" w:rsidP="00D926EC">
      <w:pPr>
        <w:rPr>
          <w:lang w:val="en-US"/>
        </w:rPr>
      </w:pPr>
    </w:p>
    <w:p w14:paraId="57F19D02" w14:textId="180B1D96" w:rsidR="00D926EC" w:rsidRPr="00624C44" w:rsidRDefault="00337991" w:rsidP="00D926EC">
      <w:pPr>
        <w:rPr>
          <w:lang w:val="en-US"/>
        </w:rPr>
      </w:pPr>
      <w:r w:rsidRPr="00624C44">
        <w:rPr>
          <w:lang w:val="en-US"/>
        </w:rPr>
        <w:t>Clap (T</w:t>
      </w:r>
      <w:r w:rsidR="000264F8" w:rsidRPr="00624C44">
        <w:rPr>
          <w:lang w:val="en-US"/>
        </w:rPr>
        <w:t>60</w:t>
      </w:r>
      <w:r w:rsidR="00D926EC" w:rsidRPr="00624C44">
        <w:rPr>
          <w:lang w:val="en-US"/>
        </w:rPr>
        <w:t xml:space="preserve">): </w:t>
      </w:r>
    </w:p>
    <w:p w14:paraId="6B212AEB" w14:textId="77777777" w:rsidR="00D926EC" w:rsidRPr="00624C44" w:rsidRDefault="00D926EC" w:rsidP="00D926EC">
      <w:pPr>
        <w:rPr>
          <w:lang w:val="en-US"/>
        </w:rPr>
      </w:pPr>
      <w:r w:rsidRPr="00624C44">
        <w:rPr>
          <w:lang w:val="en-US"/>
        </w:rPr>
        <w:t>Bringing hands together.  It does not need to be done quickly. The clap makes a useful switch-gesture, for example for the player to change the sound bank.  This is a nice robust feature in the Kinect2 (where I got the idea).   Of course, we realize this may not be so easy, that is why we listed it as a low priority.</w:t>
      </w:r>
    </w:p>
    <w:p w14:paraId="7278675D" w14:textId="77777777" w:rsidR="00D926EC" w:rsidRPr="00624C44" w:rsidRDefault="00D926EC" w:rsidP="00D926EC">
      <w:pPr>
        <w:rPr>
          <w:lang w:val="en-US"/>
        </w:rPr>
      </w:pPr>
      <w:r w:rsidRPr="00624C44">
        <w:rPr>
          <w:lang w:val="en-US"/>
        </w:rPr>
        <w:t xml:space="preserve"> </w:t>
      </w:r>
    </w:p>
    <w:p w14:paraId="10224D81" w14:textId="15AC1EA2" w:rsidR="00D926EC" w:rsidRPr="00624C44" w:rsidRDefault="000264F8" w:rsidP="00DB1702">
      <w:pPr>
        <w:pStyle w:val="Heading6"/>
        <w:rPr>
          <w:lang w:val="en-US"/>
        </w:rPr>
      </w:pPr>
      <w:r w:rsidRPr="00624C44">
        <w:rPr>
          <w:lang w:val="en-US"/>
        </w:rPr>
        <w:t>Zones (T</w:t>
      </w:r>
      <w:proofErr w:type="gramStart"/>
      <w:r w:rsidRPr="00624C44">
        <w:rPr>
          <w:lang w:val="en-US"/>
        </w:rPr>
        <w:t>61,T</w:t>
      </w:r>
      <w:proofErr w:type="gramEnd"/>
      <w:r w:rsidRPr="00624C44">
        <w:rPr>
          <w:lang w:val="en-US"/>
        </w:rPr>
        <w:t>6</w:t>
      </w:r>
      <w:r w:rsidR="00337991" w:rsidRPr="00624C44">
        <w:rPr>
          <w:lang w:val="en-US"/>
        </w:rPr>
        <w:t>6</w:t>
      </w:r>
      <w:r w:rsidR="00D926EC" w:rsidRPr="00624C44">
        <w:rPr>
          <w:lang w:val="en-US"/>
        </w:rPr>
        <w:t>):</w:t>
      </w:r>
    </w:p>
    <w:p w14:paraId="0F0404F0" w14:textId="77777777" w:rsidR="00D926EC" w:rsidRPr="00624C44" w:rsidRDefault="00D926EC" w:rsidP="00D926EC">
      <w:pPr>
        <w:rPr>
          <w:lang w:val="en-US"/>
        </w:rPr>
      </w:pPr>
      <w:r w:rsidRPr="00624C44">
        <w:rPr>
          <w:lang w:val="en-US"/>
        </w:rPr>
        <w:t xml:space="preserve">There are two zones in the MC3.0.  (In later versions there can be more zones, see the discussion in Pro-Version). Zones offer two types of data: </w:t>
      </w:r>
    </w:p>
    <w:p w14:paraId="283E3212" w14:textId="77777777" w:rsidR="00D926EC" w:rsidRPr="00624C44" w:rsidRDefault="00D926EC" w:rsidP="00D926EC">
      <w:pPr>
        <w:rPr>
          <w:lang w:val="en-US"/>
        </w:rPr>
      </w:pPr>
    </w:p>
    <w:p w14:paraId="7513AFEE" w14:textId="6BBD15E5" w:rsidR="00D926EC" w:rsidRPr="00624C44" w:rsidRDefault="000264F8" w:rsidP="00D926EC">
      <w:pPr>
        <w:rPr>
          <w:lang w:val="en-US"/>
        </w:rPr>
      </w:pPr>
      <w:r w:rsidRPr="00624C44">
        <w:rPr>
          <w:lang w:val="en-US"/>
        </w:rPr>
        <w:t>Zone Discrete (T61</w:t>
      </w:r>
      <w:r w:rsidR="00D926EC" w:rsidRPr="00624C44">
        <w:rPr>
          <w:lang w:val="en-US"/>
        </w:rPr>
        <w:t>):</w:t>
      </w:r>
    </w:p>
    <w:p w14:paraId="0F514409" w14:textId="77777777" w:rsidR="00D926EC" w:rsidRPr="00624C44" w:rsidRDefault="00D926EC" w:rsidP="00D926EC">
      <w:pPr>
        <w:rPr>
          <w:lang w:val="en-US"/>
        </w:rPr>
      </w:pPr>
      <w:r w:rsidRPr="00624C44">
        <w:rPr>
          <w:lang w:val="en-US"/>
        </w:rPr>
        <w:t xml:space="preserve">Discrete movement in zone  </w:t>
      </w:r>
    </w:p>
    <w:p w14:paraId="3BABC970" w14:textId="77777777" w:rsidR="00D926EC" w:rsidRPr="00624C44" w:rsidRDefault="00D926EC" w:rsidP="00D926EC">
      <w:pPr>
        <w:rPr>
          <w:lang w:val="en-US"/>
        </w:rPr>
      </w:pPr>
    </w:p>
    <w:p w14:paraId="485BA20E" w14:textId="58B107D2" w:rsidR="00D926EC" w:rsidRPr="00624C44" w:rsidRDefault="000264F8" w:rsidP="00D926EC">
      <w:pPr>
        <w:rPr>
          <w:lang w:val="en-US"/>
        </w:rPr>
      </w:pPr>
      <w:r w:rsidRPr="00624C44">
        <w:rPr>
          <w:lang w:val="en-US"/>
        </w:rPr>
        <w:t>Zone Normal (T62</w:t>
      </w:r>
      <w:r w:rsidR="00D926EC" w:rsidRPr="00624C44">
        <w:rPr>
          <w:lang w:val="en-US"/>
        </w:rPr>
        <w:t xml:space="preserve">): </w:t>
      </w:r>
    </w:p>
    <w:p w14:paraId="7E64E127" w14:textId="77777777" w:rsidR="00D926EC" w:rsidRPr="00624C44" w:rsidRDefault="00D926EC" w:rsidP="00D926EC">
      <w:pPr>
        <w:rPr>
          <w:lang w:val="en-US"/>
        </w:rPr>
      </w:pPr>
      <w:r w:rsidRPr="00624C44">
        <w:rPr>
          <w:lang w:val="en-US"/>
        </w:rPr>
        <w:t>Normal continuous movement in the zone</w:t>
      </w:r>
    </w:p>
    <w:p w14:paraId="7F1E8ED9" w14:textId="77777777" w:rsidR="00D926EC" w:rsidRPr="00624C44" w:rsidRDefault="00D926EC" w:rsidP="00D926EC">
      <w:pPr>
        <w:rPr>
          <w:lang w:val="en-US"/>
        </w:rPr>
      </w:pPr>
    </w:p>
    <w:p w14:paraId="4E8ED374" w14:textId="6A0510E6" w:rsidR="000264F8" w:rsidRPr="00624C44" w:rsidRDefault="000264F8" w:rsidP="000264F8">
      <w:pPr>
        <w:rPr>
          <w:lang w:val="en-US"/>
        </w:rPr>
      </w:pPr>
      <w:bookmarkStart w:id="808" w:name="_Toc362437882"/>
      <w:bookmarkStart w:id="809" w:name="_Toc347839311"/>
      <w:r w:rsidRPr="00624C44">
        <w:rPr>
          <w:lang w:val="en-US"/>
        </w:rPr>
        <w:t xml:space="preserve">Zone Flow (T63-T66): </w:t>
      </w:r>
    </w:p>
    <w:p w14:paraId="5852DB90" w14:textId="7096DDC2" w:rsidR="000264F8" w:rsidRPr="00624C44" w:rsidRDefault="000264F8" w:rsidP="000264F8">
      <w:pPr>
        <w:rPr>
          <w:lang w:val="en-US"/>
        </w:rPr>
      </w:pPr>
      <w:r w:rsidRPr="00624C44">
        <w:rPr>
          <w:lang w:val="en-US"/>
        </w:rPr>
        <w:t>Direction of the movement in the zone</w:t>
      </w:r>
    </w:p>
    <w:p w14:paraId="525B1A6F" w14:textId="77777777" w:rsidR="00D926EC" w:rsidRPr="00624C44" w:rsidRDefault="00D926EC" w:rsidP="00DB1702">
      <w:pPr>
        <w:pStyle w:val="Heading3"/>
        <w:rPr>
          <w:lang w:val="en-US"/>
        </w:rPr>
      </w:pPr>
      <w:bookmarkStart w:id="810" w:name="_Toc365022698"/>
      <w:bookmarkStart w:id="811" w:name="_Toc369191184"/>
      <w:bookmarkStart w:id="812" w:name="_Toc380405760"/>
      <w:r w:rsidRPr="00624C44">
        <w:rPr>
          <w:lang w:val="en-US"/>
        </w:rPr>
        <w:t>OSC Message Reference</w:t>
      </w:r>
      <w:bookmarkEnd w:id="808"/>
      <w:bookmarkEnd w:id="810"/>
      <w:bookmarkEnd w:id="811"/>
      <w:bookmarkEnd w:id="812"/>
    </w:p>
    <w:p w14:paraId="0C11FB0E" w14:textId="26DFA576" w:rsidR="00D926EC" w:rsidRPr="00624C44" w:rsidRDefault="00D926EC" w:rsidP="00D926EC">
      <w:pPr>
        <w:rPr>
          <w:lang w:val="en-US"/>
        </w:rPr>
      </w:pPr>
      <w:r w:rsidRPr="00624C44">
        <w:rPr>
          <w:lang w:val="en-US"/>
        </w:rPr>
        <w:t>Open Sound Control (OSC) is a protocol for networking and controlling sound devices such as synthesizers and computers (</w:t>
      </w:r>
      <w:hyperlink r:id="rId39" w:history="1">
        <w:r w:rsidRPr="00624C44">
          <w:rPr>
            <w:lang w:val="en-US"/>
          </w:rPr>
          <w:t>http://opensoundcontrol.org/</w:t>
        </w:r>
      </w:hyperlink>
      <w:r w:rsidRPr="00624C44">
        <w:rPr>
          <w:lang w:val="en-US"/>
        </w:rPr>
        <w:t xml:space="preserve">). The following </w:t>
      </w:r>
      <w:ins w:id="813" w:author="motioncomposer" w:date="2017-12-21T19:52:00Z">
        <w:r w:rsidR="00066AA5" w:rsidRPr="00624C44">
          <w:rPr>
            <w:lang w:val="en-US"/>
          </w:rPr>
          <w:t>section</w:t>
        </w:r>
      </w:ins>
      <w:del w:id="814" w:author="motioncomposer" w:date="2017-12-21T19:52:00Z">
        <w:r w:rsidRPr="00624C44">
          <w:rPr>
            <w:lang w:val="en-US"/>
          </w:rPr>
          <w:delText>table</w:delText>
        </w:r>
      </w:del>
      <w:r w:rsidRPr="00624C44">
        <w:rPr>
          <w:lang w:val="en-US"/>
        </w:rPr>
        <w:t xml:space="preserve"> shows how messages are sent between modules in the MC.</w:t>
      </w:r>
    </w:p>
    <w:p w14:paraId="28D8FCB0" w14:textId="77777777" w:rsidR="00D926EC" w:rsidRPr="00624C44" w:rsidRDefault="00D926EC" w:rsidP="00D926EC">
      <w:pPr>
        <w:rPr>
          <w:lang w:val="en-US"/>
        </w:rPr>
      </w:pPr>
    </w:p>
    <w:p w14:paraId="2762B30C" w14:textId="77777777" w:rsidR="00D926EC" w:rsidRPr="00624C44" w:rsidRDefault="00D926EC" w:rsidP="007A3843">
      <w:pPr>
        <w:pStyle w:val="Heading5"/>
        <w:rPr>
          <w:lang w:val="en-US"/>
        </w:rPr>
      </w:pPr>
      <w:bookmarkStart w:id="815" w:name="_Toc365022699"/>
      <w:r w:rsidRPr="00624C44">
        <w:rPr>
          <w:lang w:val="en-US"/>
        </w:rPr>
        <w:t>OSC specification, terminology and MC conventions:</w:t>
      </w:r>
      <w:bookmarkEnd w:id="815"/>
    </w:p>
    <w:p w14:paraId="107B954D" w14:textId="77777777" w:rsidR="00D926EC" w:rsidRPr="00624C44" w:rsidRDefault="00D926EC" w:rsidP="00DB1702">
      <w:pPr>
        <w:pStyle w:val="Heading6"/>
        <w:rPr>
          <w:lang w:val="en-US"/>
        </w:rPr>
      </w:pPr>
      <w:r w:rsidRPr="00624C44">
        <w:rPr>
          <w:lang w:val="en-US"/>
        </w:rPr>
        <w:t>Client and Server</w:t>
      </w:r>
    </w:p>
    <w:p w14:paraId="701B5874" w14:textId="77777777" w:rsidR="00D926EC" w:rsidRPr="00624C44" w:rsidRDefault="00D926EC" w:rsidP="00D926EC">
      <w:pPr>
        <w:rPr>
          <w:lang w:val="en-US"/>
        </w:rPr>
      </w:pPr>
      <w:r w:rsidRPr="00624C44">
        <w:rPr>
          <w:lang w:val="en-US"/>
        </w:rPr>
        <w:t>Client</w:t>
      </w:r>
      <w:r w:rsidRPr="00624C44">
        <w:rPr>
          <w:lang w:val="en-US"/>
        </w:rPr>
        <w:tab/>
        <w:t>: sends messages</w:t>
      </w:r>
    </w:p>
    <w:p w14:paraId="641D3DCB" w14:textId="77777777" w:rsidR="00D926EC" w:rsidRPr="00624C44" w:rsidRDefault="00D926EC" w:rsidP="00D926EC">
      <w:pPr>
        <w:rPr>
          <w:lang w:val="en-US"/>
        </w:rPr>
      </w:pPr>
      <w:r w:rsidRPr="00624C44">
        <w:rPr>
          <w:lang w:val="en-US"/>
        </w:rPr>
        <w:t>Server: receives messages</w:t>
      </w:r>
    </w:p>
    <w:p w14:paraId="50D88510" w14:textId="77777777" w:rsidR="00D926EC" w:rsidRPr="00624C44" w:rsidRDefault="00D926EC" w:rsidP="00D926EC">
      <w:pPr>
        <w:rPr>
          <w:lang w:val="en-US"/>
        </w:rPr>
      </w:pPr>
    </w:p>
    <w:p w14:paraId="1D759B5E" w14:textId="77777777" w:rsidR="00D926EC" w:rsidRPr="00624C44" w:rsidRDefault="00D926EC" w:rsidP="00D926EC">
      <w:pPr>
        <w:rPr>
          <w:lang w:val="en-US"/>
        </w:rPr>
      </w:pPr>
      <w:r w:rsidRPr="00624C44">
        <w:rPr>
          <w:lang w:val="en-US"/>
        </w:rPr>
        <w:t>Currently we have 3 modules ME (Music Environments - all), CM Control Module) and TM (Tracking Module)</w:t>
      </w:r>
    </w:p>
    <w:p w14:paraId="43D635D9" w14:textId="77777777" w:rsidR="00D926EC" w:rsidRPr="00624C44" w:rsidRDefault="00D926EC" w:rsidP="00D926EC">
      <w:pPr>
        <w:rPr>
          <w:lang w:val="en-US"/>
        </w:rPr>
      </w:pPr>
      <w:r w:rsidRPr="00624C44">
        <w:rPr>
          <w:lang w:val="en-US"/>
        </w:rPr>
        <w:t>Each module has to create a server on a special port</w:t>
      </w:r>
    </w:p>
    <w:p w14:paraId="0BDC915D" w14:textId="77777777" w:rsidR="00D926EC" w:rsidRPr="00624C44" w:rsidRDefault="00DB1702" w:rsidP="00D926EC">
      <w:pPr>
        <w:rPr>
          <w:lang w:val="en-US"/>
        </w:rPr>
      </w:pPr>
      <w:r w:rsidRPr="00624C44">
        <w:rPr>
          <w:lang w:val="en-US"/>
        </w:rPr>
        <w:t>ME server port 60</w:t>
      </w:r>
      <w:r w:rsidR="00D926EC" w:rsidRPr="00624C44">
        <w:rPr>
          <w:lang w:val="en-US"/>
        </w:rPr>
        <w:t>01 (for all incoming messages)</w:t>
      </w:r>
    </w:p>
    <w:p w14:paraId="27C153DC" w14:textId="77777777" w:rsidR="00D926EC" w:rsidRPr="00624C44" w:rsidRDefault="00DB1702" w:rsidP="00D926EC">
      <w:pPr>
        <w:rPr>
          <w:lang w:val="en-US"/>
        </w:rPr>
      </w:pPr>
      <w:r w:rsidRPr="00624C44">
        <w:rPr>
          <w:lang w:val="en-US"/>
        </w:rPr>
        <w:t>CM server port 65</w:t>
      </w:r>
      <w:r w:rsidR="00D926EC" w:rsidRPr="00624C44">
        <w:rPr>
          <w:lang w:val="en-US"/>
        </w:rPr>
        <w:t>01 (for all incoming messages)</w:t>
      </w:r>
    </w:p>
    <w:p w14:paraId="3EBAE5CE" w14:textId="77777777" w:rsidR="00D926EC" w:rsidRPr="00624C44" w:rsidRDefault="00DB1702" w:rsidP="00D926EC">
      <w:pPr>
        <w:rPr>
          <w:lang w:val="en-US"/>
        </w:rPr>
      </w:pPr>
      <w:r w:rsidRPr="00624C44">
        <w:rPr>
          <w:lang w:val="en-US"/>
        </w:rPr>
        <w:t>TM server port 61</w:t>
      </w:r>
      <w:r w:rsidR="00D926EC" w:rsidRPr="00624C44">
        <w:rPr>
          <w:lang w:val="en-US"/>
        </w:rPr>
        <w:t>01 (for all incoming messages)</w:t>
      </w:r>
    </w:p>
    <w:p w14:paraId="230EE33C" w14:textId="77777777" w:rsidR="00D926EC" w:rsidRPr="00624C44" w:rsidRDefault="00D926EC" w:rsidP="00D926EC">
      <w:pPr>
        <w:rPr>
          <w:lang w:val="en-US"/>
        </w:rPr>
      </w:pPr>
      <w:r w:rsidRPr="00624C44">
        <w:rPr>
          <w:lang w:val="en-US"/>
        </w:rPr>
        <w:lastRenderedPageBreak/>
        <w:t>Each module has to create two clients on corresponding ports to send messages to others</w:t>
      </w:r>
    </w:p>
    <w:p w14:paraId="0D302EA5" w14:textId="77777777" w:rsidR="00D926EC" w:rsidRPr="00624C44" w:rsidRDefault="00D926EC" w:rsidP="00D926EC">
      <w:pPr>
        <w:rPr>
          <w:lang w:val="en-US"/>
        </w:rPr>
      </w:pPr>
    </w:p>
    <w:p w14:paraId="0C7A2C1D" w14:textId="77777777" w:rsidR="00D926EC" w:rsidRPr="00624C44" w:rsidRDefault="00D926EC" w:rsidP="00DB1702">
      <w:pPr>
        <w:pStyle w:val="Heading6"/>
        <w:rPr>
          <w:lang w:val="en-US"/>
        </w:rPr>
      </w:pPr>
      <w:r w:rsidRPr="00624C44">
        <w:rPr>
          <w:lang w:val="en-US"/>
        </w:rPr>
        <w:t>OSC Message Structure:</w:t>
      </w:r>
    </w:p>
    <w:p w14:paraId="45FB028B" w14:textId="6CDB79EE" w:rsidR="00D926EC" w:rsidRPr="00624C44" w:rsidRDefault="00944DEE" w:rsidP="00D926EC">
      <w:pPr>
        <w:rPr>
          <w:lang w:val="en-US"/>
        </w:rPr>
      </w:pPr>
      <w:ins w:id="816" w:author="motioncomposer" w:date="2017-12-21T19:52:00Z">
        <w:r w:rsidRPr="00624C44">
          <w:rPr>
            <w:lang w:val="en-US"/>
          </w:rPr>
          <w:t>Addres</w:t>
        </w:r>
        <w:r w:rsidR="00D926EC" w:rsidRPr="00624C44">
          <w:rPr>
            <w:lang w:val="en-US"/>
          </w:rPr>
          <w:t>s</w:t>
        </w:r>
      </w:ins>
      <w:del w:id="817" w:author="motioncomposer" w:date="2017-12-21T19:52:00Z">
        <w:r w:rsidR="00D926EC" w:rsidRPr="00624C44">
          <w:rPr>
            <w:lang w:val="en-US"/>
          </w:rPr>
          <w:delText>Addresss</w:delText>
        </w:r>
      </w:del>
      <w:r w:rsidR="00D926EC" w:rsidRPr="00624C44">
        <w:rPr>
          <w:lang w:val="en-US"/>
        </w:rPr>
        <w:t xml:space="preserve"> pattern – </w:t>
      </w:r>
      <w:proofErr w:type="spellStart"/>
      <w:r w:rsidR="00D926EC" w:rsidRPr="00624C44">
        <w:rPr>
          <w:lang w:val="en-US"/>
        </w:rPr>
        <w:t>Typetag</w:t>
      </w:r>
      <w:proofErr w:type="spellEnd"/>
      <w:r w:rsidR="00D926EC" w:rsidRPr="00624C44">
        <w:rPr>
          <w:lang w:val="en-US"/>
        </w:rPr>
        <w:t xml:space="preserve"> – Argument</w:t>
      </w:r>
    </w:p>
    <w:p w14:paraId="499D5634" w14:textId="77777777" w:rsidR="00D926EC" w:rsidRPr="00624C44" w:rsidRDefault="00D926EC" w:rsidP="00D926EC">
      <w:pPr>
        <w:rPr>
          <w:lang w:val="en-US"/>
        </w:rPr>
      </w:pPr>
    </w:p>
    <w:p w14:paraId="3400DC36" w14:textId="77777777" w:rsidR="00D926EC" w:rsidRPr="00624C44" w:rsidRDefault="00D926EC" w:rsidP="00D926EC">
      <w:pPr>
        <w:rPr>
          <w:lang w:val="en-US"/>
        </w:rPr>
      </w:pPr>
      <w:r w:rsidRPr="00624C44">
        <w:rPr>
          <w:lang w:val="en-US"/>
        </w:rPr>
        <w:t>Address Pattern: is the message as we know it i.e. “/</w:t>
      </w:r>
      <w:proofErr w:type="spellStart"/>
      <w:r w:rsidRPr="00624C44">
        <w:rPr>
          <w:lang w:val="en-US"/>
        </w:rPr>
        <w:t>centerX</w:t>
      </w:r>
      <w:proofErr w:type="spellEnd"/>
      <w:r w:rsidRPr="00624C44">
        <w:rPr>
          <w:lang w:val="en-US"/>
        </w:rPr>
        <w:t>”</w:t>
      </w:r>
    </w:p>
    <w:p w14:paraId="200CDCDC" w14:textId="3AE1860A" w:rsidR="00D926EC" w:rsidRPr="00624C44" w:rsidRDefault="00944DEE" w:rsidP="00D926EC">
      <w:pPr>
        <w:rPr>
          <w:lang w:val="en-US"/>
        </w:rPr>
      </w:pPr>
      <w:proofErr w:type="spellStart"/>
      <w:ins w:id="818" w:author="motioncomposer" w:date="2017-12-21T19:52:00Z">
        <w:r w:rsidRPr="00624C44">
          <w:rPr>
            <w:lang w:val="en-US"/>
          </w:rPr>
          <w:t>Type</w:t>
        </w:r>
        <w:r w:rsidR="00D926EC" w:rsidRPr="00624C44">
          <w:rPr>
            <w:lang w:val="en-US"/>
          </w:rPr>
          <w:t>tag</w:t>
        </w:r>
      </w:ins>
      <w:proofErr w:type="spellEnd"/>
      <w:del w:id="819" w:author="motioncomposer" w:date="2017-12-21T19:52:00Z">
        <w:r w:rsidR="00D926EC" w:rsidRPr="00624C44">
          <w:rPr>
            <w:lang w:val="en-US"/>
          </w:rPr>
          <w:delText>Tyeptag</w:delText>
        </w:r>
      </w:del>
      <w:r w:rsidR="00D926EC" w:rsidRPr="00624C44">
        <w:rPr>
          <w:lang w:val="en-US"/>
        </w:rPr>
        <w:t>: is the data type of the argument sent;</w:t>
      </w:r>
    </w:p>
    <w:p w14:paraId="2881A436" w14:textId="77777777" w:rsidR="00D926EC" w:rsidRPr="00624C44" w:rsidRDefault="00D926EC" w:rsidP="00D926EC">
      <w:pPr>
        <w:rPr>
          <w:lang w:val="en-US"/>
        </w:rPr>
      </w:pPr>
      <w:r w:rsidRPr="00624C44">
        <w:rPr>
          <w:lang w:val="en-US"/>
        </w:rPr>
        <w:t xml:space="preserve">MC use atomic data types </w:t>
      </w:r>
      <w:proofErr w:type="gramStart"/>
      <w:r w:rsidRPr="00624C44">
        <w:rPr>
          <w:lang w:val="en-US"/>
        </w:rPr>
        <w:t>only :</w:t>
      </w:r>
      <w:proofErr w:type="gramEnd"/>
    </w:p>
    <w:p w14:paraId="10857F9D" w14:textId="77777777" w:rsidR="00D926EC" w:rsidRPr="00624C44" w:rsidRDefault="00D926EC" w:rsidP="00D926EC">
      <w:pPr>
        <w:rPr>
          <w:lang w:val="en-US"/>
        </w:rPr>
      </w:pPr>
      <w:proofErr w:type="gramStart"/>
      <w:r w:rsidRPr="00624C44">
        <w:rPr>
          <w:lang w:val="en-US"/>
        </w:rPr>
        <w:t>,f</w:t>
      </w:r>
      <w:proofErr w:type="gramEnd"/>
      <w:r w:rsidRPr="00624C44">
        <w:rPr>
          <w:lang w:val="en-US"/>
        </w:rPr>
        <w:t>: 32-bit big-endian IEEE 754 floating point number</w:t>
      </w:r>
    </w:p>
    <w:p w14:paraId="6C7D7543" w14:textId="77777777" w:rsidR="00D926EC" w:rsidRPr="00624C44" w:rsidRDefault="00D926EC" w:rsidP="00D926EC">
      <w:pPr>
        <w:rPr>
          <w:lang w:val="en-US"/>
        </w:rPr>
      </w:pPr>
      <w:proofErr w:type="gramStart"/>
      <w:r w:rsidRPr="00624C44">
        <w:rPr>
          <w:lang w:val="en-US"/>
        </w:rPr>
        <w:t>,</w:t>
      </w:r>
      <w:proofErr w:type="spellStart"/>
      <w:r w:rsidRPr="00624C44">
        <w:rPr>
          <w:lang w:val="en-US"/>
        </w:rPr>
        <w:t>i</w:t>
      </w:r>
      <w:proofErr w:type="spellEnd"/>
      <w:proofErr w:type="gramEnd"/>
      <w:r w:rsidRPr="00624C44">
        <w:rPr>
          <w:lang w:val="en-US"/>
        </w:rPr>
        <w:t>: 32-bit big-endian two's complement integer</w:t>
      </w:r>
    </w:p>
    <w:p w14:paraId="24087344" w14:textId="77777777" w:rsidR="00D926EC" w:rsidRPr="00624C44" w:rsidRDefault="00D926EC" w:rsidP="00D926EC">
      <w:pPr>
        <w:rPr>
          <w:lang w:val="en-US"/>
        </w:rPr>
      </w:pPr>
      <w:proofErr w:type="gramStart"/>
      <w:r w:rsidRPr="00624C44">
        <w:rPr>
          <w:lang w:val="en-US"/>
        </w:rPr>
        <w:t>,s</w:t>
      </w:r>
      <w:proofErr w:type="gramEnd"/>
      <w:r w:rsidRPr="00624C44">
        <w:rPr>
          <w:lang w:val="en-US"/>
        </w:rPr>
        <w:t>: OSC-string A sequence of non-null ASCII characters followed by a null, followed by 0-3 additional null characters to make the total number of bits a multiple of 32. (</w:t>
      </w:r>
      <w:hyperlink r:id="rId40" w:anchor="OSCstrings" w:history="1">
        <w:r w:rsidRPr="00624C44">
          <w:rPr>
            <w:lang w:val="en-US"/>
          </w:rPr>
          <w:t>OSC-string examples</w:t>
        </w:r>
      </w:hyperlink>
      <w:r w:rsidRPr="00624C44">
        <w:rPr>
          <w:lang w:val="en-US"/>
        </w:rPr>
        <w:t>) In this document, example OSC-strings will be written without the null characters, surrounded by double quotes.</w:t>
      </w:r>
    </w:p>
    <w:p w14:paraId="733ACF24" w14:textId="77777777" w:rsidR="00D926EC" w:rsidRPr="00624C44" w:rsidRDefault="00D926EC" w:rsidP="00D926EC">
      <w:pPr>
        <w:rPr>
          <w:lang w:val="en-US"/>
        </w:rPr>
      </w:pPr>
      <w:proofErr w:type="gramStart"/>
      <w:r w:rsidRPr="00624C44">
        <w:rPr>
          <w:lang w:val="en-US"/>
        </w:rPr>
        <w:t>,b</w:t>
      </w:r>
      <w:proofErr w:type="gramEnd"/>
      <w:r w:rsidRPr="00624C44">
        <w:rPr>
          <w:lang w:val="en-US"/>
        </w:rPr>
        <w:t>: OSC-blob An int32 size count, followed by that many 8-bit bytes of arbitrary binary data, followed by 0-3 additional zero bytes to make the total number of bits a multiple of 32.</w:t>
      </w:r>
    </w:p>
    <w:p w14:paraId="3229974F" w14:textId="77777777" w:rsidR="00D926EC" w:rsidRPr="00624C44" w:rsidRDefault="00D926EC" w:rsidP="00D926EC">
      <w:pPr>
        <w:rPr>
          <w:lang w:val="en-US"/>
        </w:rPr>
      </w:pPr>
      <w:r w:rsidRPr="00624C44">
        <w:rPr>
          <w:lang w:val="en-US"/>
        </w:rPr>
        <w:t xml:space="preserve">Argument: is the value sent with address pattern. It can be null as well. It can be more </w:t>
      </w:r>
      <w:proofErr w:type="spellStart"/>
      <w:r w:rsidRPr="00624C44">
        <w:rPr>
          <w:lang w:val="en-US"/>
        </w:rPr>
        <w:t>then</w:t>
      </w:r>
      <w:proofErr w:type="spellEnd"/>
      <w:r w:rsidRPr="00624C44">
        <w:rPr>
          <w:lang w:val="en-US"/>
        </w:rPr>
        <w:t xml:space="preserve"> one as stated with the </w:t>
      </w:r>
      <w:proofErr w:type="spellStart"/>
      <w:r w:rsidRPr="00624C44">
        <w:rPr>
          <w:lang w:val="en-US"/>
        </w:rPr>
        <w:t>typetag</w:t>
      </w:r>
      <w:proofErr w:type="spellEnd"/>
      <w:r w:rsidRPr="00624C44">
        <w:rPr>
          <w:lang w:val="en-US"/>
        </w:rPr>
        <w:t xml:space="preserve">. </w:t>
      </w:r>
      <w:proofErr w:type="spellStart"/>
      <w:r w:rsidRPr="00624C44">
        <w:rPr>
          <w:lang w:val="en-US"/>
        </w:rPr>
        <w:t>Fro</w:t>
      </w:r>
      <w:proofErr w:type="spellEnd"/>
      <w:r w:rsidRPr="00624C44">
        <w:rPr>
          <w:lang w:val="en-US"/>
        </w:rPr>
        <w:t xml:space="preserve"> example /set/</w:t>
      </w:r>
      <w:proofErr w:type="gramStart"/>
      <w:r w:rsidRPr="00624C44">
        <w:rPr>
          <w:lang w:val="en-US"/>
        </w:rPr>
        <w:t>instruments ,</w:t>
      </w:r>
      <w:proofErr w:type="spellStart"/>
      <w:r w:rsidRPr="00624C44">
        <w:rPr>
          <w:lang w:val="en-US"/>
        </w:rPr>
        <w:t>isss</w:t>
      </w:r>
      <w:proofErr w:type="spellEnd"/>
      <w:proofErr w:type="gramEnd"/>
      <w:r w:rsidRPr="00624C44">
        <w:rPr>
          <w:lang w:val="en-US"/>
        </w:rPr>
        <w:t xml:space="preserve"> 1 piano guitar drum : in this example integer defines the channel (or instrument set) and following strings defines the instruments*</w:t>
      </w:r>
    </w:p>
    <w:p w14:paraId="009E75AA" w14:textId="77777777" w:rsidR="00D926EC" w:rsidRPr="00624C44" w:rsidRDefault="00D926EC" w:rsidP="00D926EC">
      <w:pPr>
        <w:rPr>
          <w:lang w:val="en-US"/>
        </w:rPr>
      </w:pPr>
      <w:r w:rsidRPr="00624C44">
        <w:rPr>
          <w:lang w:val="en-US"/>
        </w:rPr>
        <w:t>* this example may be different in real application</w:t>
      </w:r>
    </w:p>
    <w:p w14:paraId="5A14A491" w14:textId="77777777" w:rsidR="00D926EC" w:rsidRPr="00624C44" w:rsidRDefault="00D926EC" w:rsidP="00D926EC">
      <w:pPr>
        <w:rPr>
          <w:lang w:val="en-US"/>
        </w:rPr>
      </w:pPr>
      <w:r w:rsidRPr="00624C44">
        <w:rPr>
          <w:lang w:val="en-US"/>
        </w:rPr>
        <w:tab/>
      </w:r>
    </w:p>
    <w:p w14:paraId="64FA3627" w14:textId="77777777" w:rsidR="00D926EC" w:rsidRPr="00624C44" w:rsidRDefault="00D926EC" w:rsidP="00D926EC">
      <w:pPr>
        <w:rPr>
          <w:lang w:val="en-US"/>
        </w:rPr>
      </w:pPr>
    </w:p>
    <w:p w14:paraId="6DFC558D" w14:textId="77777777" w:rsidR="00D926EC" w:rsidRPr="00624C44" w:rsidRDefault="00D926EC" w:rsidP="00D926EC">
      <w:pPr>
        <w:rPr>
          <w:lang w:val="en-US"/>
        </w:rPr>
      </w:pPr>
    </w:p>
    <w:p w14:paraId="046AE4D5" w14:textId="77777777" w:rsidR="00D926EC" w:rsidRPr="00624C44" w:rsidRDefault="00DB1702" w:rsidP="00DB1702">
      <w:pPr>
        <w:pStyle w:val="Heading6"/>
        <w:rPr>
          <w:lang w:val="en-US"/>
        </w:rPr>
      </w:pPr>
      <w:r w:rsidRPr="00624C44">
        <w:rPr>
          <w:lang w:val="en-US"/>
        </w:rPr>
        <w:t>MC Conventions</w:t>
      </w:r>
    </w:p>
    <w:p w14:paraId="13D9745B" w14:textId="77777777" w:rsidR="00D926EC" w:rsidRPr="00624C44" w:rsidRDefault="00D926EC" w:rsidP="00D926EC">
      <w:pPr>
        <w:rPr>
          <w:lang w:val="en-US"/>
        </w:rPr>
      </w:pPr>
      <w:r w:rsidRPr="00624C44">
        <w:rPr>
          <w:lang w:val="en-US"/>
        </w:rPr>
        <w:t xml:space="preserve">[id]: </w:t>
      </w:r>
    </w:p>
    <w:p w14:paraId="0B40AFA4" w14:textId="78C99FF1" w:rsidR="00D926EC" w:rsidRPr="00624C44" w:rsidRDefault="00D926EC" w:rsidP="009D7FC9">
      <w:pPr>
        <w:tabs>
          <w:tab w:val="left" w:pos="378"/>
        </w:tabs>
        <w:rPr>
          <w:lang w:val="en-US"/>
        </w:rPr>
      </w:pPr>
      <w:r w:rsidRPr="00624C44">
        <w:rPr>
          <w:lang w:val="en-US"/>
        </w:rPr>
        <w:t>id refers to</w:t>
      </w:r>
      <w:r w:rsidR="009D7FC9" w:rsidRPr="00624C44">
        <w:rPr>
          <w:lang w:val="en-US"/>
        </w:rPr>
        <w:br/>
      </w:r>
      <w:r w:rsidR="009D7FC9" w:rsidRPr="00624C44">
        <w:rPr>
          <w:lang w:val="en-US"/>
        </w:rPr>
        <w:tab/>
      </w:r>
      <w:r w:rsidR="001230D1" w:rsidRPr="00624C44">
        <w:rPr>
          <w:lang w:val="en-US"/>
        </w:rPr>
        <w:t>Player</w:t>
      </w:r>
      <w:r w:rsidRPr="00624C44">
        <w:rPr>
          <w:lang w:val="en-US"/>
        </w:rPr>
        <w:t>-Based Tracking:</w:t>
      </w:r>
    </w:p>
    <w:p w14:paraId="4B9ED5EF" w14:textId="4DAD553B" w:rsidR="00D926EC" w:rsidRPr="00624C44" w:rsidRDefault="00D926EC" w:rsidP="00502E75">
      <w:pPr>
        <w:pStyle w:val="bullet2"/>
      </w:pPr>
      <w:r w:rsidRPr="00624C44">
        <w:t xml:space="preserve">0: one </w:t>
      </w:r>
      <w:r w:rsidR="001230D1" w:rsidRPr="00624C44">
        <w:t>player</w:t>
      </w:r>
      <w:r w:rsidRPr="00624C44">
        <w:t xml:space="preserve"> playing; </w:t>
      </w:r>
      <w:r w:rsidR="001230D1" w:rsidRPr="00624C44">
        <w:t>player</w:t>
      </w:r>
      <w:r w:rsidRPr="00624C44">
        <w:t>’s data</w:t>
      </w:r>
    </w:p>
    <w:p w14:paraId="278203DF" w14:textId="1436304C" w:rsidR="00D926EC" w:rsidRPr="00624C44" w:rsidRDefault="00D926EC" w:rsidP="00502E75">
      <w:pPr>
        <w:pStyle w:val="bullet2"/>
      </w:pPr>
      <w:r w:rsidRPr="00624C44">
        <w:t xml:space="preserve">1: two </w:t>
      </w:r>
      <w:proofErr w:type="gramStart"/>
      <w:r w:rsidR="001230D1" w:rsidRPr="00624C44">
        <w:t>player</w:t>
      </w:r>
      <w:proofErr w:type="gramEnd"/>
      <w:r w:rsidRPr="00624C44">
        <w:t xml:space="preserve"> playing; </w:t>
      </w:r>
      <w:r w:rsidR="001230D1" w:rsidRPr="00624C44">
        <w:t>player</w:t>
      </w:r>
      <w:r w:rsidRPr="00624C44">
        <w:t>-1’s data</w:t>
      </w:r>
    </w:p>
    <w:p w14:paraId="41DB57E1" w14:textId="40F7D99C" w:rsidR="00D926EC" w:rsidRPr="00624C44" w:rsidRDefault="00FD1145" w:rsidP="00502E75">
      <w:pPr>
        <w:pStyle w:val="bullet2"/>
      </w:pPr>
      <w:r w:rsidRPr="00624C44">
        <w:t xml:space="preserve">2: two </w:t>
      </w:r>
      <w:proofErr w:type="gramStart"/>
      <w:r w:rsidR="001230D1" w:rsidRPr="00624C44">
        <w:t>player</w:t>
      </w:r>
      <w:proofErr w:type="gramEnd"/>
      <w:r w:rsidRPr="00624C44">
        <w:t xml:space="preserve"> playing</w:t>
      </w:r>
      <w:r w:rsidR="00D926EC" w:rsidRPr="00624C44">
        <w:t xml:space="preserve">; </w:t>
      </w:r>
      <w:r w:rsidR="001230D1" w:rsidRPr="00624C44">
        <w:t>player</w:t>
      </w:r>
      <w:r w:rsidR="00D926EC" w:rsidRPr="00624C44">
        <w:t>-2’s data</w:t>
      </w:r>
    </w:p>
    <w:p w14:paraId="16C732B9" w14:textId="1D474E3E" w:rsidR="00D926EC" w:rsidRPr="00624C44" w:rsidRDefault="00D926EC" w:rsidP="007A3843">
      <w:pPr>
        <w:ind w:left="349"/>
        <w:rPr>
          <w:lang w:val="en-US"/>
        </w:rPr>
      </w:pPr>
      <w:r w:rsidRPr="00624C44">
        <w:rPr>
          <w:lang w:val="en-US"/>
        </w:rPr>
        <w:t xml:space="preserve">id defines the playing </w:t>
      </w:r>
      <w:r w:rsidR="00C3181C" w:rsidRPr="00624C44">
        <w:rPr>
          <w:lang w:val="en-US"/>
        </w:rPr>
        <w:t>scheme</w:t>
      </w:r>
      <w:r w:rsidRPr="00624C44">
        <w:rPr>
          <w:lang w:val="en-US"/>
        </w:rPr>
        <w:t xml:space="preserve"> as well;</w:t>
      </w:r>
      <w:r w:rsidR="00C3181C" w:rsidRPr="00624C44">
        <w:rPr>
          <w:lang w:val="en-US"/>
        </w:rPr>
        <w:t xml:space="preserve"> no other message is sent for 1-</w:t>
      </w:r>
      <w:r w:rsidR="001230D1" w:rsidRPr="00624C44">
        <w:rPr>
          <w:lang w:val="en-US"/>
        </w:rPr>
        <w:t>player</w:t>
      </w:r>
      <w:r w:rsidR="00C3181C" w:rsidRPr="00624C44">
        <w:rPr>
          <w:lang w:val="en-US"/>
        </w:rPr>
        <w:t xml:space="preserve"> or 2-</w:t>
      </w:r>
      <w:r w:rsidR="001230D1" w:rsidRPr="00624C44">
        <w:rPr>
          <w:lang w:val="en-US"/>
        </w:rPr>
        <w:t>player</w:t>
      </w:r>
      <w:r w:rsidRPr="00624C44">
        <w:rPr>
          <w:lang w:val="en-US"/>
        </w:rPr>
        <w:t xml:space="preserve">s         </w:t>
      </w:r>
      <w:r w:rsidRPr="00624C44">
        <w:rPr>
          <w:lang w:val="en-US"/>
        </w:rPr>
        <w:tab/>
      </w:r>
      <w:r w:rsidRPr="00624C44">
        <w:rPr>
          <w:lang w:val="en-US"/>
        </w:rPr>
        <w:tab/>
        <w:t xml:space="preserve">        playing. Composer should use the id; 0 single player; 1 or 2 multiple </w:t>
      </w:r>
      <w:proofErr w:type="gramStart"/>
      <w:r w:rsidRPr="00624C44">
        <w:rPr>
          <w:lang w:val="en-US"/>
        </w:rPr>
        <w:t>player</w:t>
      </w:r>
      <w:proofErr w:type="gramEnd"/>
      <w:r w:rsidRPr="00624C44">
        <w:rPr>
          <w:lang w:val="en-US"/>
        </w:rPr>
        <w:t>.</w:t>
      </w:r>
    </w:p>
    <w:p w14:paraId="72F1B0D4" w14:textId="77777777" w:rsidR="00D926EC" w:rsidRPr="00624C44" w:rsidRDefault="00D926EC" w:rsidP="00502E75">
      <w:pPr>
        <w:pStyle w:val="bullet1"/>
      </w:pPr>
      <w:r w:rsidRPr="00624C44">
        <w:t>Zone-Based tracking</w:t>
      </w:r>
    </w:p>
    <w:p w14:paraId="3D19BC1D" w14:textId="77777777" w:rsidR="00D926EC" w:rsidRPr="00624C44" w:rsidRDefault="00D926EC" w:rsidP="007A3843">
      <w:pPr>
        <w:ind w:left="284"/>
        <w:rPr>
          <w:lang w:val="en-US"/>
        </w:rPr>
      </w:pPr>
      <w:r w:rsidRPr="00624C44">
        <w:rPr>
          <w:lang w:val="en-US"/>
        </w:rPr>
        <w:t xml:space="preserve">The id of the zone where data was initiated </w:t>
      </w:r>
    </w:p>
    <w:p w14:paraId="1F526B32" w14:textId="77777777" w:rsidR="00D926EC" w:rsidRPr="00624C44" w:rsidRDefault="00D926EC" w:rsidP="00D926EC">
      <w:pPr>
        <w:rPr>
          <w:lang w:val="en-US"/>
        </w:rPr>
      </w:pPr>
    </w:p>
    <w:p w14:paraId="37E71BA8" w14:textId="77777777" w:rsidR="00D926EC" w:rsidRPr="00624C44" w:rsidRDefault="00D926EC" w:rsidP="007A3843">
      <w:pPr>
        <w:pStyle w:val="Heading6"/>
        <w:rPr>
          <w:lang w:val="en-US"/>
        </w:rPr>
      </w:pPr>
      <w:r w:rsidRPr="00624C44">
        <w:rPr>
          <w:lang w:val="en-US"/>
        </w:rPr>
        <w:t>Movement information sequence:</w:t>
      </w:r>
    </w:p>
    <w:p w14:paraId="381CC23D" w14:textId="77777777" w:rsidR="00D926EC" w:rsidRPr="00624C44" w:rsidRDefault="00D926EC" w:rsidP="00D926EC">
      <w:pPr>
        <w:rPr>
          <w:lang w:val="en-US"/>
        </w:rPr>
      </w:pPr>
      <w:r w:rsidRPr="00624C44">
        <w:rPr>
          <w:lang w:val="en-US"/>
        </w:rPr>
        <w:t>Activity data is sent when a movement happens AND on change.</w:t>
      </w:r>
    </w:p>
    <w:p w14:paraId="42547F91" w14:textId="77777777" w:rsidR="00D926EC" w:rsidRPr="00624C44" w:rsidRDefault="00D926EC" w:rsidP="00D926EC">
      <w:pPr>
        <w:rPr>
          <w:lang w:val="en-US"/>
        </w:rPr>
      </w:pPr>
      <w:r w:rsidRPr="00624C44">
        <w:rPr>
          <w:lang w:val="en-US"/>
        </w:rPr>
        <w:t>Position data is sent with every activity data OR if it has changed.</w:t>
      </w:r>
    </w:p>
    <w:p w14:paraId="3EAEBC9C" w14:textId="77777777" w:rsidR="00D926EC" w:rsidRPr="00624C44" w:rsidRDefault="00D926EC" w:rsidP="00D926EC">
      <w:pPr>
        <w:rPr>
          <w:lang w:val="en-US"/>
        </w:rPr>
      </w:pPr>
      <w:r w:rsidRPr="00624C44">
        <w:rPr>
          <w:lang w:val="en-US"/>
        </w:rPr>
        <w:t>Location data is sent with every activity data OR if it has changed.</w:t>
      </w:r>
    </w:p>
    <w:p w14:paraId="50868BD5" w14:textId="77777777" w:rsidR="00D926EC" w:rsidRPr="00624C44" w:rsidRDefault="00D926EC" w:rsidP="00D926EC">
      <w:pPr>
        <w:rPr>
          <w:lang w:val="en-US"/>
        </w:rPr>
      </w:pPr>
      <w:r w:rsidRPr="00624C44">
        <w:rPr>
          <w:lang w:val="en-US"/>
        </w:rPr>
        <w:t xml:space="preserve">Gestures are sent once when they are recognized. </w:t>
      </w:r>
    </w:p>
    <w:p w14:paraId="54AF3814" w14:textId="77777777" w:rsidR="00D926EC" w:rsidRPr="00624C44" w:rsidRDefault="00D926EC" w:rsidP="00D926EC">
      <w:pPr>
        <w:rPr>
          <w:lang w:val="en-US"/>
        </w:rPr>
      </w:pPr>
      <w:r w:rsidRPr="00624C44">
        <w:rPr>
          <w:lang w:val="en-US"/>
        </w:rPr>
        <w:t>Gestures do not have any priority above others.</w:t>
      </w:r>
    </w:p>
    <w:p w14:paraId="61073EF7" w14:textId="77777777" w:rsidR="00D926EC" w:rsidRPr="00624C44" w:rsidRDefault="00D926EC" w:rsidP="00D926EC">
      <w:pPr>
        <w:rPr>
          <w:lang w:val="en-US"/>
        </w:rPr>
      </w:pPr>
    </w:p>
    <w:p w14:paraId="6E07728D" w14:textId="77777777" w:rsidR="00D926EC" w:rsidRPr="00624C44" w:rsidRDefault="00D926EC" w:rsidP="00D926EC">
      <w:pPr>
        <w:rPr>
          <w:lang w:val="en-US"/>
        </w:rPr>
      </w:pPr>
    </w:p>
    <w:p w14:paraId="62E16C9F" w14:textId="441E3C0F" w:rsidR="00D926EC" w:rsidRPr="00624C44" w:rsidRDefault="00D926EC" w:rsidP="007A3843">
      <w:pPr>
        <w:pStyle w:val="Heading3"/>
        <w:rPr>
          <w:lang w:val="en-US"/>
        </w:rPr>
      </w:pPr>
      <w:bookmarkStart w:id="820" w:name="_Toc362437883"/>
      <w:bookmarkStart w:id="821" w:name="_Toc365022700"/>
      <w:bookmarkStart w:id="822" w:name="_Toc369191185"/>
      <w:bookmarkStart w:id="823" w:name="_Toc380405761"/>
      <w:r w:rsidRPr="00624C44">
        <w:rPr>
          <w:lang w:val="en-US"/>
        </w:rPr>
        <w:t>L</w:t>
      </w:r>
      <w:r w:rsidR="009F2BE1" w:rsidRPr="00624C44">
        <w:rPr>
          <w:lang w:val="en-US"/>
        </w:rPr>
        <w:t>ist of Messages</w:t>
      </w:r>
      <w:r w:rsidRPr="00624C44">
        <w:rPr>
          <w:lang w:val="en-US"/>
        </w:rPr>
        <w:t>:</w:t>
      </w:r>
      <w:bookmarkEnd w:id="820"/>
      <w:bookmarkEnd w:id="821"/>
      <w:bookmarkEnd w:id="822"/>
      <w:bookmarkEnd w:id="823"/>
    </w:p>
    <w:p w14:paraId="7D11009A" w14:textId="77777777" w:rsidR="00D926EC" w:rsidRPr="00624C44" w:rsidRDefault="00D926EC" w:rsidP="00D926EC">
      <w:pPr>
        <w:rPr>
          <w:lang w:val="en-US"/>
        </w:rPr>
      </w:pPr>
      <w:r w:rsidRPr="00624C44">
        <w:rPr>
          <w:lang w:val="en-US"/>
        </w:rPr>
        <w:t>For the convenience of referencing messages coded and numbered as below</w:t>
      </w:r>
    </w:p>
    <w:p w14:paraId="105102EB" w14:textId="77777777" w:rsidR="00D926EC" w:rsidRPr="00624C44" w:rsidRDefault="00D926EC" w:rsidP="00D926EC">
      <w:pPr>
        <w:rPr>
          <w:lang w:val="en-US"/>
        </w:rPr>
      </w:pPr>
      <w:r w:rsidRPr="00624C44">
        <w:rPr>
          <w:lang w:val="en-US"/>
        </w:rPr>
        <w:t xml:space="preserve">Control SET messages </w:t>
      </w:r>
      <w:proofErr w:type="spellStart"/>
      <w:r w:rsidRPr="00624C44">
        <w:rPr>
          <w:lang w:val="en-US"/>
        </w:rPr>
        <w:t>Sxx</w:t>
      </w:r>
      <w:proofErr w:type="spellEnd"/>
    </w:p>
    <w:p w14:paraId="0EE9A54D" w14:textId="77777777" w:rsidR="00D926EC" w:rsidRPr="00624C44" w:rsidRDefault="00D926EC" w:rsidP="00D926EC">
      <w:pPr>
        <w:rPr>
          <w:lang w:val="en-US"/>
        </w:rPr>
      </w:pPr>
      <w:r w:rsidRPr="00624C44">
        <w:rPr>
          <w:lang w:val="en-US"/>
        </w:rPr>
        <w:t xml:space="preserve">Control GET messages </w:t>
      </w:r>
      <w:proofErr w:type="spellStart"/>
      <w:r w:rsidRPr="00624C44">
        <w:rPr>
          <w:lang w:val="en-US"/>
        </w:rPr>
        <w:t>Gxx</w:t>
      </w:r>
      <w:proofErr w:type="spellEnd"/>
    </w:p>
    <w:p w14:paraId="347729BB" w14:textId="77777777" w:rsidR="00D926EC" w:rsidRPr="00624C44" w:rsidRDefault="00D926EC" w:rsidP="00D926EC">
      <w:pPr>
        <w:rPr>
          <w:lang w:val="en-US"/>
        </w:rPr>
      </w:pPr>
      <w:r w:rsidRPr="00624C44">
        <w:rPr>
          <w:lang w:val="en-US"/>
        </w:rPr>
        <w:t xml:space="preserve">Tracking messages </w:t>
      </w:r>
      <w:proofErr w:type="spellStart"/>
      <w:r w:rsidRPr="00624C44">
        <w:rPr>
          <w:lang w:val="en-US"/>
        </w:rPr>
        <w:t>Txx</w:t>
      </w:r>
      <w:proofErr w:type="spellEnd"/>
    </w:p>
    <w:p w14:paraId="5A88AB98" w14:textId="77777777" w:rsidR="00D926EC" w:rsidRPr="00624C44" w:rsidRDefault="00D926EC" w:rsidP="00D926EC">
      <w:pPr>
        <w:rPr>
          <w:lang w:val="en-US"/>
        </w:rPr>
      </w:pPr>
    </w:p>
    <w:p w14:paraId="482BDD0E" w14:textId="77777777" w:rsidR="00D926EC" w:rsidRPr="00624C44" w:rsidRDefault="00D926EC" w:rsidP="007A3843">
      <w:pPr>
        <w:pStyle w:val="Heading5"/>
        <w:rPr>
          <w:lang w:val="en-US"/>
        </w:rPr>
      </w:pPr>
      <w:bookmarkStart w:id="824" w:name="_Toc365022701"/>
      <w:r w:rsidRPr="00624C44">
        <w:rPr>
          <w:lang w:val="en-US"/>
        </w:rPr>
        <w:t>CONTROL MESSAGES</w:t>
      </w:r>
      <w:bookmarkEnd w:id="824"/>
    </w:p>
    <w:p w14:paraId="55CC3F12" w14:textId="77777777" w:rsidR="00D926EC" w:rsidRPr="00624C44" w:rsidRDefault="00D926EC" w:rsidP="00D926EC">
      <w:pPr>
        <w:rPr>
          <w:lang w:val="en-US"/>
        </w:rPr>
      </w:pPr>
      <w:r w:rsidRPr="00624C44">
        <w:rPr>
          <w:lang w:val="en-US"/>
        </w:rPr>
        <w:t xml:space="preserve">There are two types of control messages among modules: </w:t>
      </w:r>
    </w:p>
    <w:p w14:paraId="179C7F57" w14:textId="77777777" w:rsidR="00D926EC" w:rsidRPr="00624C44" w:rsidRDefault="00D926EC" w:rsidP="00D926EC">
      <w:pPr>
        <w:rPr>
          <w:lang w:val="en-US"/>
        </w:rPr>
      </w:pPr>
      <w:r w:rsidRPr="00624C44">
        <w:rPr>
          <w:lang w:val="en-US"/>
        </w:rPr>
        <w:tab/>
        <w:t>. set: to set a value or a state, etc.</w:t>
      </w:r>
    </w:p>
    <w:p w14:paraId="69CDF25D" w14:textId="77777777" w:rsidR="00D926EC" w:rsidRPr="00624C44" w:rsidRDefault="00D926EC" w:rsidP="00D926EC">
      <w:pPr>
        <w:rPr>
          <w:lang w:val="en-US"/>
        </w:rPr>
      </w:pPr>
      <w:r w:rsidRPr="00624C44">
        <w:rPr>
          <w:lang w:val="en-US"/>
        </w:rPr>
        <w:tab/>
        <w:t>. get: to request data</w:t>
      </w:r>
    </w:p>
    <w:p w14:paraId="1CD7B7BF" w14:textId="77777777" w:rsidR="00D926EC" w:rsidRPr="00624C44" w:rsidRDefault="00D926EC" w:rsidP="00D926EC">
      <w:pPr>
        <w:rPr>
          <w:lang w:val="en-US"/>
        </w:rPr>
      </w:pPr>
    </w:p>
    <w:p w14:paraId="1AB0EBB0" w14:textId="77777777" w:rsidR="00D926EC" w:rsidRPr="00624C44" w:rsidRDefault="00D926EC" w:rsidP="007A3843">
      <w:pPr>
        <w:pStyle w:val="Heading6"/>
        <w:rPr>
          <w:lang w:val="en-US"/>
        </w:rPr>
      </w:pPr>
      <w:r w:rsidRPr="00624C44">
        <w:rPr>
          <w:lang w:val="en-US"/>
        </w:rPr>
        <w:t>S01</w:t>
      </w:r>
    </w:p>
    <w:p w14:paraId="104E757D" w14:textId="77777777" w:rsidR="00D926EC" w:rsidRPr="00624C44" w:rsidRDefault="00D926EC" w:rsidP="007A3843">
      <w:pPr>
        <w:pStyle w:val="Heading6"/>
        <w:rPr>
          <w:lang w:val="en-US"/>
        </w:rPr>
      </w:pPr>
      <w:r w:rsidRPr="00624C44">
        <w:rPr>
          <w:lang w:val="en-US"/>
        </w:rPr>
        <w:t xml:space="preserve">Request Tracking Data </w:t>
      </w:r>
    </w:p>
    <w:p w14:paraId="2CFDF8E1" w14:textId="77777777" w:rsidR="00D926EC" w:rsidRPr="00624C44" w:rsidRDefault="00D926EC" w:rsidP="00D926EC">
      <w:pPr>
        <w:rPr>
          <w:lang w:val="en-US"/>
        </w:rPr>
      </w:pPr>
      <w:r w:rsidRPr="00624C44">
        <w:rPr>
          <w:lang w:val="en-US"/>
        </w:rPr>
        <w:t xml:space="preserve">DESCRIPTION: </w:t>
      </w:r>
    </w:p>
    <w:p w14:paraId="2641999F" w14:textId="77777777" w:rsidR="00D926EC" w:rsidRPr="00624C44" w:rsidRDefault="00D926EC" w:rsidP="00D926EC">
      <w:pPr>
        <w:rPr>
          <w:lang w:val="en-US"/>
        </w:rPr>
      </w:pPr>
      <w:r w:rsidRPr="00624C44">
        <w:rPr>
          <w:lang w:val="en-US"/>
        </w:rPr>
        <w:tab/>
        <w:t>ME&gt;MT</w:t>
      </w:r>
    </w:p>
    <w:p w14:paraId="3C17C172" w14:textId="57278008" w:rsidR="00FD1145" w:rsidRPr="00624C44" w:rsidRDefault="00D926EC" w:rsidP="00D926EC">
      <w:pPr>
        <w:rPr>
          <w:lang w:val="en-US"/>
        </w:rPr>
      </w:pPr>
      <w:r w:rsidRPr="00624C44">
        <w:rPr>
          <w:lang w:val="en-US"/>
        </w:rPr>
        <w:tab/>
        <w:t xml:space="preserve">ME </w:t>
      </w:r>
      <w:r w:rsidR="00FD1145" w:rsidRPr="00624C44">
        <w:rPr>
          <w:lang w:val="en-US"/>
        </w:rPr>
        <w:t xml:space="preserve">requests the data it needs to receive or not from </w:t>
      </w:r>
      <w:r w:rsidRPr="00624C44">
        <w:rPr>
          <w:lang w:val="en-US"/>
        </w:rPr>
        <w:t>TM</w:t>
      </w:r>
    </w:p>
    <w:p w14:paraId="3DAF1FFC" w14:textId="1EFC3120" w:rsidR="00D926EC" w:rsidRPr="00624C44" w:rsidRDefault="00FD1145" w:rsidP="00D926EC">
      <w:pPr>
        <w:rPr>
          <w:lang w:val="en-US"/>
        </w:rPr>
      </w:pPr>
      <w:r w:rsidRPr="00624C44">
        <w:rPr>
          <w:lang w:val="en-US"/>
        </w:rPr>
        <w:tab/>
      </w:r>
      <w:r w:rsidR="00D926EC" w:rsidRPr="00624C44">
        <w:rPr>
          <w:lang w:val="en-US"/>
        </w:rPr>
        <w:t>ME sends the parent</w:t>
      </w:r>
      <w:r w:rsidRPr="00624C44">
        <w:rPr>
          <w:lang w:val="en-US"/>
        </w:rPr>
        <w:t xml:space="preserve"> address pattern (see Movement </w:t>
      </w:r>
      <w:r w:rsidR="00D926EC" w:rsidRPr="00624C44">
        <w:rPr>
          <w:lang w:val="en-US"/>
        </w:rPr>
        <w:t xml:space="preserve">Table) of the data it wants to receive. </w:t>
      </w:r>
    </w:p>
    <w:p w14:paraId="026ADB5F" w14:textId="77777777" w:rsidR="00D926EC" w:rsidRPr="00624C44" w:rsidRDefault="00D926EC" w:rsidP="00FD1145">
      <w:pPr>
        <w:ind w:left="720"/>
        <w:rPr>
          <w:lang w:val="en-US"/>
        </w:rPr>
      </w:pPr>
      <w:r w:rsidRPr="00624C44">
        <w:rPr>
          <w:b/>
          <w:i/>
          <w:u w:val="single"/>
          <w:lang w:val="en-US"/>
        </w:rPr>
        <w:t>examples</w:t>
      </w:r>
      <w:r w:rsidRPr="00624C44">
        <w:rPr>
          <w:lang w:val="en-US"/>
        </w:rPr>
        <w:t>:</w:t>
      </w:r>
    </w:p>
    <w:p w14:paraId="123076AC" w14:textId="7DF6C315" w:rsidR="00446826" w:rsidRPr="00624C44" w:rsidRDefault="007B1D53" w:rsidP="00FD1145">
      <w:pPr>
        <w:ind w:left="720"/>
        <w:rPr>
          <w:lang w:val="en-US"/>
        </w:rPr>
      </w:pPr>
      <w:r w:rsidRPr="00624C44">
        <w:rPr>
          <w:lang w:val="en-US"/>
        </w:rPr>
        <w:lastRenderedPageBreak/>
        <w:t xml:space="preserve">turn </w:t>
      </w:r>
      <w:proofErr w:type="gramStart"/>
      <w:r w:rsidRPr="00624C44">
        <w:rPr>
          <w:lang w:val="en-US"/>
        </w:rPr>
        <w:t>on(</w:t>
      </w:r>
      <w:proofErr w:type="gramEnd"/>
      <w:r w:rsidRPr="00624C44">
        <w:rPr>
          <w:lang w:val="en-US"/>
        </w:rPr>
        <w:t>1) or</w:t>
      </w:r>
      <w:r w:rsidR="00446826" w:rsidRPr="00624C44">
        <w:rPr>
          <w:lang w:val="en-US"/>
        </w:rPr>
        <w:t xml:space="preserve"> off(0) all </w:t>
      </w:r>
      <w:r w:rsidR="001230D1" w:rsidRPr="00624C44">
        <w:rPr>
          <w:lang w:val="en-US"/>
        </w:rPr>
        <w:t>player</w:t>
      </w:r>
      <w:r w:rsidR="00446826" w:rsidRPr="00624C44">
        <w:rPr>
          <w:lang w:val="en-US"/>
        </w:rPr>
        <w:t>s all tracking data:</w:t>
      </w:r>
    </w:p>
    <w:p w14:paraId="586E704D" w14:textId="4793D028" w:rsidR="00D926EC" w:rsidRPr="00624C44" w:rsidRDefault="00446826" w:rsidP="00FD1145">
      <w:pPr>
        <w:ind w:left="720"/>
        <w:rPr>
          <w:lang w:val="en-US"/>
        </w:rPr>
      </w:pPr>
      <w:r w:rsidRPr="00624C44">
        <w:rPr>
          <w:b/>
          <w:lang w:val="en-US"/>
        </w:rPr>
        <w:tab/>
      </w:r>
      <w:r w:rsidR="00D926EC" w:rsidRPr="00624C44">
        <w:rPr>
          <w:b/>
          <w:lang w:val="en-US"/>
        </w:rPr>
        <w:t>/set/</w:t>
      </w:r>
      <w:r w:rsidR="00A92E76" w:rsidRPr="00624C44">
        <w:rPr>
          <w:b/>
          <w:lang w:val="en-US"/>
        </w:rPr>
        <w:t>alphabet</w:t>
      </w:r>
      <w:r w:rsidR="00FD1145" w:rsidRPr="00624C44">
        <w:rPr>
          <w:b/>
          <w:lang w:val="en-US"/>
        </w:rPr>
        <w:t>/</w:t>
      </w:r>
      <w:r w:rsidR="001230D1" w:rsidRPr="00624C44">
        <w:rPr>
          <w:b/>
          <w:lang w:val="en-US"/>
        </w:rPr>
        <w:t>player</w:t>
      </w:r>
      <w:proofErr w:type="gramStart"/>
      <w:r w:rsidR="00FD1145" w:rsidRPr="00624C44">
        <w:rPr>
          <w:b/>
          <w:lang w:val="en-US"/>
        </w:rPr>
        <w:t>/ ,</w:t>
      </w:r>
      <w:proofErr w:type="spellStart"/>
      <w:r w:rsidR="00FD1145" w:rsidRPr="00624C44">
        <w:rPr>
          <w:b/>
          <w:lang w:val="en-US"/>
        </w:rPr>
        <w:t>i</w:t>
      </w:r>
      <w:proofErr w:type="spellEnd"/>
      <w:proofErr w:type="gramEnd"/>
      <w:r w:rsidR="00FD1145" w:rsidRPr="00624C44">
        <w:rPr>
          <w:b/>
          <w:lang w:val="en-US"/>
        </w:rPr>
        <w:t xml:space="preserve"> 1/0</w:t>
      </w:r>
      <w:r w:rsidRPr="00624C44">
        <w:rPr>
          <w:lang w:val="en-US"/>
        </w:rPr>
        <w:t xml:space="preserve"> </w:t>
      </w:r>
    </w:p>
    <w:p w14:paraId="57DAD29E" w14:textId="68078012" w:rsidR="00A92E76" w:rsidRPr="00624C44" w:rsidRDefault="007B1D53" w:rsidP="00A92E76">
      <w:pPr>
        <w:ind w:left="720"/>
        <w:rPr>
          <w:lang w:val="en-US"/>
        </w:rPr>
      </w:pPr>
      <w:r w:rsidRPr="00624C44">
        <w:rPr>
          <w:lang w:val="en-US"/>
        </w:rPr>
        <w:t xml:space="preserve">turn </w:t>
      </w:r>
      <w:proofErr w:type="gramStart"/>
      <w:r w:rsidRPr="00624C44">
        <w:rPr>
          <w:lang w:val="en-US"/>
        </w:rPr>
        <w:t>on(</w:t>
      </w:r>
      <w:proofErr w:type="gramEnd"/>
      <w:r w:rsidRPr="00624C44">
        <w:rPr>
          <w:lang w:val="en-US"/>
        </w:rPr>
        <w:t>1) or</w:t>
      </w:r>
      <w:r w:rsidR="00A92E76" w:rsidRPr="00624C44">
        <w:rPr>
          <w:lang w:val="en-US"/>
        </w:rPr>
        <w:t xml:space="preserve"> off(0) </w:t>
      </w:r>
      <w:r w:rsidR="001230D1" w:rsidRPr="00624C44">
        <w:rPr>
          <w:lang w:val="en-US"/>
        </w:rPr>
        <w:t>player</w:t>
      </w:r>
      <w:r w:rsidR="00A92E76" w:rsidRPr="00624C44">
        <w:rPr>
          <w:lang w:val="en-US"/>
        </w:rPr>
        <w:t xml:space="preserve"> [id]’s all data:</w:t>
      </w:r>
    </w:p>
    <w:p w14:paraId="00CEEEB0" w14:textId="697731EE" w:rsidR="00A92E76" w:rsidRPr="00624C44" w:rsidRDefault="007A7E5D" w:rsidP="00A92E76">
      <w:pPr>
        <w:ind w:left="720"/>
        <w:rPr>
          <w:lang w:val="en-US"/>
        </w:rPr>
      </w:pPr>
      <w:r>
        <w:rPr>
          <w:b/>
          <w:lang w:val="en-US"/>
        </w:rPr>
        <w:tab/>
        <w:t>/set/alphabet</w:t>
      </w:r>
      <w:r w:rsidR="00A92E76" w:rsidRPr="00624C44">
        <w:rPr>
          <w:b/>
          <w:lang w:val="en-US"/>
        </w:rPr>
        <w:t>/</w:t>
      </w:r>
      <w:r w:rsidR="001230D1" w:rsidRPr="00624C44">
        <w:rPr>
          <w:b/>
          <w:lang w:val="en-US"/>
        </w:rPr>
        <w:t>player</w:t>
      </w:r>
      <w:r w:rsidR="00A92E76" w:rsidRPr="00624C44">
        <w:rPr>
          <w:b/>
          <w:lang w:val="en-US"/>
        </w:rPr>
        <w:t>/[id</w:t>
      </w:r>
      <w:proofErr w:type="gramStart"/>
      <w:r w:rsidR="00A92E76" w:rsidRPr="00624C44">
        <w:rPr>
          <w:b/>
          <w:lang w:val="en-US"/>
        </w:rPr>
        <w:t>] ,</w:t>
      </w:r>
      <w:proofErr w:type="spellStart"/>
      <w:r w:rsidR="00A92E76" w:rsidRPr="00624C44">
        <w:rPr>
          <w:b/>
          <w:lang w:val="en-US"/>
        </w:rPr>
        <w:t>i</w:t>
      </w:r>
      <w:proofErr w:type="spellEnd"/>
      <w:proofErr w:type="gramEnd"/>
      <w:r w:rsidR="00A92E76" w:rsidRPr="00624C44">
        <w:rPr>
          <w:b/>
          <w:lang w:val="en-US"/>
        </w:rPr>
        <w:t xml:space="preserve"> 1/0</w:t>
      </w:r>
      <w:r w:rsidR="00A92E76" w:rsidRPr="00624C44">
        <w:rPr>
          <w:lang w:val="en-US"/>
        </w:rPr>
        <w:t xml:space="preserve"> </w:t>
      </w:r>
    </w:p>
    <w:p w14:paraId="5B7964A7" w14:textId="79ACCBB6" w:rsidR="00446826" w:rsidRPr="00624C44" w:rsidRDefault="007B1D53" w:rsidP="00FD1145">
      <w:pPr>
        <w:ind w:left="720"/>
        <w:rPr>
          <w:lang w:val="en-US"/>
        </w:rPr>
      </w:pPr>
      <w:r w:rsidRPr="00624C44">
        <w:rPr>
          <w:lang w:val="en-US"/>
        </w:rPr>
        <w:t xml:space="preserve">turn </w:t>
      </w:r>
      <w:proofErr w:type="gramStart"/>
      <w:r w:rsidRPr="00624C44">
        <w:rPr>
          <w:lang w:val="en-US"/>
        </w:rPr>
        <w:t>on(</w:t>
      </w:r>
      <w:proofErr w:type="gramEnd"/>
      <w:r w:rsidRPr="00624C44">
        <w:rPr>
          <w:lang w:val="en-US"/>
        </w:rPr>
        <w:t>1) or</w:t>
      </w:r>
      <w:r w:rsidR="00446826" w:rsidRPr="00624C44">
        <w:rPr>
          <w:lang w:val="en-US"/>
        </w:rPr>
        <w:t xml:space="preserve"> off(0) </w:t>
      </w:r>
      <w:r w:rsidR="001230D1" w:rsidRPr="00624C44">
        <w:rPr>
          <w:lang w:val="en-US"/>
        </w:rPr>
        <w:t>player</w:t>
      </w:r>
      <w:r w:rsidR="00446826" w:rsidRPr="00624C44">
        <w:rPr>
          <w:lang w:val="en-US"/>
        </w:rPr>
        <w:t xml:space="preserve"> [id]’s </w:t>
      </w:r>
      <w:r w:rsidR="00A92E76" w:rsidRPr="00624C44">
        <w:rPr>
          <w:lang w:val="en-US"/>
        </w:rPr>
        <w:t xml:space="preserve">all </w:t>
      </w:r>
      <w:r w:rsidR="00446826" w:rsidRPr="00624C44">
        <w:rPr>
          <w:lang w:val="en-US"/>
        </w:rPr>
        <w:t>activity data:</w:t>
      </w:r>
    </w:p>
    <w:p w14:paraId="1FD71AEF" w14:textId="0A57A4F1" w:rsidR="00D926EC" w:rsidRPr="00624C44" w:rsidRDefault="00446826" w:rsidP="00FD1145">
      <w:pPr>
        <w:ind w:left="720"/>
        <w:rPr>
          <w:lang w:val="en-US"/>
        </w:rPr>
      </w:pPr>
      <w:r w:rsidRPr="00624C44">
        <w:rPr>
          <w:b/>
          <w:lang w:val="en-US"/>
        </w:rPr>
        <w:tab/>
      </w:r>
      <w:r w:rsidR="00D926EC" w:rsidRPr="00624C44">
        <w:rPr>
          <w:b/>
          <w:lang w:val="en-US"/>
        </w:rPr>
        <w:t>/set/</w:t>
      </w:r>
      <w:r w:rsidR="007A7E5D">
        <w:rPr>
          <w:b/>
          <w:lang w:val="en-US"/>
        </w:rPr>
        <w:t>alphabet</w:t>
      </w:r>
      <w:r w:rsidR="00FD1145" w:rsidRPr="00624C44">
        <w:rPr>
          <w:b/>
          <w:lang w:val="en-US"/>
        </w:rPr>
        <w:t>/</w:t>
      </w:r>
      <w:r w:rsidR="001230D1" w:rsidRPr="00624C44">
        <w:rPr>
          <w:b/>
          <w:lang w:val="en-US"/>
        </w:rPr>
        <w:t>player</w:t>
      </w:r>
      <w:r w:rsidR="00D926EC" w:rsidRPr="00624C44">
        <w:rPr>
          <w:b/>
          <w:lang w:val="en-US"/>
        </w:rPr>
        <w:t>/</w:t>
      </w:r>
      <w:r w:rsidR="00FD1145" w:rsidRPr="00624C44">
        <w:rPr>
          <w:b/>
          <w:lang w:val="en-US"/>
        </w:rPr>
        <w:t>[id]/</w:t>
      </w:r>
      <w:proofErr w:type="gramStart"/>
      <w:r w:rsidR="00FD1145" w:rsidRPr="00624C44">
        <w:rPr>
          <w:b/>
          <w:lang w:val="en-US"/>
        </w:rPr>
        <w:t>activity ,</w:t>
      </w:r>
      <w:proofErr w:type="spellStart"/>
      <w:r w:rsidR="00FD1145" w:rsidRPr="00624C44">
        <w:rPr>
          <w:b/>
          <w:lang w:val="en-US"/>
        </w:rPr>
        <w:t>i</w:t>
      </w:r>
      <w:proofErr w:type="spellEnd"/>
      <w:proofErr w:type="gramEnd"/>
      <w:r w:rsidR="00FD1145" w:rsidRPr="00624C44">
        <w:rPr>
          <w:b/>
          <w:lang w:val="en-US"/>
        </w:rPr>
        <w:t xml:space="preserve"> 1/0</w:t>
      </w:r>
      <w:r w:rsidRPr="00624C44">
        <w:rPr>
          <w:lang w:val="en-US"/>
        </w:rPr>
        <w:t xml:space="preserve"> </w:t>
      </w:r>
    </w:p>
    <w:p w14:paraId="334501BD" w14:textId="0349FC3A" w:rsidR="00446826" w:rsidRPr="00624C44" w:rsidRDefault="007B1D53" w:rsidP="00446826">
      <w:pPr>
        <w:ind w:left="720"/>
        <w:rPr>
          <w:lang w:val="en-US"/>
        </w:rPr>
      </w:pPr>
      <w:r w:rsidRPr="00624C44">
        <w:rPr>
          <w:lang w:val="en-US"/>
        </w:rPr>
        <w:t xml:space="preserve">turn </w:t>
      </w:r>
      <w:proofErr w:type="gramStart"/>
      <w:r w:rsidRPr="00624C44">
        <w:rPr>
          <w:lang w:val="en-US"/>
        </w:rPr>
        <w:t>on(</w:t>
      </w:r>
      <w:proofErr w:type="gramEnd"/>
      <w:r w:rsidRPr="00624C44">
        <w:rPr>
          <w:lang w:val="en-US"/>
        </w:rPr>
        <w:t>1) or</w:t>
      </w:r>
      <w:r w:rsidR="00446826" w:rsidRPr="00624C44">
        <w:rPr>
          <w:lang w:val="en-US"/>
        </w:rPr>
        <w:t xml:space="preserve"> off(0) </w:t>
      </w:r>
      <w:r w:rsidR="001230D1" w:rsidRPr="00624C44">
        <w:rPr>
          <w:lang w:val="en-US"/>
        </w:rPr>
        <w:t>player</w:t>
      </w:r>
      <w:r w:rsidR="00446826" w:rsidRPr="00624C44">
        <w:rPr>
          <w:lang w:val="en-US"/>
        </w:rPr>
        <w:t xml:space="preserve"> [id]’s </w:t>
      </w:r>
      <w:r w:rsidR="00A92E76" w:rsidRPr="00624C44">
        <w:rPr>
          <w:lang w:val="en-US"/>
        </w:rPr>
        <w:t xml:space="preserve">all </w:t>
      </w:r>
      <w:r w:rsidR="00446826" w:rsidRPr="00624C44">
        <w:rPr>
          <w:lang w:val="en-US"/>
        </w:rPr>
        <w:t>activity</w:t>
      </w:r>
      <w:r w:rsidR="00C42992" w:rsidRPr="00624C44">
        <w:rPr>
          <w:lang w:val="en-US"/>
        </w:rPr>
        <w:t xml:space="preserve"> discrete</w:t>
      </w:r>
      <w:r w:rsidR="00446826" w:rsidRPr="00624C44">
        <w:rPr>
          <w:lang w:val="en-US"/>
        </w:rPr>
        <w:t xml:space="preserve"> data:</w:t>
      </w:r>
    </w:p>
    <w:p w14:paraId="1A310EF4" w14:textId="51E12B73" w:rsidR="00D926EC" w:rsidRPr="00624C44" w:rsidRDefault="00446826" w:rsidP="00FD1145">
      <w:pPr>
        <w:ind w:left="720"/>
        <w:rPr>
          <w:b/>
          <w:lang w:val="en-US"/>
        </w:rPr>
      </w:pPr>
      <w:r w:rsidRPr="00624C44">
        <w:rPr>
          <w:b/>
          <w:lang w:val="en-US"/>
        </w:rPr>
        <w:tab/>
      </w:r>
      <w:r w:rsidR="00D926EC" w:rsidRPr="00624C44">
        <w:rPr>
          <w:b/>
          <w:lang w:val="en-US"/>
        </w:rPr>
        <w:t>/set/</w:t>
      </w:r>
      <w:r w:rsidR="007A7E5D">
        <w:rPr>
          <w:b/>
          <w:lang w:val="en-US"/>
        </w:rPr>
        <w:t>alphabet</w:t>
      </w:r>
      <w:r w:rsidR="00FD1145" w:rsidRPr="00624C44">
        <w:rPr>
          <w:b/>
          <w:lang w:val="en-US"/>
        </w:rPr>
        <w:t>/</w:t>
      </w:r>
      <w:r w:rsidR="001230D1" w:rsidRPr="00624C44">
        <w:rPr>
          <w:b/>
          <w:lang w:val="en-US"/>
        </w:rPr>
        <w:t>player</w:t>
      </w:r>
      <w:r w:rsidR="00D926EC" w:rsidRPr="00624C44">
        <w:rPr>
          <w:b/>
          <w:lang w:val="en-US"/>
        </w:rPr>
        <w:t>/</w:t>
      </w:r>
      <w:r w:rsidR="00FD1145" w:rsidRPr="00624C44">
        <w:rPr>
          <w:b/>
          <w:lang w:val="en-US"/>
        </w:rPr>
        <w:t>[id]/</w:t>
      </w:r>
      <w:r w:rsidRPr="00624C44">
        <w:rPr>
          <w:b/>
          <w:lang w:val="en-US"/>
        </w:rPr>
        <w:t>activity/</w:t>
      </w:r>
      <w:proofErr w:type="gramStart"/>
      <w:r w:rsidRPr="00624C44">
        <w:rPr>
          <w:b/>
          <w:lang w:val="en-US"/>
        </w:rPr>
        <w:t>discrete ,</w:t>
      </w:r>
      <w:proofErr w:type="spellStart"/>
      <w:r w:rsidRPr="00624C44">
        <w:rPr>
          <w:b/>
          <w:lang w:val="en-US"/>
        </w:rPr>
        <w:t>i</w:t>
      </w:r>
      <w:proofErr w:type="spellEnd"/>
      <w:proofErr w:type="gramEnd"/>
      <w:r w:rsidRPr="00624C44">
        <w:rPr>
          <w:b/>
          <w:lang w:val="en-US"/>
        </w:rPr>
        <w:t xml:space="preserve"> 1/0 </w:t>
      </w:r>
      <w:r w:rsidR="00D926EC" w:rsidRPr="00624C44">
        <w:rPr>
          <w:b/>
          <w:lang w:val="en-US"/>
        </w:rPr>
        <w:t xml:space="preserve"> </w:t>
      </w:r>
    </w:p>
    <w:p w14:paraId="79606CE0" w14:textId="5560CDDD" w:rsidR="00446826" w:rsidRPr="00624C44" w:rsidRDefault="007B1D53" w:rsidP="00446826">
      <w:pPr>
        <w:ind w:left="720"/>
        <w:rPr>
          <w:lang w:val="en-US"/>
        </w:rPr>
      </w:pPr>
      <w:r w:rsidRPr="00624C44">
        <w:rPr>
          <w:lang w:val="en-US"/>
        </w:rPr>
        <w:t xml:space="preserve">turn </w:t>
      </w:r>
      <w:proofErr w:type="gramStart"/>
      <w:r w:rsidRPr="00624C44">
        <w:rPr>
          <w:lang w:val="en-US"/>
        </w:rPr>
        <w:t>on(</w:t>
      </w:r>
      <w:proofErr w:type="gramEnd"/>
      <w:r w:rsidRPr="00624C44">
        <w:rPr>
          <w:lang w:val="en-US"/>
        </w:rPr>
        <w:t>1) or</w:t>
      </w:r>
      <w:r w:rsidR="00446826" w:rsidRPr="00624C44">
        <w:rPr>
          <w:lang w:val="en-US"/>
        </w:rPr>
        <w:t xml:space="preserve"> off(0) </w:t>
      </w:r>
      <w:r w:rsidR="001230D1" w:rsidRPr="00624C44">
        <w:rPr>
          <w:lang w:val="en-US"/>
        </w:rPr>
        <w:t>player</w:t>
      </w:r>
      <w:r w:rsidR="00446826" w:rsidRPr="00624C44">
        <w:rPr>
          <w:lang w:val="en-US"/>
        </w:rPr>
        <w:t xml:space="preserve"> [id]’s activity </w:t>
      </w:r>
      <w:r w:rsidR="00C42992" w:rsidRPr="00624C44">
        <w:rPr>
          <w:lang w:val="en-US"/>
        </w:rPr>
        <w:t>discrete right hand data</w:t>
      </w:r>
      <w:r w:rsidR="00446826" w:rsidRPr="00624C44">
        <w:rPr>
          <w:lang w:val="en-US"/>
        </w:rPr>
        <w:t>:</w:t>
      </w:r>
    </w:p>
    <w:p w14:paraId="67176F18" w14:textId="77CCEDBF" w:rsidR="00D926EC" w:rsidRPr="00624C44" w:rsidRDefault="00446826" w:rsidP="00FD1145">
      <w:pPr>
        <w:ind w:left="720"/>
        <w:rPr>
          <w:b/>
          <w:lang w:val="en-US"/>
        </w:rPr>
      </w:pPr>
      <w:r w:rsidRPr="00624C44">
        <w:rPr>
          <w:b/>
          <w:lang w:val="en-US"/>
        </w:rPr>
        <w:tab/>
      </w:r>
      <w:r w:rsidR="00D926EC" w:rsidRPr="00624C44">
        <w:rPr>
          <w:b/>
          <w:lang w:val="en-US"/>
        </w:rPr>
        <w:t>/set/</w:t>
      </w:r>
      <w:r w:rsidR="007A7E5D">
        <w:rPr>
          <w:b/>
          <w:lang w:val="en-US"/>
        </w:rPr>
        <w:t>alphabet</w:t>
      </w:r>
      <w:r w:rsidR="00FD1145" w:rsidRPr="00624C44">
        <w:rPr>
          <w:b/>
          <w:lang w:val="en-US"/>
        </w:rPr>
        <w:t>/</w:t>
      </w:r>
      <w:r w:rsidR="001230D1" w:rsidRPr="00624C44">
        <w:rPr>
          <w:b/>
          <w:lang w:val="en-US"/>
        </w:rPr>
        <w:t>player</w:t>
      </w:r>
      <w:r w:rsidR="00D926EC" w:rsidRPr="00624C44">
        <w:rPr>
          <w:b/>
          <w:lang w:val="en-US"/>
        </w:rPr>
        <w:t>/</w:t>
      </w:r>
      <w:r w:rsidR="00FD1145" w:rsidRPr="00624C44">
        <w:rPr>
          <w:b/>
          <w:lang w:val="en-US"/>
        </w:rPr>
        <w:t>[id]/</w:t>
      </w:r>
      <w:r w:rsidRPr="00624C44">
        <w:rPr>
          <w:b/>
          <w:lang w:val="en-US"/>
        </w:rPr>
        <w:t>activity/discrete/hand/</w:t>
      </w:r>
      <w:proofErr w:type="gramStart"/>
      <w:r w:rsidRPr="00624C44">
        <w:rPr>
          <w:b/>
          <w:lang w:val="en-US"/>
        </w:rPr>
        <w:t>right ,</w:t>
      </w:r>
      <w:proofErr w:type="spellStart"/>
      <w:r w:rsidRPr="00624C44">
        <w:rPr>
          <w:b/>
          <w:lang w:val="en-US"/>
        </w:rPr>
        <w:t>i</w:t>
      </w:r>
      <w:proofErr w:type="spellEnd"/>
      <w:proofErr w:type="gramEnd"/>
      <w:r w:rsidRPr="00624C44">
        <w:rPr>
          <w:b/>
          <w:lang w:val="en-US"/>
        </w:rPr>
        <w:t xml:space="preserve"> 1/0 </w:t>
      </w:r>
      <w:r w:rsidR="00D926EC" w:rsidRPr="00624C44">
        <w:rPr>
          <w:b/>
          <w:lang w:val="en-US"/>
        </w:rPr>
        <w:t xml:space="preserve">  </w:t>
      </w:r>
    </w:p>
    <w:p w14:paraId="033DB694" w14:textId="3E8E460F" w:rsidR="00446826" w:rsidRPr="00624C44" w:rsidRDefault="007B1D53" w:rsidP="00446826">
      <w:pPr>
        <w:ind w:left="720"/>
        <w:rPr>
          <w:lang w:val="en-US"/>
        </w:rPr>
      </w:pPr>
      <w:r w:rsidRPr="00624C44">
        <w:rPr>
          <w:lang w:val="en-US"/>
        </w:rPr>
        <w:t xml:space="preserve">turn </w:t>
      </w:r>
      <w:proofErr w:type="gramStart"/>
      <w:r w:rsidRPr="00624C44">
        <w:rPr>
          <w:lang w:val="en-US"/>
        </w:rPr>
        <w:t>on(</w:t>
      </w:r>
      <w:proofErr w:type="gramEnd"/>
      <w:r w:rsidRPr="00624C44">
        <w:rPr>
          <w:lang w:val="en-US"/>
        </w:rPr>
        <w:t>1) or</w:t>
      </w:r>
      <w:r w:rsidR="00446826" w:rsidRPr="00624C44">
        <w:rPr>
          <w:lang w:val="en-US"/>
        </w:rPr>
        <w:t xml:space="preserve"> off(0) </w:t>
      </w:r>
      <w:r w:rsidR="00C42992" w:rsidRPr="00624C44">
        <w:rPr>
          <w:lang w:val="en-US"/>
        </w:rPr>
        <w:t>all zone</w:t>
      </w:r>
      <w:r w:rsidR="00A92E76" w:rsidRPr="00624C44">
        <w:rPr>
          <w:lang w:val="en-US"/>
        </w:rPr>
        <w:t>(s)</w:t>
      </w:r>
      <w:r w:rsidR="00C42992" w:rsidRPr="00624C44">
        <w:rPr>
          <w:lang w:val="en-US"/>
        </w:rPr>
        <w:t xml:space="preserve"> </w:t>
      </w:r>
      <w:r w:rsidR="00446826" w:rsidRPr="00624C44">
        <w:rPr>
          <w:lang w:val="en-US"/>
        </w:rPr>
        <w:t>data:</w:t>
      </w:r>
    </w:p>
    <w:p w14:paraId="090DDE5D" w14:textId="0FF49527" w:rsidR="00D926EC" w:rsidRPr="00624C44" w:rsidRDefault="00446826" w:rsidP="00FD1145">
      <w:pPr>
        <w:ind w:left="720"/>
        <w:rPr>
          <w:lang w:val="en-US"/>
        </w:rPr>
      </w:pPr>
      <w:r w:rsidRPr="00624C44">
        <w:rPr>
          <w:b/>
          <w:lang w:val="en-US"/>
        </w:rPr>
        <w:tab/>
      </w:r>
      <w:r w:rsidR="00D926EC" w:rsidRPr="00624C44">
        <w:rPr>
          <w:b/>
          <w:lang w:val="en-US"/>
        </w:rPr>
        <w:t>/set/</w:t>
      </w:r>
      <w:r w:rsidR="007A7E5D">
        <w:rPr>
          <w:b/>
          <w:lang w:val="en-US"/>
        </w:rPr>
        <w:t>alphabet</w:t>
      </w:r>
      <w:r w:rsidR="00FD1145" w:rsidRPr="00624C44">
        <w:rPr>
          <w:b/>
          <w:lang w:val="en-US"/>
        </w:rPr>
        <w:t>/</w:t>
      </w:r>
      <w:proofErr w:type="gramStart"/>
      <w:r w:rsidR="00D926EC" w:rsidRPr="00624C44">
        <w:rPr>
          <w:b/>
          <w:lang w:val="en-US"/>
        </w:rPr>
        <w:t>zone</w:t>
      </w:r>
      <w:r w:rsidRPr="00624C44">
        <w:rPr>
          <w:b/>
          <w:lang w:val="en-US"/>
        </w:rPr>
        <w:t xml:space="preserve"> ,</w:t>
      </w:r>
      <w:proofErr w:type="spellStart"/>
      <w:r w:rsidRPr="00624C44">
        <w:rPr>
          <w:b/>
          <w:lang w:val="en-US"/>
        </w:rPr>
        <w:t>i</w:t>
      </w:r>
      <w:proofErr w:type="spellEnd"/>
      <w:proofErr w:type="gramEnd"/>
      <w:r w:rsidRPr="00624C44">
        <w:rPr>
          <w:b/>
          <w:lang w:val="en-US"/>
        </w:rPr>
        <w:t xml:space="preserve"> 1/0</w:t>
      </w:r>
      <w:r w:rsidRPr="00624C44">
        <w:rPr>
          <w:lang w:val="en-US"/>
        </w:rPr>
        <w:t xml:space="preserve"> </w:t>
      </w:r>
    </w:p>
    <w:p w14:paraId="71920023" w14:textId="049A25C1" w:rsidR="00446826" w:rsidRPr="00624C44" w:rsidRDefault="007B1D53" w:rsidP="00446826">
      <w:pPr>
        <w:ind w:left="720"/>
        <w:rPr>
          <w:lang w:val="en-US"/>
        </w:rPr>
      </w:pPr>
      <w:r w:rsidRPr="00624C44">
        <w:rPr>
          <w:lang w:val="en-US"/>
        </w:rPr>
        <w:t xml:space="preserve">turn </w:t>
      </w:r>
      <w:proofErr w:type="gramStart"/>
      <w:r w:rsidRPr="00624C44">
        <w:rPr>
          <w:lang w:val="en-US"/>
        </w:rPr>
        <w:t>on(</w:t>
      </w:r>
      <w:proofErr w:type="gramEnd"/>
      <w:r w:rsidRPr="00624C44">
        <w:rPr>
          <w:lang w:val="en-US"/>
        </w:rPr>
        <w:t>1) or</w:t>
      </w:r>
      <w:r w:rsidR="00446826" w:rsidRPr="00624C44">
        <w:rPr>
          <w:lang w:val="en-US"/>
        </w:rPr>
        <w:t xml:space="preserve"> off(0) </w:t>
      </w:r>
      <w:r w:rsidR="00C42992" w:rsidRPr="00624C44">
        <w:rPr>
          <w:lang w:val="en-US"/>
        </w:rPr>
        <w:t>zone</w:t>
      </w:r>
      <w:r w:rsidR="00446826" w:rsidRPr="00624C44">
        <w:rPr>
          <w:lang w:val="en-US"/>
        </w:rPr>
        <w:t xml:space="preserve"> [id]’s </w:t>
      </w:r>
      <w:r w:rsidR="00A92E76" w:rsidRPr="00624C44">
        <w:rPr>
          <w:lang w:val="en-US"/>
        </w:rPr>
        <w:t xml:space="preserve">all </w:t>
      </w:r>
      <w:r w:rsidR="00446826" w:rsidRPr="00624C44">
        <w:rPr>
          <w:lang w:val="en-US"/>
        </w:rPr>
        <w:t>data:</w:t>
      </w:r>
    </w:p>
    <w:p w14:paraId="46DD946D" w14:textId="7B8A0E95" w:rsidR="00446826" w:rsidRPr="00624C44" w:rsidRDefault="00446826" w:rsidP="00446826">
      <w:pPr>
        <w:ind w:left="720"/>
        <w:rPr>
          <w:lang w:val="en-US"/>
        </w:rPr>
      </w:pPr>
      <w:r w:rsidRPr="00624C44">
        <w:rPr>
          <w:b/>
          <w:lang w:val="en-US"/>
        </w:rPr>
        <w:tab/>
      </w:r>
      <w:r w:rsidR="007A7E5D">
        <w:rPr>
          <w:b/>
          <w:lang w:val="en-US"/>
        </w:rPr>
        <w:t>/set/alphabet</w:t>
      </w:r>
      <w:r w:rsidRPr="00624C44">
        <w:rPr>
          <w:b/>
          <w:lang w:val="en-US"/>
        </w:rPr>
        <w:t>/zone/[id</w:t>
      </w:r>
      <w:proofErr w:type="gramStart"/>
      <w:r w:rsidRPr="00624C44">
        <w:rPr>
          <w:b/>
          <w:lang w:val="en-US"/>
        </w:rPr>
        <w:t>] ,</w:t>
      </w:r>
      <w:proofErr w:type="spellStart"/>
      <w:r w:rsidRPr="00624C44">
        <w:rPr>
          <w:b/>
          <w:lang w:val="en-US"/>
        </w:rPr>
        <w:t>i</w:t>
      </w:r>
      <w:proofErr w:type="spellEnd"/>
      <w:proofErr w:type="gramEnd"/>
      <w:r w:rsidRPr="00624C44">
        <w:rPr>
          <w:b/>
          <w:lang w:val="en-US"/>
        </w:rPr>
        <w:t xml:space="preserve"> 1/0</w:t>
      </w:r>
    </w:p>
    <w:p w14:paraId="741845D0" w14:textId="64AC59E1" w:rsidR="00D926EC" w:rsidRPr="00624C44" w:rsidRDefault="00D926EC" w:rsidP="00D926EC">
      <w:pPr>
        <w:rPr>
          <w:lang w:val="en-US"/>
        </w:rPr>
      </w:pPr>
      <w:r w:rsidRPr="00624C44">
        <w:rPr>
          <w:lang w:val="en-US"/>
        </w:rPr>
        <w:t>ADDRESS PATTERN</w:t>
      </w:r>
      <w:r w:rsidRPr="00624C44">
        <w:rPr>
          <w:lang w:val="en-US"/>
        </w:rPr>
        <w:tab/>
      </w:r>
    </w:p>
    <w:p w14:paraId="623B26F5" w14:textId="6B09A419" w:rsidR="00D926EC" w:rsidRPr="00624C44" w:rsidRDefault="00D926EC" w:rsidP="00D926EC">
      <w:pPr>
        <w:rPr>
          <w:lang w:val="en-US"/>
        </w:rPr>
      </w:pPr>
      <w:r w:rsidRPr="00624C44">
        <w:rPr>
          <w:lang w:val="en-US"/>
        </w:rPr>
        <w:tab/>
        <w:t>/set/</w:t>
      </w:r>
      <w:r w:rsidR="00A92E76" w:rsidRPr="00624C44">
        <w:rPr>
          <w:b/>
          <w:lang w:val="en-US"/>
        </w:rPr>
        <w:t>alphabet</w:t>
      </w:r>
      <w:r w:rsidR="00FD1145" w:rsidRPr="00624C44">
        <w:rPr>
          <w:lang w:val="en-US"/>
        </w:rPr>
        <w:t>/[pattern]</w:t>
      </w:r>
    </w:p>
    <w:p w14:paraId="12528283" w14:textId="77777777" w:rsidR="00D926EC" w:rsidRPr="00624C44" w:rsidRDefault="00D926EC" w:rsidP="00D926EC">
      <w:pPr>
        <w:rPr>
          <w:lang w:val="en-US"/>
        </w:rPr>
      </w:pPr>
      <w:r w:rsidRPr="00624C44">
        <w:rPr>
          <w:lang w:val="en-US"/>
        </w:rPr>
        <w:t>TYPE TAG:</w:t>
      </w:r>
    </w:p>
    <w:p w14:paraId="02659896" w14:textId="195796DD" w:rsidR="00D926EC" w:rsidRPr="00624C44" w:rsidRDefault="00D926EC" w:rsidP="00D926EC">
      <w:pPr>
        <w:rPr>
          <w:lang w:val="en-US"/>
        </w:rPr>
      </w:pPr>
      <w:r w:rsidRPr="00624C44">
        <w:rPr>
          <w:lang w:val="en-US"/>
        </w:rPr>
        <w:tab/>
      </w:r>
      <w:proofErr w:type="gramStart"/>
      <w:r w:rsidR="00C42992" w:rsidRPr="00624C44">
        <w:rPr>
          <w:lang w:val="en-US"/>
        </w:rPr>
        <w:t>,</w:t>
      </w:r>
      <w:proofErr w:type="spellStart"/>
      <w:r w:rsidR="00C42992" w:rsidRPr="00624C44">
        <w:rPr>
          <w:lang w:val="en-US"/>
        </w:rPr>
        <w:t>i</w:t>
      </w:r>
      <w:proofErr w:type="spellEnd"/>
      <w:proofErr w:type="gramEnd"/>
    </w:p>
    <w:p w14:paraId="0E9B606D" w14:textId="77777777" w:rsidR="00D926EC" w:rsidRPr="00624C44" w:rsidRDefault="00D926EC" w:rsidP="00D926EC">
      <w:pPr>
        <w:rPr>
          <w:lang w:val="en-US"/>
        </w:rPr>
      </w:pPr>
      <w:r w:rsidRPr="00624C44">
        <w:rPr>
          <w:lang w:val="en-US"/>
        </w:rPr>
        <w:t>VALUE:</w:t>
      </w:r>
    </w:p>
    <w:p w14:paraId="33B0668A" w14:textId="77777777" w:rsidR="00C42992" w:rsidRPr="00624C44" w:rsidRDefault="00C42992" w:rsidP="00C42992">
      <w:pPr>
        <w:rPr>
          <w:lang w:val="en-US"/>
        </w:rPr>
      </w:pPr>
      <w:r w:rsidRPr="00624C44">
        <w:rPr>
          <w:lang w:val="en-US"/>
        </w:rPr>
        <w:tab/>
        <w:t xml:space="preserve">1: True, </w:t>
      </w:r>
      <w:proofErr w:type="gramStart"/>
      <w:r w:rsidRPr="00624C44">
        <w:rPr>
          <w:lang w:val="en-US"/>
        </w:rPr>
        <w:t>Turn</w:t>
      </w:r>
      <w:proofErr w:type="gramEnd"/>
      <w:r w:rsidRPr="00624C44">
        <w:rPr>
          <w:lang w:val="en-US"/>
        </w:rPr>
        <w:t xml:space="preserve"> on (start tracking)</w:t>
      </w:r>
    </w:p>
    <w:p w14:paraId="115A8DE2" w14:textId="49ED3BDB" w:rsidR="00C42992" w:rsidRPr="00624C44" w:rsidRDefault="00C42992" w:rsidP="00C42992">
      <w:pPr>
        <w:rPr>
          <w:lang w:val="en-US"/>
        </w:rPr>
      </w:pPr>
      <w:r w:rsidRPr="00624C44">
        <w:rPr>
          <w:lang w:val="en-US"/>
        </w:rPr>
        <w:tab/>
        <w:t xml:space="preserve">0: False, </w:t>
      </w:r>
      <w:proofErr w:type="gramStart"/>
      <w:r w:rsidRPr="00624C44">
        <w:rPr>
          <w:lang w:val="en-US"/>
        </w:rPr>
        <w:t>Turn</w:t>
      </w:r>
      <w:proofErr w:type="gramEnd"/>
      <w:r w:rsidRPr="00624C44">
        <w:rPr>
          <w:lang w:val="en-US"/>
        </w:rPr>
        <w:t xml:space="preserve"> off (stop tracking)</w:t>
      </w:r>
    </w:p>
    <w:p w14:paraId="13CD2FB1" w14:textId="77777777" w:rsidR="00D926EC" w:rsidRPr="00624C44" w:rsidRDefault="00D926EC" w:rsidP="00D926EC">
      <w:pPr>
        <w:rPr>
          <w:lang w:val="en-US"/>
        </w:rPr>
      </w:pPr>
    </w:p>
    <w:p w14:paraId="41AB42E3" w14:textId="77777777" w:rsidR="00D926EC" w:rsidRPr="00624C44" w:rsidRDefault="00D926EC" w:rsidP="007A3843">
      <w:pPr>
        <w:pStyle w:val="Heading6"/>
        <w:rPr>
          <w:lang w:val="en-US"/>
        </w:rPr>
      </w:pPr>
      <w:r w:rsidRPr="00624C44">
        <w:rPr>
          <w:lang w:val="en-US"/>
        </w:rPr>
        <w:t>S02</w:t>
      </w:r>
    </w:p>
    <w:p w14:paraId="6231D109" w14:textId="32385127" w:rsidR="00D926EC" w:rsidRPr="00624C44" w:rsidRDefault="00BC59BA" w:rsidP="007A3843">
      <w:pPr>
        <w:pStyle w:val="Heading6"/>
        <w:rPr>
          <w:lang w:val="en-US"/>
        </w:rPr>
      </w:pPr>
      <w:r w:rsidRPr="00624C44">
        <w:rPr>
          <w:lang w:val="en-US"/>
        </w:rPr>
        <w:t xml:space="preserve">Start/Stop Tracking </w:t>
      </w:r>
      <w:r w:rsidR="001230D1" w:rsidRPr="00624C44">
        <w:rPr>
          <w:lang w:val="en-US"/>
        </w:rPr>
        <w:t>Player</w:t>
      </w:r>
      <w:r w:rsidR="00A92E76" w:rsidRPr="00624C44">
        <w:rPr>
          <w:lang w:val="en-US"/>
        </w:rPr>
        <w:t>/Zone</w:t>
      </w:r>
      <w:r w:rsidR="00D926EC" w:rsidRPr="00624C44">
        <w:rPr>
          <w:lang w:val="en-US"/>
        </w:rPr>
        <w:t xml:space="preserve"> </w:t>
      </w:r>
    </w:p>
    <w:p w14:paraId="2C2D268E" w14:textId="77777777" w:rsidR="00D926EC" w:rsidRPr="00624C44" w:rsidRDefault="00D926EC" w:rsidP="00D926EC">
      <w:pPr>
        <w:rPr>
          <w:lang w:val="en-US"/>
        </w:rPr>
      </w:pPr>
      <w:r w:rsidRPr="00624C44">
        <w:rPr>
          <w:lang w:val="en-US"/>
        </w:rPr>
        <w:t xml:space="preserve">DESCRIPTION: </w:t>
      </w:r>
    </w:p>
    <w:p w14:paraId="5B2CD8B8" w14:textId="77777777" w:rsidR="00D926EC" w:rsidRPr="00624C44" w:rsidRDefault="00D926EC" w:rsidP="00D926EC">
      <w:pPr>
        <w:rPr>
          <w:lang w:val="en-US"/>
        </w:rPr>
      </w:pPr>
      <w:r w:rsidRPr="00624C44">
        <w:rPr>
          <w:lang w:val="en-US"/>
        </w:rPr>
        <w:tab/>
        <w:t>CM&gt;MT</w:t>
      </w:r>
    </w:p>
    <w:p w14:paraId="62830174" w14:textId="1CFA891E" w:rsidR="00D926EC" w:rsidRPr="00624C44" w:rsidRDefault="00A92E76" w:rsidP="00D926EC">
      <w:pPr>
        <w:rPr>
          <w:lang w:val="en-US"/>
        </w:rPr>
      </w:pPr>
      <w:r w:rsidRPr="00624C44">
        <w:rPr>
          <w:lang w:val="en-US"/>
        </w:rPr>
        <w:tab/>
        <w:t xml:space="preserve">Select/Deselect </w:t>
      </w:r>
      <w:r w:rsidR="001230D1" w:rsidRPr="00624C44">
        <w:rPr>
          <w:lang w:val="en-US"/>
        </w:rPr>
        <w:t>player</w:t>
      </w:r>
      <w:r w:rsidR="00CE3D49" w:rsidRPr="00624C44">
        <w:rPr>
          <w:lang w:val="en-US"/>
        </w:rPr>
        <w:t xml:space="preserve"> or zone</w:t>
      </w:r>
      <w:r w:rsidRPr="00624C44">
        <w:rPr>
          <w:lang w:val="en-US"/>
        </w:rPr>
        <w:t xml:space="preserve"> to get </w:t>
      </w:r>
      <w:r w:rsidR="00D926EC" w:rsidRPr="00624C44">
        <w:rPr>
          <w:lang w:val="en-US"/>
        </w:rPr>
        <w:t xml:space="preserve">TM track </w:t>
      </w:r>
      <w:r w:rsidR="001230D1" w:rsidRPr="00624C44">
        <w:rPr>
          <w:lang w:val="en-US"/>
        </w:rPr>
        <w:t>player</w:t>
      </w:r>
      <w:r w:rsidRPr="00624C44">
        <w:rPr>
          <w:lang w:val="en-US"/>
        </w:rPr>
        <w:t xml:space="preserve"> or zone</w:t>
      </w:r>
      <w:r w:rsidR="00D926EC" w:rsidRPr="00624C44">
        <w:rPr>
          <w:lang w:val="en-US"/>
        </w:rPr>
        <w:t xml:space="preserve"> and se</w:t>
      </w:r>
      <w:r w:rsidR="00CE3D49" w:rsidRPr="00624C44">
        <w:rPr>
          <w:lang w:val="en-US"/>
        </w:rPr>
        <w:t xml:space="preserve">nd data to ME (See </w:t>
      </w:r>
      <w:r w:rsidR="00C16585" w:rsidRPr="00624C44">
        <w:rPr>
          <w:lang w:val="en-US"/>
        </w:rPr>
        <w:t xml:space="preserve">TM </w:t>
      </w:r>
      <w:r w:rsidR="00CE3D49" w:rsidRPr="00624C44">
        <w:rPr>
          <w:lang w:val="en-US"/>
        </w:rPr>
        <w:t xml:space="preserve">for the </w:t>
      </w:r>
      <w:r w:rsidR="00CE3D49" w:rsidRPr="00624C44">
        <w:rPr>
          <w:lang w:val="en-US"/>
        </w:rPr>
        <w:tab/>
      </w:r>
      <w:r w:rsidR="00D926EC" w:rsidRPr="00624C44">
        <w:rPr>
          <w:lang w:val="en-US"/>
        </w:rPr>
        <w:t xml:space="preserve">details </w:t>
      </w:r>
      <w:r w:rsidR="00B921F0" w:rsidRPr="00624C44">
        <w:rPr>
          <w:lang w:val="en-US"/>
        </w:rPr>
        <w:tab/>
      </w:r>
      <w:r w:rsidR="00D926EC" w:rsidRPr="00624C44">
        <w:rPr>
          <w:lang w:val="en-US"/>
        </w:rPr>
        <w:t>of auto or user selection process)</w:t>
      </w:r>
    </w:p>
    <w:p w14:paraId="2C5DAB9C" w14:textId="77777777" w:rsidR="00BC4CCD" w:rsidRPr="00624C44" w:rsidRDefault="00D926EC" w:rsidP="00D926EC">
      <w:pPr>
        <w:rPr>
          <w:lang w:val="en-US"/>
        </w:rPr>
      </w:pPr>
      <w:r w:rsidRPr="00624C44">
        <w:rPr>
          <w:lang w:val="en-US"/>
        </w:rPr>
        <w:t>ADDRESS PATTERN</w:t>
      </w:r>
      <w:r w:rsidRPr="00624C44">
        <w:rPr>
          <w:lang w:val="en-US"/>
        </w:rPr>
        <w:tab/>
      </w:r>
    </w:p>
    <w:p w14:paraId="2A631A29" w14:textId="5550EF56" w:rsidR="00B921F0" w:rsidRPr="00624C44" w:rsidRDefault="00B921F0" w:rsidP="00B921F0">
      <w:pPr>
        <w:rPr>
          <w:lang w:val="en-US"/>
        </w:rPr>
      </w:pPr>
      <w:r w:rsidRPr="00624C44">
        <w:rPr>
          <w:lang w:val="en-US"/>
        </w:rPr>
        <w:tab/>
        <w:t xml:space="preserve">/set/ player /[id]/ </w:t>
      </w:r>
      <w:proofErr w:type="gramStart"/>
      <w:r w:rsidRPr="00624C44">
        <w:rPr>
          <w:lang w:val="en-US"/>
        </w:rPr>
        <w:t>tracking ,</w:t>
      </w:r>
      <w:proofErr w:type="spellStart"/>
      <w:r w:rsidRPr="00624C44">
        <w:rPr>
          <w:lang w:val="en-US"/>
        </w:rPr>
        <w:t>i</w:t>
      </w:r>
      <w:proofErr w:type="spellEnd"/>
      <w:proofErr w:type="gramEnd"/>
      <w:r w:rsidRPr="00624C44">
        <w:rPr>
          <w:lang w:val="en-US"/>
        </w:rPr>
        <w:t xml:space="preserve"> 1/0  </w:t>
      </w:r>
    </w:p>
    <w:p w14:paraId="36EF608D" w14:textId="77777777" w:rsidR="00B921F0" w:rsidRPr="00624C44" w:rsidRDefault="00B921F0" w:rsidP="00B921F0">
      <w:pPr>
        <w:rPr>
          <w:lang w:val="en-US"/>
        </w:rPr>
      </w:pPr>
      <w:r w:rsidRPr="00624C44">
        <w:rPr>
          <w:lang w:val="en-US"/>
        </w:rPr>
        <w:tab/>
        <w:t xml:space="preserve">/set/zone/[id]/ </w:t>
      </w:r>
      <w:proofErr w:type="gramStart"/>
      <w:r w:rsidRPr="00624C44">
        <w:rPr>
          <w:lang w:val="en-US"/>
        </w:rPr>
        <w:t>tracking ,</w:t>
      </w:r>
      <w:proofErr w:type="spellStart"/>
      <w:r w:rsidRPr="00624C44">
        <w:rPr>
          <w:lang w:val="en-US"/>
        </w:rPr>
        <w:t>i</w:t>
      </w:r>
      <w:proofErr w:type="spellEnd"/>
      <w:proofErr w:type="gramEnd"/>
      <w:r w:rsidRPr="00624C44">
        <w:rPr>
          <w:lang w:val="en-US"/>
        </w:rPr>
        <w:t xml:space="preserve"> 1/0  </w:t>
      </w:r>
    </w:p>
    <w:p w14:paraId="2819B8E2" w14:textId="77777777" w:rsidR="00D926EC" w:rsidRPr="00624C44" w:rsidRDefault="00D926EC" w:rsidP="00D926EC">
      <w:pPr>
        <w:rPr>
          <w:lang w:val="en-US"/>
        </w:rPr>
      </w:pPr>
      <w:r w:rsidRPr="00624C44">
        <w:rPr>
          <w:lang w:val="en-US"/>
        </w:rPr>
        <w:t>TYPE TAG:</w:t>
      </w:r>
    </w:p>
    <w:p w14:paraId="7DD67843" w14:textId="5223EBD6" w:rsidR="00D926EC" w:rsidRPr="00624C44" w:rsidRDefault="00D926EC" w:rsidP="00D926EC">
      <w:pPr>
        <w:rPr>
          <w:lang w:val="en-US"/>
        </w:rPr>
      </w:pPr>
      <w:r w:rsidRPr="00624C44">
        <w:rPr>
          <w:lang w:val="en-US"/>
        </w:rPr>
        <w:tab/>
      </w:r>
      <w:proofErr w:type="gramStart"/>
      <w:r w:rsidR="00BC4CCD" w:rsidRPr="00624C44">
        <w:rPr>
          <w:lang w:val="en-US"/>
        </w:rPr>
        <w:t>,</w:t>
      </w:r>
      <w:proofErr w:type="spellStart"/>
      <w:r w:rsidR="00BC4CCD" w:rsidRPr="00624C44">
        <w:rPr>
          <w:lang w:val="en-US"/>
        </w:rPr>
        <w:t>i</w:t>
      </w:r>
      <w:proofErr w:type="spellEnd"/>
      <w:proofErr w:type="gramEnd"/>
    </w:p>
    <w:p w14:paraId="27D08B17" w14:textId="77777777" w:rsidR="00D926EC" w:rsidRPr="00624C44" w:rsidRDefault="00D926EC" w:rsidP="00D926EC">
      <w:pPr>
        <w:rPr>
          <w:lang w:val="en-US"/>
        </w:rPr>
      </w:pPr>
      <w:r w:rsidRPr="00624C44">
        <w:rPr>
          <w:lang w:val="en-US"/>
        </w:rPr>
        <w:t>VALUE:</w:t>
      </w:r>
    </w:p>
    <w:p w14:paraId="529CB5BF" w14:textId="3093D9CA" w:rsidR="00BC4CCD" w:rsidRPr="00624C44" w:rsidRDefault="00D926EC" w:rsidP="00BC4CCD">
      <w:pPr>
        <w:rPr>
          <w:lang w:val="en-US"/>
        </w:rPr>
      </w:pPr>
      <w:r w:rsidRPr="00624C44">
        <w:rPr>
          <w:lang w:val="en-US"/>
        </w:rPr>
        <w:tab/>
      </w:r>
      <w:r w:rsidR="00BC4CCD" w:rsidRPr="00624C44">
        <w:rPr>
          <w:lang w:val="en-US"/>
        </w:rPr>
        <w:t xml:space="preserve">1: </w:t>
      </w:r>
      <w:r w:rsidR="00A92E76" w:rsidRPr="00624C44">
        <w:rPr>
          <w:lang w:val="en-US"/>
        </w:rPr>
        <w:t>(True)</w:t>
      </w:r>
      <w:r w:rsidR="00BC4CCD" w:rsidRPr="00624C44">
        <w:rPr>
          <w:lang w:val="en-US"/>
        </w:rPr>
        <w:t xml:space="preserve"> </w:t>
      </w:r>
      <w:r w:rsidR="00A92E76" w:rsidRPr="00624C44">
        <w:rPr>
          <w:lang w:val="en-US"/>
        </w:rPr>
        <w:t>Start tracking</w:t>
      </w:r>
    </w:p>
    <w:p w14:paraId="60F53E0C" w14:textId="10E0B4B0" w:rsidR="00BC4CCD" w:rsidRPr="00624C44" w:rsidRDefault="00BC4CCD" w:rsidP="00BC4CCD">
      <w:pPr>
        <w:rPr>
          <w:lang w:val="en-US"/>
        </w:rPr>
      </w:pPr>
      <w:r w:rsidRPr="00624C44">
        <w:rPr>
          <w:lang w:val="en-US"/>
        </w:rPr>
        <w:tab/>
      </w:r>
      <w:r w:rsidR="00A92E76" w:rsidRPr="00624C44">
        <w:rPr>
          <w:lang w:val="en-US"/>
        </w:rPr>
        <w:t>0: (False)</w:t>
      </w:r>
      <w:r w:rsidRPr="00624C44">
        <w:rPr>
          <w:lang w:val="en-US"/>
        </w:rPr>
        <w:t xml:space="preserve"> </w:t>
      </w:r>
      <w:r w:rsidR="00A92E76" w:rsidRPr="00624C44">
        <w:rPr>
          <w:lang w:val="en-US"/>
        </w:rPr>
        <w:t>Stop tracking</w:t>
      </w:r>
    </w:p>
    <w:p w14:paraId="0674C8CD" w14:textId="56A35264" w:rsidR="00D926EC" w:rsidRPr="00624C44" w:rsidRDefault="00D926EC" w:rsidP="00D926EC">
      <w:pPr>
        <w:rPr>
          <w:lang w:val="en-US"/>
        </w:rPr>
      </w:pPr>
    </w:p>
    <w:p w14:paraId="494812F9" w14:textId="77777777" w:rsidR="00D926EC" w:rsidRPr="00624C44" w:rsidRDefault="00D926EC" w:rsidP="00D926EC">
      <w:pPr>
        <w:rPr>
          <w:lang w:val="en-US"/>
        </w:rPr>
      </w:pPr>
    </w:p>
    <w:p w14:paraId="6D0CC4A1" w14:textId="77777777" w:rsidR="00D926EC" w:rsidRPr="00624C44" w:rsidRDefault="00D926EC" w:rsidP="007A3843">
      <w:pPr>
        <w:pStyle w:val="Heading6"/>
        <w:rPr>
          <w:lang w:val="en-US"/>
        </w:rPr>
      </w:pPr>
      <w:r w:rsidRPr="00624C44">
        <w:rPr>
          <w:lang w:val="en-US"/>
        </w:rPr>
        <w:t>S03</w:t>
      </w:r>
    </w:p>
    <w:p w14:paraId="1DE03D17" w14:textId="77777777" w:rsidR="00D926EC" w:rsidRPr="00624C44" w:rsidRDefault="00D926EC" w:rsidP="007A3843">
      <w:pPr>
        <w:pStyle w:val="Heading6"/>
        <w:rPr>
          <w:lang w:val="en-US"/>
        </w:rPr>
      </w:pPr>
      <w:r w:rsidRPr="00624C44">
        <w:rPr>
          <w:lang w:val="en-US"/>
        </w:rPr>
        <w:t>Swap id’s</w:t>
      </w:r>
    </w:p>
    <w:p w14:paraId="3E9464B6" w14:textId="77777777" w:rsidR="00D926EC" w:rsidRPr="00624C44" w:rsidRDefault="00D926EC" w:rsidP="00D926EC">
      <w:pPr>
        <w:rPr>
          <w:lang w:val="en-US"/>
        </w:rPr>
      </w:pPr>
      <w:r w:rsidRPr="00624C44">
        <w:rPr>
          <w:lang w:val="en-US"/>
        </w:rPr>
        <w:t xml:space="preserve">DESCRIPTION: </w:t>
      </w:r>
    </w:p>
    <w:p w14:paraId="5DE86D49" w14:textId="77777777" w:rsidR="00D926EC" w:rsidRPr="00624C44" w:rsidRDefault="00D926EC" w:rsidP="00D926EC">
      <w:pPr>
        <w:rPr>
          <w:lang w:val="en-US"/>
        </w:rPr>
      </w:pPr>
      <w:r w:rsidRPr="00624C44">
        <w:rPr>
          <w:lang w:val="en-US"/>
        </w:rPr>
        <w:tab/>
        <w:t>CM&gt;MT</w:t>
      </w:r>
    </w:p>
    <w:p w14:paraId="38B57B30" w14:textId="03FA3082" w:rsidR="00D926EC" w:rsidRPr="00624C44" w:rsidRDefault="00D926EC" w:rsidP="00D926EC">
      <w:pPr>
        <w:rPr>
          <w:lang w:val="en-US"/>
        </w:rPr>
      </w:pPr>
      <w:r w:rsidRPr="00624C44">
        <w:rPr>
          <w:lang w:val="en-US"/>
        </w:rPr>
        <w:tab/>
        <w:t xml:space="preserve">Swaps </w:t>
      </w:r>
      <w:r w:rsidR="001230D1" w:rsidRPr="00624C44">
        <w:rPr>
          <w:lang w:val="en-US"/>
        </w:rPr>
        <w:t>player</w:t>
      </w:r>
      <w:r w:rsidRPr="00624C44">
        <w:rPr>
          <w:lang w:val="en-US"/>
        </w:rPr>
        <w:t>s or zones id’s. If ther</w:t>
      </w:r>
      <w:r w:rsidR="00900ACB" w:rsidRPr="00624C44">
        <w:rPr>
          <w:lang w:val="en-US"/>
        </w:rPr>
        <w:t xml:space="preserve">e are more than two zones push </w:t>
      </w:r>
      <w:r w:rsidRPr="00624C44">
        <w:rPr>
          <w:lang w:val="en-US"/>
        </w:rPr>
        <w:t>the zones up and first goes to end.</w:t>
      </w:r>
    </w:p>
    <w:p w14:paraId="2543A8F8" w14:textId="77777777" w:rsidR="00D926EC" w:rsidRPr="00624C44" w:rsidRDefault="00D926EC" w:rsidP="00D926EC">
      <w:pPr>
        <w:rPr>
          <w:lang w:val="en-US"/>
        </w:rPr>
      </w:pPr>
      <w:r w:rsidRPr="00624C44">
        <w:rPr>
          <w:lang w:val="en-US"/>
        </w:rPr>
        <w:t>ADDRESS PATTERN</w:t>
      </w:r>
      <w:r w:rsidRPr="00624C44">
        <w:rPr>
          <w:lang w:val="en-US"/>
        </w:rPr>
        <w:tab/>
      </w:r>
    </w:p>
    <w:p w14:paraId="0CFF3C05" w14:textId="77777777" w:rsidR="009A31FC" w:rsidRPr="00624C44" w:rsidRDefault="009A31FC" w:rsidP="009A31FC">
      <w:pPr>
        <w:rPr>
          <w:lang w:val="en-US"/>
        </w:rPr>
      </w:pPr>
      <w:r w:rsidRPr="00624C44">
        <w:rPr>
          <w:lang w:val="en-US"/>
        </w:rPr>
        <w:tab/>
        <w:t>/set/player/swap</w:t>
      </w:r>
    </w:p>
    <w:p w14:paraId="36AE3434" w14:textId="589E65F1" w:rsidR="009A31FC" w:rsidRPr="00624C44" w:rsidRDefault="009A31FC" w:rsidP="009A31FC">
      <w:pPr>
        <w:rPr>
          <w:lang w:val="en-US"/>
        </w:rPr>
      </w:pPr>
      <w:r w:rsidRPr="00624C44">
        <w:rPr>
          <w:lang w:val="en-US"/>
        </w:rPr>
        <w:tab/>
        <w:t>/set/zone/swap</w:t>
      </w:r>
    </w:p>
    <w:p w14:paraId="74F7ACE0" w14:textId="77777777" w:rsidR="00D926EC" w:rsidRPr="00624C44" w:rsidRDefault="00D926EC" w:rsidP="00D926EC">
      <w:pPr>
        <w:rPr>
          <w:lang w:val="en-US"/>
        </w:rPr>
      </w:pPr>
      <w:r w:rsidRPr="00624C44">
        <w:rPr>
          <w:lang w:val="en-US"/>
        </w:rPr>
        <w:t>TYPE TAG:</w:t>
      </w:r>
    </w:p>
    <w:p w14:paraId="5CAFF825" w14:textId="77777777" w:rsidR="00D926EC" w:rsidRPr="00624C44" w:rsidRDefault="00D926EC" w:rsidP="00D926EC">
      <w:pPr>
        <w:rPr>
          <w:lang w:val="en-US"/>
        </w:rPr>
      </w:pPr>
      <w:r w:rsidRPr="00624C44">
        <w:rPr>
          <w:lang w:val="en-US"/>
        </w:rPr>
        <w:tab/>
        <w:t>NA</w:t>
      </w:r>
    </w:p>
    <w:p w14:paraId="65CF9D7F" w14:textId="77777777" w:rsidR="00D926EC" w:rsidRPr="00624C44" w:rsidRDefault="00D926EC" w:rsidP="00D926EC">
      <w:pPr>
        <w:rPr>
          <w:lang w:val="en-US"/>
        </w:rPr>
      </w:pPr>
      <w:r w:rsidRPr="00624C44">
        <w:rPr>
          <w:lang w:val="en-US"/>
        </w:rPr>
        <w:t>VALUE:</w:t>
      </w:r>
    </w:p>
    <w:p w14:paraId="68DA0D37" w14:textId="77777777" w:rsidR="00D926EC" w:rsidRPr="00624C44" w:rsidRDefault="00D926EC" w:rsidP="00D926EC">
      <w:pPr>
        <w:rPr>
          <w:lang w:val="en-US"/>
        </w:rPr>
      </w:pPr>
      <w:r w:rsidRPr="00624C44">
        <w:rPr>
          <w:lang w:val="en-US"/>
        </w:rPr>
        <w:tab/>
        <w:t>none</w:t>
      </w:r>
    </w:p>
    <w:p w14:paraId="1039EF65" w14:textId="77777777" w:rsidR="00D926EC" w:rsidRPr="00624C44" w:rsidRDefault="00D926EC" w:rsidP="00D926EC">
      <w:pPr>
        <w:rPr>
          <w:lang w:val="en-US"/>
        </w:rPr>
      </w:pPr>
    </w:p>
    <w:p w14:paraId="19A1A533" w14:textId="77777777" w:rsidR="00D926EC" w:rsidRPr="00624C44" w:rsidRDefault="00D926EC" w:rsidP="007A3843">
      <w:pPr>
        <w:pStyle w:val="Heading6"/>
        <w:rPr>
          <w:lang w:val="en-US"/>
        </w:rPr>
      </w:pPr>
      <w:r w:rsidRPr="00624C44">
        <w:rPr>
          <w:lang w:val="en-US"/>
        </w:rPr>
        <w:t>S04</w:t>
      </w:r>
    </w:p>
    <w:p w14:paraId="694B4F25" w14:textId="77777777" w:rsidR="00D926EC" w:rsidRPr="00624C44" w:rsidRDefault="00D926EC" w:rsidP="007A3843">
      <w:pPr>
        <w:pStyle w:val="Heading6"/>
        <w:rPr>
          <w:lang w:val="en-US"/>
        </w:rPr>
      </w:pPr>
      <w:r w:rsidRPr="00624C44">
        <w:rPr>
          <w:lang w:val="en-US"/>
        </w:rPr>
        <w:t xml:space="preserve">Initialize: </w:t>
      </w:r>
    </w:p>
    <w:p w14:paraId="0928326F" w14:textId="77777777" w:rsidR="00D926EC" w:rsidRPr="00624C44" w:rsidRDefault="00D926EC" w:rsidP="00D926EC">
      <w:pPr>
        <w:rPr>
          <w:lang w:val="en-US"/>
        </w:rPr>
      </w:pPr>
      <w:r w:rsidRPr="00624C44">
        <w:rPr>
          <w:lang w:val="en-US"/>
        </w:rPr>
        <w:t xml:space="preserve">DESCRIPTION: </w:t>
      </w:r>
    </w:p>
    <w:p w14:paraId="662386B1" w14:textId="77777777" w:rsidR="00D926EC" w:rsidRPr="00624C44" w:rsidRDefault="00D926EC" w:rsidP="00D926EC">
      <w:pPr>
        <w:rPr>
          <w:lang w:val="en-US"/>
        </w:rPr>
      </w:pPr>
      <w:r w:rsidRPr="00624C44">
        <w:rPr>
          <w:lang w:val="en-US"/>
        </w:rPr>
        <w:tab/>
        <w:t>CM&gt;ME</w:t>
      </w:r>
    </w:p>
    <w:p w14:paraId="7BF3213E" w14:textId="77777777" w:rsidR="00D926EC" w:rsidRPr="00624C44" w:rsidRDefault="00D926EC" w:rsidP="00D926EC">
      <w:pPr>
        <w:rPr>
          <w:lang w:val="en-US"/>
        </w:rPr>
      </w:pPr>
      <w:r w:rsidRPr="00624C44">
        <w:rPr>
          <w:lang w:val="en-US"/>
        </w:rPr>
        <w:tab/>
        <w:t xml:space="preserve">Initialize the ME settings to default.  </w:t>
      </w:r>
    </w:p>
    <w:p w14:paraId="394F4BC6" w14:textId="77777777" w:rsidR="00D926EC" w:rsidRPr="00624C44" w:rsidRDefault="00D926EC" w:rsidP="00D926EC">
      <w:pPr>
        <w:rPr>
          <w:lang w:val="en-US"/>
        </w:rPr>
      </w:pPr>
      <w:r w:rsidRPr="00624C44">
        <w:rPr>
          <w:lang w:val="en-US"/>
        </w:rPr>
        <w:t xml:space="preserve">ADDRESS PATTERN: </w:t>
      </w:r>
    </w:p>
    <w:p w14:paraId="321AB556" w14:textId="77777777" w:rsidR="00D926EC" w:rsidRPr="00624C44" w:rsidRDefault="00D926EC" w:rsidP="00D926EC">
      <w:pPr>
        <w:rPr>
          <w:lang w:val="en-US"/>
        </w:rPr>
      </w:pPr>
      <w:r w:rsidRPr="00624C44">
        <w:rPr>
          <w:lang w:val="en-US"/>
        </w:rPr>
        <w:tab/>
        <w:t xml:space="preserve">/set/initialize </w:t>
      </w:r>
    </w:p>
    <w:p w14:paraId="45AB65E1" w14:textId="77777777" w:rsidR="00D926EC" w:rsidRPr="00624C44" w:rsidRDefault="00D926EC" w:rsidP="00D926EC">
      <w:pPr>
        <w:rPr>
          <w:lang w:val="en-US"/>
        </w:rPr>
      </w:pPr>
      <w:r w:rsidRPr="00624C44">
        <w:rPr>
          <w:lang w:val="en-US"/>
        </w:rPr>
        <w:t>TYPE TAG:</w:t>
      </w:r>
    </w:p>
    <w:p w14:paraId="5B704712" w14:textId="77777777" w:rsidR="00D926EC" w:rsidRPr="00624C44" w:rsidRDefault="00D926EC" w:rsidP="00D926EC">
      <w:pPr>
        <w:rPr>
          <w:lang w:val="en-US"/>
        </w:rPr>
      </w:pPr>
      <w:r w:rsidRPr="00624C44">
        <w:rPr>
          <w:lang w:val="en-US"/>
        </w:rPr>
        <w:tab/>
        <w:t>N.A.</w:t>
      </w:r>
    </w:p>
    <w:p w14:paraId="7D6371AD" w14:textId="77777777" w:rsidR="00D926EC" w:rsidRPr="00624C44" w:rsidRDefault="00D926EC" w:rsidP="00D926EC">
      <w:pPr>
        <w:rPr>
          <w:lang w:val="en-US"/>
        </w:rPr>
      </w:pPr>
      <w:r w:rsidRPr="00624C44">
        <w:rPr>
          <w:lang w:val="en-US"/>
        </w:rPr>
        <w:t>VALUE:</w:t>
      </w:r>
    </w:p>
    <w:p w14:paraId="6B0CE884" w14:textId="77777777" w:rsidR="00D926EC" w:rsidRPr="00624C44" w:rsidRDefault="00D926EC" w:rsidP="00D926EC">
      <w:pPr>
        <w:rPr>
          <w:lang w:val="en-US"/>
        </w:rPr>
      </w:pPr>
      <w:r w:rsidRPr="00624C44">
        <w:rPr>
          <w:lang w:val="en-US"/>
        </w:rPr>
        <w:tab/>
        <w:t>N.A.</w:t>
      </w:r>
    </w:p>
    <w:p w14:paraId="6940F4BB" w14:textId="77777777" w:rsidR="00D926EC" w:rsidRPr="00624C44" w:rsidRDefault="00D926EC" w:rsidP="00D926EC">
      <w:pPr>
        <w:rPr>
          <w:lang w:val="en-US"/>
        </w:rPr>
      </w:pPr>
    </w:p>
    <w:p w14:paraId="7BF98F9C" w14:textId="77777777" w:rsidR="00D926EC" w:rsidRPr="00624C44" w:rsidRDefault="00D926EC" w:rsidP="007A3843">
      <w:pPr>
        <w:pStyle w:val="Heading6"/>
        <w:rPr>
          <w:lang w:val="en-US"/>
        </w:rPr>
      </w:pPr>
      <w:r w:rsidRPr="00624C44">
        <w:rPr>
          <w:lang w:val="en-US"/>
        </w:rPr>
        <w:lastRenderedPageBreak/>
        <w:t>S05</w:t>
      </w:r>
    </w:p>
    <w:p w14:paraId="3007402B" w14:textId="77777777" w:rsidR="00D926EC" w:rsidRPr="00624C44" w:rsidRDefault="00D926EC" w:rsidP="007A3843">
      <w:pPr>
        <w:pStyle w:val="Heading6"/>
        <w:rPr>
          <w:lang w:val="en-US"/>
        </w:rPr>
      </w:pPr>
      <w:r w:rsidRPr="00624C44">
        <w:rPr>
          <w:lang w:val="en-US"/>
        </w:rPr>
        <w:t xml:space="preserve">Volume adjustment: </w:t>
      </w:r>
    </w:p>
    <w:p w14:paraId="21358C10" w14:textId="77777777" w:rsidR="00D926EC" w:rsidRPr="00624C44" w:rsidRDefault="00D926EC" w:rsidP="00D926EC">
      <w:pPr>
        <w:rPr>
          <w:lang w:val="en-US"/>
        </w:rPr>
      </w:pPr>
      <w:r w:rsidRPr="00624C44">
        <w:rPr>
          <w:lang w:val="en-US"/>
        </w:rPr>
        <w:t xml:space="preserve">DESCRIPTION: </w:t>
      </w:r>
    </w:p>
    <w:p w14:paraId="1E4AFE82" w14:textId="77777777" w:rsidR="00D926EC" w:rsidRPr="00624C44" w:rsidRDefault="00D926EC" w:rsidP="00D926EC">
      <w:pPr>
        <w:rPr>
          <w:lang w:val="en-US"/>
        </w:rPr>
      </w:pPr>
      <w:r w:rsidRPr="00624C44">
        <w:rPr>
          <w:lang w:val="en-US"/>
        </w:rPr>
        <w:tab/>
        <w:t>CM&gt;ME</w:t>
      </w:r>
    </w:p>
    <w:p w14:paraId="3E1279A6" w14:textId="77777777" w:rsidR="00D926EC" w:rsidRPr="00624C44" w:rsidRDefault="00D926EC" w:rsidP="00D926EC">
      <w:pPr>
        <w:rPr>
          <w:lang w:val="en-US"/>
        </w:rPr>
      </w:pPr>
      <w:r w:rsidRPr="00624C44">
        <w:rPr>
          <w:lang w:val="en-US"/>
        </w:rPr>
        <w:tab/>
        <w:t xml:space="preserve">Set volume to a value.  </w:t>
      </w:r>
    </w:p>
    <w:p w14:paraId="65D1A686" w14:textId="77777777" w:rsidR="00D926EC" w:rsidRPr="00624C44" w:rsidRDefault="00D926EC" w:rsidP="00D926EC">
      <w:pPr>
        <w:rPr>
          <w:lang w:val="en-US"/>
        </w:rPr>
      </w:pPr>
      <w:r w:rsidRPr="00624C44">
        <w:rPr>
          <w:lang w:val="en-US"/>
        </w:rPr>
        <w:t xml:space="preserve">ADDRESS PATTERN: </w:t>
      </w:r>
    </w:p>
    <w:p w14:paraId="36EE5EFD" w14:textId="77777777" w:rsidR="00D926EC" w:rsidRPr="00624C44" w:rsidRDefault="00D926EC" w:rsidP="00D926EC">
      <w:pPr>
        <w:rPr>
          <w:lang w:val="en-US"/>
        </w:rPr>
      </w:pPr>
      <w:r w:rsidRPr="00624C44">
        <w:rPr>
          <w:lang w:val="en-US"/>
        </w:rPr>
        <w:tab/>
        <w:t xml:space="preserve">/set/volume f </w:t>
      </w:r>
    </w:p>
    <w:p w14:paraId="71BED07F" w14:textId="77777777" w:rsidR="00D926EC" w:rsidRPr="00624C44" w:rsidRDefault="00D926EC" w:rsidP="00D926EC">
      <w:pPr>
        <w:rPr>
          <w:lang w:val="en-US"/>
        </w:rPr>
      </w:pPr>
      <w:r w:rsidRPr="00624C44">
        <w:rPr>
          <w:lang w:val="en-US"/>
        </w:rPr>
        <w:t>TYPE TAG:</w:t>
      </w:r>
    </w:p>
    <w:p w14:paraId="40518801"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12DB6F8C" w14:textId="77777777" w:rsidR="00D926EC" w:rsidRPr="00624C44" w:rsidRDefault="00D926EC" w:rsidP="00D926EC">
      <w:pPr>
        <w:rPr>
          <w:lang w:val="en-US"/>
        </w:rPr>
      </w:pPr>
      <w:r w:rsidRPr="00624C44">
        <w:rPr>
          <w:lang w:val="en-US"/>
        </w:rPr>
        <w:t>VALUE:</w:t>
      </w:r>
    </w:p>
    <w:p w14:paraId="075317E4" w14:textId="77777777" w:rsidR="00D926EC" w:rsidRPr="00624C44" w:rsidRDefault="00D926EC" w:rsidP="00D926EC">
      <w:pPr>
        <w:rPr>
          <w:lang w:val="en-US"/>
        </w:rPr>
      </w:pPr>
      <w:r w:rsidRPr="00624C44">
        <w:rPr>
          <w:lang w:val="en-US"/>
        </w:rPr>
        <w:tab/>
        <w:t>Normalized value to set the volume</w:t>
      </w:r>
    </w:p>
    <w:p w14:paraId="19C84AFD" w14:textId="77777777" w:rsidR="00D926EC" w:rsidRPr="00624C44" w:rsidRDefault="00D926EC" w:rsidP="00D926EC">
      <w:pPr>
        <w:rPr>
          <w:lang w:val="en-US"/>
        </w:rPr>
      </w:pPr>
    </w:p>
    <w:p w14:paraId="33F1987D" w14:textId="77777777" w:rsidR="00D926EC" w:rsidRPr="00624C44" w:rsidRDefault="00D926EC" w:rsidP="007A3843">
      <w:pPr>
        <w:pStyle w:val="Heading6"/>
        <w:rPr>
          <w:lang w:val="en-US"/>
        </w:rPr>
      </w:pPr>
      <w:r w:rsidRPr="00624C44">
        <w:rPr>
          <w:lang w:val="en-US"/>
        </w:rPr>
        <w:t>S06</w:t>
      </w:r>
    </w:p>
    <w:p w14:paraId="5673BF50" w14:textId="77777777" w:rsidR="00D926EC" w:rsidRPr="00624C44" w:rsidRDefault="00D926EC" w:rsidP="007A3843">
      <w:pPr>
        <w:pStyle w:val="Heading6"/>
        <w:rPr>
          <w:lang w:val="en-US"/>
        </w:rPr>
      </w:pPr>
      <w:r w:rsidRPr="00624C44">
        <w:rPr>
          <w:lang w:val="en-US"/>
        </w:rPr>
        <w:t xml:space="preserve">Set the List of </w:t>
      </w:r>
      <w:proofErr w:type="spellStart"/>
      <w:r w:rsidRPr="00624C44">
        <w:rPr>
          <w:lang w:val="en-US"/>
        </w:rPr>
        <w:t>Soundbanks</w:t>
      </w:r>
      <w:proofErr w:type="spellEnd"/>
      <w:r w:rsidRPr="00624C44">
        <w:rPr>
          <w:lang w:val="en-US"/>
        </w:rPr>
        <w:t xml:space="preserve">: </w:t>
      </w:r>
    </w:p>
    <w:p w14:paraId="317F39FA" w14:textId="77777777" w:rsidR="00D926EC" w:rsidRPr="00624C44" w:rsidRDefault="00D926EC" w:rsidP="00D926EC">
      <w:pPr>
        <w:rPr>
          <w:lang w:val="en-US"/>
        </w:rPr>
      </w:pPr>
      <w:r w:rsidRPr="00624C44">
        <w:rPr>
          <w:lang w:val="en-US"/>
        </w:rPr>
        <w:t xml:space="preserve">DESCRIPTION: </w:t>
      </w:r>
    </w:p>
    <w:p w14:paraId="78E00475" w14:textId="66CA92D3" w:rsidR="00D926EC" w:rsidRPr="00624C44" w:rsidRDefault="00D926EC" w:rsidP="00D926EC">
      <w:pPr>
        <w:rPr>
          <w:lang w:val="en-US"/>
        </w:rPr>
      </w:pPr>
      <w:r w:rsidRPr="00624C44">
        <w:rPr>
          <w:lang w:val="en-US"/>
        </w:rPr>
        <w:tab/>
        <w:t>ME</w:t>
      </w:r>
      <w:r w:rsidRPr="00624C44">
        <w:rPr>
          <w:lang w:val="en-US"/>
        </w:rPr>
        <w:sym w:font="Wingdings" w:char="F0E0"/>
      </w:r>
      <w:r w:rsidR="00041BB1" w:rsidRPr="00624C44">
        <w:rPr>
          <w:lang w:val="en-US"/>
        </w:rPr>
        <w:t>CM</w:t>
      </w:r>
    </w:p>
    <w:p w14:paraId="4517F823" w14:textId="77777777" w:rsidR="00D926EC" w:rsidRPr="00624C44" w:rsidRDefault="00D926EC" w:rsidP="00D926EC">
      <w:pPr>
        <w:rPr>
          <w:lang w:val="en-US"/>
        </w:rPr>
      </w:pPr>
      <w:r w:rsidRPr="00624C44">
        <w:rPr>
          <w:lang w:val="en-US"/>
        </w:rPr>
        <w:tab/>
        <w:t xml:space="preserve">ME sends the list of </w:t>
      </w:r>
      <w:proofErr w:type="spellStart"/>
      <w:r w:rsidRPr="00624C44">
        <w:rPr>
          <w:lang w:val="en-US"/>
        </w:rPr>
        <w:t>soundbanks</w:t>
      </w:r>
      <w:proofErr w:type="spellEnd"/>
      <w:r w:rsidRPr="00624C44">
        <w:rPr>
          <w:lang w:val="en-US"/>
        </w:rPr>
        <w:t xml:space="preserve"> to GUI in response to Get the List of </w:t>
      </w:r>
      <w:proofErr w:type="spellStart"/>
      <w:r w:rsidRPr="00624C44">
        <w:rPr>
          <w:lang w:val="en-US"/>
        </w:rPr>
        <w:t>Soundbanks</w:t>
      </w:r>
      <w:proofErr w:type="spellEnd"/>
      <w:r w:rsidRPr="00624C44">
        <w:rPr>
          <w:lang w:val="en-US"/>
        </w:rPr>
        <w:t xml:space="preserve"> message. </w:t>
      </w:r>
    </w:p>
    <w:p w14:paraId="43972577" w14:textId="0F6C5564" w:rsidR="00D926EC" w:rsidRPr="00624C44" w:rsidRDefault="00D926EC" w:rsidP="00D926EC">
      <w:pPr>
        <w:rPr>
          <w:lang w:val="en-US"/>
        </w:rPr>
      </w:pPr>
      <w:r w:rsidRPr="00624C44">
        <w:rPr>
          <w:lang w:val="en-US"/>
        </w:rPr>
        <w:tab/>
        <w:t xml:space="preserve">If ME has only one </w:t>
      </w:r>
      <w:proofErr w:type="spellStart"/>
      <w:r w:rsidR="00E07936" w:rsidRPr="00624C44">
        <w:rPr>
          <w:lang w:val="en-US"/>
        </w:rPr>
        <w:t>soundbank</w:t>
      </w:r>
      <w:proofErr w:type="spellEnd"/>
      <w:r w:rsidR="00E07936" w:rsidRPr="00624C44">
        <w:rPr>
          <w:lang w:val="en-US"/>
        </w:rPr>
        <w:t>, it</w:t>
      </w:r>
      <w:r w:rsidRPr="00624C44">
        <w:rPr>
          <w:lang w:val="en-US"/>
        </w:rPr>
        <w:t xml:space="preserve"> is optional </w:t>
      </w:r>
      <w:r w:rsidR="00E07936" w:rsidRPr="00624C44">
        <w:rPr>
          <w:lang w:val="en-US"/>
        </w:rPr>
        <w:t>to use [#]</w:t>
      </w:r>
      <w:r w:rsidRPr="00624C44">
        <w:rPr>
          <w:lang w:val="en-US"/>
        </w:rPr>
        <w:t xml:space="preserve"> </w:t>
      </w:r>
      <w:r w:rsidRPr="00624C44">
        <w:rPr>
          <w:lang w:val="en-US"/>
        </w:rPr>
        <w:tab/>
      </w:r>
      <w:r w:rsidR="00E07936" w:rsidRPr="00624C44">
        <w:rPr>
          <w:lang w:val="en-US"/>
        </w:rPr>
        <w:br/>
      </w:r>
      <w:r w:rsidR="00E07936" w:rsidRPr="00624C44">
        <w:rPr>
          <w:lang w:val="en-US"/>
        </w:rPr>
        <w:tab/>
        <w:t xml:space="preserve">[#] is the </w:t>
      </w:r>
      <w:proofErr w:type="spellStart"/>
      <w:r w:rsidR="00E07936" w:rsidRPr="00624C44">
        <w:rPr>
          <w:lang w:val="en-US"/>
        </w:rPr>
        <w:t>soundbank’s</w:t>
      </w:r>
      <w:proofErr w:type="spellEnd"/>
      <w:r w:rsidR="00E07936" w:rsidRPr="00624C44">
        <w:rPr>
          <w:lang w:val="en-US"/>
        </w:rPr>
        <w:t xml:space="preserve"> number, </w:t>
      </w:r>
      <w:r w:rsidRPr="00624C44">
        <w:rPr>
          <w:lang w:val="en-US"/>
        </w:rPr>
        <w:t>starts from 0 and can normally be 2 but more is possible for future MEs</w:t>
      </w:r>
    </w:p>
    <w:p w14:paraId="18851C67" w14:textId="77777777" w:rsidR="00D926EC" w:rsidRPr="00624C44" w:rsidRDefault="00D926EC" w:rsidP="00D926EC">
      <w:pPr>
        <w:rPr>
          <w:lang w:val="en-US"/>
        </w:rPr>
      </w:pPr>
      <w:r w:rsidRPr="00624C44">
        <w:rPr>
          <w:lang w:val="en-US"/>
        </w:rPr>
        <w:t xml:space="preserve">RECEIVING MEs: </w:t>
      </w:r>
    </w:p>
    <w:p w14:paraId="459F4A8C" w14:textId="77777777" w:rsidR="00D926EC" w:rsidRPr="00624C44" w:rsidRDefault="00D926EC" w:rsidP="00D926EC">
      <w:pPr>
        <w:rPr>
          <w:lang w:val="en-US"/>
        </w:rPr>
      </w:pPr>
      <w:r w:rsidRPr="00624C44">
        <w:rPr>
          <w:lang w:val="en-US"/>
        </w:rPr>
        <w:tab/>
        <w:t>TECHNO</w:t>
      </w:r>
    </w:p>
    <w:p w14:paraId="0AFBC05E" w14:textId="77777777" w:rsidR="00D926EC" w:rsidRPr="00624C44" w:rsidRDefault="00D926EC" w:rsidP="00D926EC">
      <w:pPr>
        <w:rPr>
          <w:lang w:val="en-US"/>
        </w:rPr>
      </w:pPr>
      <w:r w:rsidRPr="00624C44">
        <w:rPr>
          <w:lang w:val="en-US"/>
        </w:rPr>
        <w:t xml:space="preserve">ADDRESS PATTERN: </w:t>
      </w:r>
    </w:p>
    <w:p w14:paraId="770F9203" w14:textId="209EED10" w:rsidR="00D926EC" w:rsidRPr="00624C44" w:rsidRDefault="00D926EC" w:rsidP="00D926EC">
      <w:pPr>
        <w:rPr>
          <w:lang w:val="en-US"/>
        </w:rPr>
      </w:pPr>
      <w:r w:rsidRPr="00624C44">
        <w:rPr>
          <w:lang w:val="en-US"/>
        </w:rPr>
        <w:tab/>
        <w:t>/set/</w:t>
      </w:r>
      <w:r w:rsidR="001230D1" w:rsidRPr="00624C44">
        <w:rPr>
          <w:lang w:val="en-US"/>
        </w:rPr>
        <w:t>player</w:t>
      </w:r>
      <w:r w:rsidR="00346500" w:rsidRPr="00624C44">
        <w:rPr>
          <w:lang w:val="en-US"/>
        </w:rPr>
        <w:t>/[id]/</w:t>
      </w:r>
      <w:proofErr w:type="spellStart"/>
      <w:r w:rsidRPr="00624C44">
        <w:rPr>
          <w:lang w:val="en-US"/>
        </w:rPr>
        <w:t>soundbank</w:t>
      </w:r>
      <w:proofErr w:type="spellEnd"/>
      <w:proofErr w:type="gramStart"/>
      <w:r w:rsidR="00346500" w:rsidRPr="00624C44">
        <w:rPr>
          <w:lang w:val="en-US"/>
        </w:rPr>
        <w:t>/[</w:t>
      </w:r>
      <w:proofErr w:type="gramEnd"/>
      <w:r w:rsidR="00346500" w:rsidRPr="00624C44">
        <w:rPr>
          <w:lang w:val="en-US"/>
        </w:rPr>
        <w:t>#]</w:t>
      </w:r>
      <w:r w:rsidRPr="00624C44">
        <w:rPr>
          <w:lang w:val="en-US"/>
        </w:rPr>
        <w:t>/lists</w:t>
      </w:r>
    </w:p>
    <w:p w14:paraId="2B618250" w14:textId="1605E04A" w:rsidR="00D926EC" w:rsidRPr="00624C44" w:rsidRDefault="00D926EC" w:rsidP="00D926EC">
      <w:pPr>
        <w:rPr>
          <w:lang w:val="en-US"/>
        </w:rPr>
      </w:pPr>
      <w:r w:rsidRPr="00624C44">
        <w:rPr>
          <w:lang w:val="en-US"/>
        </w:rPr>
        <w:tab/>
      </w:r>
      <w:r w:rsidR="00346500" w:rsidRPr="00624C44">
        <w:rPr>
          <w:lang w:val="en-US"/>
        </w:rPr>
        <w:t>/set/zone/[id]/</w:t>
      </w:r>
      <w:proofErr w:type="spellStart"/>
      <w:r w:rsidR="00346500" w:rsidRPr="00624C44">
        <w:rPr>
          <w:lang w:val="en-US"/>
        </w:rPr>
        <w:t>soundbank</w:t>
      </w:r>
      <w:proofErr w:type="spellEnd"/>
      <w:proofErr w:type="gramStart"/>
      <w:r w:rsidR="00346500" w:rsidRPr="00624C44">
        <w:rPr>
          <w:lang w:val="en-US"/>
        </w:rPr>
        <w:t>/[</w:t>
      </w:r>
      <w:proofErr w:type="gramEnd"/>
      <w:r w:rsidR="00346500" w:rsidRPr="00624C44">
        <w:rPr>
          <w:lang w:val="en-US"/>
        </w:rPr>
        <w:t>#]/lists</w:t>
      </w:r>
    </w:p>
    <w:p w14:paraId="56D10F67" w14:textId="77777777" w:rsidR="00D926EC" w:rsidRPr="00624C44" w:rsidRDefault="00D926EC" w:rsidP="00D926EC">
      <w:pPr>
        <w:rPr>
          <w:lang w:val="en-US"/>
        </w:rPr>
      </w:pPr>
      <w:r w:rsidRPr="00624C44">
        <w:rPr>
          <w:lang w:val="en-US"/>
        </w:rPr>
        <w:t>TYPE TAG:</w:t>
      </w:r>
    </w:p>
    <w:p w14:paraId="2D48C22E" w14:textId="77777777" w:rsidR="00D926EC" w:rsidRPr="00624C44" w:rsidRDefault="00D926EC" w:rsidP="00D926EC">
      <w:pPr>
        <w:rPr>
          <w:lang w:val="en-US"/>
        </w:rPr>
      </w:pPr>
      <w:r w:rsidRPr="00624C44">
        <w:rPr>
          <w:lang w:val="en-US"/>
        </w:rPr>
        <w:tab/>
      </w:r>
      <w:proofErr w:type="gramStart"/>
      <w:r w:rsidRPr="00624C44">
        <w:rPr>
          <w:lang w:val="en-US"/>
        </w:rPr>
        <w:t>,s</w:t>
      </w:r>
      <w:proofErr w:type="gramEnd"/>
      <w:r w:rsidRPr="00624C44">
        <w:rPr>
          <w:lang w:val="en-US"/>
        </w:rPr>
        <w:t xml:space="preserve"> (as many as the </w:t>
      </w:r>
      <w:proofErr w:type="spellStart"/>
      <w:r w:rsidRPr="00624C44">
        <w:rPr>
          <w:lang w:val="en-US"/>
        </w:rPr>
        <w:t>soundbanks</w:t>
      </w:r>
      <w:proofErr w:type="spellEnd"/>
      <w:r w:rsidRPr="00624C44">
        <w:rPr>
          <w:lang w:val="en-US"/>
        </w:rPr>
        <w:t>)</w:t>
      </w:r>
    </w:p>
    <w:p w14:paraId="5B4E176E" w14:textId="77777777" w:rsidR="00D926EC" w:rsidRPr="00624C44" w:rsidRDefault="00D926EC" w:rsidP="00D926EC">
      <w:pPr>
        <w:rPr>
          <w:lang w:val="en-US"/>
        </w:rPr>
      </w:pPr>
      <w:r w:rsidRPr="00624C44">
        <w:rPr>
          <w:lang w:val="en-US"/>
        </w:rPr>
        <w:t>VALUE:</w:t>
      </w:r>
    </w:p>
    <w:p w14:paraId="5DE5C40E" w14:textId="77777777" w:rsidR="00D926EC" w:rsidRPr="00624C44" w:rsidRDefault="00D926EC" w:rsidP="00D926EC">
      <w:pPr>
        <w:rPr>
          <w:lang w:val="en-US"/>
        </w:rPr>
      </w:pPr>
      <w:r w:rsidRPr="00624C44">
        <w:rPr>
          <w:lang w:val="en-US"/>
        </w:rPr>
        <w:tab/>
        <w:t xml:space="preserve">Name: s, string; </w:t>
      </w:r>
      <w:proofErr w:type="spellStart"/>
      <w:r w:rsidRPr="00624C44">
        <w:rPr>
          <w:lang w:val="en-US"/>
        </w:rPr>
        <w:t>soundbank’s</w:t>
      </w:r>
      <w:proofErr w:type="spellEnd"/>
      <w:r w:rsidRPr="00624C44">
        <w:rPr>
          <w:lang w:val="en-US"/>
        </w:rPr>
        <w:t xml:space="preserve"> name</w:t>
      </w:r>
    </w:p>
    <w:p w14:paraId="529F38E8" w14:textId="77777777" w:rsidR="00D926EC" w:rsidRPr="00624C44" w:rsidRDefault="00D926EC" w:rsidP="00D926EC">
      <w:pPr>
        <w:rPr>
          <w:lang w:val="en-US"/>
        </w:rPr>
      </w:pPr>
    </w:p>
    <w:p w14:paraId="425D5BB7" w14:textId="77777777" w:rsidR="00D926EC" w:rsidRPr="00624C44" w:rsidRDefault="00D926EC" w:rsidP="007A3843">
      <w:pPr>
        <w:pStyle w:val="Heading6"/>
        <w:rPr>
          <w:lang w:val="en-US"/>
        </w:rPr>
      </w:pPr>
      <w:r w:rsidRPr="00624C44">
        <w:rPr>
          <w:lang w:val="en-US"/>
        </w:rPr>
        <w:t>S07</w:t>
      </w:r>
    </w:p>
    <w:p w14:paraId="129456E5" w14:textId="77777777" w:rsidR="00D926EC" w:rsidRPr="00624C44" w:rsidRDefault="00D926EC" w:rsidP="007A3843">
      <w:pPr>
        <w:pStyle w:val="Heading6"/>
        <w:rPr>
          <w:lang w:val="en-US"/>
        </w:rPr>
      </w:pPr>
      <w:r w:rsidRPr="00624C44">
        <w:rPr>
          <w:lang w:val="en-US"/>
        </w:rPr>
        <w:t xml:space="preserve">Select </w:t>
      </w:r>
      <w:proofErr w:type="spellStart"/>
      <w:r w:rsidRPr="00624C44">
        <w:rPr>
          <w:lang w:val="en-US"/>
        </w:rPr>
        <w:t>Soundbank</w:t>
      </w:r>
      <w:proofErr w:type="spellEnd"/>
      <w:r w:rsidRPr="00624C44">
        <w:rPr>
          <w:lang w:val="en-US"/>
        </w:rPr>
        <w:t xml:space="preserve">: </w:t>
      </w:r>
    </w:p>
    <w:p w14:paraId="5FD659BE" w14:textId="77777777" w:rsidR="00D926EC" w:rsidRPr="00624C44" w:rsidRDefault="00D926EC" w:rsidP="00D926EC">
      <w:pPr>
        <w:rPr>
          <w:lang w:val="en-US"/>
        </w:rPr>
      </w:pPr>
      <w:r w:rsidRPr="00624C44">
        <w:rPr>
          <w:lang w:val="en-US"/>
        </w:rPr>
        <w:t xml:space="preserve">DESCRIPTION: </w:t>
      </w:r>
    </w:p>
    <w:p w14:paraId="3D3DC3F6" w14:textId="77777777" w:rsidR="00D926EC" w:rsidRPr="00624C44" w:rsidRDefault="00D926EC" w:rsidP="00D926EC">
      <w:pPr>
        <w:rPr>
          <w:lang w:val="en-US"/>
        </w:rPr>
      </w:pPr>
      <w:r w:rsidRPr="00624C44">
        <w:rPr>
          <w:lang w:val="en-US"/>
        </w:rPr>
        <w:tab/>
        <w:t>CM&gt;ME</w:t>
      </w:r>
    </w:p>
    <w:p w14:paraId="05938A77" w14:textId="77777777" w:rsidR="00D926EC" w:rsidRPr="00624C44" w:rsidRDefault="00D926EC" w:rsidP="00D926EC">
      <w:pPr>
        <w:rPr>
          <w:lang w:val="en-US"/>
        </w:rPr>
      </w:pPr>
      <w:r w:rsidRPr="00624C44">
        <w:rPr>
          <w:lang w:val="en-US"/>
        </w:rPr>
        <w:tab/>
        <w:t xml:space="preserve">Selects the </w:t>
      </w:r>
      <w:proofErr w:type="spellStart"/>
      <w:r w:rsidRPr="00624C44">
        <w:rPr>
          <w:lang w:val="en-US"/>
        </w:rPr>
        <w:t>soundbank</w:t>
      </w:r>
      <w:proofErr w:type="spellEnd"/>
      <w:r w:rsidRPr="00624C44">
        <w:rPr>
          <w:lang w:val="en-US"/>
        </w:rPr>
        <w:t xml:space="preserve">.  </w:t>
      </w:r>
    </w:p>
    <w:p w14:paraId="08339F65" w14:textId="77777777" w:rsidR="00D926EC" w:rsidRPr="00624C44" w:rsidRDefault="00D926EC" w:rsidP="00D926EC">
      <w:pPr>
        <w:rPr>
          <w:lang w:val="en-US"/>
        </w:rPr>
      </w:pPr>
      <w:r w:rsidRPr="00624C44">
        <w:rPr>
          <w:lang w:val="en-US"/>
        </w:rPr>
        <w:t xml:space="preserve">RECEIVING MEs: </w:t>
      </w:r>
    </w:p>
    <w:p w14:paraId="3F76A6F4" w14:textId="77777777" w:rsidR="00D926EC" w:rsidRPr="00624C44" w:rsidRDefault="00D926EC" w:rsidP="00D926EC">
      <w:pPr>
        <w:rPr>
          <w:lang w:val="en-US"/>
        </w:rPr>
      </w:pPr>
      <w:r w:rsidRPr="00624C44">
        <w:rPr>
          <w:lang w:val="en-US"/>
        </w:rPr>
        <w:tab/>
        <w:t>Techno, Particles</w:t>
      </w:r>
    </w:p>
    <w:p w14:paraId="45EFC07F" w14:textId="77777777" w:rsidR="00D926EC" w:rsidRPr="00624C44" w:rsidRDefault="00D926EC" w:rsidP="00D926EC">
      <w:pPr>
        <w:rPr>
          <w:lang w:val="en-US"/>
        </w:rPr>
      </w:pPr>
      <w:r w:rsidRPr="00624C44">
        <w:rPr>
          <w:lang w:val="en-US"/>
        </w:rPr>
        <w:t xml:space="preserve">ADDRESS PATTERN: </w:t>
      </w:r>
    </w:p>
    <w:p w14:paraId="4FD3EC7D" w14:textId="7302476E" w:rsidR="00346500" w:rsidRPr="00624C44" w:rsidRDefault="00D926EC" w:rsidP="00346500">
      <w:pPr>
        <w:rPr>
          <w:lang w:val="en-US"/>
        </w:rPr>
      </w:pPr>
      <w:r w:rsidRPr="00624C44">
        <w:rPr>
          <w:lang w:val="en-US"/>
        </w:rPr>
        <w:tab/>
      </w:r>
      <w:r w:rsidR="00346500" w:rsidRPr="00624C44">
        <w:rPr>
          <w:lang w:val="en-US"/>
        </w:rPr>
        <w:t>/set/</w:t>
      </w:r>
      <w:r w:rsidR="001230D1" w:rsidRPr="00624C44">
        <w:rPr>
          <w:lang w:val="en-US"/>
        </w:rPr>
        <w:t>player</w:t>
      </w:r>
      <w:r w:rsidR="00346500" w:rsidRPr="00624C44">
        <w:rPr>
          <w:lang w:val="en-US"/>
        </w:rPr>
        <w:t>/[id]/</w:t>
      </w:r>
      <w:proofErr w:type="spellStart"/>
      <w:r w:rsidR="00346500" w:rsidRPr="00624C44">
        <w:rPr>
          <w:lang w:val="en-US"/>
        </w:rPr>
        <w:t>soundbank</w:t>
      </w:r>
      <w:proofErr w:type="spellEnd"/>
      <w:proofErr w:type="gramStart"/>
      <w:r w:rsidR="00346500" w:rsidRPr="00624C44">
        <w:rPr>
          <w:lang w:val="en-US"/>
        </w:rPr>
        <w:t>/[</w:t>
      </w:r>
      <w:proofErr w:type="gramEnd"/>
      <w:r w:rsidR="00346500" w:rsidRPr="00624C44">
        <w:rPr>
          <w:lang w:val="en-US"/>
        </w:rPr>
        <w:t>#]/sound</w:t>
      </w:r>
    </w:p>
    <w:p w14:paraId="1024664F" w14:textId="1169E2FA" w:rsidR="00346500" w:rsidRPr="00624C44" w:rsidRDefault="00346500" w:rsidP="00346500">
      <w:pPr>
        <w:rPr>
          <w:lang w:val="en-US"/>
        </w:rPr>
      </w:pPr>
      <w:r w:rsidRPr="00624C44">
        <w:rPr>
          <w:lang w:val="en-US"/>
        </w:rPr>
        <w:tab/>
        <w:t>/set/zone/[id]/</w:t>
      </w:r>
      <w:proofErr w:type="spellStart"/>
      <w:r w:rsidRPr="00624C44">
        <w:rPr>
          <w:lang w:val="en-US"/>
        </w:rPr>
        <w:t>soundbank</w:t>
      </w:r>
      <w:proofErr w:type="spellEnd"/>
      <w:proofErr w:type="gramStart"/>
      <w:r w:rsidRPr="00624C44">
        <w:rPr>
          <w:lang w:val="en-US"/>
        </w:rPr>
        <w:t>/[</w:t>
      </w:r>
      <w:proofErr w:type="gramEnd"/>
      <w:r w:rsidRPr="00624C44">
        <w:rPr>
          <w:lang w:val="en-US"/>
        </w:rPr>
        <w:t>#]/</w:t>
      </w:r>
      <w:r w:rsidR="00E07936" w:rsidRPr="00624C44">
        <w:rPr>
          <w:lang w:val="en-US"/>
        </w:rPr>
        <w:t>sound</w:t>
      </w:r>
    </w:p>
    <w:p w14:paraId="19B8AA85" w14:textId="256932F0" w:rsidR="00D926EC" w:rsidRPr="00624C44" w:rsidRDefault="00D926EC" w:rsidP="00D926EC">
      <w:pPr>
        <w:rPr>
          <w:highlight w:val="green"/>
          <w:lang w:val="en-US"/>
        </w:rPr>
      </w:pPr>
    </w:p>
    <w:p w14:paraId="5C7276BF" w14:textId="77777777" w:rsidR="00D926EC" w:rsidRPr="00624C44" w:rsidRDefault="00D926EC" w:rsidP="00D926EC">
      <w:pPr>
        <w:rPr>
          <w:lang w:val="en-US"/>
        </w:rPr>
      </w:pPr>
      <w:r w:rsidRPr="00624C44">
        <w:rPr>
          <w:lang w:val="en-US"/>
        </w:rPr>
        <w:t>TYPE TAG:</w:t>
      </w:r>
    </w:p>
    <w:p w14:paraId="2E4273B3" w14:textId="77777777" w:rsidR="00D926EC" w:rsidRPr="00624C44" w:rsidRDefault="00D926EC" w:rsidP="00D926EC">
      <w:pPr>
        <w:rPr>
          <w:lang w:val="en-US"/>
        </w:rPr>
      </w:pPr>
      <w:r w:rsidRPr="00624C44">
        <w:rPr>
          <w:lang w:val="en-US"/>
        </w:rPr>
        <w:tab/>
      </w:r>
      <w:proofErr w:type="gramStart"/>
      <w:r w:rsidRPr="00624C44">
        <w:rPr>
          <w:lang w:val="en-US"/>
        </w:rPr>
        <w:t>,</w:t>
      </w:r>
      <w:proofErr w:type="spellStart"/>
      <w:r w:rsidRPr="00624C44">
        <w:rPr>
          <w:lang w:val="en-US"/>
        </w:rPr>
        <w:t>i</w:t>
      </w:r>
      <w:proofErr w:type="spellEnd"/>
      <w:proofErr w:type="gramEnd"/>
    </w:p>
    <w:p w14:paraId="465D6C99" w14:textId="77777777" w:rsidR="00D926EC" w:rsidRPr="00624C44" w:rsidRDefault="00D926EC" w:rsidP="00D926EC">
      <w:pPr>
        <w:rPr>
          <w:lang w:val="en-US"/>
        </w:rPr>
      </w:pPr>
      <w:r w:rsidRPr="00624C44">
        <w:rPr>
          <w:lang w:val="en-US"/>
        </w:rPr>
        <w:t>VALUE:</w:t>
      </w:r>
    </w:p>
    <w:p w14:paraId="091C09DE" w14:textId="08EB7962" w:rsidR="00D926EC" w:rsidRPr="00624C44" w:rsidRDefault="00E07936" w:rsidP="00D926EC">
      <w:pPr>
        <w:rPr>
          <w:lang w:val="en-US"/>
        </w:rPr>
      </w:pPr>
      <w:r w:rsidRPr="00624C44">
        <w:rPr>
          <w:lang w:val="en-US"/>
        </w:rPr>
        <w:tab/>
        <w:t xml:space="preserve"> </w:t>
      </w:r>
      <w:proofErr w:type="spellStart"/>
      <w:r w:rsidRPr="00624C44">
        <w:rPr>
          <w:lang w:val="en-US"/>
        </w:rPr>
        <w:t>i</w:t>
      </w:r>
      <w:proofErr w:type="spellEnd"/>
      <w:r w:rsidRPr="00624C44">
        <w:rPr>
          <w:lang w:val="en-US"/>
        </w:rPr>
        <w:t>, integer: sound index</w:t>
      </w:r>
    </w:p>
    <w:p w14:paraId="60958B44" w14:textId="77777777" w:rsidR="00D926EC" w:rsidRPr="00624C44" w:rsidRDefault="00D926EC" w:rsidP="00D926EC">
      <w:pPr>
        <w:rPr>
          <w:lang w:val="en-US"/>
        </w:rPr>
      </w:pPr>
    </w:p>
    <w:p w14:paraId="640C9E25" w14:textId="77777777" w:rsidR="00D926EC" w:rsidRPr="00624C44" w:rsidRDefault="00D926EC" w:rsidP="007A3843">
      <w:pPr>
        <w:pStyle w:val="Heading6"/>
        <w:rPr>
          <w:lang w:val="en-US"/>
        </w:rPr>
      </w:pPr>
      <w:r w:rsidRPr="00624C44">
        <w:rPr>
          <w:lang w:val="en-US"/>
        </w:rPr>
        <w:t>S08</w:t>
      </w:r>
    </w:p>
    <w:p w14:paraId="531BE79A" w14:textId="28DB710E" w:rsidR="00D926EC" w:rsidRPr="00624C44" w:rsidRDefault="00D926EC" w:rsidP="007A3843">
      <w:pPr>
        <w:pStyle w:val="Heading6"/>
        <w:rPr>
          <w:lang w:val="en-US"/>
        </w:rPr>
      </w:pPr>
      <w:r w:rsidRPr="00624C44">
        <w:rPr>
          <w:lang w:val="en-US"/>
        </w:rPr>
        <w:t xml:space="preserve">Set Evolving: </w:t>
      </w:r>
    </w:p>
    <w:p w14:paraId="7090E9F1" w14:textId="77777777" w:rsidR="00D926EC" w:rsidRPr="00624C44" w:rsidRDefault="00D926EC" w:rsidP="00D926EC">
      <w:pPr>
        <w:rPr>
          <w:lang w:val="en-US"/>
        </w:rPr>
      </w:pPr>
      <w:r w:rsidRPr="00624C44">
        <w:rPr>
          <w:lang w:val="en-US"/>
        </w:rPr>
        <w:t xml:space="preserve">DESCRIPTION: </w:t>
      </w:r>
    </w:p>
    <w:p w14:paraId="026BAB14" w14:textId="77777777" w:rsidR="00D926EC" w:rsidRPr="00624C44" w:rsidRDefault="00D926EC" w:rsidP="00D926EC">
      <w:pPr>
        <w:rPr>
          <w:lang w:val="en-US"/>
        </w:rPr>
      </w:pPr>
      <w:r w:rsidRPr="00624C44">
        <w:rPr>
          <w:lang w:val="en-US"/>
        </w:rPr>
        <w:tab/>
        <w:t>CM&gt;ME</w:t>
      </w:r>
    </w:p>
    <w:p w14:paraId="778EE0B9" w14:textId="058CE029" w:rsidR="00D926EC" w:rsidRPr="00624C44" w:rsidRDefault="00D926EC" w:rsidP="00D926EC">
      <w:pPr>
        <w:rPr>
          <w:lang w:val="en-US"/>
        </w:rPr>
      </w:pPr>
      <w:r w:rsidRPr="00624C44">
        <w:rPr>
          <w:lang w:val="en-US"/>
        </w:rPr>
        <w:tab/>
        <w:t xml:space="preserve">Set evolving on and off.  </w:t>
      </w:r>
    </w:p>
    <w:p w14:paraId="3F501DD5" w14:textId="77777777" w:rsidR="00D926EC" w:rsidRPr="00624C44" w:rsidRDefault="00D926EC" w:rsidP="00D926EC">
      <w:pPr>
        <w:rPr>
          <w:lang w:val="en-US"/>
        </w:rPr>
      </w:pPr>
      <w:r w:rsidRPr="00624C44">
        <w:rPr>
          <w:lang w:val="en-US"/>
        </w:rPr>
        <w:t xml:space="preserve">RECEIVING MEs: </w:t>
      </w:r>
    </w:p>
    <w:p w14:paraId="7F955243" w14:textId="77777777" w:rsidR="00D926EC" w:rsidRPr="00624C44" w:rsidRDefault="00D926EC" w:rsidP="00D926EC">
      <w:pPr>
        <w:rPr>
          <w:lang w:val="en-US"/>
        </w:rPr>
      </w:pPr>
      <w:r w:rsidRPr="00624C44">
        <w:rPr>
          <w:lang w:val="en-US"/>
        </w:rPr>
        <w:tab/>
        <w:t>TECHNO</w:t>
      </w:r>
    </w:p>
    <w:p w14:paraId="1E81C509" w14:textId="77777777" w:rsidR="00D926EC" w:rsidRPr="00624C44" w:rsidRDefault="00D926EC" w:rsidP="00D926EC">
      <w:pPr>
        <w:rPr>
          <w:lang w:val="en-US"/>
        </w:rPr>
      </w:pPr>
      <w:r w:rsidRPr="00624C44">
        <w:rPr>
          <w:lang w:val="en-US"/>
        </w:rPr>
        <w:t xml:space="preserve">ADDRESS PATTERN: </w:t>
      </w:r>
    </w:p>
    <w:p w14:paraId="7370A4F0" w14:textId="44B8BEDB" w:rsidR="00D926EC" w:rsidRPr="00624C44" w:rsidRDefault="00BC59BA" w:rsidP="00D926EC">
      <w:pPr>
        <w:rPr>
          <w:lang w:val="en-US"/>
        </w:rPr>
      </w:pPr>
      <w:r w:rsidRPr="00624C44">
        <w:rPr>
          <w:lang w:val="en-US"/>
        </w:rPr>
        <w:tab/>
        <w:t>/set/evolving</w:t>
      </w:r>
      <w:r w:rsidR="00D926EC" w:rsidRPr="00624C44">
        <w:rPr>
          <w:lang w:val="en-US"/>
        </w:rPr>
        <w:t xml:space="preserve"> </w:t>
      </w:r>
    </w:p>
    <w:p w14:paraId="649F207E" w14:textId="77777777" w:rsidR="00D926EC" w:rsidRPr="00624C44" w:rsidRDefault="00D926EC" w:rsidP="00D926EC">
      <w:pPr>
        <w:rPr>
          <w:lang w:val="en-US"/>
        </w:rPr>
      </w:pPr>
      <w:r w:rsidRPr="00624C44">
        <w:rPr>
          <w:lang w:val="en-US"/>
        </w:rPr>
        <w:t>TYPE TAG:</w:t>
      </w:r>
    </w:p>
    <w:p w14:paraId="47AE5B8A" w14:textId="5FDDEB67" w:rsidR="00D926EC" w:rsidRPr="00624C44" w:rsidRDefault="00D926EC" w:rsidP="00D926EC">
      <w:pPr>
        <w:rPr>
          <w:lang w:val="en-US"/>
        </w:rPr>
      </w:pPr>
      <w:r w:rsidRPr="00624C44">
        <w:rPr>
          <w:lang w:val="en-US"/>
        </w:rPr>
        <w:tab/>
      </w:r>
      <w:proofErr w:type="gramStart"/>
      <w:r w:rsidR="00BC59BA" w:rsidRPr="00624C44">
        <w:rPr>
          <w:lang w:val="en-US"/>
        </w:rPr>
        <w:t>,İ</w:t>
      </w:r>
      <w:proofErr w:type="gramEnd"/>
    </w:p>
    <w:p w14:paraId="06FA87D7" w14:textId="77777777" w:rsidR="00D926EC" w:rsidRPr="00624C44" w:rsidRDefault="00D926EC" w:rsidP="00D926EC">
      <w:pPr>
        <w:rPr>
          <w:lang w:val="en-US"/>
        </w:rPr>
      </w:pPr>
      <w:r w:rsidRPr="00624C44">
        <w:rPr>
          <w:lang w:val="en-US"/>
        </w:rPr>
        <w:t>VALUE:</w:t>
      </w:r>
    </w:p>
    <w:p w14:paraId="68C1D4AB" w14:textId="5AE265EA" w:rsidR="00BC59BA" w:rsidRPr="00624C44" w:rsidRDefault="00BC59BA" w:rsidP="00BC59BA">
      <w:pPr>
        <w:rPr>
          <w:lang w:val="en-US"/>
        </w:rPr>
      </w:pPr>
      <w:r w:rsidRPr="00624C44">
        <w:rPr>
          <w:lang w:val="en-US"/>
        </w:rPr>
        <w:tab/>
        <w:t>1: (True) Turn On</w:t>
      </w:r>
    </w:p>
    <w:p w14:paraId="6F08A525" w14:textId="738F8668" w:rsidR="00BC59BA" w:rsidRPr="00624C44" w:rsidRDefault="00BC59BA" w:rsidP="00BC59BA">
      <w:pPr>
        <w:rPr>
          <w:lang w:val="en-US"/>
        </w:rPr>
      </w:pPr>
      <w:r w:rsidRPr="00624C44">
        <w:rPr>
          <w:lang w:val="en-US"/>
        </w:rPr>
        <w:tab/>
        <w:t>0: (False) Turn Off</w:t>
      </w:r>
    </w:p>
    <w:p w14:paraId="4F425D77" w14:textId="77777777" w:rsidR="00D926EC" w:rsidRPr="00624C44" w:rsidRDefault="00D926EC" w:rsidP="00D926EC">
      <w:pPr>
        <w:rPr>
          <w:lang w:val="en-US"/>
        </w:rPr>
      </w:pPr>
    </w:p>
    <w:p w14:paraId="40086D81" w14:textId="77777777" w:rsidR="00D926EC" w:rsidRPr="00624C44" w:rsidRDefault="00D926EC" w:rsidP="007A3843">
      <w:pPr>
        <w:pStyle w:val="Heading6"/>
        <w:rPr>
          <w:lang w:val="en-US"/>
        </w:rPr>
      </w:pPr>
      <w:r w:rsidRPr="00624C44">
        <w:rPr>
          <w:lang w:val="en-US"/>
        </w:rPr>
        <w:t>S09</w:t>
      </w:r>
    </w:p>
    <w:p w14:paraId="1E5DCE73" w14:textId="7E823036" w:rsidR="00D926EC" w:rsidRPr="00624C44" w:rsidRDefault="002E0C15" w:rsidP="007A3843">
      <w:pPr>
        <w:pStyle w:val="Heading6"/>
        <w:rPr>
          <w:lang w:val="en-US"/>
        </w:rPr>
      </w:pPr>
      <w:r w:rsidRPr="00624C44">
        <w:rPr>
          <w:lang w:val="en-US"/>
        </w:rPr>
        <w:t>Start/Stop All Tracking Messages</w:t>
      </w:r>
      <w:r w:rsidR="00D926EC" w:rsidRPr="00624C44">
        <w:rPr>
          <w:lang w:val="en-US"/>
        </w:rPr>
        <w:t xml:space="preserve">: </w:t>
      </w:r>
    </w:p>
    <w:p w14:paraId="0FC5CA6D" w14:textId="77777777" w:rsidR="00D926EC" w:rsidRPr="00624C44" w:rsidRDefault="00D926EC" w:rsidP="00D926EC">
      <w:pPr>
        <w:rPr>
          <w:lang w:val="en-US"/>
        </w:rPr>
      </w:pPr>
      <w:r w:rsidRPr="00624C44">
        <w:rPr>
          <w:lang w:val="en-US"/>
        </w:rPr>
        <w:t xml:space="preserve">DESCRIPTION: </w:t>
      </w:r>
    </w:p>
    <w:p w14:paraId="31F3775D" w14:textId="588A4FC1" w:rsidR="00D926EC" w:rsidRPr="00624C44" w:rsidRDefault="002E0C15" w:rsidP="00D926EC">
      <w:pPr>
        <w:rPr>
          <w:lang w:val="en-US"/>
        </w:rPr>
      </w:pPr>
      <w:r w:rsidRPr="00624C44">
        <w:rPr>
          <w:lang w:val="en-US"/>
        </w:rPr>
        <w:lastRenderedPageBreak/>
        <w:tab/>
        <w:t>CM&gt;TM</w:t>
      </w:r>
    </w:p>
    <w:p w14:paraId="6436F45D" w14:textId="0A532780" w:rsidR="00D926EC" w:rsidRPr="00624C44" w:rsidRDefault="007044DF" w:rsidP="00D926EC">
      <w:pPr>
        <w:rPr>
          <w:lang w:val="en-US"/>
        </w:rPr>
      </w:pPr>
      <w:r w:rsidRPr="00624C44">
        <w:rPr>
          <w:lang w:val="en-US"/>
        </w:rPr>
        <w:tab/>
      </w:r>
      <w:r w:rsidR="002E0C15" w:rsidRPr="00624C44">
        <w:rPr>
          <w:lang w:val="en-US"/>
        </w:rPr>
        <w:t>Set TM to start or stop all tracking messages</w:t>
      </w:r>
    </w:p>
    <w:p w14:paraId="2B497BDD" w14:textId="77777777" w:rsidR="00D926EC" w:rsidRPr="00624C44" w:rsidRDefault="00D926EC" w:rsidP="00D926EC">
      <w:pPr>
        <w:rPr>
          <w:lang w:val="en-US"/>
        </w:rPr>
      </w:pPr>
      <w:r w:rsidRPr="00624C44">
        <w:rPr>
          <w:lang w:val="en-US"/>
        </w:rPr>
        <w:t>RECEIVING MEs:</w:t>
      </w:r>
    </w:p>
    <w:p w14:paraId="3D218C3A" w14:textId="1995323E" w:rsidR="00D926EC" w:rsidRPr="00624C44" w:rsidRDefault="00D926EC" w:rsidP="00D926EC">
      <w:pPr>
        <w:rPr>
          <w:lang w:val="en-US"/>
        </w:rPr>
      </w:pPr>
      <w:r w:rsidRPr="00624C44">
        <w:rPr>
          <w:lang w:val="en-US"/>
        </w:rPr>
        <w:tab/>
      </w:r>
      <w:r w:rsidR="00CE3D49" w:rsidRPr="00624C44">
        <w:rPr>
          <w:lang w:val="en-US"/>
        </w:rPr>
        <w:t>all</w:t>
      </w:r>
    </w:p>
    <w:p w14:paraId="4B0D56B9" w14:textId="77777777" w:rsidR="00D926EC" w:rsidRPr="00624C44" w:rsidRDefault="00D926EC" w:rsidP="00D926EC">
      <w:pPr>
        <w:rPr>
          <w:lang w:val="en-US"/>
        </w:rPr>
      </w:pPr>
      <w:r w:rsidRPr="00624C44">
        <w:rPr>
          <w:lang w:val="en-US"/>
        </w:rPr>
        <w:t xml:space="preserve">ADDRESS PATTERN: </w:t>
      </w:r>
    </w:p>
    <w:p w14:paraId="59C4E640" w14:textId="36943ADE" w:rsidR="00D926EC" w:rsidRPr="00624C44" w:rsidRDefault="007044DF" w:rsidP="00D926EC">
      <w:pPr>
        <w:rPr>
          <w:lang w:val="en-US"/>
        </w:rPr>
      </w:pPr>
      <w:r w:rsidRPr="00624C44">
        <w:rPr>
          <w:lang w:val="en-US"/>
        </w:rPr>
        <w:tab/>
        <w:t>/set/</w:t>
      </w:r>
      <w:proofErr w:type="gramStart"/>
      <w:r w:rsidR="007F5634" w:rsidRPr="00624C44">
        <w:rPr>
          <w:lang w:val="en-US"/>
        </w:rPr>
        <w:t>tracking ,I</w:t>
      </w:r>
      <w:proofErr w:type="gramEnd"/>
      <w:r w:rsidR="007F5634" w:rsidRPr="00624C44">
        <w:rPr>
          <w:lang w:val="en-US"/>
        </w:rPr>
        <w:t xml:space="preserve"> 1/0 </w:t>
      </w:r>
    </w:p>
    <w:p w14:paraId="71C2066E" w14:textId="77777777" w:rsidR="00D926EC" w:rsidRPr="00624C44" w:rsidRDefault="00D926EC" w:rsidP="00D926EC">
      <w:pPr>
        <w:rPr>
          <w:lang w:val="en-US"/>
        </w:rPr>
      </w:pPr>
      <w:r w:rsidRPr="00624C44">
        <w:rPr>
          <w:lang w:val="en-US"/>
        </w:rPr>
        <w:t>TYPE TAG:</w:t>
      </w:r>
    </w:p>
    <w:p w14:paraId="3B7D9A5B" w14:textId="6200E329" w:rsidR="00D926EC" w:rsidRPr="00624C44" w:rsidRDefault="007F5634" w:rsidP="00D926EC">
      <w:pPr>
        <w:rPr>
          <w:lang w:val="en-US"/>
        </w:rPr>
      </w:pPr>
      <w:r w:rsidRPr="00624C44">
        <w:rPr>
          <w:lang w:val="en-US"/>
        </w:rPr>
        <w:tab/>
      </w:r>
      <w:proofErr w:type="gramStart"/>
      <w:r w:rsidRPr="00624C44">
        <w:rPr>
          <w:lang w:val="en-US"/>
        </w:rPr>
        <w:t>,</w:t>
      </w:r>
      <w:proofErr w:type="spellStart"/>
      <w:r w:rsidRPr="00624C44">
        <w:rPr>
          <w:lang w:val="en-US"/>
        </w:rPr>
        <w:t>i</w:t>
      </w:r>
      <w:proofErr w:type="spellEnd"/>
      <w:proofErr w:type="gramEnd"/>
    </w:p>
    <w:p w14:paraId="5C975A37" w14:textId="77777777" w:rsidR="00D926EC" w:rsidRPr="00624C44" w:rsidRDefault="00D926EC" w:rsidP="00D926EC">
      <w:pPr>
        <w:rPr>
          <w:lang w:val="en-US"/>
        </w:rPr>
      </w:pPr>
      <w:r w:rsidRPr="00624C44">
        <w:rPr>
          <w:lang w:val="en-US"/>
        </w:rPr>
        <w:t>VALUE:</w:t>
      </w:r>
    </w:p>
    <w:p w14:paraId="64EAE48F" w14:textId="77777777" w:rsidR="007F5634" w:rsidRPr="00624C44" w:rsidRDefault="007F5634" w:rsidP="007F5634">
      <w:pPr>
        <w:rPr>
          <w:lang w:val="en-US"/>
        </w:rPr>
      </w:pPr>
      <w:r w:rsidRPr="00624C44">
        <w:rPr>
          <w:lang w:val="en-US"/>
        </w:rPr>
        <w:tab/>
        <w:t>1: start sending tracking messages</w:t>
      </w:r>
    </w:p>
    <w:p w14:paraId="224F3E42" w14:textId="2E5B425B" w:rsidR="007F5634" w:rsidRPr="00624C44" w:rsidRDefault="007F5634" w:rsidP="007F5634">
      <w:pPr>
        <w:rPr>
          <w:lang w:val="en-US"/>
        </w:rPr>
      </w:pPr>
      <w:r w:rsidRPr="00624C44">
        <w:rPr>
          <w:lang w:val="en-US"/>
        </w:rPr>
        <w:tab/>
        <w:t>0: stop sending tracking messages</w:t>
      </w:r>
    </w:p>
    <w:p w14:paraId="2D4A43A3" w14:textId="77777777" w:rsidR="00D926EC" w:rsidRPr="00624C44" w:rsidRDefault="00D926EC" w:rsidP="00D926EC">
      <w:pPr>
        <w:rPr>
          <w:lang w:val="en-US"/>
        </w:rPr>
      </w:pPr>
    </w:p>
    <w:p w14:paraId="15119E22" w14:textId="77777777" w:rsidR="00D926EC" w:rsidRPr="00624C44" w:rsidRDefault="00D926EC" w:rsidP="007A3843">
      <w:pPr>
        <w:pStyle w:val="Heading6"/>
        <w:rPr>
          <w:lang w:val="en-US"/>
        </w:rPr>
      </w:pPr>
      <w:r w:rsidRPr="00624C44">
        <w:rPr>
          <w:lang w:val="en-US"/>
        </w:rPr>
        <w:t>S10</w:t>
      </w:r>
    </w:p>
    <w:p w14:paraId="1E2AD39E" w14:textId="64D61C61" w:rsidR="00BC59BA" w:rsidRPr="00624C44" w:rsidRDefault="00964992" w:rsidP="00BC59BA">
      <w:pPr>
        <w:pStyle w:val="Heading6"/>
        <w:rPr>
          <w:lang w:val="en-US"/>
        </w:rPr>
      </w:pPr>
      <w:r w:rsidRPr="00624C44">
        <w:rPr>
          <w:lang w:val="en-US"/>
        </w:rPr>
        <w:t>Loaded</w:t>
      </w:r>
      <w:r w:rsidR="00BC59BA" w:rsidRPr="00624C44">
        <w:rPr>
          <w:lang w:val="en-US"/>
        </w:rPr>
        <w:t xml:space="preserve">: </w:t>
      </w:r>
    </w:p>
    <w:p w14:paraId="6AD7426F" w14:textId="77777777" w:rsidR="00964992" w:rsidRPr="00624C44" w:rsidRDefault="00964992" w:rsidP="00964992">
      <w:pPr>
        <w:rPr>
          <w:lang w:val="en-US"/>
        </w:rPr>
      </w:pPr>
      <w:r w:rsidRPr="00624C44">
        <w:rPr>
          <w:lang w:val="en-US"/>
        </w:rPr>
        <w:t xml:space="preserve">DESCRIPTION: </w:t>
      </w:r>
    </w:p>
    <w:p w14:paraId="5F1C9F13" w14:textId="429FDA1A" w:rsidR="00964992" w:rsidRPr="00624C44" w:rsidRDefault="00964992" w:rsidP="00964992">
      <w:pPr>
        <w:rPr>
          <w:lang w:val="en-US"/>
        </w:rPr>
      </w:pPr>
      <w:r w:rsidRPr="00624C44">
        <w:rPr>
          <w:lang w:val="en-US"/>
        </w:rPr>
        <w:tab/>
        <w:t>ME&gt;CM</w:t>
      </w:r>
    </w:p>
    <w:p w14:paraId="680F7464" w14:textId="2CEC0558" w:rsidR="00964992" w:rsidRPr="00624C44" w:rsidRDefault="00964992" w:rsidP="00964992">
      <w:pPr>
        <w:rPr>
          <w:lang w:val="en-US"/>
        </w:rPr>
      </w:pPr>
      <w:r w:rsidRPr="00624C44">
        <w:rPr>
          <w:lang w:val="en-US"/>
        </w:rPr>
        <w:tab/>
        <w:t xml:space="preserve">ME is loaded.  </w:t>
      </w:r>
    </w:p>
    <w:p w14:paraId="33F10E06" w14:textId="77777777" w:rsidR="00964992" w:rsidRPr="00624C44" w:rsidRDefault="00964992" w:rsidP="00964992">
      <w:pPr>
        <w:rPr>
          <w:lang w:val="en-US"/>
        </w:rPr>
      </w:pPr>
      <w:r w:rsidRPr="00624C44">
        <w:rPr>
          <w:lang w:val="en-US"/>
        </w:rPr>
        <w:t xml:space="preserve">ADDRESS PATTERN: </w:t>
      </w:r>
    </w:p>
    <w:p w14:paraId="41B3D306" w14:textId="10F24922" w:rsidR="00964992" w:rsidRPr="00624C44" w:rsidRDefault="00964992" w:rsidP="00964992">
      <w:pPr>
        <w:rPr>
          <w:lang w:val="en-US"/>
        </w:rPr>
      </w:pPr>
      <w:r w:rsidRPr="00624C44">
        <w:rPr>
          <w:lang w:val="en-US"/>
        </w:rPr>
        <w:tab/>
        <w:t xml:space="preserve">/set/loaded  </w:t>
      </w:r>
    </w:p>
    <w:p w14:paraId="2AB354AA" w14:textId="77777777" w:rsidR="00964992" w:rsidRPr="00624C44" w:rsidRDefault="00964992" w:rsidP="00964992">
      <w:pPr>
        <w:rPr>
          <w:lang w:val="en-US"/>
        </w:rPr>
      </w:pPr>
      <w:r w:rsidRPr="00624C44">
        <w:rPr>
          <w:lang w:val="en-US"/>
        </w:rPr>
        <w:t>TYPE TAG:</w:t>
      </w:r>
    </w:p>
    <w:p w14:paraId="3CC3BC2C" w14:textId="3B10993D" w:rsidR="00964992" w:rsidRPr="00624C44" w:rsidRDefault="00964992" w:rsidP="00964992">
      <w:pPr>
        <w:rPr>
          <w:lang w:val="en-US"/>
        </w:rPr>
      </w:pPr>
      <w:r w:rsidRPr="00624C44">
        <w:rPr>
          <w:lang w:val="en-US"/>
        </w:rPr>
        <w:tab/>
        <w:t>NA</w:t>
      </w:r>
    </w:p>
    <w:p w14:paraId="3C16C996" w14:textId="77777777" w:rsidR="00964992" w:rsidRPr="00624C44" w:rsidRDefault="00964992" w:rsidP="00964992">
      <w:pPr>
        <w:rPr>
          <w:lang w:val="en-US"/>
        </w:rPr>
      </w:pPr>
      <w:r w:rsidRPr="00624C44">
        <w:rPr>
          <w:lang w:val="en-US"/>
        </w:rPr>
        <w:t>VALUE:</w:t>
      </w:r>
    </w:p>
    <w:p w14:paraId="2E704F61" w14:textId="149F1628" w:rsidR="00964992" w:rsidRPr="00624C44" w:rsidRDefault="00964992" w:rsidP="00964992">
      <w:pPr>
        <w:rPr>
          <w:lang w:val="en-US"/>
        </w:rPr>
      </w:pPr>
      <w:r w:rsidRPr="00624C44">
        <w:rPr>
          <w:lang w:val="en-US"/>
        </w:rPr>
        <w:tab/>
        <w:t>NA</w:t>
      </w:r>
    </w:p>
    <w:p w14:paraId="1A50DAA7" w14:textId="77777777" w:rsidR="00D926EC" w:rsidRPr="00624C44" w:rsidRDefault="00D926EC" w:rsidP="00D926EC">
      <w:pPr>
        <w:rPr>
          <w:lang w:val="en-US"/>
        </w:rPr>
      </w:pPr>
    </w:p>
    <w:p w14:paraId="2AE1004D" w14:textId="77777777" w:rsidR="00D926EC" w:rsidRPr="00624C44" w:rsidRDefault="00D926EC" w:rsidP="007A3843">
      <w:pPr>
        <w:pStyle w:val="Heading6"/>
        <w:rPr>
          <w:lang w:val="en-US"/>
        </w:rPr>
      </w:pPr>
      <w:r w:rsidRPr="00624C44">
        <w:rPr>
          <w:lang w:val="en-US"/>
        </w:rPr>
        <w:t>S11</w:t>
      </w:r>
    </w:p>
    <w:p w14:paraId="14D55654" w14:textId="4B9B0BC6" w:rsidR="00D926EC" w:rsidRPr="00624C44" w:rsidRDefault="00E07936" w:rsidP="007A3843">
      <w:pPr>
        <w:pStyle w:val="Heading6"/>
        <w:rPr>
          <w:lang w:val="en-US"/>
        </w:rPr>
      </w:pPr>
      <w:r w:rsidRPr="00624C44">
        <w:rPr>
          <w:lang w:val="en-US"/>
        </w:rPr>
        <w:t>Start/Stop</w:t>
      </w:r>
      <w:r w:rsidR="00D926EC" w:rsidRPr="00624C44">
        <w:rPr>
          <w:lang w:val="en-US"/>
        </w:rPr>
        <w:t xml:space="preserve">: </w:t>
      </w:r>
    </w:p>
    <w:p w14:paraId="3EBCC7D9" w14:textId="77777777" w:rsidR="00E07936" w:rsidRPr="00624C44" w:rsidRDefault="00E07936" w:rsidP="00E07936">
      <w:pPr>
        <w:rPr>
          <w:lang w:val="en-US"/>
        </w:rPr>
      </w:pPr>
      <w:r w:rsidRPr="00624C44">
        <w:rPr>
          <w:lang w:val="en-US"/>
        </w:rPr>
        <w:t xml:space="preserve">DESCRIPTION: </w:t>
      </w:r>
    </w:p>
    <w:p w14:paraId="6B4B9849" w14:textId="77777777" w:rsidR="00E07936" w:rsidRPr="00624C44" w:rsidRDefault="00E07936" w:rsidP="00E07936">
      <w:pPr>
        <w:rPr>
          <w:lang w:val="en-US"/>
        </w:rPr>
      </w:pPr>
      <w:r w:rsidRPr="00624C44">
        <w:rPr>
          <w:lang w:val="en-US"/>
        </w:rPr>
        <w:tab/>
        <w:t>CM&gt;TM</w:t>
      </w:r>
    </w:p>
    <w:p w14:paraId="4E1E1B29" w14:textId="77777777" w:rsidR="00E07936" w:rsidRPr="00624C44" w:rsidRDefault="00E07936" w:rsidP="00E07936">
      <w:pPr>
        <w:rPr>
          <w:lang w:val="en-US"/>
        </w:rPr>
      </w:pPr>
      <w:r w:rsidRPr="00624C44">
        <w:rPr>
          <w:lang w:val="en-US"/>
        </w:rPr>
        <w:tab/>
        <w:t xml:space="preserve">Set sensitivity to given value.  </w:t>
      </w:r>
    </w:p>
    <w:p w14:paraId="7404CA6F" w14:textId="77777777" w:rsidR="00E07936" w:rsidRPr="00624C44" w:rsidRDefault="00E07936" w:rsidP="00E07936">
      <w:pPr>
        <w:rPr>
          <w:lang w:val="en-US"/>
        </w:rPr>
      </w:pPr>
      <w:r w:rsidRPr="00624C44">
        <w:rPr>
          <w:lang w:val="en-US"/>
        </w:rPr>
        <w:t xml:space="preserve">ADDRESS PATTERN: </w:t>
      </w:r>
    </w:p>
    <w:p w14:paraId="76D6FCA8" w14:textId="4FED697B" w:rsidR="00E07936" w:rsidRPr="00624C44" w:rsidRDefault="00E07936" w:rsidP="00E07936">
      <w:pPr>
        <w:rPr>
          <w:lang w:val="en-US"/>
        </w:rPr>
      </w:pPr>
      <w:r w:rsidRPr="00624C44">
        <w:rPr>
          <w:lang w:val="en-US"/>
        </w:rPr>
        <w:tab/>
        <w:t xml:space="preserve">/set/play  </w:t>
      </w:r>
    </w:p>
    <w:p w14:paraId="30A7AE72" w14:textId="77777777" w:rsidR="00E07936" w:rsidRPr="00624C44" w:rsidRDefault="00E07936" w:rsidP="00E07936">
      <w:pPr>
        <w:rPr>
          <w:lang w:val="en-US"/>
        </w:rPr>
      </w:pPr>
      <w:r w:rsidRPr="00624C44">
        <w:rPr>
          <w:lang w:val="en-US"/>
        </w:rPr>
        <w:t>TYPE TAG:</w:t>
      </w:r>
    </w:p>
    <w:p w14:paraId="2BDC172B" w14:textId="779C308C" w:rsidR="00E07936" w:rsidRPr="00624C44" w:rsidRDefault="00E07936" w:rsidP="00E07936">
      <w:pPr>
        <w:rPr>
          <w:lang w:val="en-US"/>
        </w:rPr>
      </w:pPr>
      <w:r w:rsidRPr="00624C44">
        <w:rPr>
          <w:lang w:val="en-US"/>
        </w:rPr>
        <w:tab/>
      </w:r>
      <w:proofErr w:type="gramStart"/>
      <w:r w:rsidRPr="00624C44">
        <w:rPr>
          <w:lang w:val="en-US"/>
        </w:rPr>
        <w:t>,</w:t>
      </w:r>
      <w:proofErr w:type="spellStart"/>
      <w:r w:rsidRPr="00624C44">
        <w:rPr>
          <w:lang w:val="en-US"/>
        </w:rPr>
        <w:t>i</w:t>
      </w:r>
      <w:proofErr w:type="spellEnd"/>
      <w:proofErr w:type="gramEnd"/>
    </w:p>
    <w:p w14:paraId="35719899" w14:textId="77777777" w:rsidR="00E07936" w:rsidRPr="00624C44" w:rsidRDefault="00E07936" w:rsidP="00E07936">
      <w:pPr>
        <w:rPr>
          <w:lang w:val="en-US"/>
        </w:rPr>
      </w:pPr>
      <w:r w:rsidRPr="00624C44">
        <w:rPr>
          <w:lang w:val="en-US"/>
        </w:rPr>
        <w:t>VALUE:</w:t>
      </w:r>
    </w:p>
    <w:p w14:paraId="61F80676" w14:textId="0AA4C3A2" w:rsidR="00E07936" w:rsidRPr="00624C44" w:rsidRDefault="00E07936" w:rsidP="00E07936">
      <w:pPr>
        <w:rPr>
          <w:lang w:val="en-US"/>
        </w:rPr>
      </w:pPr>
      <w:r w:rsidRPr="00624C44">
        <w:rPr>
          <w:lang w:val="en-US"/>
        </w:rPr>
        <w:tab/>
        <w:t>1 (True): Start</w:t>
      </w:r>
    </w:p>
    <w:p w14:paraId="1284C5CB" w14:textId="6DF1CAE2" w:rsidR="00E07936" w:rsidRPr="00624C44" w:rsidRDefault="00E07936" w:rsidP="00E07936">
      <w:pPr>
        <w:rPr>
          <w:lang w:val="en-US"/>
        </w:rPr>
      </w:pPr>
      <w:r w:rsidRPr="00624C44">
        <w:rPr>
          <w:lang w:val="en-US"/>
        </w:rPr>
        <w:tab/>
        <w:t>0 (False): Stop</w:t>
      </w:r>
    </w:p>
    <w:p w14:paraId="031CD7C1" w14:textId="77777777" w:rsidR="00E07936" w:rsidRPr="00624C44" w:rsidRDefault="00E07936" w:rsidP="00E07936">
      <w:pPr>
        <w:rPr>
          <w:lang w:val="en-US"/>
        </w:rPr>
      </w:pPr>
    </w:p>
    <w:p w14:paraId="07E122FA" w14:textId="77777777" w:rsidR="00D926EC" w:rsidRPr="00624C44" w:rsidRDefault="00D926EC" w:rsidP="00D926EC">
      <w:pPr>
        <w:rPr>
          <w:lang w:val="en-US"/>
        </w:rPr>
      </w:pPr>
    </w:p>
    <w:p w14:paraId="630789FD" w14:textId="77777777" w:rsidR="00D926EC" w:rsidRPr="00624C44" w:rsidRDefault="00D926EC" w:rsidP="007A3843">
      <w:pPr>
        <w:pStyle w:val="Heading6"/>
        <w:rPr>
          <w:lang w:val="en-US"/>
        </w:rPr>
      </w:pPr>
      <w:r w:rsidRPr="00624C44">
        <w:rPr>
          <w:lang w:val="en-US"/>
        </w:rPr>
        <w:t>S12</w:t>
      </w:r>
    </w:p>
    <w:p w14:paraId="33459F74" w14:textId="77777777" w:rsidR="00D926EC" w:rsidRPr="00624C44" w:rsidRDefault="00D926EC" w:rsidP="007A3843">
      <w:pPr>
        <w:pStyle w:val="Heading6"/>
        <w:rPr>
          <w:lang w:val="en-US"/>
        </w:rPr>
      </w:pPr>
      <w:r w:rsidRPr="00624C44">
        <w:rPr>
          <w:lang w:val="en-US"/>
        </w:rPr>
        <w:t xml:space="preserve">Sensitivity adjustment: </w:t>
      </w:r>
    </w:p>
    <w:p w14:paraId="1102F83D" w14:textId="77777777" w:rsidR="00D926EC" w:rsidRPr="00624C44" w:rsidRDefault="00D926EC" w:rsidP="00D926EC">
      <w:pPr>
        <w:rPr>
          <w:lang w:val="en-US"/>
        </w:rPr>
      </w:pPr>
      <w:r w:rsidRPr="00624C44">
        <w:rPr>
          <w:lang w:val="en-US"/>
        </w:rPr>
        <w:t xml:space="preserve">DESCRIPTION: </w:t>
      </w:r>
    </w:p>
    <w:p w14:paraId="39FA007F" w14:textId="67110365" w:rsidR="00D926EC" w:rsidRPr="00624C44" w:rsidRDefault="00CE3D49" w:rsidP="00D926EC">
      <w:pPr>
        <w:rPr>
          <w:lang w:val="en-US"/>
        </w:rPr>
      </w:pPr>
      <w:r w:rsidRPr="00624C44">
        <w:rPr>
          <w:lang w:val="en-US"/>
        </w:rPr>
        <w:tab/>
        <w:t>CM&gt;TM</w:t>
      </w:r>
    </w:p>
    <w:p w14:paraId="46F1D4CA" w14:textId="77777777" w:rsidR="00D926EC" w:rsidRPr="00624C44" w:rsidRDefault="00D926EC" w:rsidP="00D926EC">
      <w:pPr>
        <w:rPr>
          <w:lang w:val="en-US"/>
        </w:rPr>
      </w:pPr>
      <w:r w:rsidRPr="00624C44">
        <w:rPr>
          <w:lang w:val="en-US"/>
        </w:rPr>
        <w:tab/>
        <w:t xml:space="preserve">Set sensitivity to given value.  </w:t>
      </w:r>
    </w:p>
    <w:p w14:paraId="467D1C41" w14:textId="77777777" w:rsidR="00D926EC" w:rsidRPr="00624C44" w:rsidRDefault="00D926EC" w:rsidP="00D926EC">
      <w:pPr>
        <w:rPr>
          <w:lang w:val="en-US"/>
        </w:rPr>
      </w:pPr>
      <w:r w:rsidRPr="00624C44">
        <w:rPr>
          <w:lang w:val="en-US"/>
        </w:rPr>
        <w:t xml:space="preserve">ADDRESS PATTERN: </w:t>
      </w:r>
    </w:p>
    <w:p w14:paraId="48B1BF68" w14:textId="28EDDCBF" w:rsidR="00D926EC" w:rsidRPr="00624C44" w:rsidRDefault="00CE3D49" w:rsidP="00D926EC">
      <w:pPr>
        <w:rPr>
          <w:lang w:val="en-US"/>
        </w:rPr>
      </w:pPr>
      <w:r w:rsidRPr="00624C44">
        <w:rPr>
          <w:lang w:val="en-US"/>
        </w:rPr>
        <w:tab/>
        <w:t xml:space="preserve">/set/sensitivity </w:t>
      </w:r>
      <w:r w:rsidR="00D926EC" w:rsidRPr="00624C44">
        <w:rPr>
          <w:lang w:val="en-US"/>
        </w:rPr>
        <w:t xml:space="preserve"> </w:t>
      </w:r>
    </w:p>
    <w:p w14:paraId="6608D1CB" w14:textId="77777777" w:rsidR="00D926EC" w:rsidRPr="00624C44" w:rsidRDefault="00D926EC" w:rsidP="00D926EC">
      <w:pPr>
        <w:rPr>
          <w:lang w:val="en-US"/>
        </w:rPr>
      </w:pPr>
      <w:r w:rsidRPr="00624C44">
        <w:rPr>
          <w:lang w:val="en-US"/>
        </w:rPr>
        <w:t>TYPE TAG:</w:t>
      </w:r>
    </w:p>
    <w:p w14:paraId="7B6550DA"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78DBC1EA" w14:textId="77777777" w:rsidR="00D926EC" w:rsidRPr="00624C44" w:rsidRDefault="00D926EC" w:rsidP="00D926EC">
      <w:pPr>
        <w:rPr>
          <w:lang w:val="en-US"/>
        </w:rPr>
      </w:pPr>
      <w:r w:rsidRPr="00624C44">
        <w:rPr>
          <w:lang w:val="en-US"/>
        </w:rPr>
        <w:t>VALUE:</w:t>
      </w:r>
    </w:p>
    <w:p w14:paraId="21AB1EA1" w14:textId="77777777" w:rsidR="00D926EC" w:rsidRPr="00624C44" w:rsidRDefault="00D926EC" w:rsidP="00D926EC">
      <w:pPr>
        <w:rPr>
          <w:lang w:val="en-US"/>
        </w:rPr>
      </w:pPr>
      <w:r w:rsidRPr="00624C44">
        <w:rPr>
          <w:lang w:val="en-US"/>
        </w:rPr>
        <w:tab/>
        <w:t>Normalized value to set the volume</w:t>
      </w:r>
    </w:p>
    <w:p w14:paraId="3CC2BA44" w14:textId="77777777" w:rsidR="00D926EC" w:rsidRPr="00624C44" w:rsidRDefault="00D926EC" w:rsidP="00D926EC">
      <w:pPr>
        <w:rPr>
          <w:lang w:val="en-US"/>
        </w:rPr>
      </w:pPr>
    </w:p>
    <w:p w14:paraId="157089E3" w14:textId="77777777" w:rsidR="00D926EC" w:rsidRPr="00624C44" w:rsidRDefault="00D926EC" w:rsidP="007A3843">
      <w:pPr>
        <w:pStyle w:val="Heading6"/>
        <w:rPr>
          <w:lang w:val="en-US"/>
        </w:rPr>
      </w:pPr>
      <w:r w:rsidRPr="00624C44">
        <w:rPr>
          <w:lang w:val="en-US"/>
        </w:rPr>
        <w:t>S13</w:t>
      </w:r>
    </w:p>
    <w:p w14:paraId="1966925F" w14:textId="4F888D75" w:rsidR="00D926EC" w:rsidRPr="00624C44" w:rsidRDefault="00D926EC" w:rsidP="007A3843">
      <w:pPr>
        <w:pStyle w:val="Heading6"/>
        <w:rPr>
          <w:lang w:val="en-US"/>
        </w:rPr>
      </w:pPr>
      <w:r w:rsidRPr="00624C44">
        <w:rPr>
          <w:lang w:val="en-US"/>
        </w:rPr>
        <w:t>Set Blob</w:t>
      </w:r>
    </w:p>
    <w:p w14:paraId="0F0A163D" w14:textId="77777777" w:rsidR="00D926EC" w:rsidRPr="00624C44" w:rsidRDefault="00D926EC" w:rsidP="00D926EC">
      <w:pPr>
        <w:rPr>
          <w:lang w:val="en-US"/>
        </w:rPr>
      </w:pPr>
      <w:r w:rsidRPr="00624C44">
        <w:rPr>
          <w:lang w:val="en-US"/>
        </w:rPr>
        <w:t xml:space="preserve">DESCRIPTION: </w:t>
      </w:r>
    </w:p>
    <w:p w14:paraId="1103DFD4" w14:textId="77777777" w:rsidR="00D926EC" w:rsidRPr="00624C44" w:rsidRDefault="00D926EC" w:rsidP="00D926EC">
      <w:pPr>
        <w:rPr>
          <w:lang w:val="en-US"/>
        </w:rPr>
      </w:pPr>
      <w:r w:rsidRPr="00624C44">
        <w:rPr>
          <w:lang w:val="en-US"/>
        </w:rPr>
        <w:tab/>
        <w:t>MT&gt;CM(GUI)</w:t>
      </w:r>
    </w:p>
    <w:p w14:paraId="5CAE8E4C" w14:textId="78CB123B" w:rsidR="00D926EC" w:rsidRPr="00624C44" w:rsidRDefault="00D926EC" w:rsidP="00D926EC">
      <w:pPr>
        <w:rPr>
          <w:lang w:val="en-US"/>
        </w:rPr>
      </w:pPr>
      <w:r w:rsidRPr="00624C44">
        <w:rPr>
          <w:lang w:val="en-US"/>
        </w:rPr>
        <w:tab/>
        <w:t xml:space="preserve">Sends shape of blobs of </w:t>
      </w:r>
      <w:r w:rsidR="001230D1" w:rsidRPr="00624C44">
        <w:rPr>
          <w:lang w:val="en-US"/>
        </w:rPr>
        <w:t>player</w:t>
      </w:r>
      <w:r w:rsidRPr="00624C44">
        <w:rPr>
          <w:lang w:val="en-US"/>
        </w:rPr>
        <w:t xml:space="preserve">(s) for GUI. </w:t>
      </w:r>
    </w:p>
    <w:p w14:paraId="2F95E1FC" w14:textId="77777777" w:rsidR="00D926EC" w:rsidRPr="00624C44" w:rsidRDefault="00D926EC" w:rsidP="00D926EC">
      <w:pPr>
        <w:rPr>
          <w:lang w:val="en-US"/>
        </w:rPr>
      </w:pPr>
      <w:r w:rsidRPr="00624C44">
        <w:rPr>
          <w:lang w:val="en-US"/>
        </w:rPr>
        <w:t>ADDRESS PATTERN</w:t>
      </w:r>
      <w:r w:rsidRPr="00624C44">
        <w:rPr>
          <w:lang w:val="en-US"/>
        </w:rPr>
        <w:tab/>
      </w:r>
    </w:p>
    <w:p w14:paraId="240B5B5D" w14:textId="5E4143FF" w:rsidR="00D926EC" w:rsidRPr="00624C44" w:rsidRDefault="00D926EC" w:rsidP="00D926EC">
      <w:pPr>
        <w:rPr>
          <w:lang w:val="en-US"/>
        </w:rPr>
      </w:pPr>
      <w:r w:rsidRPr="00624C44">
        <w:rPr>
          <w:lang w:val="en-US"/>
        </w:rPr>
        <w:tab/>
        <w:t>/set/</w:t>
      </w:r>
      <w:r w:rsidR="001230D1" w:rsidRPr="00624C44">
        <w:rPr>
          <w:lang w:val="en-US"/>
        </w:rPr>
        <w:t>player</w:t>
      </w:r>
      <w:r w:rsidRPr="00624C44">
        <w:rPr>
          <w:lang w:val="en-US"/>
        </w:rPr>
        <w:t>/</w:t>
      </w:r>
      <w:r w:rsidR="007044DF" w:rsidRPr="00624C44">
        <w:rPr>
          <w:lang w:val="en-US"/>
        </w:rPr>
        <w:t>[id]/blob</w:t>
      </w:r>
      <w:proofErr w:type="gramStart"/>
      <w:r w:rsidR="007044DF" w:rsidRPr="00624C44">
        <w:rPr>
          <w:lang w:val="en-US"/>
        </w:rPr>
        <w:t>/ ,</w:t>
      </w:r>
      <w:r w:rsidRPr="00624C44">
        <w:rPr>
          <w:lang w:val="en-US"/>
        </w:rPr>
        <w:t>b</w:t>
      </w:r>
      <w:proofErr w:type="gramEnd"/>
    </w:p>
    <w:p w14:paraId="72FB3F93" w14:textId="77777777" w:rsidR="00007640" w:rsidRPr="00624C44" w:rsidRDefault="00007640" w:rsidP="00007640">
      <w:pPr>
        <w:rPr>
          <w:lang w:val="en-US"/>
        </w:rPr>
      </w:pPr>
      <w:r w:rsidRPr="00624C44">
        <w:rPr>
          <w:lang w:val="en-US"/>
        </w:rPr>
        <w:tab/>
        <w:t>/set/zone/[id]/</w:t>
      </w:r>
      <w:proofErr w:type="gramStart"/>
      <w:r w:rsidRPr="00624C44">
        <w:rPr>
          <w:lang w:val="en-US"/>
        </w:rPr>
        <w:t>blob ,b</w:t>
      </w:r>
      <w:proofErr w:type="gramEnd"/>
      <w:r w:rsidRPr="00624C44">
        <w:rPr>
          <w:lang w:val="en-US"/>
        </w:rPr>
        <w:t xml:space="preserve"> </w:t>
      </w:r>
    </w:p>
    <w:p w14:paraId="2873867D" w14:textId="77777777" w:rsidR="00007640" w:rsidRPr="00624C44" w:rsidRDefault="00007640" w:rsidP="00D926EC">
      <w:pPr>
        <w:rPr>
          <w:lang w:val="en-US"/>
        </w:rPr>
      </w:pPr>
    </w:p>
    <w:p w14:paraId="62BCB7F4" w14:textId="77777777" w:rsidR="00D926EC" w:rsidRPr="00624C44" w:rsidRDefault="00D926EC" w:rsidP="00D926EC">
      <w:pPr>
        <w:rPr>
          <w:lang w:val="en-US"/>
        </w:rPr>
      </w:pPr>
      <w:r w:rsidRPr="00624C44">
        <w:rPr>
          <w:lang w:val="en-US"/>
        </w:rPr>
        <w:t>TYPE TAG:</w:t>
      </w:r>
    </w:p>
    <w:p w14:paraId="7CE9FC2E" w14:textId="0E3AA5F1" w:rsidR="00D926EC" w:rsidRPr="00624C44" w:rsidRDefault="007044DF" w:rsidP="00D926EC">
      <w:pPr>
        <w:rPr>
          <w:lang w:val="en-US"/>
        </w:rPr>
      </w:pPr>
      <w:r w:rsidRPr="00624C44">
        <w:rPr>
          <w:lang w:val="en-US"/>
        </w:rPr>
        <w:tab/>
      </w:r>
      <w:proofErr w:type="gramStart"/>
      <w:r w:rsidRPr="00624C44">
        <w:rPr>
          <w:lang w:val="en-US"/>
        </w:rPr>
        <w:t>,</w:t>
      </w:r>
      <w:r w:rsidR="00D926EC" w:rsidRPr="00624C44">
        <w:rPr>
          <w:lang w:val="en-US"/>
        </w:rPr>
        <w:t>b</w:t>
      </w:r>
      <w:proofErr w:type="gramEnd"/>
    </w:p>
    <w:p w14:paraId="377C6A2C" w14:textId="77777777" w:rsidR="00D926EC" w:rsidRPr="00624C44" w:rsidRDefault="00D926EC" w:rsidP="00D926EC">
      <w:pPr>
        <w:rPr>
          <w:lang w:val="en-US"/>
        </w:rPr>
      </w:pPr>
      <w:r w:rsidRPr="00624C44">
        <w:rPr>
          <w:lang w:val="en-US"/>
        </w:rPr>
        <w:t>VALUE:</w:t>
      </w:r>
    </w:p>
    <w:p w14:paraId="51BD9C50" w14:textId="77777777" w:rsidR="00D926EC" w:rsidRPr="00624C44" w:rsidRDefault="00D926EC" w:rsidP="00D926EC">
      <w:pPr>
        <w:rPr>
          <w:lang w:val="en-US"/>
        </w:rPr>
      </w:pPr>
      <w:r w:rsidRPr="00624C44">
        <w:rPr>
          <w:lang w:val="en-US"/>
        </w:rPr>
        <w:tab/>
        <w:t>b: OSC-blob; Blob coordinates</w:t>
      </w:r>
    </w:p>
    <w:p w14:paraId="722277CF" w14:textId="77777777" w:rsidR="00D926EC" w:rsidRPr="00624C44" w:rsidRDefault="00D926EC" w:rsidP="00D926EC">
      <w:pPr>
        <w:rPr>
          <w:lang w:val="en-US"/>
        </w:rPr>
      </w:pPr>
    </w:p>
    <w:p w14:paraId="2F5B3CBB" w14:textId="77777777" w:rsidR="00D926EC" w:rsidRPr="00624C44" w:rsidRDefault="00D926EC" w:rsidP="007A3843">
      <w:pPr>
        <w:pStyle w:val="Heading6"/>
        <w:rPr>
          <w:lang w:val="en-US"/>
        </w:rPr>
      </w:pPr>
      <w:r w:rsidRPr="00624C44">
        <w:rPr>
          <w:lang w:val="en-US"/>
        </w:rPr>
        <w:t>S14</w:t>
      </w:r>
    </w:p>
    <w:p w14:paraId="5A35A793" w14:textId="77777777" w:rsidR="00D926EC" w:rsidRPr="00624C44" w:rsidRDefault="00D926EC" w:rsidP="007A3843">
      <w:pPr>
        <w:pStyle w:val="Heading6"/>
        <w:rPr>
          <w:lang w:val="en-US"/>
        </w:rPr>
      </w:pPr>
      <w:r w:rsidRPr="00624C44">
        <w:rPr>
          <w:lang w:val="en-US"/>
        </w:rPr>
        <w:t>Set Zone Order</w:t>
      </w:r>
    </w:p>
    <w:p w14:paraId="576AA3D8" w14:textId="77777777" w:rsidR="00D926EC" w:rsidRPr="00624C44" w:rsidRDefault="00D926EC" w:rsidP="00D926EC">
      <w:pPr>
        <w:rPr>
          <w:lang w:val="en-US"/>
        </w:rPr>
      </w:pPr>
      <w:r w:rsidRPr="00624C44">
        <w:rPr>
          <w:lang w:val="en-US"/>
        </w:rPr>
        <w:t xml:space="preserve">DESCRIPTION: </w:t>
      </w:r>
    </w:p>
    <w:p w14:paraId="311C6F75" w14:textId="77777777" w:rsidR="00D926EC" w:rsidRPr="00624C44" w:rsidRDefault="00D926EC" w:rsidP="00D926EC">
      <w:pPr>
        <w:rPr>
          <w:lang w:val="en-US"/>
        </w:rPr>
      </w:pPr>
      <w:r w:rsidRPr="00624C44">
        <w:rPr>
          <w:lang w:val="en-US"/>
        </w:rPr>
        <w:tab/>
        <w:t>CM&gt;MT</w:t>
      </w:r>
    </w:p>
    <w:p w14:paraId="2AECBB1D" w14:textId="77777777" w:rsidR="00D926EC" w:rsidRPr="00624C44" w:rsidRDefault="00D926EC" w:rsidP="00D926EC">
      <w:pPr>
        <w:rPr>
          <w:lang w:val="en-US"/>
        </w:rPr>
      </w:pPr>
      <w:r w:rsidRPr="00624C44">
        <w:rPr>
          <w:lang w:val="en-US"/>
        </w:rPr>
        <w:tab/>
        <w:t xml:space="preserve">Sets tracking zones order 1 up or down </w:t>
      </w:r>
    </w:p>
    <w:p w14:paraId="56D318AE" w14:textId="77777777" w:rsidR="00D926EC" w:rsidRPr="00624C44" w:rsidRDefault="00D926EC" w:rsidP="00D926EC">
      <w:pPr>
        <w:rPr>
          <w:lang w:val="en-US"/>
        </w:rPr>
      </w:pPr>
      <w:r w:rsidRPr="00624C44">
        <w:rPr>
          <w:lang w:val="en-US"/>
        </w:rPr>
        <w:t>ADDRESS PATTERN</w:t>
      </w:r>
      <w:r w:rsidRPr="00624C44">
        <w:rPr>
          <w:lang w:val="en-US"/>
        </w:rPr>
        <w:tab/>
      </w:r>
    </w:p>
    <w:p w14:paraId="7B66C08C" w14:textId="3CDAFD99" w:rsidR="00D926EC" w:rsidRPr="00624C44" w:rsidRDefault="00D926EC" w:rsidP="00D926EC">
      <w:pPr>
        <w:rPr>
          <w:lang w:val="en-US"/>
        </w:rPr>
      </w:pPr>
      <w:r w:rsidRPr="00624C44">
        <w:rPr>
          <w:lang w:val="en-US"/>
        </w:rPr>
        <w:tab/>
        <w:t>/set /zone</w:t>
      </w:r>
      <w:r w:rsidR="007044DF" w:rsidRPr="00624C44">
        <w:rPr>
          <w:lang w:val="en-US"/>
        </w:rPr>
        <w:t xml:space="preserve">/[id] </w:t>
      </w:r>
      <w:r w:rsidRPr="00624C44">
        <w:rPr>
          <w:lang w:val="en-US"/>
        </w:rPr>
        <w:t xml:space="preserve">/order/up </w:t>
      </w:r>
    </w:p>
    <w:p w14:paraId="2FF5A5EF" w14:textId="2C226F6F" w:rsidR="00D926EC" w:rsidRPr="00624C44" w:rsidRDefault="00D926EC" w:rsidP="00D926EC">
      <w:pPr>
        <w:rPr>
          <w:lang w:val="en-US"/>
        </w:rPr>
      </w:pPr>
      <w:r w:rsidRPr="00624C44">
        <w:rPr>
          <w:lang w:val="en-US"/>
        </w:rPr>
        <w:tab/>
        <w:t>/set/zone</w:t>
      </w:r>
      <w:r w:rsidR="007044DF" w:rsidRPr="00624C44">
        <w:rPr>
          <w:lang w:val="en-US"/>
        </w:rPr>
        <w:t>/[id] /order/down</w:t>
      </w:r>
      <w:r w:rsidRPr="00624C44">
        <w:rPr>
          <w:lang w:val="en-US"/>
        </w:rPr>
        <w:t xml:space="preserve"> </w:t>
      </w:r>
    </w:p>
    <w:p w14:paraId="7DEB8B07" w14:textId="77777777" w:rsidR="00D926EC" w:rsidRPr="00624C44" w:rsidRDefault="00D926EC" w:rsidP="00D926EC">
      <w:pPr>
        <w:rPr>
          <w:lang w:val="en-US"/>
        </w:rPr>
      </w:pPr>
      <w:r w:rsidRPr="00624C44">
        <w:rPr>
          <w:lang w:val="en-US"/>
        </w:rPr>
        <w:t>TYPE TAG:</w:t>
      </w:r>
    </w:p>
    <w:p w14:paraId="50417724" w14:textId="77777777" w:rsidR="00D926EC" w:rsidRPr="00624C44" w:rsidRDefault="00D926EC" w:rsidP="00D926EC">
      <w:pPr>
        <w:rPr>
          <w:lang w:val="en-US"/>
        </w:rPr>
      </w:pPr>
      <w:r w:rsidRPr="00624C44">
        <w:rPr>
          <w:lang w:val="en-US"/>
        </w:rPr>
        <w:tab/>
        <w:t>NA</w:t>
      </w:r>
    </w:p>
    <w:p w14:paraId="7A84739F" w14:textId="77777777" w:rsidR="00D926EC" w:rsidRPr="00624C44" w:rsidRDefault="00D926EC" w:rsidP="00D926EC">
      <w:pPr>
        <w:rPr>
          <w:lang w:val="en-US"/>
        </w:rPr>
      </w:pPr>
      <w:r w:rsidRPr="00624C44">
        <w:rPr>
          <w:lang w:val="en-US"/>
        </w:rPr>
        <w:t>VALUE:</w:t>
      </w:r>
    </w:p>
    <w:p w14:paraId="465488E8" w14:textId="77777777" w:rsidR="00D926EC" w:rsidRPr="00624C44" w:rsidRDefault="00D926EC" w:rsidP="00D926EC">
      <w:pPr>
        <w:rPr>
          <w:lang w:val="en-US"/>
        </w:rPr>
      </w:pPr>
      <w:r w:rsidRPr="00624C44">
        <w:rPr>
          <w:lang w:val="en-US"/>
        </w:rPr>
        <w:tab/>
        <w:t>none</w:t>
      </w:r>
    </w:p>
    <w:p w14:paraId="341506B9" w14:textId="77777777" w:rsidR="00D926EC" w:rsidRPr="00624C44" w:rsidRDefault="00D926EC" w:rsidP="00D926EC">
      <w:pPr>
        <w:rPr>
          <w:lang w:val="en-US"/>
        </w:rPr>
      </w:pPr>
    </w:p>
    <w:p w14:paraId="25AFA3E7" w14:textId="77777777" w:rsidR="00D926EC" w:rsidRPr="00624C44" w:rsidRDefault="00D926EC" w:rsidP="00D926EC">
      <w:pPr>
        <w:rPr>
          <w:lang w:val="en-US"/>
        </w:rPr>
      </w:pPr>
    </w:p>
    <w:p w14:paraId="5E2F8D56" w14:textId="77777777" w:rsidR="00D926EC" w:rsidRPr="00624C44" w:rsidRDefault="00D926EC" w:rsidP="007A3843">
      <w:pPr>
        <w:pStyle w:val="Heading6"/>
        <w:rPr>
          <w:lang w:val="en-US"/>
        </w:rPr>
      </w:pPr>
      <w:r w:rsidRPr="00624C44">
        <w:rPr>
          <w:lang w:val="en-US"/>
        </w:rPr>
        <w:t>S15</w:t>
      </w:r>
    </w:p>
    <w:p w14:paraId="614E13D3" w14:textId="589FF445" w:rsidR="00D926EC" w:rsidRPr="00624C44" w:rsidRDefault="009A31FC" w:rsidP="007A3843">
      <w:pPr>
        <w:pStyle w:val="Heading6"/>
        <w:rPr>
          <w:lang w:val="en-US"/>
        </w:rPr>
      </w:pPr>
      <w:r w:rsidRPr="00624C44">
        <w:rPr>
          <w:lang w:val="en-US"/>
        </w:rPr>
        <w:t>Set Zone Blob</w:t>
      </w:r>
    </w:p>
    <w:p w14:paraId="0B5B81F6" w14:textId="77777777" w:rsidR="00D926EC" w:rsidRPr="00624C44" w:rsidRDefault="00D926EC" w:rsidP="00D926EC">
      <w:pPr>
        <w:rPr>
          <w:lang w:val="en-US"/>
        </w:rPr>
      </w:pPr>
      <w:r w:rsidRPr="00624C44">
        <w:rPr>
          <w:lang w:val="en-US"/>
        </w:rPr>
        <w:t xml:space="preserve">DESCRIPTION: </w:t>
      </w:r>
    </w:p>
    <w:p w14:paraId="50957AF4" w14:textId="48C3C97A" w:rsidR="00D926EC" w:rsidRPr="00624C44" w:rsidRDefault="00D926EC" w:rsidP="00D926EC">
      <w:pPr>
        <w:rPr>
          <w:lang w:val="en-US"/>
        </w:rPr>
      </w:pPr>
      <w:r w:rsidRPr="00624C44">
        <w:rPr>
          <w:lang w:val="en-US"/>
        </w:rPr>
        <w:tab/>
      </w:r>
      <w:r w:rsidR="009A31FC" w:rsidRPr="00624C44">
        <w:rPr>
          <w:lang w:val="en-US"/>
        </w:rPr>
        <w:t>CM</w:t>
      </w:r>
      <w:r w:rsidRPr="00624C44">
        <w:rPr>
          <w:lang w:val="en-US"/>
        </w:rPr>
        <w:t>&gt;</w:t>
      </w:r>
      <w:r w:rsidR="009A31FC" w:rsidRPr="00624C44">
        <w:rPr>
          <w:lang w:val="en-US"/>
        </w:rPr>
        <w:t>TM</w:t>
      </w:r>
      <w:r w:rsidRPr="00624C44">
        <w:rPr>
          <w:lang w:val="en-US"/>
        </w:rPr>
        <w:t xml:space="preserve"> </w:t>
      </w:r>
    </w:p>
    <w:p w14:paraId="7AFCC206" w14:textId="77777777" w:rsidR="007044DF" w:rsidRPr="00624C44" w:rsidRDefault="00D926EC" w:rsidP="00D926EC">
      <w:pPr>
        <w:rPr>
          <w:lang w:val="en-US"/>
        </w:rPr>
      </w:pPr>
      <w:r w:rsidRPr="00624C44">
        <w:rPr>
          <w:lang w:val="en-US"/>
        </w:rPr>
        <w:t>ADDRESS PATTERN</w:t>
      </w:r>
      <w:r w:rsidRPr="00624C44">
        <w:rPr>
          <w:lang w:val="en-US"/>
        </w:rPr>
        <w:tab/>
      </w:r>
    </w:p>
    <w:p w14:paraId="7B8AA655" w14:textId="159EFA35" w:rsidR="00D926EC" w:rsidRPr="00624C44" w:rsidRDefault="007044DF" w:rsidP="00D926EC">
      <w:pPr>
        <w:rPr>
          <w:lang w:val="en-US"/>
        </w:rPr>
      </w:pPr>
      <w:r w:rsidRPr="00624C44">
        <w:rPr>
          <w:lang w:val="en-US"/>
        </w:rPr>
        <w:tab/>
      </w:r>
      <w:r w:rsidR="00D926EC" w:rsidRPr="00624C44">
        <w:rPr>
          <w:lang w:val="en-US"/>
        </w:rPr>
        <w:t>/</w:t>
      </w:r>
      <w:r w:rsidR="009A31FC" w:rsidRPr="00624C44">
        <w:rPr>
          <w:lang w:val="en-US"/>
        </w:rPr>
        <w:t>set</w:t>
      </w:r>
      <w:r w:rsidR="00D926EC" w:rsidRPr="00624C44">
        <w:rPr>
          <w:lang w:val="en-US"/>
        </w:rPr>
        <w:t>/</w:t>
      </w:r>
      <w:r w:rsidR="009A31FC" w:rsidRPr="00624C44">
        <w:rPr>
          <w:lang w:val="en-US"/>
        </w:rPr>
        <w:t>zone/[id]/</w:t>
      </w:r>
      <w:proofErr w:type="gramStart"/>
      <w:r w:rsidR="009A31FC" w:rsidRPr="00624C44">
        <w:rPr>
          <w:lang w:val="en-US"/>
        </w:rPr>
        <w:t>blob ,</w:t>
      </w:r>
      <w:proofErr w:type="spellStart"/>
      <w:r w:rsidR="009A31FC" w:rsidRPr="00624C44">
        <w:rPr>
          <w:lang w:val="en-US"/>
        </w:rPr>
        <w:t>iiii</w:t>
      </w:r>
      <w:proofErr w:type="spellEnd"/>
      <w:proofErr w:type="gramEnd"/>
      <w:r w:rsidR="009A31FC" w:rsidRPr="00624C44">
        <w:rPr>
          <w:lang w:val="en-US"/>
        </w:rPr>
        <w:t xml:space="preserve"> </w:t>
      </w:r>
      <w:r w:rsidR="00D926EC" w:rsidRPr="00624C44">
        <w:rPr>
          <w:lang w:val="en-US"/>
        </w:rPr>
        <w:t xml:space="preserve"> </w:t>
      </w:r>
    </w:p>
    <w:p w14:paraId="111BF44E" w14:textId="77777777" w:rsidR="00D926EC" w:rsidRPr="00624C44" w:rsidRDefault="00D926EC" w:rsidP="00D926EC">
      <w:pPr>
        <w:rPr>
          <w:lang w:val="en-US"/>
        </w:rPr>
      </w:pPr>
      <w:r w:rsidRPr="00624C44">
        <w:rPr>
          <w:lang w:val="en-US"/>
        </w:rPr>
        <w:t>TYPE TAG:</w:t>
      </w:r>
    </w:p>
    <w:p w14:paraId="78781DB0" w14:textId="620862B9" w:rsidR="00D926EC" w:rsidRPr="00624C44" w:rsidRDefault="007044DF" w:rsidP="00D926EC">
      <w:pPr>
        <w:rPr>
          <w:lang w:val="en-US"/>
        </w:rPr>
      </w:pPr>
      <w:r w:rsidRPr="00624C44">
        <w:rPr>
          <w:lang w:val="en-US"/>
        </w:rPr>
        <w:tab/>
      </w:r>
      <w:proofErr w:type="gramStart"/>
      <w:r w:rsidRPr="00624C44">
        <w:rPr>
          <w:lang w:val="en-US"/>
        </w:rPr>
        <w:t>,</w:t>
      </w:r>
      <w:proofErr w:type="spellStart"/>
      <w:r w:rsidR="009A31FC" w:rsidRPr="00624C44">
        <w:rPr>
          <w:lang w:val="en-US"/>
        </w:rPr>
        <w:t>iiii</w:t>
      </w:r>
      <w:proofErr w:type="spellEnd"/>
      <w:proofErr w:type="gramEnd"/>
    </w:p>
    <w:p w14:paraId="3317E279" w14:textId="77777777" w:rsidR="00D926EC" w:rsidRPr="00624C44" w:rsidRDefault="00D926EC" w:rsidP="00D926EC">
      <w:pPr>
        <w:rPr>
          <w:lang w:val="en-US"/>
        </w:rPr>
      </w:pPr>
      <w:r w:rsidRPr="00624C44">
        <w:rPr>
          <w:lang w:val="en-US"/>
        </w:rPr>
        <w:t>VALUE:</w:t>
      </w:r>
    </w:p>
    <w:p w14:paraId="6A211D9C" w14:textId="7410BA87" w:rsidR="00D926EC" w:rsidRPr="00624C44" w:rsidRDefault="00D926EC" w:rsidP="00D926EC">
      <w:pPr>
        <w:rPr>
          <w:lang w:val="en-US"/>
        </w:rPr>
      </w:pPr>
      <w:r w:rsidRPr="00624C44">
        <w:rPr>
          <w:lang w:val="en-US"/>
        </w:rPr>
        <w:tab/>
      </w:r>
      <w:r w:rsidR="009A31FC" w:rsidRPr="00624C44">
        <w:rPr>
          <w:lang w:val="en-US"/>
        </w:rPr>
        <w:t>x</w:t>
      </w:r>
      <w:proofErr w:type="gramStart"/>
      <w:r w:rsidR="009A31FC" w:rsidRPr="00624C44">
        <w:rPr>
          <w:lang w:val="en-US"/>
        </w:rPr>
        <w:t>1,y</w:t>
      </w:r>
      <w:proofErr w:type="gramEnd"/>
      <w:r w:rsidR="009A31FC" w:rsidRPr="00624C44">
        <w:rPr>
          <w:lang w:val="en-US"/>
        </w:rPr>
        <w:t xml:space="preserve">1: </w:t>
      </w:r>
      <w:proofErr w:type="spellStart"/>
      <w:r w:rsidR="009A31FC" w:rsidRPr="00624C44">
        <w:rPr>
          <w:lang w:val="en-US"/>
        </w:rPr>
        <w:t>topleft</w:t>
      </w:r>
      <w:proofErr w:type="spellEnd"/>
      <w:r w:rsidR="009A31FC" w:rsidRPr="00624C44">
        <w:rPr>
          <w:lang w:val="en-US"/>
        </w:rPr>
        <w:t xml:space="preserve"> coordinates of the blob rectangle</w:t>
      </w:r>
    </w:p>
    <w:p w14:paraId="30B4C4BB" w14:textId="40D0C4EE" w:rsidR="009A31FC" w:rsidRPr="00624C44" w:rsidRDefault="009A31FC" w:rsidP="00D926EC">
      <w:pPr>
        <w:rPr>
          <w:lang w:val="en-US"/>
        </w:rPr>
      </w:pPr>
      <w:r w:rsidRPr="00624C44">
        <w:rPr>
          <w:lang w:val="en-US"/>
        </w:rPr>
        <w:tab/>
        <w:t>x</w:t>
      </w:r>
      <w:proofErr w:type="gramStart"/>
      <w:r w:rsidRPr="00624C44">
        <w:rPr>
          <w:lang w:val="en-US"/>
        </w:rPr>
        <w:t>2,y</w:t>
      </w:r>
      <w:proofErr w:type="gramEnd"/>
      <w:r w:rsidRPr="00624C44">
        <w:rPr>
          <w:lang w:val="en-US"/>
        </w:rPr>
        <w:t xml:space="preserve">2: </w:t>
      </w:r>
      <w:proofErr w:type="spellStart"/>
      <w:r w:rsidRPr="00624C44">
        <w:rPr>
          <w:lang w:val="en-US"/>
        </w:rPr>
        <w:t>bottomright</w:t>
      </w:r>
      <w:proofErr w:type="spellEnd"/>
      <w:r w:rsidRPr="00624C44">
        <w:rPr>
          <w:lang w:val="en-US"/>
        </w:rPr>
        <w:t xml:space="preserve"> coordinates of the blob rectangle</w:t>
      </w:r>
    </w:p>
    <w:p w14:paraId="44D4E1A7" w14:textId="77777777" w:rsidR="00D926EC" w:rsidRPr="00624C44" w:rsidRDefault="00D926EC" w:rsidP="00D926EC">
      <w:pPr>
        <w:rPr>
          <w:lang w:val="en-US"/>
        </w:rPr>
      </w:pPr>
    </w:p>
    <w:p w14:paraId="3548C7FC" w14:textId="77777777" w:rsidR="007359E8" w:rsidRPr="00624C44" w:rsidRDefault="007359E8" w:rsidP="00D926EC">
      <w:pPr>
        <w:rPr>
          <w:lang w:val="en-US"/>
        </w:rPr>
      </w:pPr>
    </w:p>
    <w:p w14:paraId="0BAF965D" w14:textId="06C67D97" w:rsidR="00D926EC" w:rsidRPr="00624C44" w:rsidRDefault="00431BE4" w:rsidP="007A3843">
      <w:pPr>
        <w:pStyle w:val="Heading6"/>
        <w:rPr>
          <w:lang w:val="en-US"/>
        </w:rPr>
      </w:pPr>
      <w:r w:rsidRPr="00624C44">
        <w:rPr>
          <w:lang w:val="en-US"/>
        </w:rPr>
        <w:t>S16</w:t>
      </w:r>
    </w:p>
    <w:p w14:paraId="6A2829CD" w14:textId="54E43369" w:rsidR="00D926EC" w:rsidRPr="00624C44" w:rsidRDefault="00431BE4" w:rsidP="007A3843">
      <w:pPr>
        <w:pStyle w:val="Heading6"/>
        <w:rPr>
          <w:lang w:val="en-US"/>
        </w:rPr>
      </w:pPr>
      <w:r w:rsidRPr="00624C44">
        <w:rPr>
          <w:lang w:val="en-US"/>
        </w:rPr>
        <w:t>ME ready</w:t>
      </w:r>
      <w:r w:rsidR="00D926EC" w:rsidRPr="00624C44">
        <w:rPr>
          <w:lang w:val="en-US"/>
        </w:rPr>
        <w:t xml:space="preserve">: </w:t>
      </w:r>
    </w:p>
    <w:p w14:paraId="21D88A45" w14:textId="77777777" w:rsidR="00D926EC" w:rsidRPr="00624C44" w:rsidRDefault="00D926EC" w:rsidP="00D926EC">
      <w:pPr>
        <w:rPr>
          <w:lang w:val="en-US"/>
        </w:rPr>
      </w:pPr>
      <w:r w:rsidRPr="00624C44">
        <w:rPr>
          <w:lang w:val="en-US"/>
        </w:rPr>
        <w:t xml:space="preserve">DESCRIPTION: </w:t>
      </w:r>
    </w:p>
    <w:p w14:paraId="0B3D4905" w14:textId="6F4019B7" w:rsidR="00D926EC" w:rsidRPr="00624C44" w:rsidRDefault="00D926EC" w:rsidP="00D926EC">
      <w:pPr>
        <w:rPr>
          <w:lang w:val="en-US"/>
        </w:rPr>
      </w:pPr>
      <w:r w:rsidRPr="00624C44">
        <w:rPr>
          <w:lang w:val="en-US"/>
        </w:rPr>
        <w:tab/>
      </w:r>
      <w:r w:rsidR="00B81B74" w:rsidRPr="00624C44">
        <w:rPr>
          <w:lang w:val="en-US"/>
        </w:rPr>
        <w:t>M</w:t>
      </w:r>
      <w:r w:rsidR="00431BE4" w:rsidRPr="00624C44">
        <w:rPr>
          <w:lang w:val="en-US"/>
        </w:rPr>
        <w:t>E</w:t>
      </w:r>
      <w:r w:rsidRPr="00624C44">
        <w:rPr>
          <w:lang w:val="en-US"/>
        </w:rPr>
        <w:t>&gt;</w:t>
      </w:r>
      <w:r w:rsidR="00431BE4" w:rsidRPr="00624C44">
        <w:rPr>
          <w:lang w:val="en-US"/>
        </w:rPr>
        <w:t>CM</w:t>
      </w:r>
    </w:p>
    <w:p w14:paraId="4926F106" w14:textId="28722515" w:rsidR="00D926EC" w:rsidRPr="00624C44" w:rsidRDefault="00D926EC" w:rsidP="00D926EC">
      <w:pPr>
        <w:rPr>
          <w:lang w:val="en-US"/>
        </w:rPr>
      </w:pPr>
      <w:r w:rsidRPr="00624C44">
        <w:rPr>
          <w:lang w:val="en-US"/>
        </w:rPr>
        <w:tab/>
      </w:r>
      <w:r w:rsidR="00431BE4" w:rsidRPr="00624C44">
        <w:rPr>
          <w:lang w:val="en-US"/>
        </w:rPr>
        <w:t xml:space="preserve">Ready message sent on ME’s successful initialization </w:t>
      </w:r>
    </w:p>
    <w:p w14:paraId="75F95376" w14:textId="77777777" w:rsidR="00D926EC" w:rsidRPr="00624C44" w:rsidRDefault="00D926EC" w:rsidP="00D926EC">
      <w:pPr>
        <w:rPr>
          <w:lang w:val="en-US"/>
        </w:rPr>
      </w:pPr>
      <w:r w:rsidRPr="00624C44">
        <w:rPr>
          <w:lang w:val="en-US"/>
        </w:rPr>
        <w:t xml:space="preserve">RECEIVING MEs: </w:t>
      </w:r>
    </w:p>
    <w:p w14:paraId="7903BF5D" w14:textId="399CDC94" w:rsidR="00D926EC" w:rsidRPr="00624C44" w:rsidRDefault="00D926EC" w:rsidP="00D926EC">
      <w:pPr>
        <w:rPr>
          <w:lang w:val="en-US"/>
        </w:rPr>
      </w:pPr>
      <w:r w:rsidRPr="00624C44">
        <w:rPr>
          <w:lang w:val="en-US"/>
        </w:rPr>
        <w:tab/>
      </w:r>
      <w:r w:rsidR="00B81B74" w:rsidRPr="00624C44">
        <w:rPr>
          <w:lang w:val="en-US"/>
        </w:rPr>
        <w:t>all</w:t>
      </w:r>
    </w:p>
    <w:p w14:paraId="1FD14966" w14:textId="77777777" w:rsidR="00D926EC" w:rsidRPr="00624C44" w:rsidRDefault="00D926EC" w:rsidP="00D926EC">
      <w:pPr>
        <w:rPr>
          <w:lang w:val="en-US"/>
        </w:rPr>
      </w:pPr>
      <w:r w:rsidRPr="00624C44">
        <w:rPr>
          <w:lang w:val="en-US"/>
        </w:rPr>
        <w:t xml:space="preserve">ADDRESS PATTERN: </w:t>
      </w:r>
    </w:p>
    <w:p w14:paraId="3AF99636" w14:textId="718BB22F" w:rsidR="00D926EC" w:rsidRPr="00624C44" w:rsidRDefault="00D926EC" w:rsidP="00D926EC">
      <w:pPr>
        <w:rPr>
          <w:lang w:val="en-US"/>
        </w:rPr>
      </w:pPr>
      <w:r w:rsidRPr="00624C44">
        <w:rPr>
          <w:lang w:val="en-US"/>
        </w:rPr>
        <w:tab/>
        <w:t>/</w:t>
      </w:r>
      <w:r w:rsidR="00B81B74" w:rsidRPr="00624C44">
        <w:rPr>
          <w:lang w:val="en-US"/>
        </w:rPr>
        <w:t>set</w:t>
      </w:r>
      <w:r w:rsidRPr="00624C44">
        <w:rPr>
          <w:lang w:val="en-US"/>
        </w:rPr>
        <w:t>/</w:t>
      </w:r>
      <w:r w:rsidR="00431BE4" w:rsidRPr="00624C44">
        <w:rPr>
          <w:lang w:val="en-US"/>
        </w:rPr>
        <w:t>ME</w:t>
      </w:r>
      <w:r w:rsidRPr="00624C44">
        <w:rPr>
          <w:lang w:val="en-US"/>
        </w:rPr>
        <w:t>/</w:t>
      </w:r>
      <w:r w:rsidR="00431BE4" w:rsidRPr="00624C44">
        <w:rPr>
          <w:lang w:val="en-US"/>
        </w:rPr>
        <w:t>ready</w:t>
      </w:r>
      <w:r w:rsidRPr="00624C44">
        <w:rPr>
          <w:lang w:val="en-US"/>
        </w:rPr>
        <w:t xml:space="preserve"> </w:t>
      </w:r>
    </w:p>
    <w:p w14:paraId="08BED27B" w14:textId="77777777" w:rsidR="00D926EC" w:rsidRPr="00624C44" w:rsidRDefault="00D926EC" w:rsidP="00D926EC">
      <w:pPr>
        <w:rPr>
          <w:lang w:val="en-US"/>
        </w:rPr>
      </w:pPr>
      <w:r w:rsidRPr="00624C44">
        <w:rPr>
          <w:lang w:val="en-US"/>
        </w:rPr>
        <w:t>TYPE TAG:</w:t>
      </w:r>
    </w:p>
    <w:p w14:paraId="1B9D7B39" w14:textId="00A4875B" w:rsidR="00D926EC" w:rsidRPr="00624C44" w:rsidRDefault="00D926EC" w:rsidP="00D926EC">
      <w:pPr>
        <w:rPr>
          <w:lang w:val="en-US"/>
        </w:rPr>
      </w:pPr>
      <w:r w:rsidRPr="00624C44">
        <w:rPr>
          <w:lang w:val="en-US"/>
        </w:rPr>
        <w:tab/>
      </w:r>
      <w:r w:rsidR="00431BE4" w:rsidRPr="00624C44">
        <w:rPr>
          <w:lang w:val="en-US"/>
        </w:rPr>
        <w:t>NA</w:t>
      </w:r>
    </w:p>
    <w:p w14:paraId="038CF893" w14:textId="77777777" w:rsidR="00D926EC" w:rsidRPr="00624C44" w:rsidRDefault="00D926EC" w:rsidP="00D926EC">
      <w:pPr>
        <w:rPr>
          <w:lang w:val="en-US"/>
        </w:rPr>
      </w:pPr>
      <w:r w:rsidRPr="00624C44">
        <w:rPr>
          <w:lang w:val="en-US"/>
        </w:rPr>
        <w:t>VALUE:</w:t>
      </w:r>
    </w:p>
    <w:p w14:paraId="7837F5FA" w14:textId="0F15ED86" w:rsidR="00B81B74" w:rsidRPr="00624C44" w:rsidRDefault="00D926EC" w:rsidP="00431BE4">
      <w:pPr>
        <w:rPr>
          <w:lang w:val="en-US"/>
        </w:rPr>
      </w:pPr>
      <w:r w:rsidRPr="00624C44">
        <w:rPr>
          <w:lang w:val="en-US"/>
        </w:rPr>
        <w:tab/>
      </w:r>
      <w:r w:rsidR="00431BE4" w:rsidRPr="00624C44">
        <w:rPr>
          <w:lang w:val="en-US"/>
        </w:rPr>
        <w:t>NA</w:t>
      </w:r>
    </w:p>
    <w:p w14:paraId="05765929" w14:textId="77777777" w:rsidR="00D926EC" w:rsidRPr="00624C44" w:rsidRDefault="00D926EC" w:rsidP="00D926EC">
      <w:pPr>
        <w:rPr>
          <w:lang w:val="en-US"/>
        </w:rPr>
      </w:pPr>
    </w:p>
    <w:p w14:paraId="4A6858D0" w14:textId="7AF12B1D" w:rsidR="00431BE4" w:rsidRPr="00624C44" w:rsidRDefault="00431BE4" w:rsidP="00431BE4">
      <w:pPr>
        <w:pStyle w:val="Heading6"/>
        <w:rPr>
          <w:lang w:val="en-US"/>
        </w:rPr>
      </w:pPr>
      <w:bookmarkStart w:id="825" w:name="_Toc365022702"/>
      <w:r w:rsidRPr="00624C44">
        <w:rPr>
          <w:lang w:val="en-US"/>
        </w:rPr>
        <w:t>S17</w:t>
      </w:r>
    </w:p>
    <w:p w14:paraId="7FB86E5D" w14:textId="75E2FE1B" w:rsidR="00431BE4" w:rsidRPr="00624C44" w:rsidRDefault="00431BE4" w:rsidP="00431BE4">
      <w:pPr>
        <w:pStyle w:val="Heading6"/>
        <w:rPr>
          <w:lang w:val="en-US"/>
        </w:rPr>
      </w:pPr>
      <w:r w:rsidRPr="00624C44">
        <w:rPr>
          <w:lang w:val="en-US"/>
        </w:rPr>
        <w:t xml:space="preserve">TM ready: </w:t>
      </w:r>
    </w:p>
    <w:p w14:paraId="616EE982" w14:textId="77777777" w:rsidR="00431BE4" w:rsidRPr="00624C44" w:rsidRDefault="00431BE4" w:rsidP="00431BE4">
      <w:pPr>
        <w:rPr>
          <w:lang w:val="en-US"/>
        </w:rPr>
      </w:pPr>
      <w:r w:rsidRPr="00624C44">
        <w:rPr>
          <w:lang w:val="en-US"/>
        </w:rPr>
        <w:t xml:space="preserve">DESCRIPTION: </w:t>
      </w:r>
    </w:p>
    <w:p w14:paraId="770106A7" w14:textId="77777777" w:rsidR="00431BE4" w:rsidRPr="00624C44" w:rsidRDefault="00431BE4" w:rsidP="00431BE4">
      <w:pPr>
        <w:rPr>
          <w:lang w:val="en-US"/>
        </w:rPr>
      </w:pPr>
      <w:r w:rsidRPr="00624C44">
        <w:rPr>
          <w:lang w:val="en-US"/>
        </w:rPr>
        <w:tab/>
        <w:t>ME&gt;CM</w:t>
      </w:r>
    </w:p>
    <w:p w14:paraId="7D691A1E" w14:textId="1AA71E3A" w:rsidR="00431BE4" w:rsidRPr="00624C44" w:rsidRDefault="00431BE4" w:rsidP="00431BE4">
      <w:pPr>
        <w:rPr>
          <w:lang w:val="en-US"/>
        </w:rPr>
      </w:pPr>
      <w:r w:rsidRPr="00624C44">
        <w:rPr>
          <w:lang w:val="en-US"/>
        </w:rPr>
        <w:tab/>
        <w:t xml:space="preserve">Ready message sent on TM’s successful initialization </w:t>
      </w:r>
    </w:p>
    <w:p w14:paraId="441BEF01" w14:textId="77777777" w:rsidR="00431BE4" w:rsidRPr="00624C44" w:rsidRDefault="00431BE4" w:rsidP="00431BE4">
      <w:pPr>
        <w:rPr>
          <w:lang w:val="en-US"/>
        </w:rPr>
      </w:pPr>
      <w:r w:rsidRPr="00624C44">
        <w:rPr>
          <w:lang w:val="en-US"/>
        </w:rPr>
        <w:t xml:space="preserve">RECEIVING MEs: </w:t>
      </w:r>
    </w:p>
    <w:p w14:paraId="7EACC7CF" w14:textId="77777777" w:rsidR="00431BE4" w:rsidRPr="00624C44" w:rsidRDefault="00431BE4" w:rsidP="00431BE4">
      <w:pPr>
        <w:rPr>
          <w:lang w:val="en-US"/>
        </w:rPr>
      </w:pPr>
      <w:r w:rsidRPr="00624C44">
        <w:rPr>
          <w:lang w:val="en-US"/>
        </w:rPr>
        <w:tab/>
        <w:t>all</w:t>
      </w:r>
    </w:p>
    <w:p w14:paraId="457A5738" w14:textId="77777777" w:rsidR="00431BE4" w:rsidRPr="00624C44" w:rsidRDefault="00431BE4" w:rsidP="00431BE4">
      <w:pPr>
        <w:rPr>
          <w:lang w:val="en-US"/>
        </w:rPr>
      </w:pPr>
      <w:r w:rsidRPr="00624C44">
        <w:rPr>
          <w:lang w:val="en-US"/>
        </w:rPr>
        <w:t xml:space="preserve">ADDRESS PATTERN: </w:t>
      </w:r>
    </w:p>
    <w:p w14:paraId="0170E57A" w14:textId="517A333E" w:rsidR="00431BE4" w:rsidRPr="00624C44" w:rsidRDefault="00431BE4" w:rsidP="00431BE4">
      <w:pPr>
        <w:rPr>
          <w:lang w:val="en-US"/>
        </w:rPr>
      </w:pPr>
      <w:r w:rsidRPr="00624C44">
        <w:rPr>
          <w:lang w:val="en-US"/>
        </w:rPr>
        <w:tab/>
        <w:t xml:space="preserve">/set/TM/ready </w:t>
      </w:r>
    </w:p>
    <w:p w14:paraId="63201C89" w14:textId="77777777" w:rsidR="00431BE4" w:rsidRPr="00624C44" w:rsidRDefault="00431BE4" w:rsidP="00431BE4">
      <w:pPr>
        <w:rPr>
          <w:lang w:val="en-US"/>
        </w:rPr>
      </w:pPr>
      <w:r w:rsidRPr="00624C44">
        <w:rPr>
          <w:lang w:val="en-US"/>
        </w:rPr>
        <w:t>TYPE TAG:</w:t>
      </w:r>
    </w:p>
    <w:p w14:paraId="61F39BD8" w14:textId="77777777" w:rsidR="00431BE4" w:rsidRPr="00624C44" w:rsidRDefault="00431BE4" w:rsidP="00431BE4">
      <w:pPr>
        <w:rPr>
          <w:lang w:val="en-US"/>
        </w:rPr>
      </w:pPr>
      <w:r w:rsidRPr="00624C44">
        <w:rPr>
          <w:lang w:val="en-US"/>
        </w:rPr>
        <w:tab/>
        <w:t>NA</w:t>
      </w:r>
    </w:p>
    <w:p w14:paraId="59AE9E3C" w14:textId="77777777" w:rsidR="00431BE4" w:rsidRPr="00624C44" w:rsidRDefault="00431BE4" w:rsidP="00431BE4">
      <w:pPr>
        <w:rPr>
          <w:lang w:val="en-US"/>
        </w:rPr>
      </w:pPr>
      <w:r w:rsidRPr="00624C44">
        <w:rPr>
          <w:lang w:val="en-US"/>
        </w:rPr>
        <w:t>VALUE:</w:t>
      </w:r>
    </w:p>
    <w:p w14:paraId="1AF94BCD" w14:textId="77777777" w:rsidR="00431BE4" w:rsidRPr="00624C44" w:rsidRDefault="00431BE4" w:rsidP="00431BE4">
      <w:pPr>
        <w:rPr>
          <w:lang w:val="en-US"/>
        </w:rPr>
      </w:pPr>
      <w:r w:rsidRPr="00624C44">
        <w:rPr>
          <w:lang w:val="en-US"/>
        </w:rPr>
        <w:tab/>
        <w:t>NA</w:t>
      </w:r>
    </w:p>
    <w:p w14:paraId="16959FE6" w14:textId="77777777" w:rsidR="00431BE4" w:rsidRPr="00624C44" w:rsidRDefault="00431BE4" w:rsidP="00431BE4">
      <w:pPr>
        <w:rPr>
          <w:lang w:val="en-US"/>
        </w:rPr>
      </w:pPr>
    </w:p>
    <w:p w14:paraId="0523E75E" w14:textId="77777777" w:rsidR="00431BE4" w:rsidRPr="00624C44" w:rsidRDefault="00431BE4" w:rsidP="00431BE4">
      <w:pPr>
        <w:pStyle w:val="Heading6"/>
        <w:rPr>
          <w:lang w:val="en-US"/>
        </w:rPr>
      </w:pPr>
      <w:r w:rsidRPr="00624C44">
        <w:rPr>
          <w:lang w:val="en-US"/>
        </w:rPr>
        <w:t>S18</w:t>
      </w:r>
    </w:p>
    <w:p w14:paraId="4D6FA616" w14:textId="77777777" w:rsidR="00431BE4" w:rsidRPr="00624C44" w:rsidRDefault="00431BE4" w:rsidP="00431BE4">
      <w:pPr>
        <w:pStyle w:val="Heading6"/>
        <w:rPr>
          <w:lang w:val="en-US"/>
        </w:rPr>
      </w:pPr>
      <w:r w:rsidRPr="00624C44">
        <w:rPr>
          <w:lang w:val="en-US"/>
        </w:rPr>
        <w:t xml:space="preserve">Mute player or zone: </w:t>
      </w:r>
    </w:p>
    <w:p w14:paraId="4F4388E3" w14:textId="77777777" w:rsidR="00431BE4" w:rsidRPr="00624C44" w:rsidRDefault="00431BE4" w:rsidP="00431BE4">
      <w:pPr>
        <w:rPr>
          <w:lang w:val="en-US"/>
        </w:rPr>
      </w:pPr>
      <w:r w:rsidRPr="00624C44">
        <w:rPr>
          <w:lang w:val="en-US"/>
        </w:rPr>
        <w:t xml:space="preserve">DESCRIPTION: </w:t>
      </w:r>
    </w:p>
    <w:p w14:paraId="6CE73FB5" w14:textId="77777777" w:rsidR="00431BE4" w:rsidRPr="00624C44" w:rsidRDefault="00431BE4" w:rsidP="00431BE4">
      <w:pPr>
        <w:rPr>
          <w:lang w:val="en-US"/>
        </w:rPr>
      </w:pPr>
      <w:r w:rsidRPr="00624C44">
        <w:rPr>
          <w:lang w:val="en-US"/>
        </w:rPr>
        <w:tab/>
        <w:t>CM&gt;ME</w:t>
      </w:r>
    </w:p>
    <w:p w14:paraId="7E83FB63" w14:textId="77777777" w:rsidR="00431BE4" w:rsidRPr="00624C44" w:rsidRDefault="00431BE4" w:rsidP="00431BE4">
      <w:pPr>
        <w:rPr>
          <w:lang w:val="en-US"/>
        </w:rPr>
      </w:pPr>
      <w:r w:rsidRPr="00624C44">
        <w:rPr>
          <w:lang w:val="en-US"/>
        </w:rPr>
        <w:tab/>
        <w:t xml:space="preserve">Mutes the player of zone based on id </w:t>
      </w:r>
    </w:p>
    <w:p w14:paraId="284FEFE4" w14:textId="77777777" w:rsidR="00431BE4" w:rsidRPr="00624C44" w:rsidRDefault="00431BE4" w:rsidP="00431BE4">
      <w:pPr>
        <w:rPr>
          <w:lang w:val="en-US"/>
        </w:rPr>
      </w:pPr>
      <w:r w:rsidRPr="00624C44">
        <w:rPr>
          <w:lang w:val="en-US"/>
        </w:rPr>
        <w:t xml:space="preserve">RECEIVING MEs: </w:t>
      </w:r>
    </w:p>
    <w:p w14:paraId="1DB2B919" w14:textId="77777777" w:rsidR="00431BE4" w:rsidRPr="00624C44" w:rsidRDefault="00431BE4" w:rsidP="00431BE4">
      <w:pPr>
        <w:rPr>
          <w:lang w:val="en-US"/>
        </w:rPr>
      </w:pPr>
      <w:r w:rsidRPr="00624C44">
        <w:rPr>
          <w:lang w:val="en-US"/>
        </w:rPr>
        <w:tab/>
        <w:t>all</w:t>
      </w:r>
    </w:p>
    <w:p w14:paraId="6C73C18E" w14:textId="77777777" w:rsidR="00431BE4" w:rsidRPr="00624C44" w:rsidRDefault="00431BE4" w:rsidP="00431BE4">
      <w:pPr>
        <w:rPr>
          <w:lang w:val="en-US"/>
        </w:rPr>
      </w:pPr>
      <w:r w:rsidRPr="00624C44">
        <w:rPr>
          <w:lang w:val="en-US"/>
        </w:rPr>
        <w:lastRenderedPageBreak/>
        <w:t xml:space="preserve">ADDRESS PATTERN: </w:t>
      </w:r>
    </w:p>
    <w:p w14:paraId="2FD55DBF" w14:textId="77777777" w:rsidR="00431BE4" w:rsidRPr="00624C44" w:rsidRDefault="00431BE4" w:rsidP="00431BE4">
      <w:pPr>
        <w:rPr>
          <w:lang w:val="en-US"/>
        </w:rPr>
      </w:pPr>
      <w:r w:rsidRPr="00624C44">
        <w:rPr>
          <w:lang w:val="en-US"/>
        </w:rPr>
        <w:tab/>
        <w:t xml:space="preserve">/set/player/[id]/mute  </w:t>
      </w:r>
    </w:p>
    <w:p w14:paraId="277A374A" w14:textId="77777777" w:rsidR="00431BE4" w:rsidRPr="00624C44" w:rsidRDefault="00431BE4" w:rsidP="00431BE4">
      <w:pPr>
        <w:rPr>
          <w:lang w:val="en-US"/>
        </w:rPr>
      </w:pPr>
      <w:r w:rsidRPr="00624C44">
        <w:rPr>
          <w:lang w:val="en-US"/>
        </w:rPr>
        <w:tab/>
        <w:t>/set/zone/[id]/mute</w:t>
      </w:r>
    </w:p>
    <w:p w14:paraId="16A7CFA0" w14:textId="77777777" w:rsidR="00431BE4" w:rsidRPr="00624C44" w:rsidRDefault="00431BE4" w:rsidP="00431BE4">
      <w:pPr>
        <w:rPr>
          <w:lang w:val="en-US"/>
        </w:rPr>
      </w:pPr>
      <w:r w:rsidRPr="00624C44">
        <w:rPr>
          <w:lang w:val="en-US"/>
        </w:rPr>
        <w:t>TYPE TAG:</w:t>
      </w:r>
    </w:p>
    <w:p w14:paraId="3ED4FA60" w14:textId="77777777" w:rsidR="00431BE4" w:rsidRPr="00624C44" w:rsidRDefault="00431BE4" w:rsidP="00431BE4">
      <w:pPr>
        <w:rPr>
          <w:lang w:val="en-US"/>
        </w:rPr>
      </w:pPr>
      <w:r w:rsidRPr="00624C44">
        <w:rPr>
          <w:lang w:val="en-US"/>
        </w:rPr>
        <w:tab/>
      </w:r>
      <w:proofErr w:type="gramStart"/>
      <w:r w:rsidRPr="00624C44">
        <w:rPr>
          <w:lang w:val="en-US"/>
        </w:rPr>
        <w:t>,</w:t>
      </w:r>
      <w:proofErr w:type="spellStart"/>
      <w:r w:rsidRPr="00624C44">
        <w:rPr>
          <w:lang w:val="en-US"/>
        </w:rPr>
        <w:t>i</w:t>
      </w:r>
      <w:proofErr w:type="spellEnd"/>
      <w:proofErr w:type="gramEnd"/>
    </w:p>
    <w:p w14:paraId="0B961922" w14:textId="77777777" w:rsidR="00431BE4" w:rsidRPr="00624C44" w:rsidRDefault="00431BE4" w:rsidP="00431BE4">
      <w:pPr>
        <w:rPr>
          <w:lang w:val="en-US"/>
        </w:rPr>
      </w:pPr>
      <w:r w:rsidRPr="00624C44">
        <w:rPr>
          <w:lang w:val="en-US"/>
        </w:rPr>
        <w:t>VALUE:</w:t>
      </w:r>
    </w:p>
    <w:p w14:paraId="184EE22E" w14:textId="77777777" w:rsidR="00431BE4" w:rsidRPr="00624C44" w:rsidRDefault="00431BE4" w:rsidP="00431BE4">
      <w:pPr>
        <w:rPr>
          <w:lang w:val="en-US"/>
        </w:rPr>
      </w:pPr>
      <w:r w:rsidRPr="00624C44">
        <w:rPr>
          <w:lang w:val="en-US"/>
        </w:rPr>
        <w:tab/>
        <w:t>1: mutes</w:t>
      </w:r>
    </w:p>
    <w:p w14:paraId="2547B45D" w14:textId="77777777" w:rsidR="00431BE4" w:rsidRPr="00624C44" w:rsidRDefault="00431BE4" w:rsidP="00431BE4">
      <w:pPr>
        <w:rPr>
          <w:lang w:val="en-US"/>
        </w:rPr>
      </w:pPr>
      <w:r w:rsidRPr="00624C44">
        <w:rPr>
          <w:lang w:val="en-US"/>
        </w:rPr>
        <w:tab/>
        <w:t>0: activates again</w:t>
      </w:r>
    </w:p>
    <w:p w14:paraId="4ADF095C" w14:textId="77777777" w:rsidR="00431BE4" w:rsidRPr="00624C44" w:rsidRDefault="00431BE4" w:rsidP="00431BE4">
      <w:pPr>
        <w:rPr>
          <w:lang w:val="en-US"/>
        </w:rPr>
      </w:pPr>
    </w:p>
    <w:p w14:paraId="6976E363" w14:textId="77777777" w:rsidR="00431BE4" w:rsidRPr="00624C44" w:rsidRDefault="00431BE4" w:rsidP="007359E8">
      <w:pPr>
        <w:pStyle w:val="Heading6"/>
        <w:rPr>
          <w:lang w:val="en-US"/>
        </w:rPr>
      </w:pPr>
    </w:p>
    <w:p w14:paraId="4C5CDB88" w14:textId="45906382" w:rsidR="007359E8" w:rsidRPr="00624C44" w:rsidRDefault="00431BE4" w:rsidP="007359E8">
      <w:pPr>
        <w:pStyle w:val="Heading6"/>
        <w:rPr>
          <w:lang w:val="en-US"/>
        </w:rPr>
      </w:pPr>
      <w:r w:rsidRPr="00624C44">
        <w:rPr>
          <w:lang w:val="en-US"/>
        </w:rPr>
        <w:t>S19</w:t>
      </w:r>
    </w:p>
    <w:p w14:paraId="215ED03E" w14:textId="4ABD1893" w:rsidR="007359E8" w:rsidRPr="00624C44" w:rsidRDefault="00D23C3B" w:rsidP="007359E8">
      <w:pPr>
        <w:pStyle w:val="Heading6"/>
        <w:rPr>
          <w:lang w:val="en-US"/>
        </w:rPr>
      </w:pPr>
      <w:r w:rsidRPr="00624C44">
        <w:rPr>
          <w:lang w:val="en-US"/>
        </w:rPr>
        <w:t>Set</w:t>
      </w:r>
      <w:r w:rsidR="007359E8" w:rsidRPr="00624C44">
        <w:rPr>
          <w:lang w:val="en-US"/>
        </w:rPr>
        <w:t xml:space="preserve"> in-space/in-place playing mode: </w:t>
      </w:r>
    </w:p>
    <w:p w14:paraId="4D679A36" w14:textId="77777777" w:rsidR="007359E8" w:rsidRPr="00624C44" w:rsidRDefault="007359E8" w:rsidP="007359E8">
      <w:pPr>
        <w:rPr>
          <w:lang w:val="en-US"/>
        </w:rPr>
      </w:pPr>
      <w:r w:rsidRPr="00624C44">
        <w:rPr>
          <w:lang w:val="en-US"/>
        </w:rPr>
        <w:t xml:space="preserve">DESCRIPTION: </w:t>
      </w:r>
    </w:p>
    <w:p w14:paraId="1A93F298" w14:textId="77777777" w:rsidR="007359E8" w:rsidRPr="00624C44" w:rsidRDefault="007359E8" w:rsidP="007359E8">
      <w:pPr>
        <w:rPr>
          <w:lang w:val="en-US"/>
        </w:rPr>
      </w:pPr>
      <w:r w:rsidRPr="00624C44">
        <w:rPr>
          <w:lang w:val="en-US"/>
        </w:rPr>
        <w:tab/>
        <w:t>CM&gt;ME</w:t>
      </w:r>
    </w:p>
    <w:p w14:paraId="38CE770D" w14:textId="16D2A5DB" w:rsidR="007359E8" w:rsidRPr="00624C44" w:rsidRDefault="007359E8" w:rsidP="007359E8">
      <w:pPr>
        <w:rPr>
          <w:lang w:val="en-US"/>
        </w:rPr>
      </w:pPr>
      <w:r w:rsidRPr="00624C44">
        <w:rPr>
          <w:lang w:val="en-US"/>
        </w:rPr>
        <w:tab/>
        <w:t xml:space="preserve">sets in-place playing (for stationary players; vertical playing, </w:t>
      </w:r>
      <w:proofErr w:type="spellStart"/>
      <w:r w:rsidRPr="00624C44">
        <w:rPr>
          <w:lang w:val="en-US"/>
        </w:rPr>
        <w:t>etc</w:t>
      </w:r>
      <w:proofErr w:type="spellEnd"/>
      <w:r w:rsidRPr="00624C44">
        <w:rPr>
          <w:lang w:val="en-US"/>
        </w:rPr>
        <w:t>) or back to in-space playing</w:t>
      </w:r>
    </w:p>
    <w:p w14:paraId="63BA12A6" w14:textId="77777777" w:rsidR="007359E8" w:rsidRPr="00624C44" w:rsidRDefault="007359E8" w:rsidP="007359E8">
      <w:pPr>
        <w:rPr>
          <w:lang w:val="en-US"/>
        </w:rPr>
      </w:pPr>
      <w:r w:rsidRPr="00624C44">
        <w:rPr>
          <w:lang w:val="en-US"/>
        </w:rPr>
        <w:t xml:space="preserve">RECEIVING MEs: </w:t>
      </w:r>
    </w:p>
    <w:p w14:paraId="746A5DD7" w14:textId="77777777" w:rsidR="007359E8" w:rsidRPr="00624C44" w:rsidRDefault="007359E8" w:rsidP="007359E8">
      <w:pPr>
        <w:rPr>
          <w:lang w:val="en-US"/>
        </w:rPr>
      </w:pPr>
      <w:r w:rsidRPr="00624C44">
        <w:rPr>
          <w:lang w:val="en-US"/>
        </w:rPr>
        <w:tab/>
        <w:t>all</w:t>
      </w:r>
    </w:p>
    <w:p w14:paraId="2F9F04C1" w14:textId="77777777" w:rsidR="007359E8" w:rsidRPr="00624C44" w:rsidRDefault="007359E8" w:rsidP="007359E8">
      <w:pPr>
        <w:rPr>
          <w:lang w:val="en-US"/>
        </w:rPr>
      </w:pPr>
      <w:r w:rsidRPr="00624C44">
        <w:rPr>
          <w:lang w:val="en-US"/>
        </w:rPr>
        <w:t xml:space="preserve">ADDRESS PATTERN: </w:t>
      </w:r>
    </w:p>
    <w:p w14:paraId="02863F80" w14:textId="6ED45271" w:rsidR="007359E8" w:rsidRPr="00624C44" w:rsidRDefault="007359E8" w:rsidP="007359E8">
      <w:pPr>
        <w:rPr>
          <w:lang w:val="en-US"/>
        </w:rPr>
      </w:pPr>
      <w:r w:rsidRPr="00624C44">
        <w:rPr>
          <w:lang w:val="en-US"/>
        </w:rPr>
        <w:tab/>
        <w:t>/set/player/[id]/</w:t>
      </w:r>
      <w:proofErr w:type="spellStart"/>
      <w:r w:rsidRPr="00624C44">
        <w:rPr>
          <w:lang w:val="en-US"/>
        </w:rPr>
        <w:t>inPlace</w:t>
      </w:r>
      <w:proofErr w:type="spellEnd"/>
      <w:r w:rsidRPr="00624C44">
        <w:rPr>
          <w:lang w:val="en-US"/>
        </w:rPr>
        <w:t xml:space="preserve"> </w:t>
      </w:r>
    </w:p>
    <w:p w14:paraId="4B67CD5D" w14:textId="77777777" w:rsidR="007359E8" w:rsidRPr="00624C44" w:rsidRDefault="007359E8" w:rsidP="007359E8">
      <w:pPr>
        <w:rPr>
          <w:lang w:val="en-US"/>
        </w:rPr>
      </w:pPr>
      <w:r w:rsidRPr="00624C44">
        <w:rPr>
          <w:lang w:val="en-US"/>
        </w:rPr>
        <w:t>TYPE TAG:</w:t>
      </w:r>
    </w:p>
    <w:p w14:paraId="683E435F" w14:textId="5C6020B9" w:rsidR="007359E8" w:rsidRPr="00624C44" w:rsidRDefault="007359E8" w:rsidP="007359E8">
      <w:pPr>
        <w:rPr>
          <w:lang w:val="en-US"/>
        </w:rPr>
      </w:pPr>
      <w:r w:rsidRPr="00624C44">
        <w:rPr>
          <w:lang w:val="en-US"/>
        </w:rPr>
        <w:tab/>
      </w:r>
      <w:proofErr w:type="gramStart"/>
      <w:r w:rsidRPr="00624C44">
        <w:rPr>
          <w:lang w:val="en-US"/>
        </w:rPr>
        <w:t>,</w:t>
      </w:r>
      <w:proofErr w:type="spellStart"/>
      <w:r w:rsidRPr="00624C44">
        <w:rPr>
          <w:lang w:val="en-US"/>
        </w:rPr>
        <w:t>i</w:t>
      </w:r>
      <w:proofErr w:type="spellEnd"/>
      <w:proofErr w:type="gramEnd"/>
    </w:p>
    <w:p w14:paraId="37AB8481" w14:textId="77777777" w:rsidR="007359E8" w:rsidRPr="00624C44" w:rsidRDefault="007359E8" w:rsidP="007359E8">
      <w:pPr>
        <w:rPr>
          <w:lang w:val="en-US"/>
        </w:rPr>
      </w:pPr>
      <w:r w:rsidRPr="00624C44">
        <w:rPr>
          <w:lang w:val="en-US"/>
        </w:rPr>
        <w:t>VALUE:</w:t>
      </w:r>
    </w:p>
    <w:p w14:paraId="4A071F68" w14:textId="26861CAD" w:rsidR="007359E8" w:rsidRPr="00624C44" w:rsidRDefault="007359E8" w:rsidP="007359E8">
      <w:pPr>
        <w:rPr>
          <w:lang w:val="en-US"/>
        </w:rPr>
      </w:pPr>
      <w:r w:rsidRPr="00624C44">
        <w:rPr>
          <w:lang w:val="en-US"/>
        </w:rPr>
        <w:tab/>
        <w:t xml:space="preserve">1: sets in-place playing (for stationary players; vertical playing, </w:t>
      </w:r>
      <w:proofErr w:type="spellStart"/>
      <w:r w:rsidRPr="00624C44">
        <w:rPr>
          <w:lang w:val="en-US"/>
        </w:rPr>
        <w:t>etc</w:t>
      </w:r>
      <w:proofErr w:type="spellEnd"/>
      <w:r w:rsidRPr="00624C44">
        <w:rPr>
          <w:lang w:val="en-US"/>
        </w:rPr>
        <w:t>)</w:t>
      </w:r>
    </w:p>
    <w:p w14:paraId="0E4CAAC2" w14:textId="0FAE04E9" w:rsidR="007359E8" w:rsidRPr="00624C44" w:rsidRDefault="007359E8" w:rsidP="007359E8">
      <w:pPr>
        <w:rPr>
          <w:lang w:val="en-US"/>
        </w:rPr>
      </w:pPr>
      <w:r w:rsidRPr="00624C44">
        <w:rPr>
          <w:lang w:val="en-US"/>
        </w:rPr>
        <w:tab/>
        <w:t>0: sets back to in-space playing</w:t>
      </w:r>
    </w:p>
    <w:p w14:paraId="2E3F7D04" w14:textId="77777777" w:rsidR="007359E8" w:rsidRPr="00624C44" w:rsidRDefault="007359E8" w:rsidP="007359E8">
      <w:pPr>
        <w:rPr>
          <w:lang w:val="en-US"/>
        </w:rPr>
      </w:pPr>
    </w:p>
    <w:p w14:paraId="54ABC031" w14:textId="77777777" w:rsidR="007359E8" w:rsidRPr="00624C44" w:rsidRDefault="007359E8" w:rsidP="007A3843">
      <w:pPr>
        <w:pStyle w:val="Heading5"/>
        <w:rPr>
          <w:lang w:val="en-US"/>
        </w:rPr>
      </w:pPr>
    </w:p>
    <w:p w14:paraId="0A1DDD0C" w14:textId="77777777" w:rsidR="00D926EC" w:rsidRPr="00624C44" w:rsidRDefault="00D926EC" w:rsidP="007A3843">
      <w:pPr>
        <w:pStyle w:val="Heading5"/>
        <w:rPr>
          <w:lang w:val="en-US"/>
        </w:rPr>
      </w:pPr>
      <w:r w:rsidRPr="00624C44">
        <w:rPr>
          <w:lang w:val="en-US"/>
        </w:rPr>
        <w:t>MOVEMENT TRACKING DATA:</w:t>
      </w:r>
      <w:bookmarkEnd w:id="825"/>
      <w:r w:rsidRPr="00624C44">
        <w:rPr>
          <w:lang w:val="en-US"/>
        </w:rPr>
        <w:t xml:space="preserve"> </w:t>
      </w:r>
    </w:p>
    <w:p w14:paraId="36B5C70A" w14:textId="77777777" w:rsidR="00D926EC" w:rsidRPr="00624C44" w:rsidRDefault="00D926EC" w:rsidP="00D926EC">
      <w:pPr>
        <w:rPr>
          <w:lang w:val="en-US"/>
        </w:rPr>
      </w:pPr>
      <w:r w:rsidRPr="00624C44">
        <w:rPr>
          <w:lang w:val="en-US"/>
        </w:rPr>
        <w:t xml:space="preserve">MT </w:t>
      </w:r>
      <w:r w:rsidRPr="00624C44">
        <w:rPr>
          <w:lang w:val="en-US"/>
        </w:rPr>
        <w:sym w:font="Wingdings" w:char="F0E0"/>
      </w:r>
      <w:r w:rsidRPr="00624C44">
        <w:rPr>
          <w:lang w:val="en-US"/>
        </w:rPr>
        <w:t xml:space="preserve"> ME</w:t>
      </w:r>
    </w:p>
    <w:p w14:paraId="76A18E84" w14:textId="77777777" w:rsidR="00D926EC" w:rsidRPr="00624C44" w:rsidRDefault="00D926EC" w:rsidP="00D926EC">
      <w:pPr>
        <w:rPr>
          <w:lang w:val="en-US"/>
        </w:rPr>
      </w:pPr>
    </w:p>
    <w:p w14:paraId="2EE54D86" w14:textId="77777777" w:rsidR="00D926EC" w:rsidRPr="00624C44" w:rsidRDefault="00D926EC" w:rsidP="007A3843">
      <w:pPr>
        <w:pStyle w:val="Heading6"/>
        <w:rPr>
          <w:lang w:val="en-US"/>
        </w:rPr>
      </w:pPr>
      <w:r w:rsidRPr="00624C44">
        <w:rPr>
          <w:lang w:val="en-US"/>
        </w:rPr>
        <w:t>T01</w:t>
      </w:r>
    </w:p>
    <w:p w14:paraId="2DDBD2FD" w14:textId="77777777" w:rsidR="00D926EC" w:rsidRPr="00624C44" w:rsidRDefault="00D926EC" w:rsidP="007A3843">
      <w:pPr>
        <w:pStyle w:val="Heading6"/>
        <w:rPr>
          <w:lang w:val="en-US"/>
        </w:rPr>
      </w:pPr>
      <w:r w:rsidRPr="00624C44">
        <w:rPr>
          <w:lang w:val="en-US"/>
        </w:rPr>
        <w:t xml:space="preserve">Activity Discrete Hand Left </w:t>
      </w:r>
    </w:p>
    <w:p w14:paraId="653A0E6C" w14:textId="77777777" w:rsidR="00D926EC" w:rsidRPr="00624C44" w:rsidRDefault="00D926EC" w:rsidP="00D926EC">
      <w:pPr>
        <w:rPr>
          <w:lang w:val="en-US"/>
        </w:rPr>
      </w:pPr>
      <w:r w:rsidRPr="00624C44">
        <w:rPr>
          <w:lang w:val="en-US"/>
        </w:rPr>
        <w:t xml:space="preserve">DESCRIPTION: </w:t>
      </w:r>
    </w:p>
    <w:p w14:paraId="7F482F41" w14:textId="77777777" w:rsidR="00D926EC" w:rsidRPr="00624C44" w:rsidRDefault="00D926EC" w:rsidP="00D926EC">
      <w:pPr>
        <w:rPr>
          <w:lang w:val="en-US"/>
        </w:rPr>
      </w:pPr>
      <w:r w:rsidRPr="00624C44">
        <w:rPr>
          <w:lang w:val="en-US"/>
        </w:rPr>
        <w:tab/>
        <w:t xml:space="preserve">Discrete movement of left hand. </w:t>
      </w:r>
    </w:p>
    <w:p w14:paraId="0F49D1A5" w14:textId="77777777" w:rsidR="00D926EC" w:rsidRPr="00624C44" w:rsidRDefault="00D926EC" w:rsidP="00D926EC">
      <w:pPr>
        <w:rPr>
          <w:lang w:val="en-US"/>
        </w:rPr>
      </w:pPr>
      <w:r w:rsidRPr="00624C44">
        <w:rPr>
          <w:lang w:val="en-US"/>
        </w:rPr>
        <w:t xml:space="preserve">ADDRESS PATTERN: </w:t>
      </w:r>
    </w:p>
    <w:p w14:paraId="1DFC5254" w14:textId="29EA43D9"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 xml:space="preserve">activity/discrete/hand/left </w:t>
      </w:r>
    </w:p>
    <w:p w14:paraId="73EF1A82" w14:textId="77777777" w:rsidR="00D926EC" w:rsidRPr="00624C44" w:rsidRDefault="00D926EC" w:rsidP="00D926EC">
      <w:pPr>
        <w:rPr>
          <w:lang w:val="en-US"/>
        </w:rPr>
      </w:pPr>
      <w:r w:rsidRPr="00624C44">
        <w:rPr>
          <w:lang w:val="en-US"/>
        </w:rPr>
        <w:t>TYPE TAG:</w:t>
      </w:r>
    </w:p>
    <w:p w14:paraId="36D8DDB2" w14:textId="77777777" w:rsidR="00D926EC" w:rsidRPr="00624C44" w:rsidRDefault="00D926EC" w:rsidP="00D926EC">
      <w:pPr>
        <w:rPr>
          <w:lang w:val="en-US"/>
        </w:rPr>
      </w:pPr>
      <w:r w:rsidRPr="00624C44">
        <w:rPr>
          <w:lang w:val="en-US"/>
        </w:rPr>
        <w:tab/>
        <w:t>NA</w:t>
      </w:r>
    </w:p>
    <w:p w14:paraId="38BDC1DE" w14:textId="77777777" w:rsidR="00D926EC" w:rsidRPr="00624C44" w:rsidRDefault="00D926EC" w:rsidP="00D926EC">
      <w:pPr>
        <w:rPr>
          <w:lang w:val="en-US"/>
        </w:rPr>
      </w:pPr>
      <w:r w:rsidRPr="00624C44">
        <w:rPr>
          <w:lang w:val="en-US"/>
        </w:rPr>
        <w:t>VALUE:</w:t>
      </w:r>
    </w:p>
    <w:p w14:paraId="62C33112" w14:textId="77777777" w:rsidR="00D926EC" w:rsidRPr="00624C44" w:rsidRDefault="00D926EC" w:rsidP="00D926EC">
      <w:pPr>
        <w:rPr>
          <w:lang w:val="en-US"/>
        </w:rPr>
      </w:pPr>
      <w:r w:rsidRPr="00624C44">
        <w:rPr>
          <w:lang w:val="en-US"/>
        </w:rPr>
        <w:tab/>
        <w:t>none</w:t>
      </w:r>
    </w:p>
    <w:p w14:paraId="753E6E0E" w14:textId="77777777" w:rsidR="00D926EC" w:rsidRPr="00624C44" w:rsidRDefault="00D926EC" w:rsidP="00D926EC">
      <w:pPr>
        <w:rPr>
          <w:lang w:val="en-US"/>
        </w:rPr>
      </w:pPr>
    </w:p>
    <w:p w14:paraId="77110C37" w14:textId="77777777" w:rsidR="00D926EC" w:rsidRPr="00624C44" w:rsidRDefault="00D926EC" w:rsidP="007A3843">
      <w:pPr>
        <w:pStyle w:val="Heading6"/>
        <w:rPr>
          <w:lang w:val="en-US"/>
        </w:rPr>
      </w:pPr>
      <w:r w:rsidRPr="00624C44">
        <w:rPr>
          <w:lang w:val="en-US"/>
        </w:rPr>
        <w:t>T02</w:t>
      </w:r>
    </w:p>
    <w:p w14:paraId="640E8101" w14:textId="77777777" w:rsidR="00D926EC" w:rsidRPr="00624C44" w:rsidRDefault="00D926EC" w:rsidP="007A3843">
      <w:pPr>
        <w:pStyle w:val="Heading6"/>
        <w:rPr>
          <w:lang w:val="en-US"/>
        </w:rPr>
      </w:pPr>
      <w:r w:rsidRPr="00624C44">
        <w:rPr>
          <w:lang w:val="en-US"/>
        </w:rPr>
        <w:t xml:space="preserve">Activity Discrete Hand Right </w:t>
      </w:r>
    </w:p>
    <w:p w14:paraId="1B77FA47" w14:textId="77777777" w:rsidR="00D926EC" w:rsidRPr="00624C44" w:rsidRDefault="00D926EC" w:rsidP="00D926EC">
      <w:pPr>
        <w:rPr>
          <w:lang w:val="en-US"/>
        </w:rPr>
      </w:pPr>
      <w:r w:rsidRPr="00624C44">
        <w:rPr>
          <w:lang w:val="en-US"/>
        </w:rPr>
        <w:t xml:space="preserve">DESCRIPTION: </w:t>
      </w:r>
    </w:p>
    <w:p w14:paraId="64C93362" w14:textId="77777777" w:rsidR="00D926EC" w:rsidRPr="00624C44" w:rsidRDefault="00D926EC" w:rsidP="00D926EC">
      <w:pPr>
        <w:rPr>
          <w:lang w:val="en-US"/>
        </w:rPr>
      </w:pPr>
      <w:r w:rsidRPr="00624C44">
        <w:rPr>
          <w:lang w:val="en-US"/>
        </w:rPr>
        <w:tab/>
        <w:t xml:space="preserve">Discrete movement of </w:t>
      </w:r>
      <w:proofErr w:type="spellStart"/>
      <w:r w:rsidRPr="00624C44">
        <w:rPr>
          <w:lang w:val="en-US"/>
        </w:rPr>
        <w:t>righ</w:t>
      </w:r>
      <w:proofErr w:type="spellEnd"/>
      <w:r w:rsidRPr="00624C44">
        <w:rPr>
          <w:lang w:val="en-US"/>
        </w:rPr>
        <w:t xml:space="preserve"> hand. </w:t>
      </w:r>
    </w:p>
    <w:p w14:paraId="15C51C48" w14:textId="77777777" w:rsidR="00D926EC" w:rsidRPr="00624C44" w:rsidRDefault="00D926EC" w:rsidP="00D926EC">
      <w:pPr>
        <w:rPr>
          <w:lang w:val="en-US"/>
        </w:rPr>
      </w:pPr>
      <w:r w:rsidRPr="00624C44">
        <w:rPr>
          <w:lang w:val="en-US"/>
        </w:rPr>
        <w:t xml:space="preserve">ADDRESS PATTERN: </w:t>
      </w:r>
    </w:p>
    <w:p w14:paraId="45DABC4A" w14:textId="0EDEC5F6"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activity/discrete/hand/right</w:t>
      </w:r>
    </w:p>
    <w:p w14:paraId="73763D52" w14:textId="77777777" w:rsidR="00D926EC" w:rsidRPr="00624C44" w:rsidRDefault="00D926EC" w:rsidP="00D926EC">
      <w:pPr>
        <w:rPr>
          <w:lang w:val="en-US"/>
        </w:rPr>
      </w:pPr>
      <w:r w:rsidRPr="00624C44">
        <w:rPr>
          <w:lang w:val="en-US"/>
        </w:rPr>
        <w:t xml:space="preserve"> TYPE TAG:</w:t>
      </w:r>
    </w:p>
    <w:p w14:paraId="1A1B55D9" w14:textId="77777777" w:rsidR="00D926EC" w:rsidRPr="00624C44" w:rsidRDefault="00D926EC" w:rsidP="00D926EC">
      <w:pPr>
        <w:rPr>
          <w:lang w:val="en-US"/>
        </w:rPr>
      </w:pPr>
      <w:r w:rsidRPr="00624C44">
        <w:rPr>
          <w:lang w:val="en-US"/>
        </w:rPr>
        <w:tab/>
        <w:t>NA</w:t>
      </w:r>
    </w:p>
    <w:p w14:paraId="25B91E68" w14:textId="77777777" w:rsidR="00D926EC" w:rsidRPr="00624C44" w:rsidRDefault="00D926EC" w:rsidP="00D926EC">
      <w:pPr>
        <w:rPr>
          <w:lang w:val="en-US"/>
        </w:rPr>
      </w:pPr>
      <w:r w:rsidRPr="00624C44">
        <w:rPr>
          <w:lang w:val="en-US"/>
        </w:rPr>
        <w:t>VALUE:</w:t>
      </w:r>
    </w:p>
    <w:p w14:paraId="49D03494" w14:textId="77777777" w:rsidR="00D926EC" w:rsidRPr="00624C44" w:rsidRDefault="00D926EC" w:rsidP="00D926EC">
      <w:pPr>
        <w:rPr>
          <w:lang w:val="en-US"/>
        </w:rPr>
      </w:pPr>
      <w:r w:rsidRPr="00624C44">
        <w:rPr>
          <w:lang w:val="en-US"/>
        </w:rPr>
        <w:tab/>
        <w:t>none</w:t>
      </w:r>
    </w:p>
    <w:p w14:paraId="537DDF77" w14:textId="77777777" w:rsidR="00D926EC" w:rsidRPr="00624C44" w:rsidRDefault="00D926EC" w:rsidP="00D926EC">
      <w:pPr>
        <w:rPr>
          <w:lang w:val="en-US"/>
        </w:rPr>
      </w:pPr>
    </w:p>
    <w:p w14:paraId="1EF2BFEF" w14:textId="77777777" w:rsidR="00D926EC" w:rsidRPr="00624C44" w:rsidRDefault="00D926EC" w:rsidP="007A3843">
      <w:pPr>
        <w:pStyle w:val="Heading6"/>
        <w:rPr>
          <w:lang w:val="en-US"/>
        </w:rPr>
      </w:pPr>
      <w:r w:rsidRPr="00624C44">
        <w:rPr>
          <w:lang w:val="en-US"/>
        </w:rPr>
        <w:t>T03</w:t>
      </w:r>
    </w:p>
    <w:p w14:paraId="61B9F649" w14:textId="77777777" w:rsidR="00D926EC" w:rsidRPr="00624C44" w:rsidRDefault="00D926EC" w:rsidP="007A3843">
      <w:pPr>
        <w:pStyle w:val="Heading6"/>
        <w:rPr>
          <w:lang w:val="en-US"/>
        </w:rPr>
      </w:pPr>
      <w:r w:rsidRPr="00624C44">
        <w:rPr>
          <w:lang w:val="en-US"/>
        </w:rPr>
        <w:t xml:space="preserve">Activity Discrete Head </w:t>
      </w:r>
    </w:p>
    <w:p w14:paraId="362A2CC8" w14:textId="77777777" w:rsidR="00D926EC" w:rsidRPr="00624C44" w:rsidRDefault="00D926EC" w:rsidP="00D926EC">
      <w:pPr>
        <w:rPr>
          <w:lang w:val="en-US"/>
        </w:rPr>
      </w:pPr>
      <w:r w:rsidRPr="00624C44">
        <w:rPr>
          <w:lang w:val="en-US"/>
        </w:rPr>
        <w:t xml:space="preserve">DESCRIPTION: </w:t>
      </w:r>
    </w:p>
    <w:p w14:paraId="0B04BB78" w14:textId="77777777" w:rsidR="00D926EC" w:rsidRPr="00624C44" w:rsidRDefault="00D926EC" w:rsidP="00D926EC">
      <w:pPr>
        <w:rPr>
          <w:lang w:val="en-US"/>
        </w:rPr>
      </w:pPr>
      <w:r w:rsidRPr="00624C44">
        <w:rPr>
          <w:lang w:val="en-US"/>
        </w:rPr>
        <w:tab/>
        <w:t xml:space="preserve">Discrete movement of head. </w:t>
      </w:r>
    </w:p>
    <w:p w14:paraId="4F9890A8" w14:textId="77777777" w:rsidR="00D926EC" w:rsidRPr="00624C44" w:rsidRDefault="00D926EC" w:rsidP="00D926EC">
      <w:pPr>
        <w:rPr>
          <w:lang w:val="en-US"/>
        </w:rPr>
      </w:pPr>
      <w:r w:rsidRPr="00624C44">
        <w:rPr>
          <w:lang w:val="en-US"/>
        </w:rPr>
        <w:t>ADDRESS PATTERN</w:t>
      </w:r>
    </w:p>
    <w:p w14:paraId="2AF2615D" w14:textId="7A7D23E2"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 xml:space="preserve">activity/discrete/head </w:t>
      </w:r>
    </w:p>
    <w:p w14:paraId="2F8DE894" w14:textId="77777777" w:rsidR="00D926EC" w:rsidRPr="00624C44" w:rsidRDefault="00D926EC" w:rsidP="00D926EC">
      <w:pPr>
        <w:rPr>
          <w:lang w:val="en-US"/>
        </w:rPr>
      </w:pPr>
      <w:r w:rsidRPr="00624C44">
        <w:rPr>
          <w:lang w:val="en-US"/>
        </w:rPr>
        <w:t>TYPE TAG:</w:t>
      </w:r>
    </w:p>
    <w:p w14:paraId="72204DA7" w14:textId="77777777" w:rsidR="00D926EC" w:rsidRPr="00624C44" w:rsidRDefault="00D926EC" w:rsidP="00D926EC">
      <w:pPr>
        <w:rPr>
          <w:lang w:val="en-US"/>
        </w:rPr>
      </w:pPr>
      <w:r w:rsidRPr="00624C44">
        <w:rPr>
          <w:lang w:val="en-US"/>
        </w:rPr>
        <w:tab/>
        <w:t>NA</w:t>
      </w:r>
    </w:p>
    <w:p w14:paraId="5C500257" w14:textId="77777777" w:rsidR="00D926EC" w:rsidRPr="00624C44" w:rsidRDefault="00D926EC" w:rsidP="00D926EC">
      <w:pPr>
        <w:rPr>
          <w:lang w:val="en-US"/>
        </w:rPr>
      </w:pPr>
      <w:r w:rsidRPr="00624C44">
        <w:rPr>
          <w:lang w:val="en-US"/>
        </w:rPr>
        <w:t>VALUE:</w:t>
      </w:r>
    </w:p>
    <w:p w14:paraId="0476BB6B" w14:textId="77777777" w:rsidR="00D926EC" w:rsidRPr="00624C44" w:rsidRDefault="00D926EC" w:rsidP="00D926EC">
      <w:pPr>
        <w:rPr>
          <w:lang w:val="en-US"/>
        </w:rPr>
      </w:pPr>
      <w:r w:rsidRPr="00624C44">
        <w:rPr>
          <w:lang w:val="en-US"/>
        </w:rPr>
        <w:tab/>
        <w:t>none</w:t>
      </w:r>
    </w:p>
    <w:p w14:paraId="5A00BC5B" w14:textId="77777777" w:rsidR="00D926EC" w:rsidRPr="00624C44" w:rsidRDefault="00D926EC" w:rsidP="00D926EC">
      <w:pPr>
        <w:rPr>
          <w:lang w:val="en-US"/>
        </w:rPr>
      </w:pPr>
    </w:p>
    <w:p w14:paraId="6946C9A5" w14:textId="77777777" w:rsidR="00D926EC" w:rsidRPr="00624C44" w:rsidRDefault="00D926EC" w:rsidP="007A3843">
      <w:pPr>
        <w:pStyle w:val="Heading6"/>
        <w:rPr>
          <w:lang w:val="en-US"/>
        </w:rPr>
      </w:pPr>
      <w:r w:rsidRPr="00624C44">
        <w:rPr>
          <w:lang w:val="en-US"/>
        </w:rPr>
        <w:t>T04</w:t>
      </w:r>
    </w:p>
    <w:p w14:paraId="5BB2AFEF" w14:textId="77777777" w:rsidR="00D926EC" w:rsidRPr="00624C44" w:rsidRDefault="00D926EC" w:rsidP="007A3843">
      <w:pPr>
        <w:pStyle w:val="Heading6"/>
        <w:rPr>
          <w:lang w:val="en-US"/>
        </w:rPr>
      </w:pPr>
      <w:r w:rsidRPr="00624C44">
        <w:rPr>
          <w:lang w:val="en-US"/>
        </w:rPr>
        <w:t>Activity Discrete Leg Left</w:t>
      </w:r>
      <w:r w:rsidRPr="00624C44">
        <w:rPr>
          <w:lang w:val="en-US"/>
        </w:rPr>
        <w:tab/>
      </w:r>
    </w:p>
    <w:p w14:paraId="71143A5D" w14:textId="77777777" w:rsidR="00D926EC" w:rsidRPr="00624C44" w:rsidRDefault="00D926EC" w:rsidP="00D926EC">
      <w:pPr>
        <w:rPr>
          <w:lang w:val="en-US"/>
        </w:rPr>
      </w:pPr>
      <w:r w:rsidRPr="00624C44">
        <w:rPr>
          <w:lang w:val="en-US"/>
        </w:rPr>
        <w:t xml:space="preserve">DESCRIPTION: </w:t>
      </w:r>
    </w:p>
    <w:p w14:paraId="300FFA1F" w14:textId="77777777" w:rsidR="00D926EC" w:rsidRPr="00624C44" w:rsidRDefault="00D926EC" w:rsidP="00D926EC">
      <w:pPr>
        <w:rPr>
          <w:lang w:val="en-US"/>
        </w:rPr>
      </w:pPr>
      <w:r w:rsidRPr="00624C44">
        <w:rPr>
          <w:lang w:val="en-US"/>
        </w:rPr>
        <w:tab/>
        <w:t xml:space="preserve">Discrete movement of left leg. </w:t>
      </w:r>
    </w:p>
    <w:p w14:paraId="6FFB464F" w14:textId="77777777" w:rsidR="00D926EC" w:rsidRPr="00624C44" w:rsidRDefault="00D926EC" w:rsidP="00D926EC">
      <w:pPr>
        <w:rPr>
          <w:lang w:val="en-US"/>
        </w:rPr>
      </w:pPr>
      <w:r w:rsidRPr="00624C44">
        <w:rPr>
          <w:lang w:val="en-US"/>
        </w:rPr>
        <w:t>ADDRESS PATTERN</w:t>
      </w:r>
    </w:p>
    <w:p w14:paraId="15C536BE" w14:textId="1A8F9581" w:rsidR="00D926EC" w:rsidRPr="00624C44" w:rsidRDefault="00D926EC" w:rsidP="00D926EC">
      <w:pPr>
        <w:rPr>
          <w:lang w:val="en-US"/>
        </w:rPr>
      </w:pPr>
      <w:r w:rsidRPr="00624C44">
        <w:rPr>
          <w:lang w:val="en-US"/>
        </w:rPr>
        <w:t xml:space="preserve"> </w:t>
      </w: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 xml:space="preserve">activity/discrete/leg/left </w:t>
      </w:r>
    </w:p>
    <w:p w14:paraId="49D1DC2F" w14:textId="77777777" w:rsidR="00D926EC" w:rsidRPr="00624C44" w:rsidRDefault="00D926EC" w:rsidP="00D926EC">
      <w:pPr>
        <w:rPr>
          <w:lang w:val="en-US"/>
        </w:rPr>
      </w:pPr>
      <w:r w:rsidRPr="00624C44">
        <w:rPr>
          <w:lang w:val="en-US"/>
        </w:rPr>
        <w:t>TYPE TAG:</w:t>
      </w:r>
    </w:p>
    <w:p w14:paraId="12F8C3A7" w14:textId="77777777" w:rsidR="00D926EC" w:rsidRPr="00624C44" w:rsidRDefault="00D926EC" w:rsidP="00D926EC">
      <w:pPr>
        <w:rPr>
          <w:lang w:val="en-US"/>
        </w:rPr>
      </w:pPr>
      <w:r w:rsidRPr="00624C44">
        <w:rPr>
          <w:lang w:val="en-US"/>
        </w:rPr>
        <w:tab/>
        <w:t>NA</w:t>
      </w:r>
    </w:p>
    <w:p w14:paraId="6C76A991" w14:textId="77777777" w:rsidR="00D926EC" w:rsidRPr="00624C44" w:rsidRDefault="00D926EC" w:rsidP="00D926EC">
      <w:pPr>
        <w:rPr>
          <w:lang w:val="en-US"/>
        </w:rPr>
      </w:pPr>
      <w:r w:rsidRPr="00624C44">
        <w:rPr>
          <w:lang w:val="en-US"/>
        </w:rPr>
        <w:t>VALUE:</w:t>
      </w:r>
    </w:p>
    <w:p w14:paraId="1F541FF5" w14:textId="77777777" w:rsidR="00D926EC" w:rsidRPr="00624C44" w:rsidRDefault="00D926EC" w:rsidP="00D926EC">
      <w:pPr>
        <w:rPr>
          <w:lang w:val="en-US"/>
        </w:rPr>
      </w:pPr>
      <w:r w:rsidRPr="00624C44">
        <w:rPr>
          <w:lang w:val="en-US"/>
        </w:rPr>
        <w:tab/>
        <w:t>none</w:t>
      </w:r>
    </w:p>
    <w:p w14:paraId="795AAC47" w14:textId="77777777" w:rsidR="00D926EC" w:rsidRPr="00624C44" w:rsidRDefault="00D926EC" w:rsidP="00D926EC">
      <w:pPr>
        <w:rPr>
          <w:lang w:val="en-US"/>
        </w:rPr>
      </w:pPr>
    </w:p>
    <w:p w14:paraId="26901B6D" w14:textId="77777777" w:rsidR="00D926EC" w:rsidRPr="00624C44" w:rsidRDefault="00D926EC" w:rsidP="007A3843">
      <w:pPr>
        <w:pStyle w:val="Heading6"/>
        <w:rPr>
          <w:lang w:val="en-US"/>
        </w:rPr>
      </w:pPr>
      <w:r w:rsidRPr="00624C44">
        <w:rPr>
          <w:lang w:val="en-US"/>
        </w:rPr>
        <w:t>T05</w:t>
      </w:r>
    </w:p>
    <w:p w14:paraId="0178F35A" w14:textId="77777777" w:rsidR="00D926EC" w:rsidRPr="00624C44" w:rsidRDefault="00D926EC" w:rsidP="007A3843">
      <w:pPr>
        <w:pStyle w:val="Heading6"/>
        <w:rPr>
          <w:lang w:val="en-US"/>
        </w:rPr>
      </w:pPr>
      <w:r w:rsidRPr="00624C44">
        <w:rPr>
          <w:lang w:val="en-US"/>
        </w:rPr>
        <w:t>Activity Discrete Leg Right</w:t>
      </w:r>
      <w:r w:rsidRPr="00624C44">
        <w:rPr>
          <w:lang w:val="en-US"/>
        </w:rPr>
        <w:tab/>
      </w:r>
    </w:p>
    <w:p w14:paraId="181C7381" w14:textId="77777777" w:rsidR="00D926EC" w:rsidRPr="00624C44" w:rsidRDefault="00D926EC" w:rsidP="00D926EC">
      <w:pPr>
        <w:rPr>
          <w:lang w:val="en-US"/>
        </w:rPr>
      </w:pPr>
      <w:r w:rsidRPr="00624C44">
        <w:rPr>
          <w:lang w:val="en-US"/>
        </w:rPr>
        <w:t xml:space="preserve">DESCRIPTION: </w:t>
      </w:r>
    </w:p>
    <w:p w14:paraId="1687CAFF" w14:textId="77777777" w:rsidR="00D926EC" w:rsidRPr="00624C44" w:rsidRDefault="00D926EC" w:rsidP="00D926EC">
      <w:pPr>
        <w:rPr>
          <w:lang w:val="en-US"/>
        </w:rPr>
      </w:pPr>
      <w:r w:rsidRPr="00624C44">
        <w:rPr>
          <w:lang w:val="en-US"/>
        </w:rPr>
        <w:tab/>
        <w:t xml:space="preserve">Discrete movement of right leg. </w:t>
      </w:r>
    </w:p>
    <w:p w14:paraId="72836147" w14:textId="77777777" w:rsidR="00D926EC" w:rsidRPr="00624C44" w:rsidRDefault="00D926EC" w:rsidP="00D926EC">
      <w:pPr>
        <w:rPr>
          <w:lang w:val="en-US"/>
        </w:rPr>
      </w:pPr>
      <w:r w:rsidRPr="00624C44">
        <w:rPr>
          <w:lang w:val="en-US"/>
        </w:rPr>
        <w:t>ADDRESS PATTERN</w:t>
      </w:r>
    </w:p>
    <w:p w14:paraId="3537D1AC" w14:textId="3FAC4921"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 xml:space="preserve">activity/discrete/leg/right </w:t>
      </w:r>
    </w:p>
    <w:p w14:paraId="397392DE" w14:textId="77777777" w:rsidR="00D926EC" w:rsidRPr="00624C44" w:rsidRDefault="00D926EC" w:rsidP="00D926EC">
      <w:pPr>
        <w:rPr>
          <w:lang w:val="en-US"/>
        </w:rPr>
      </w:pPr>
      <w:r w:rsidRPr="00624C44">
        <w:rPr>
          <w:lang w:val="en-US"/>
        </w:rPr>
        <w:t>TYPE TAG:</w:t>
      </w:r>
    </w:p>
    <w:p w14:paraId="21D63142" w14:textId="77777777" w:rsidR="00D926EC" w:rsidRPr="00624C44" w:rsidRDefault="00D926EC" w:rsidP="00D926EC">
      <w:pPr>
        <w:rPr>
          <w:lang w:val="en-US"/>
        </w:rPr>
      </w:pPr>
      <w:r w:rsidRPr="00624C44">
        <w:rPr>
          <w:lang w:val="en-US"/>
        </w:rPr>
        <w:tab/>
        <w:t>NA</w:t>
      </w:r>
    </w:p>
    <w:p w14:paraId="312C65F4" w14:textId="77777777" w:rsidR="00D926EC" w:rsidRPr="00624C44" w:rsidRDefault="00D926EC" w:rsidP="00D926EC">
      <w:pPr>
        <w:rPr>
          <w:lang w:val="en-US"/>
        </w:rPr>
      </w:pPr>
      <w:r w:rsidRPr="00624C44">
        <w:rPr>
          <w:lang w:val="en-US"/>
        </w:rPr>
        <w:t>VALUE:</w:t>
      </w:r>
    </w:p>
    <w:p w14:paraId="0F50053B" w14:textId="77777777" w:rsidR="00D926EC" w:rsidRPr="00624C44" w:rsidRDefault="00D926EC" w:rsidP="00D926EC">
      <w:pPr>
        <w:rPr>
          <w:lang w:val="en-US"/>
        </w:rPr>
      </w:pPr>
      <w:r w:rsidRPr="00624C44">
        <w:rPr>
          <w:lang w:val="en-US"/>
        </w:rPr>
        <w:tab/>
        <w:t>None</w:t>
      </w:r>
    </w:p>
    <w:p w14:paraId="0BE555C5" w14:textId="77777777" w:rsidR="00D926EC" w:rsidRPr="00624C44" w:rsidRDefault="00D926EC" w:rsidP="00D926EC">
      <w:pPr>
        <w:rPr>
          <w:lang w:val="en-US"/>
        </w:rPr>
      </w:pPr>
    </w:p>
    <w:p w14:paraId="781815EB" w14:textId="77777777" w:rsidR="00D926EC" w:rsidRPr="00624C44" w:rsidRDefault="00D926EC" w:rsidP="007A3843">
      <w:pPr>
        <w:pStyle w:val="Heading6"/>
        <w:rPr>
          <w:lang w:val="en-US"/>
        </w:rPr>
      </w:pPr>
      <w:r w:rsidRPr="00624C44">
        <w:rPr>
          <w:lang w:val="en-US"/>
        </w:rPr>
        <w:t>T06</w:t>
      </w:r>
    </w:p>
    <w:p w14:paraId="4F0DD0C8" w14:textId="77777777" w:rsidR="00D926EC" w:rsidRPr="00624C44" w:rsidRDefault="00D926EC" w:rsidP="007A3843">
      <w:pPr>
        <w:pStyle w:val="Heading6"/>
        <w:rPr>
          <w:lang w:val="en-US"/>
        </w:rPr>
      </w:pPr>
      <w:r w:rsidRPr="00624C44">
        <w:rPr>
          <w:lang w:val="en-US"/>
        </w:rPr>
        <w:t>Activity Discrete Body Upper</w:t>
      </w:r>
      <w:r w:rsidRPr="00624C44">
        <w:rPr>
          <w:lang w:val="en-US"/>
        </w:rPr>
        <w:tab/>
      </w:r>
    </w:p>
    <w:p w14:paraId="600F5E99" w14:textId="77777777" w:rsidR="00D926EC" w:rsidRPr="00624C44" w:rsidRDefault="00D926EC" w:rsidP="00D926EC">
      <w:pPr>
        <w:rPr>
          <w:lang w:val="en-US"/>
        </w:rPr>
      </w:pPr>
      <w:r w:rsidRPr="00624C44">
        <w:rPr>
          <w:lang w:val="en-US"/>
        </w:rPr>
        <w:t xml:space="preserve">DESCRIPTION: </w:t>
      </w:r>
    </w:p>
    <w:p w14:paraId="48ACFA89" w14:textId="77777777" w:rsidR="00D926EC" w:rsidRPr="00624C44" w:rsidRDefault="00D926EC" w:rsidP="00D926EC">
      <w:pPr>
        <w:rPr>
          <w:lang w:val="en-US"/>
        </w:rPr>
      </w:pPr>
      <w:r w:rsidRPr="00624C44">
        <w:rPr>
          <w:lang w:val="en-US"/>
        </w:rPr>
        <w:tab/>
        <w:t xml:space="preserve">Discrete movement of upper body. </w:t>
      </w:r>
    </w:p>
    <w:p w14:paraId="2F142347" w14:textId="3A8E1698" w:rsidR="00D926EC" w:rsidRPr="00624C44" w:rsidRDefault="00D926EC" w:rsidP="00D926EC">
      <w:pPr>
        <w:rPr>
          <w:lang w:val="en-US"/>
        </w:rPr>
      </w:pPr>
      <w:r w:rsidRPr="00624C44">
        <w:rPr>
          <w:lang w:val="en-US"/>
        </w:rPr>
        <w:t>ADDRESS PATTERN</w:t>
      </w: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activity/discrete/body/upper</w:t>
      </w:r>
    </w:p>
    <w:p w14:paraId="329A158A" w14:textId="77777777" w:rsidR="00D926EC" w:rsidRPr="00624C44" w:rsidRDefault="00D926EC" w:rsidP="00D926EC">
      <w:pPr>
        <w:rPr>
          <w:lang w:val="en-US"/>
        </w:rPr>
      </w:pPr>
      <w:r w:rsidRPr="00624C44">
        <w:rPr>
          <w:lang w:val="en-US"/>
        </w:rPr>
        <w:t>TYPE TAG:</w:t>
      </w:r>
    </w:p>
    <w:p w14:paraId="5C391231" w14:textId="77777777" w:rsidR="00D926EC" w:rsidRPr="00624C44" w:rsidRDefault="00D926EC" w:rsidP="00D926EC">
      <w:pPr>
        <w:rPr>
          <w:lang w:val="en-US"/>
        </w:rPr>
      </w:pPr>
      <w:r w:rsidRPr="00624C44">
        <w:rPr>
          <w:lang w:val="en-US"/>
        </w:rPr>
        <w:tab/>
        <w:t>NA</w:t>
      </w:r>
    </w:p>
    <w:p w14:paraId="147BD172" w14:textId="77777777" w:rsidR="00D926EC" w:rsidRPr="00624C44" w:rsidRDefault="00D926EC" w:rsidP="00D926EC">
      <w:pPr>
        <w:rPr>
          <w:lang w:val="en-US"/>
        </w:rPr>
      </w:pPr>
      <w:r w:rsidRPr="00624C44">
        <w:rPr>
          <w:lang w:val="en-US"/>
        </w:rPr>
        <w:t>VALUE:</w:t>
      </w:r>
    </w:p>
    <w:p w14:paraId="6D1ECE9D" w14:textId="77777777" w:rsidR="00D926EC" w:rsidRPr="00624C44" w:rsidRDefault="00D926EC" w:rsidP="00D926EC">
      <w:pPr>
        <w:rPr>
          <w:lang w:val="en-US"/>
        </w:rPr>
      </w:pPr>
      <w:r w:rsidRPr="00624C44">
        <w:rPr>
          <w:lang w:val="en-US"/>
        </w:rPr>
        <w:tab/>
        <w:t>None</w:t>
      </w:r>
    </w:p>
    <w:p w14:paraId="51E952D2" w14:textId="77777777" w:rsidR="00D926EC" w:rsidRPr="00624C44" w:rsidRDefault="00D926EC" w:rsidP="00D926EC">
      <w:pPr>
        <w:rPr>
          <w:lang w:val="en-US"/>
        </w:rPr>
      </w:pPr>
    </w:p>
    <w:p w14:paraId="7F1B30CE" w14:textId="77777777" w:rsidR="00D926EC" w:rsidRPr="00624C44" w:rsidRDefault="00D926EC" w:rsidP="007A3843">
      <w:pPr>
        <w:pStyle w:val="Heading6"/>
        <w:rPr>
          <w:lang w:val="en-US"/>
        </w:rPr>
      </w:pPr>
      <w:r w:rsidRPr="00624C44">
        <w:rPr>
          <w:lang w:val="en-US"/>
        </w:rPr>
        <w:t>T07</w:t>
      </w:r>
    </w:p>
    <w:p w14:paraId="512C4BF7" w14:textId="77777777" w:rsidR="00D926EC" w:rsidRPr="00624C44" w:rsidRDefault="00D926EC" w:rsidP="007A3843">
      <w:pPr>
        <w:pStyle w:val="Heading6"/>
        <w:rPr>
          <w:lang w:val="en-US"/>
        </w:rPr>
      </w:pPr>
      <w:r w:rsidRPr="00624C44">
        <w:rPr>
          <w:lang w:val="en-US"/>
        </w:rPr>
        <w:t>Activity Discrete Body Lower</w:t>
      </w:r>
      <w:r w:rsidRPr="00624C44">
        <w:rPr>
          <w:lang w:val="en-US"/>
        </w:rPr>
        <w:tab/>
      </w:r>
    </w:p>
    <w:p w14:paraId="2B6B29C2" w14:textId="77777777" w:rsidR="00D926EC" w:rsidRPr="00624C44" w:rsidRDefault="00D926EC" w:rsidP="00D926EC">
      <w:pPr>
        <w:rPr>
          <w:lang w:val="en-US"/>
        </w:rPr>
      </w:pPr>
      <w:r w:rsidRPr="00624C44">
        <w:rPr>
          <w:lang w:val="en-US"/>
        </w:rPr>
        <w:t xml:space="preserve">DESCRIPTION: </w:t>
      </w:r>
    </w:p>
    <w:p w14:paraId="492DC7F3" w14:textId="77777777" w:rsidR="00D926EC" w:rsidRPr="00624C44" w:rsidRDefault="00D926EC" w:rsidP="00D926EC">
      <w:pPr>
        <w:rPr>
          <w:lang w:val="en-US"/>
        </w:rPr>
      </w:pPr>
      <w:r w:rsidRPr="00624C44">
        <w:rPr>
          <w:lang w:val="en-US"/>
        </w:rPr>
        <w:tab/>
        <w:t xml:space="preserve">Discrete movement of lower body. </w:t>
      </w:r>
    </w:p>
    <w:p w14:paraId="07A5B5F5" w14:textId="77777777" w:rsidR="00861940" w:rsidRPr="00624C44" w:rsidRDefault="00D926EC" w:rsidP="00D926EC">
      <w:pPr>
        <w:rPr>
          <w:lang w:val="en-US"/>
        </w:rPr>
      </w:pPr>
      <w:r w:rsidRPr="00624C44">
        <w:rPr>
          <w:lang w:val="en-US"/>
        </w:rPr>
        <w:t>ADDRESS PATTERN</w:t>
      </w:r>
      <w:r w:rsidRPr="00624C44">
        <w:rPr>
          <w:lang w:val="en-US"/>
        </w:rPr>
        <w:tab/>
      </w:r>
    </w:p>
    <w:p w14:paraId="7C5C9243" w14:textId="0BDBE6CE" w:rsidR="00D926EC" w:rsidRPr="00624C44" w:rsidRDefault="00861940" w:rsidP="00D926EC">
      <w:pPr>
        <w:rPr>
          <w:lang w:val="en-US"/>
        </w:rPr>
      </w:pPr>
      <w:r w:rsidRPr="00624C44">
        <w:rPr>
          <w:lang w:val="en-US"/>
        </w:rPr>
        <w:tab/>
        <w:t>/</w:t>
      </w:r>
      <w:r w:rsidR="001230D1" w:rsidRPr="00624C44">
        <w:rPr>
          <w:lang w:val="en-US"/>
        </w:rPr>
        <w:t>player</w:t>
      </w:r>
      <w:r w:rsidRPr="00624C44">
        <w:rPr>
          <w:lang w:val="en-US"/>
        </w:rPr>
        <w:t>/[id]/</w:t>
      </w:r>
      <w:r w:rsidR="00D926EC" w:rsidRPr="00624C44">
        <w:rPr>
          <w:lang w:val="en-US"/>
        </w:rPr>
        <w:t>activity/discrete/body/lower</w:t>
      </w:r>
    </w:p>
    <w:p w14:paraId="0663FE24" w14:textId="77777777" w:rsidR="00D926EC" w:rsidRPr="00624C44" w:rsidRDefault="00D926EC" w:rsidP="00D926EC">
      <w:pPr>
        <w:rPr>
          <w:lang w:val="en-US"/>
        </w:rPr>
      </w:pPr>
      <w:r w:rsidRPr="00624C44">
        <w:rPr>
          <w:lang w:val="en-US"/>
        </w:rPr>
        <w:t>TYPE TAG:</w:t>
      </w:r>
    </w:p>
    <w:p w14:paraId="451970D6" w14:textId="77777777" w:rsidR="00D926EC" w:rsidRPr="00624C44" w:rsidRDefault="00D926EC" w:rsidP="00D926EC">
      <w:pPr>
        <w:rPr>
          <w:lang w:val="en-US"/>
        </w:rPr>
      </w:pPr>
      <w:r w:rsidRPr="00624C44">
        <w:rPr>
          <w:lang w:val="en-US"/>
        </w:rPr>
        <w:tab/>
        <w:t>NA</w:t>
      </w:r>
    </w:p>
    <w:p w14:paraId="7C0A9FB3" w14:textId="77777777" w:rsidR="00D926EC" w:rsidRPr="00624C44" w:rsidRDefault="00D926EC" w:rsidP="00D926EC">
      <w:pPr>
        <w:rPr>
          <w:lang w:val="en-US"/>
        </w:rPr>
      </w:pPr>
      <w:r w:rsidRPr="00624C44">
        <w:rPr>
          <w:lang w:val="en-US"/>
        </w:rPr>
        <w:t>VALUE:</w:t>
      </w:r>
    </w:p>
    <w:p w14:paraId="3E9D8DB0" w14:textId="77777777" w:rsidR="00D926EC" w:rsidRPr="00624C44" w:rsidRDefault="00D926EC" w:rsidP="00D926EC">
      <w:pPr>
        <w:rPr>
          <w:lang w:val="en-US"/>
        </w:rPr>
      </w:pPr>
      <w:r w:rsidRPr="00624C44">
        <w:rPr>
          <w:lang w:val="en-US"/>
        </w:rPr>
        <w:tab/>
        <w:t>None</w:t>
      </w:r>
    </w:p>
    <w:p w14:paraId="3D5175ED" w14:textId="77777777" w:rsidR="00D926EC" w:rsidRPr="00624C44" w:rsidRDefault="00D926EC" w:rsidP="00D926EC">
      <w:pPr>
        <w:rPr>
          <w:lang w:val="en-US"/>
        </w:rPr>
      </w:pPr>
    </w:p>
    <w:p w14:paraId="7925C888" w14:textId="77777777" w:rsidR="00D926EC" w:rsidRPr="00624C44" w:rsidRDefault="00D926EC" w:rsidP="007A3843">
      <w:pPr>
        <w:pStyle w:val="Heading6"/>
        <w:rPr>
          <w:lang w:val="en-US"/>
        </w:rPr>
      </w:pPr>
      <w:r w:rsidRPr="00624C44">
        <w:rPr>
          <w:lang w:val="en-US"/>
        </w:rPr>
        <w:t>T08</w:t>
      </w:r>
    </w:p>
    <w:p w14:paraId="398AF587" w14:textId="77777777" w:rsidR="00D926EC" w:rsidRPr="00624C44" w:rsidRDefault="00D926EC" w:rsidP="007A3843">
      <w:pPr>
        <w:pStyle w:val="Heading6"/>
        <w:rPr>
          <w:lang w:val="en-US"/>
        </w:rPr>
      </w:pPr>
      <w:r w:rsidRPr="00624C44">
        <w:rPr>
          <w:lang w:val="en-US"/>
        </w:rPr>
        <w:t xml:space="preserve">Activity Discrete Body Left </w:t>
      </w:r>
    </w:p>
    <w:p w14:paraId="22FA1A14" w14:textId="77777777" w:rsidR="00D926EC" w:rsidRPr="00624C44" w:rsidRDefault="00D926EC" w:rsidP="00D926EC">
      <w:pPr>
        <w:rPr>
          <w:lang w:val="en-US"/>
        </w:rPr>
      </w:pPr>
      <w:r w:rsidRPr="00624C44">
        <w:rPr>
          <w:lang w:val="en-US"/>
        </w:rPr>
        <w:t xml:space="preserve">DESCRIPTION: </w:t>
      </w:r>
    </w:p>
    <w:p w14:paraId="6FC74987" w14:textId="77777777" w:rsidR="00D926EC" w:rsidRPr="00624C44" w:rsidRDefault="00D926EC" w:rsidP="00D926EC">
      <w:pPr>
        <w:rPr>
          <w:lang w:val="en-US"/>
        </w:rPr>
      </w:pPr>
      <w:r w:rsidRPr="00624C44">
        <w:rPr>
          <w:lang w:val="en-US"/>
        </w:rPr>
        <w:tab/>
        <w:t xml:space="preserve">Discrete movement of the left part of body. </w:t>
      </w:r>
    </w:p>
    <w:p w14:paraId="060EB900" w14:textId="77777777" w:rsidR="00861940" w:rsidRPr="00624C44" w:rsidRDefault="00D926EC" w:rsidP="00D926EC">
      <w:pPr>
        <w:rPr>
          <w:lang w:val="en-US"/>
        </w:rPr>
      </w:pPr>
      <w:r w:rsidRPr="00624C44">
        <w:rPr>
          <w:lang w:val="en-US"/>
        </w:rPr>
        <w:t>ADDRESS PATTERN</w:t>
      </w:r>
      <w:r w:rsidRPr="00624C44">
        <w:rPr>
          <w:lang w:val="en-US"/>
        </w:rPr>
        <w:tab/>
      </w:r>
    </w:p>
    <w:p w14:paraId="4B5CBF32" w14:textId="33A133A6"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/[id]/activity/discrete/body/left</w:t>
      </w:r>
    </w:p>
    <w:p w14:paraId="401FC472" w14:textId="77777777" w:rsidR="00D926EC" w:rsidRPr="00624C44" w:rsidRDefault="00D926EC" w:rsidP="00D926EC">
      <w:pPr>
        <w:rPr>
          <w:lang w:val="en-US"/>
        </w:rPr>
      </w:pPr>
      <w:r w:rsidRPr="00624C44">
        <w:rPr>
          <w:lang w:val="en-US"/>
        </w:rPr>
        <w:t>TYPE TAG:</w:t>
      </w:r>
    </w:p>
    <w:p w14:paraId="1DC016BE" w14:textId="77777777" w:rsidR="00D926EC" w:rsidRPr="00624C44" w:rsidRDefault="00D926EC" w:rsidP="00D926EC">
      <w:pPr>
        <w:rPr>
          <w:lang w:val="en-US"/>
        </w:rPr>
      </w:pPr>
      <w:r w:rsidRPr="00624C44">
        <w:rPr>
          <w:lang w:val="en-US"/>
        </w:rPr>
        <w:tab/>
        <w:t>NA</w:t>
      </w:r>
    </w:p>
    <w:p w14:paraId="6D353BE1" w14:textId="77777777" w:rsidR="00D926EC" w:rsidRPr="00624C44" w:rsidRDefault="00D926EC" w:rsidP="00D926EC">
      <w:pPr>
        <w:rPr>
          <w:lang w:val="en-US"/>
        </w:rPr>
      </w:pPr>
      <w:r w:rsidRPr="00624C44">
        <w:rPr>
          <w:lang w:val="en-US"/>
        </w:rPr>
        <w:t>VALUE:</w:t>
      </w:r>
    </w:p>
    <w:p w14:paraId="2E47242B" w14:textId="77777777" w:rsidR="00D926EC" w:rsidRPr="00624C44" w:rsidRDefault="00D926EC" w:rsidP="00D926EC">
      <w:pPr>
        <w:rPr>
          <w:lang w:val="en-US"/>
        </w:rPr>
      </w:pPr>
      <w:r w:rsidRPr="00624C44">
        <w:rPr>
          <w:lang w:val="en-US"/>
        </w:rPr>
        <w:tab/>
        <w:t>None</w:t>
      </w:r>
    </w:p>
    <w:p w14:paraId="7A436228" w14:textId="77777777" w:rsidR="00D926EC" w:rsidRPr="00624C44" w:rsidRDefault="00D926EC" w:rsidP="00D926EC">
      <w:pPr>
        <w:rPr>
          <w:lang w:val="en-US"/>
        </w:rPr>
      </w:pPr>
    </w:p>
    <w:p w14:paraId="06197EE3" w14:textId="77777777" w:rsidR="00D926EC" w:rsidRPr="00624C44" w:rsidRDefault="00D926EC" w:rsidP="007A3843">
      <w:pPr>
        <w:pStyle w:val="Heading6"/>
        <w:rPr>
          <w:lang w:val="en-US"/>
        </w:rPr>
      </w:pPr>
      <w:r w:rsidRPr="00624C44">
        <w:rPr>
          <w:lang w:val="en-US"/>
        </w:rPr>
        <w:t>T09</w:t>
      </w:r>
    </w:p>
    <w:p w14:paraId="1B2582BD" w14:textId="77777777" w:rsidR="00D926EC" w:rsidRPr="00624C44" w:rsidRDefault="00D926EC" w:rsidP="007A3843">
      <w:pPr>
        <w:pStyle w:val="Heading6"/>
        <w:rPr>
          <w:lang w:val="en-US"/>
        </w:rPr>
      </w:pPr>
      <w:r w:rsidRPr="00624C44">
        <w:rPr>
          <w:lang w:val="en-US"/>
        </w:rPr>
        <w:t xml:space="preserve">Activity Discrete Body Right </w:t>
      </w:r>
    </w:p>
    <w:p w14:paraId="09154FF3" w14:textId="77777777" w:rsidR="00D926EC" w:rsidRPr="00624C44" w:rsidRDefault="00D926EC" w:rsidP="00D926EC">
      <w:pPr>
        <w:rPr>
          <w:lang w:val="en-US"/>
        </w:rPr>
      </w:pPr>
      <w:r w:rsidRPr="00624C44">
        <w:rPr>
          <w:lang w:val="en-US"/>
        </w:rPr>
        <w:t xml:space="preserve">DESCRIPTION: </w:t>
      </w:r>
    </w:p>
    <w:p w14:paraId="11A8D51A" w14:textId="77777777" w:rsidR="00D926EC" w:rsidRPr="00624C44" w:rsidRDefault="00D926EC" w:rsidP="00D926EC">
      <w:pPr>
        <w:rPr>
          <w:lang w:val="en-US"/>
        </w:rPr>
      </w:pPr>
      <w:r w:rsidRPr="00624C44">
        <w:rPr>
          <w:lang w:val="en-US"/>
        </w:rPr>
        <w:tab/>
        <w:t xml:space="preserve">Discrete movement of the right part of body. </w:t>
      </w:r>
    </w:p>
    <w:p w14:paraId="14D06164" w14:textId="77777777" w:rsidR="00861940" w:rsidRPr="00624C44" w:rsidRDefault="00D926EC" w:rsidP="00D926EC">
      <w:pPr>
        <w:rPr>
          <w:lang w:val="en-US"/>
        </w:rPr>
      </w:pPr>
      <w:r w:rsidRPr="00624C44">
        <w:rPr>
          <w:lang w:val="en-US"/>
        </w:rPr>
        <w:t>ADDRESS PATTERN</w:t>
      </w:r>
      <w:r w:rsidRPr="00624C44">
        <w:rPr>
          <w:lang w:val="en-US"/>
        </w:rPr>
        <w:tab/>
      </w:r>
    </w:p>
    <w:p w14:paraId="1504064A" w14:textId="2B027576"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/[id]/activity/discrete/body/right</w:t>
      </w:r>
    </w:p>
    <w:p w14:paraId="5671EF11" w14:textId="77777777" w:rsidR="00D926EC" w:rsidRPr="00624C44" w:rsidRDefault="00D926EC" w:rsidP="00D926EC">
      <w:pPr>
        <w:rPr>
          <w:lang w:val="en-US"/>
        </w:rPr>
      </w:pPr>
      <w:r w:rsidRPr="00624C44">
        <w:rPr>
          <w:lang w:val="en-US"/>
        </w:rPr>
        <w:t>TYPE TAG:</w:t>
      </w:r>
    </w:p>
    <w:p w14:paraId="6BED4321" w14:textId="77777777" w:rsidR="00D926EC" w:rsidRPr="00624C44" w:rsidRDefault="00D926EC" w:rsidP="00D926EC">
      <w:pPr>
        <w:rPr>
          <w:lang w:val="en-US"/>
        </w:rPr>
      </w:pPr>
      <w:r w:rsidRPr="00624C44">
        <w:rPr>
          <w:lang w:val="en-US"/>
        </w:rPr>
        <w:tab/>
        <w:t>NA</w:t>
      </w:r>
    </w:p>
    <w:p w14:paraId="08352EAB" w14:textId="77777777" w:rsidR="00D926EC" w:rsidRPr="00624C44" w:rsidRDefault="00D926EC" w:rsidP="00D926EC">
      <w:pPr>
        <w:rPr>
          <w:lang w:val="en-US"/>
        </w:rPr>
      </w:pPr>
      <w:r w:rsidRPr="00624C44">
        <w:rPr>
          <w:lang w:val="en-US"/>
        </w:rPr>
        <w:lastRenderedPageBreak/>
        <w:t>VALUE:</w:t>
      </w:r>
    </w:p>
    <w:p w14:paraId="7B4C1C53" w14:textId="77777777" w:rsidR="00D926EC" w:rsidRPr="00624C44" w:rsidRDefault="00D926EC" w:rsidP="00D926EC">
      <w:pPr>
        <w:rPr>
          <w:lang w:val="en-US"/>
        </w:rPr>
      </w:pPr>
      <w:r w:rsidRPr="00624C44">
        <w:rPr>
          <w:lang w:val="en-US"/>
        </w:rPr>
        <w:tab/>
        <w:t>None</w:t>
      </w:r>
    </w:p>
    <w:p w14:paraId="31E7A3EC" w14:textId="77777777" w:rsidR="00D926EC" w:rsidRPr="00624C44" w:rsidRDefault="00D926EC" w:rsidP="00D926EC">
      <w:pPr>
        <w:rPr>
          <w:lang w:val="en-US"/>
        </w:rPr>
      </w:pPr>
    </w:p>
    <w:p w14:paraId="1E8873AC" w14:textId="77777777" w:rsidR="00D926EC" w:rsidRPr="00624C44" w:rsidRDefault="00D926EC" w:rsidP="007A3843">
      <w:pPr>
        <w:pStyle w:val="Heading6"/>
        <w:rPr>
          <w:lang w:val="en-US"/>
        </w:rPr>
      </w:pPr>
      <w:r w:rsidRPr="00624C44">
        <w:rPr>
          <w:lang w:val="en-US"/>
        </w:rPr>
        <w:t>T10</w:t>
      </w:r>
    </w:p>
    <w:p w14:paraId="73CA4647" w14:textId="77777777" w:rsidR="00D926EC" w:rsidRPr="00624C44" w:rsidRDefault="00D926EC" w:rsidP="007A3843">
      <w:pPr>
        <w:pStyle w:val="Heading6"/>
        <w:rPr>
          <w:lang w:val="en-US"/>
        </w:rPr>
      </w:pPr>
      <w:r w:rsidRPr="00624C44">
        <w:rPr>
          <w:lang w:val="en-US"/>
        </w:rPr>
        <w:t>Activity Normal Hand Left</w:t>
      </w:r>
      <w:r w:rsidRPr="00624C44">
        <w:rPr>
          <w:lang w:val="en-US"/>
        </w:rPr>
        <w:tab/>
      </w:r>
    </w:p>
    <w:p w14:paraId="31F705DC" w14:textId="77777777" w:rsidR="00D926EC" w:rsidRPr="00624C44" w:rsidRDefault="00D926EC" w:rsidP="00D926EC">
      <w:pPr>
        <w:rPr>
          <w:lang w:val="en-US"/>
        </w:rPr>
      </w:pPr>
      <w:r w:rsidRPr="00624C44">
        <w:rPr>
          <w:lang w:val="en-US"/>
        </w:rPr>
        <w:t xml:space="preserve">DESCRIPTION: </w:t>
      </w:r>
    </w:p>
    <w:p w14:paraId="6CA88A55" w14:textId="77777777" w:rsidR="00D926EC" w:rsidRPr="00624C44" w:rsidRDefault="00D926EC" w:rsidP="00D926EC">
      <w:pPr>
        <w:rPr>
          <w:lang w:val="en-US"/>
        </w:rPr>
      </w:pPr>
      <w:r w:rsidRPr="00624C44">
        <w:rPr>
          <w:lang w:val="en-US"/>
        </w:rPr>
        <w:tab/>
        <w:t xml:space="preserve">Normal movement of left hand. </w:t>
      </w:r>
    </w:p>
    <w:p w14:paraId="09467C69" w14:textId="77777777" w:rsidR="00861940" w:rsidRPr="00624C44" w:rsidRDefault="00D926EC" w:rsidP="00D926EC">
      <w:pPr>
        <w:rPr>
          <w:lang w:val="en-US"/>
        </w:rPr>
      </w:pPr>
      <w:r w:rsidRPr="00624C44">
        <w:rPr>
          <w:lang w:val="en-US"/>
        </w:rPr>
        <w:t>ADDRESS PATTERN</w:t>
      </w:r>
      <w:r w:rsidRPr="00624C44">
        <w:rPr>
          <w:lang w:val="en-US"/>
        </w:rPr>
        <w:tab/>
      </w:r>
    </w:p>
    <w:p w14:paraId="18CFCEAD" w14:textId="58B0B09F"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/[id]/activity/normal/hand/left</w:t>
      </w:r>
    </w:p>
    <w:p w14:paraId="7738769F" w14:textId="77777777" w:rsidR="00D926EC" w:rsidRPr="00624C44" w:rsidRDefault="00D926EC" w:rsidP="00D926EC">
      <w:pPr>
        <w:rPr>
          <w:lang w:val="en-US"/>
        </w:rPr>
      </w:pPr>
      <w:r w:rsidRPr="00624C44">
        <w:rPr>
          <w:lang w:val="en-US"/>
        </w:rPr>
        <w:t>TYPE TAG:</w:t>
      </w:r>
    </w:p>
    <w:p w14:paraId="4C2B9F4E" w14:textId="77777777" w:rsidR="00D926EC" w:rsidRPr="00624C44" w:rsidRDefault="00D926EC" w:rsidP="00D926EC">
      <w:pPr>
        <w:rPr>
          <w:lang w:val="en-US"/>
        </w:rPr>
      </w:pPr>
      <w:r w:rsidRPr="00624C44">
        <w:rPr>
          <w:lang w:val="en-US"/>
        </w:rPr>
        <w:tab/>
        <w:t>NA</w:t>
      </w:r>
    </w:p>
    <w:p w14:paraId="408B62C1" w14:textId="77777777" w:rsidR="00D926EC" w:rsidRPr="00624C44" w:rsidRDefault="00D926EC" w:rsidP="00D926EC">
      <w:pPr>
        <w:rPr>
          <w:lang w:val="en-US"/>
        </w:rPr>
      </w:pPr>
      <w:r w:rsidRPr="00624C44">
        <w:rPr>
          <w:lang w:val="en-US"/>
        </w:rPr>
        <w:t>VALUE:</w:t>
      </w:r>
    </w:p>
    <w:p w14:paraId="3E5863C6" w14:textId="77777777" w:rsidR="00D926EC" w:rsidRPr="00624C44" w:rsidRDefault="00D926EC" w:rsidP="00D926EC">
      <w:pPr>
        <w:rPr>
          <w:lang w:val="en-US"/>
        </w:rPr>
      </w:pPr>
      <w:r w:rsidRPr="00624C44">
        <w:rPr>
          <w:lang w:val="en-US"/>
        </w:rPr>
        <w:tab/>
        <w:t>None</w:t>
      </w:r>
    </w:p>
    <w:p w14:paraId="5FF87EB7" w14:textId="77777777" w:rsidR="00D926EC" w:rsidRPr="00624C44" w:rsidRDefault="00D926EC" w:rsidP="00D926EC">
      <w:pPr>
        <w:rPr>
          <w:lang w:val="en-US"/>
        </w:rPr>
      </w:pPr>
    </w:p>
    <w:p w14:paraId="5B221FE0" w14:textId="77777777" w:rsidR="00D926EC" w:rsidRPr="00624C44" w:rsidRDefault="00D926EC" w:rsidP="007A3843">
      <w:pPr>
        <w:pStyle w:val="Heading6"/>
        <w:rPr>
          <w:lang w:val="en-US"/>
        </w:rPr>
      </w:pPr>
      <w:r w:rsidRPr="00624C44">
        <w:rPr>
          <w:lang w:val="en-US"/>
        </w:rPr>
        <w:t>T11</w:t>
      </w:r>
    </w:p>
    <w:p w14:paraId="472DB5B5" w14:textId="77777777" w:rsidR="00D926EC" w:rsidRPr="00624C44" w:rsidRDefault="00D926EC" w:rsidP="007A3843">
      <w:pPr>
        <w:pStyle w:val="Heading6"/>
        <w:rPr>
          <w:lang w:val="en-US"/>
        </w:rPr>
      </w:pPr>
      <w:r w:rsidRPr="00624C44">
        <w:rPr>
          <w:lang w:val="en-US"/>
        </w:rPr>
        <w:t>Activity Normal Hand Right</w:t>
      </w:r>
      <w:r w:rsidRPr="00624C44">
        <w:rPr>
          <w:lang w:val="en-US"/>
        </w:rPr>
        <w:tab/>
      </w:r>
    </w:p>
    <w:p w14:paraId="3FA0B8B8" w14:textId="77777777" w:rsidR="00D926EC" w:rsidRPr="00624C44" w:rsidRDefault="00D926EC" w:rsidP="00D926EC">
      <w:pPr>
        <w:rPr>
          <w:lang w:val="en-US"/>
        </w:rPr>
      </w:pPr>
      <w:r w:rsidRPr="00624C44">
        <w:rPr>
          <w:lang w:val="en-US"/>
        </w:rPr>
        <w:t xml:space="preserve">DESCRIPTION: </w:t>
      </w:r>
    </w:p>
    <w:p w14:paraId="13DB4E20" w14:textId="77777777" w:rsidR="00D926EC" w:rsidRPr="00624C44" w:rsidRDefault="00D926EC" w:rsidP="00D926EC">
      <w:pPr>
        <w:rPr>
          <w:lang w:val="en-US"/>
        </w:rPr>
      </w:pPr>
      <w:r w:rsidRPr="00624C44">
        <w:rPr>
          <w:lang w:val="en-US"/>
        </w:rPr>
        <w:tab/>
        <w:t xml:space="preserve">Normal movement of right hand. </w:t>
      </w:r>
    </w:p>
    <w:p w14:paraId="4D98DF38" w14:textId="77777777" w:rsidR="00861940" w:rsidRPr="00624C44" w:rsidRDefault="00D926EC" w:rsidP="00D926EC">
      <w:pPr>
        <w:rPr>
          <w:lang w:val="en-US"/>
        </w:rPr>
      </w:pPr>
      <w:r w:rsidRPr="00624C44">
        <w:rPr>
          <w:lang w:val="en-US"/>
        </w:rPr>
        <w:t>ADDRESS PATTERN</w:t>
      </w:r>
      <w:r w:rsidRPr="00624C44">
        <w:rPr>
          <w:lang w:val="en-US"/>
        </w:rPr>
        <w:tab/>
      </w:r>
    </w:p>
    <w:p w14:paraId="5F50EEF3" w14:textId="4FB1D8E4"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/[id]/activity/normal/hand/right</w:t>
      </w:r>
    </w:p>
    <w:p w14:paraId="3EEBCB80" w14:textId="77777777" w:rsidR="00D926EC" w:rsidRPr="00624C44" w:rsidRDefault="00D926EC" w:rsidP="00D926EC">
      <w:pPr>
        <w:rPr>
          <w:lang w:val="en-US"/>
        </w:rPr>
      </w:pPr>
      <w:r w:rsidRPr="00624C44">
        <w:rPr>
          <w:lang w:val="en-US"/>
        </w:rPr>
        <w:t>TYPE TAG:</w:t>
      </w:r>
    </w:p>
    <w:p w14:paraId="76EAC490" w14:textId="77777777" w:rsidR="00D926EC" w:rsidRPr="00624C44" w:rsidRDefault="00D926EC" w:rsidP="00D926EC">
      <w:pPr>
        <w:rPr>
          <w:lang w:val="en-US"/>
        </w:rPr>
      </w:pPr>
      <w:r w:rsidRPr="00624C44">
        <w:rPr>
          <w:lang w:val="en-US"/>
        </w:rPr>
        <w:tab/>
        <w:t>NA</w:t>
      </w:r>
    </w:p>
    <w:p w14:paraId="2783CB10" w14:textId="77777777" w:rsidR="00D926EC" w:rsidRPr="00624C44" w:rsidRDefault="00D926EC" w:rsidP="00D926EC">
      <w:pPr>
        <w:rPr>
          <w:lang w:val="en-US"/>
        </w:rPr>
      </w:pPr>
      <w:r w:rsidRPr="00624C44">
        <w:rPr>
          <w:lang w:val="en-US"/>
        </w:rPr>
        <w:t>VALUE:</w:t>
      </w:r>
    </w:p>
    <w:p w14:paraId="0611FD4F" w14:textId="77777777" w:rsidR="00D926EC" w:rsidRPr="00624C44" w:rsidRDefault="00D926EC" w:rsidP="00D926EC">
      <w:pPr>
        <w:rPr>
          <w:lang w:val="en-US"/>
        </w:rPr>
      </w:pPr>
      <w:r w:rsidRPr="00624C44">
        <w:rPr>
          <w:lang w:val="en-US"/>
        </w:rPr>
        <w:tab/>
        <w:t>None</w:t>
      </w:r>
    </w:p>
    <w:p w14:paraId="7B2F60AA" w14:textId="77777777" w:rsidR="00D926EC" w:rsidRPr="00624C44" w:rsidRDefault="00D926EC" w:rsidP="00D926EC">
      <w:pPr>
        <w:rPr>
          <w:lang w:val="en-US"/>
        </w:rPr>
      </w:pPr>
    </w:p>
    <w:p w14:paraId="639C56F6" w14:textId="77777777" w:rsidR="00D926EC" w:rsidRPr="00624C44" w:rsidRDefault="00D926EC" w:rsidP="007A3843">
      <w:pPr>
        <w:pStyle w:val="Heading6"/>
        <w:rPr>
          <w:lang w:val="en-US"/>
        </w:rPr>
      </w:pPr>
      <w:r w:rsidRPr="00624C44">
        <w:rPr>
          <w:lang w:val="en-US"/>
        </w:rPr>
        <w:t>T12</w:t>
      </w:r>
    </w:p>
    <w:p w14:paraId="7FC10949" w14:textId="77777777" w:rsidR="00D926EC" w:rsidRPr="00624C44" w:rsidRDefault="00D926EC" w:rsidP="007A3843">
      <w:pPr>
        <w:pStyle w:val="Heading6"/>
        <w:rPr>
          <w:lang w:val="en-US"/>
        </w:rPr>
      </w:pPr>
      <w:r w:rsidRPr="00624C44">
        <w:rPr>
          <w:lang w:val="en-US"/>
        </w:rPr>
        <w:t>Activity Normal Head</w:t>
      </w:r>
      <w:r w:rsidRPr="00624C44">
        <w:rPr>
          <w:lang w:val="en-US"/>
        </w:rPr>
        <w:tab/>
      </w:r>
    </w:p>
    <w:p w14:paraId="2B8E2145" w14:textId="77777777" w:rsidR="00D926EC" w:rsidRPr="00624C44" w:rsidRDefault="00D926EC" w:rsidP="00D926EC">
      <w:pPr>
        <w:rPr>
          <w:lang w:val="en-US"/>
        </w:rPr>
      </w:pPr>
      <w:r w:rsidRPr="00624C44">
        <w:rPr>
          <w:lang w:val="en-US"/>
        </w:rPr>
        <w:t xml:space="preserve">DESCRIPTION: </w:t>
      </w:r>
    </w:p>
    <w:p w14:paraId="069F0F57" w14:textId="77777777" w:rsidR="00D926EC" w:rsidRPr="00624C44" w:rsidRDefault="00D926EC" w:rsidP="00D926EC">
      <w:pPr>
        <w:rPr>
          <w:lang w:val="en-US"/>
        </w:rPr>
      </w:pPr>
      <w:r w:rsidRPr="00624C44">
        <w:rPr>
          <w:lang w:val="en-US"/>
        </w:rPr>
        <w:tab/>
        <w:t xml:space="preserve">Normal movement of head. </w:t>
      </w:r>
    </w:p>
    <w:p w14:paraId="0DBF638F" w14:textId="77777777" w:rsidR="00861940" w:rsidRPr="00624C44" w:rsidRDefault="00D926EC" w:rsidP="00D926EC">
      <w:pPr>
        <w:rPr>
          <w:lang w:val="en-US"/>
        </w:rPr>
      </w:pPr>
      <w:r w:rsidRPr="00624C44">
        <w:rPr>
          <w:lang w:val="en-US"/>
        </w:rPr>
        <w:t>ADDRESS PATTERN</w:t>
      </w:r>
      <w:r w:rsidRPr="00624C44">
        <w:rPr>
          <w:lang w:val="en-US"/>
        </w:rPr>
        <w:tab/>
      </w:r>
    </w:p>
    <w:p w14:paraId="1F1C23B8" w14:textId="7C9741AB"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/[id]/activity/normal/head</w:t>
      </w:r>
    </w:p>
    <w:p w14:paraId="15931CA4" w14:textId="77777777" w:rsidR="00D926EC" w:rsidRPr="00624C44" w:rsidRDefault="00D926EC" w:rsidP="00D926EC">
      <w:pPr>
        <w:rPr>
          <w:lang w:val="en-US"/>
        </w:rPr>
      </w:pPr>
      <w:r w:rsidRPr="00624C44">
        <w:rPr>
          <w:lang w:val="en-US"/>
        </w:rPr>
        <w:t>TYPE TAG:</w:t>
      </w:r>
    </w:p>
    <w:p w14:paraId="47BE8E67" w14:textId="77777777" w:rsidR="00D926EC" w:rsidRPr="00624C44" w:rsidRDefault="00D926EC" w:rsidP="00D926EC">
      <w:pPr>
        <w:rPr>
          <w:lang w:val="en-US"/>
        </w:rPr>
      </w:pPr>
      <w:r w:rsidRPr="00624C44">
        <w:rPr>
          <w:lang w:val="en-US"/>
        </w:rPr>
        <w:tab/>
        <w:t>NA</w:t>
      </w:r>
    </w:p>
    <w:p w14:paraId="7469E28D" w14:textId="77777777" w:rsidR="00D926EC" w:rsidRPr="00624C44" w:rsidRDefault="00D926EC" w:rsidP="00D926EC">
      <w:pPr>
        <w:rPr>
          <w:lang w:val="en-US"/>
        </w:rPr>
      </w:pPr>
      <w:r w:rsidRPr="00624C44">
        <w:rPr>
          <w:lang w:val="en-US"/>
        </w:rPr>
        <w:t>VALUE:</w:t>
      </w:r>
    </w:p>
    <w:p w14:paraId="1D2532F6" w14:textId="77777777" w:rsidR="00D926EC" w:rsidRPr="00624C44" w:rsidRDefault="00D926EC" w:rsidP="00D926EC">
      <w:pPr>
        <w:rPr>
          <w:lang w:val="en-US"/>
        </w:rPr>
      </w:pPr>
      <w:r w:rsidRPr="00624C44">
        <w:rPr>
          <w:lang w:val="en-US"/>
        </w:rPr>
        <w:tab/>
        <w:t>None</w:t>
      </w:r>
    </w:p>
    <w:p w14:paraId="3720C509" w14:textId="77777777" w:rsidR="00D926EC" w:rsidRPr="00624C44" w:rsidRDefault="00D926EC" w:rsidP="00D926EC">
      <w:pPr>
        <w:rPr>
          <w:lang w:val="en-US"/>
        </w:rPr>
      </w:pPr>
    </w:p>
    <w:p w14:paraId="7F33B08C" w14:textId="77777777" w:rsidR="00D926EC" w:rsidRPr="00624C44" w:rsidRDefault="00D926EC" w:rsidP="007A3843">
      <w:pPr>
        <w:pStyle w:val="Heading6"/>
        <w:rPr>
          <w:lang w:val="en-US"/>
        </w:rPr>
      </w:pPr>
      <w:r w:rsidRPr="00624C44">
        <w:rPr>
          <w:lang w:val="en-US"/>
        </w:rPr>
        <w:t>T13</w:t>
      </w:r>
    </w:p>
    <w:p w14:paraId="7D08F998" w14:textId="77777777" w:rsidR="00D926EC" w:rsidRPr="00624C44" w:rsidRDefault="00D926EC" w:rsidP="007A3843">
      <w:pPr>
        <w:pStyle w:val="Heading6"/>
        <w:rPr>
          <w:lang w:val="en-US"/>
        </w:rPr>
      </w:pPr>
      <w:r w:rsidRPr="00624C44">
        <w:rPr>
          <w:lang w:val="en-US"/>
        </w:rPr>
        <w:t xml:space="preserve">Activity Normal Leg Left </w:t>
      </w:r>
    </w:p>
    <w:p w14:paraId="5C5C3D78" w14:textId="77777777" w:rsidR="00D926EC" w:rsidRPr="00624C44" w:rsidRDefault="00D926EC" w:rsidP="00D926EC">
      <w:pPr>
        <w:rPr>
          <w:lang w:val="en-US"/>
        </w:rPr>
      </w:pPr>
      <w:r w:rsidRPr="00624C44">
        <w:rPr>
          <w:lang w:val="en-US"/>
        </w:rPr>
        <w:t xml:space="preserve">DESCRIPTION: </w:t>
      </w:r>
    </w:p>
    <w:p w14:paraId="59AF0B2B" w14:textId="77777777" w:rsidR="00D926EC" w:rsidRPr="00624C44" w:rsidRDefault="00D926EC" w:rsidP="00D926EC">
      <w:pPr>
        <w:rPr>
          <w:lang w:val="en-US"/>
        </w:rPr>
      </w:pPr>
      <w:r w:rsidRPr="00624C44">
        <w:rPr>
          <w:lang w:val="en-US"/>
        </w:rPr>
        <w:tab/>
        <w:t xml:space="preserve">Normal movement of left leg. </w:t>
      </w:r>
    </w:p>
    <w:p w14:paraId="3295528A" w14:textId="77777777" w:rsidR="00861940" w:rsidRPr="00624C44" w:rsidRDefault="00D926EC" w:rsidP="00D926EC">
      <w:pPr>
        <w:rPr>
          <w:lang w:val="en-US"/>
        </w:rPr>
      </w:pPr>
      <w:r w:rsidRPr="00624C44">
        <w:rPr>
          <w:lang w:val="en-US"/>
        </w:rPr>
        <w:t>ADDRESS PATTERN</w:t>
      </w:r>
      <w:r w:rsidRPr="00624C44">
        <w:rPr>
          <w:lang w:val="en-US"/>
        </w:rPr>
        <w:tab/>
      </w:r>
    </w:p>
    <w:p w14:paraId="2B4C6403" w14:textId="31D6DCEF"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/[id]/activity/normal/leg/left</w:t>
      </w:r>
    </w:p>
    <w:p w14:paraId="2CA59671" w14:textId="77777777" w:rsidR="00D926EC" w:rsidRPr="00624C44" w:rsidRDefault="00D926EC" w:rsidP="00D926EC">
      <w:pPr>
        <w:rPr>
          <w:lang w:val="en-US"/>
        </w:rPr>
      </w:pPr>
      <w:r w:rsidRPr="00624C44">
        <w:rPr>
          <w:lang w:val="en-US"/>
        </w:rPr>
        <w:t>TYPE TAG:</w:t>
      </w:r>
    </w:p>
    <w:p w14:paraId="67892E3C" w14:textId="77777777" w:rsidR="00D926EC" w:rsidRPr="00624C44" w:rsidRDefault="00D926EC" w:rsidP="00D926EC">
      <w:pPr>
        <w:rPr>
          <w:lang w:val="en-US"/>
        </w:rPr>
      </w:pPr>
      <w:r w:rsidRPr="00624C44">
        <w:rPr>
          <w:lang w:val="en-US"/>
        </w:rPr>
        <w:tab/>
        <w:t>NA</w:t>
      </w:r>
    </w:p>
    <w:p w14:paraId="14BFB50D" w14:textId="77777777" w:rsidR="00D926EC" w:rsidRPr="00624C44" w:rsidRDefault="00D926EC" w:rsidP="00D926EC">
      <w:pPr>
        <w:rPr>
          <w:lang w:val="en-US"/>
        </w:rPr>
      </w:pPr>
      <w:r w:rsidRPr="00624C44">
        <w:rPr>
          <w:lang w:val="en-US"/>
        </w:rPr>
        <w:t>VALUE:</w:t>
      </w:r>
    </w:p>
    <w:p w14:paraId="199173DD" w14:textId="77777777" w:rsidR="00D926EC" w:rsidRPr="00624C44" w:rsidRDefault="00D926EC" w:rsidP="00D926EC">
      <w:pPr>
        <w:rPr>
          <w:lang w:val="en-US"/>
        </w:rPr>
      </w:pPr>
      <w:r w:rsidRPr="00624C44">
        <w:rPr>
          <w:lang w:val="en-US"/>
        </w:rPr>
        <w:tab/>
        <w:t>None</w:t>
      </w:r>
    </w:p>
    <w:p w14:paraId="7C16AB57" w14:textId="77777777" w:rsidR="00D926EC" w:rsidRPr="00624C44" w:rsidRDefault="00D926EC" w:rsidP="00D926EC">
      <w:pPr>
        <w:rPr>
          <w:lang w:val="en-US"/>
        </w:rPr>
      </w:pPr>
    </w:p>
    <w:p w14:paraId="0CB82271" w14:textId="77777777" w:rsidR="00D926EC" w:rsidRPr="00624C44" w:rsidRDefault="00D926EC" w:rsidP="007A3843">
      <w:pPr>
        <w:pStyle w:val="Heading6"/>
        <w:rPr>
          <w:lang w:val="en-US"/>
        </w:rPr>
      </w:pPr>
      <w:r w:rsidRPr="00624C44">
        <w:rPr>
          <w:lang w:val="en-US"/>
        </w:rPr>
        <w:t>T14</w:t>
      </w:r>
    </w:p>
    <w:p w14:paraId="0F0E0A04" w14:textId="77777777" w:rsidR="00D926EC" w:rsidRPr="00624C44" w:rsidRDefault="00D926EC" w:rsidP="007A3843">
      <w:pPr>
        <w:pStyle w:val="Heading6"/>
        <w:rPr>
          <w:lang w:val="en-US"/>
        </w:rPr>
      </w:pPr>
      <w:r w:rsidRPr="00624C44">
        <w:rPr>
          <w:lang w:val="en-US"/>
        </w:rPr>
        <w:t>Activity Normal Leg Right</w:t>
      </w:r>
      <w:r w:rsidRPr="00624C44">
        <w:rPr>
          <w:lang w:val="en-US"/>
        </w:rPr>
        <w:tab/>
      </w:r>
    </w:p>
    <w:p w14:paraId="28A30170" w14:textId="77777777" w:rsidR="00D926EC" w:rsidRPr="00624C44" w:rsidRDefault="00D926EC" w:rsidP="00D926EC">
      <w:pPr>
        <w:rPr>
          <w:lang w:val="en-US"/>
        </w:rPr>
      </w:pPr>
      <w:r w:rsidRPr="00624C44">
        <w:rPr>
          <w:lang w:val="en-US"/>
        </w:rPr>
        <w:t xml:space="preserve">DESCRIPTION: </w:t>
      </w:r>
    </w:p>
    <w:p w14:paraId="107AF231" w14:textId="77777777" w:rsidR="00D926EC" w:rsidRPr="00624C44" w:rsidRDefault="00D926EC" w:rsidP="00D926EC">
      <w:pPr>
        <w:rPr>
          <w:lang w:val="en-US"/>
        </w:rPr>
      </w:pPr>
      <w:r w:rsidRPr="00624C44">
        <w:rPr>
          <w:lang w:val="en-US"/>
        </w:rPr>
        <w:tab/>
        <w:t xml:space="preserve">Normal movement of right leg. </w:t>
      </w:r>
    </w:p>
    <w:p w14:paraId="5DFDC636" w14:textId="77777777" w:rsidR="00861940" w:rsidRPr="00624C44" w:rsidRDefault="00D926EC" w:rsidP="00D926EC">
      <w:pPr>
        <w:rPr>
          <w:lang w:val="en-US"/>
        </w:rPr>
      </w:pPr>
      <w:r w:rsidRPr="00624C44">
        <w:rPr>
          <w:lang w:val="en-US"/>
        </w:rPr>
        <w:t>ADDRESS PATTERN</w:t>
      </w:r>
      <w:r w:rsidRPr="00624C44">
        <w:rPr>
          <w:lang w:val="en-US"/>
        </w:rPr>
        <w:tab/>
      </w:r>
    </w:p>
    <w:p w14:paraId="57AA06BC" w14:textId="18B38603"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/[id]/activity/normal/leg/right</w:t>
      </w:r>
    </w:p>
    <w:p w14:paraId="30D13855" w14:textId="77777777" w:rsidR="00D926EC" w:rsidRPr="00624C44" w:rsidRDefault="00D926EC" w:rsidP="00D926EC">
      <w:pPr>
        <w:rPr>
          <w:lang w:val="en-US"/>
        </w:rPr>
      </w:pPr>
      <w:r w:rsidRPr="00624C44">
        <w:rPr>
          <w:lang w:val="en-US"/>
        </w:rPr>
        <w:t>TYPE TAG:</w:t>
      </w:r>
    </w:p>
    <w:p w14:paraId="656AED24" w14:textId="77777777" w:rsidR="00D926EC" w:rsidRPr="00624C44" w:rsidRDefault="00D926EC" w:rsidP="00D926EC">
      <w:pPr>
        <w:rPr>
          <w:lang w:val="en-US"/>
        </w:rPr>
      </w:pPr>
      <w:r w:rsidRPr="00624C44">
        <w:rPr>
          <w:lang w:val="en-US"/>
        </w:rPr>
        <w:tab/>
        <w:t>NA</w:t>
      </w:r>
    </w:p>
    <w:p w14:paraId="52187D3B" w14:textId="77777777" w:rsidR="00D926EC" w:rsidRPr="00624C44" w:rsidRDefault="00D926EC" w:rsidP="00D926EC">
      <w:pPr>
        <w:rPr>
          <w:lang w:val="en-US"/>
        </w:rPr>
      </w:pPr>
      <w:r w:rsidRPr="00624C44">
        <w:rPr>
          <w:lang w:val="en-US"/>
        </w:rPr>
        <w:t>VALUE:</w:t>
      </w:r>
    </w:p>
    <w:p w14:paraId="108923A4" w14:textId="77777777" w:rsidR="00D926EC" w:rsidRPr="00624C44" w:rsidRDefault="00D926EC" w:rsidP="00D926EC">
      <w:pPr>
        <w:rPr>
          <w:lang w:val="en-US"/>
        </w:rPr>
      </w:pPr>
      <w:r w:rsidRPr="00624C44">
        <w:rPr>
          <w:lang w:val="en-US"/>
        </w:rPr>
        <w:tab/>
        <w:t>None</w:t>
      </w:r>
    </w:p>
    <w:p w14:paraId="782910EF" w14:textId="77777777" w:rsidR="00D926EC" w:rsidRPr="00624C44" w:rsidRDefault="00D926EC" w:rsidP="00D926EC">
      <w:pPr>
        <w:rPr>
          <w:lang w:val="en-US"/>
        </w:rPr>
      </w:pPr>
    </w:p>
    <w:p w14:paraId="5A7B902B" w14:textId="77777777" w:rsidR="00D926EC" w:rsidRPr="00624C44" w:rsidRDefault="00D926EC" w:rsidP="007A3843">
      <w:pPr>
        <w:pStyle w:val="Heading6"/>
        <w:rPr>
          <w:lang w:val="en-US"/>
        </w:rPr>
      </w:pPr>
      <w:r w:rsidRPr="00624C44">
        <w:rPr>
          <w:lang w:val="en-US"/>
        </w:rPr>
        <w:t>T15</w:t>
      </w:r>
    </w:p>
    <w:p w14:paraId="51569876" w14:textId="77777777" w:rsidR="00D926EC" w:rsidRPr="00624C44" w:rsidRDefault="00D926EC" w:rsidP="007A3843">
      <w:pPr>
        <w:pStyle w:val="Heading6"/>
        <w:rPr>
          <w:lang w:val="en-US"/>
        </w:rPr>
      </w:pPr>
      <w:r w:rsidRPr="00624C44">
        <w:rPr>
          <w:lang w:val="en-US"/>
        </w:rPr>
        <w:t>Activity Normal Body Upper</w:t>
      </w:r>
      <w:r w:rsidRPr="00624C44">
        <w:rPr>
          <w:lang w:val="en-US"/>
        </w:rPr>
        <w:tab/>
      </w:r>
    </w:p>
    <w:p w14:paraId="0223D4B7" w14:textId="77777777" w:rsidR="00D926EC" w:rsidRPr="00624C44" w:rsidRDefault="00D926EC" w:rsidP="00D926EC">
      <w:pPr>
        <w:rPr>
          <w:lang w:val="en-US"/>
        </w:rPr>
      </w:pPr>
      <w:r w:rsidRPr="00624C44">
        <w:rPr>
          <w:lang w:val="en-US"/>
        </w:rPr>
        <w:t xml:space="preserve">DESCRIPTION: </w:t>
      </w:r>
    </w:p>
    <w:p w14:paraId="33A42EE6" w14:textId="77777777" w:rsidR="00D926EC" w:rsidRPr="00624C44" w:rsidRDefault="00D926EC" w:rsidP="00D926EC">
      <w:pPr>
        <w:rPr>
          <w:lang w:val="en-US"/>
        </w:rPr>
      </w:pPr>
      <w:r w:rsidRPr="00624C44">
        <w:rPr>
          <w:lang w:val="en-US"/>
        </w:rPr>
        <w:tab/>
        <w:t xml:space="preserve">Normal movement of upper body. </w:t>
      </w:r>
    </w:p>
    <w:p w14:paraId="4D9DE9B0" w14:textId="77777777" w:rsidR="00861940" w:rsidRPr="00624C44" w:rsidRDefault="00D926EC" w:rsidP="00D926EC">
      <w:pPr>
        <w:rPr>
          <w:lang w:val="en-US"/>
        </w:rPr>
      </w:pPr>
      <w:r w:rsidRPr="00624C44">
        <w:rPr>
          <w:lang w:val="en-US"/>
        </w:rPr>
        <w:t>ADDRESS PATTERN</w:t>
      </w:r>
      <w:r w:rsidRPr="00624C44">
        <w:rPr>
          <w:lang w:val="en-US"/>
        </w:rPr>
        <w:tab/>
      </w:r>
    </w:p>
    <w:p w14:paraId="3CA7ECCC" w14:textId="4F9FC01C" w:rsidR="00D926EC" w:rsidRPr="00624C44" w:rsidRDefault="00861940" w:rsidP="00D926EC">
      <w:pPr>
        <w:rPr>
          <w:lang w:val="en-US"/>
        </w:rPr>
      </w:pPr>
      <w:r w:rsidRPr="00624C44">
        <w:rPr>
          <w:lang w:val="en-US"/>
        </w:rPr>
        <w:lastRenderedPageBreak/>
        <w:tab/>
        <w:t>/</w:t>
      </w:r>
      <w:r w:rsidR="001230D1" w:rsidRPr="00624C44">
        <w:rPr>
          <w:lang w:val="en-US"/>
        </w:rPr>
        <w:t>player</w:t>
      </w:r>
      <w:r w:rsidR="00D926EC" w:rsidRPr="00624C44">
        <w:rPr>
          <w:lang w:val="en-US"/>
        </w:rPr>
        <w:t>/[id]/activity/normal/body/upper</w:t>
      </w:r>
    </w:p>
    <w:p w14:paraId="11342448" w14:textId="77777777" w:rsidR="00D926EC" w:rsidRPr="00624C44" w:rsidRDefault="00D926EC" w:rsidP="00D926EC">
      <w:pPr>
        <w:rPr>
          <w:lang w:val="en-US"/>
        </w:rPr>
      </w:pPr>
      <w:r w:rsidRPr="00624C44">
        <w:rPr>
          <w:lang w:val="en-US"/>
        </w:rPr>
        <w:t>TYPE TAG:</w:t>
      </w:r>
    </w:p>
    <w:p w14:paraId="18608D4A" w14:textId="77777777" w:rsidR="00D926EC" w:rsidRPr="00624C44" w:rsidRDefault="00D926EC" w:rsidP="00D926EC">
      <w:pPr>
        <w:rPr>
          <w:lang w:val="en-US"/>
        </w:rPr>
      </w:pPr>
      <w:r w:rsidRPr="00624C44">
        <w:rPr>
          <w:lang w:val="en-US"/>
        </w:rPr>
        <w:tab/>
        <w:t>NA</w:t>
      </w:r>
    </w:p>
    <w:p w14:paraId="4B190D06" w14:textId="77777777" w:rsidR="00D926EC" w:rsidRPr="00624C44" w:rsidRDefault="00D926EC" w:rsidP="00D926EC">
      <w:pPr>
        <w:rPr>
          <w:lang w:val="en-US"/>
        </w:rPr>
      </w:pPr>
      <w:r w:rsidRPr="00624C44">
        <w:rPr>
          <w:lang w:val="en-US"/>
        </w:rPr>
        <w:t>VALUE:</w:t>
      </w:r>
    </w:p>
    <w:p w14:paraId="1B15816A" w14:textId="77777777" w:rsidR="00D926EC" w:rsidRPr="00624C44" w:rsidRDefault="00D926EC" w:rsidP="00D926EC">
      <w:pPr>
        <w:rPr>
          <w:lang w:val="en-US"/>
        </w:rPr>
      </w:pPr>
      <w:r w:rsidRPr="00624C44">
        <w:rPr>
          <w:lang w:val="en-US"/>
        </w:rPr>
        <w:tab/>
        <w:t>None</w:t>
      </w:r>
    </w:p>
    <w:p w14:paraId="23127801" w14:textId="77777777" w:rsidR="00D926EC" w:rsidRPr="00624C44" w:rsidRDefault="00D926EC" w:rsidP="00D926EC">
      <w:pPr>
        <w:rPr>
          <w:lang w:val="en-US"/>
        </w:rPr>
      </w:pPr>
    </w:p>
    <w:p w14:paraId="1692968F" w14:textId="77777777" w:rsidR="00D926EC" w:rsidRPr="00624C44" w:rsidRDefault="00D926EC" w:rsidP="007A3843">
      <w:pPr>
        <w:pStyle w:val="Heading6"/>
        <w:rPr>
          <w:lang w:val="en-US"/>
        </w:rPr>
      </w:pPr>
      <w:r w:rsidRPr="00624C44">
        <w:rPr>
          <w:lang w:val="en-US"/>
        </w:rPr>
        <w:t>T16</w:t>
      </w:r>
    </w:p>
    <w:p w14:paraId="10A69769" w14:textId="77777777" w:rsidR="00D926EC" w:rsidRPr="00624C44" w:rsidRDefault="00D926EC" w:rsidP="007A3843">
      <w:pPr>
        <w:pStyle w:val="Heading6"/>
        <w:rPr>
          <w:lang w:val="en-US"/>
        </w:rPr>
      </w:pPr>
      <w:r w:rsidRPr="00624C44">
        <w:rPr>
          <w:lang w:val="en-US"/>
        </w:rPr>
        <w:t>Activity Normal Body Lower</w:t>
      </w:r>
      <w:r w:rsidRPr="00624C44">
        <w:rPr>
          <w:lang w:val="en-US"/>
        </w:rPr>
        <w:tab/>
      </w:r>
    </w:p>
    <w:p w14:paraId="620B581B" w14:textId="77777777" w:rsidR="00D926EC" w:rsidRPr="00624C44" w:rsidRDefault="00D926EC" w:rsidP="00D926EC">
      <w:pPr>
        <w:rPr>
          <w:lang w:val="en-US"/>
        </w:rPr>
      </w:pPr>
      <w:r w:rsidRPr="00624C44">
        <w:rPr>
          <w:lang w:val="en-US"/>
        </w:rPr>
        <w:t xml:space="preserve">DESCRIPTION: </w:t>
      </w:r>
    </w:p>
    <w:p w14:paraId="683FF027" w14:textId="77777777" w:rsidR="00D926EC" w:rsidRPr="00624C44" w:rsidRDefault="00D926EC" w:rsidP="00D926EC">
      <w:pPr>
        <w:rPr>
          <w:lang w:val="en-US"/>
        </w:rPr>
      </w:pPr>
      <w:r w:rsidRPr="00624C44">
        <w:rPr>
          <w:lang w:val="en-US"/>
        </w:rPr>
        <w:tab/>
        <w:t xml:space="preserve">Normal movement of lower body. </w:t>
      </w:r>
    </w:p>
    <w:p w14:paraId="75BEA8BF" w14:textId="77777777" w:rsidR="00861940" w:rsidRPr="00624C44" w:rsidRDefault="00D926EC" w:rsidP="00D926EC">
      <w:pPr>
        <w:rPr>
          <w:lang w:val="en-US"/>
        </w:rPr>
      </w:pPr>
      <w:r w:rsidRPr="00624C44">
        <w:rPr>
          <w:lang w:val="en-US"/>
        </w:rPr>
        <w:t>ADDRESS PATTERN</w:t>
      </w:r>
      <w:r w:rsidRPr="00624C44">
        <w:rPr>
          <w:lang w:val="en-US"/>
        </w:rPr>
        <w:tab/>
      </w:r>
    </w:p>
    <w:p w14:paraId="77ECFB08" w14:textId="2CBE8611"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/[id]/activity/normal/body/lower</w:t>
      </w:r>
    </w:p>
    <w:p w14:paraId="59674D34" w14:textId="77777777" w:rsidR="00D926EC" w:rsidRPr="00624C44" w:rsidRDefault="00D926EC" w:rsidP="00D926EC">
      <w:pPr>
        <w:rPr>
          <w:lang w:val="en-US"/>
        </w:rPr>
      </w:pPr>
      <w:r w:rsidRPr="00624C44">
        <w:rPr>
          <w:lang w:val="en-US"/>
        </w:rPr>
        <w:t>TYPE TAG:</w:t>
      </w:r>
    </w:p>
    <w:p w14:paraId="6B09A1EC" w14:textId="77777777" w:rsidR="00D926EC" w:rsidRPr="00624C44" w:rsidRDefault="00D926EC" w:rsidP="00D926EC">
      <w:pPr>
        <w:rPr>
          <w:lang w:val="en-US"/>
        </w:rPr>
      </w:pPr>
      <w:r w:rsidRPr="00624C44">
        <w:rPr>
          <w:lang w:val="en-US"/>
        </w:rPr>
        <w:tab/>
        <w:t>NA</w:t>
      </w:r>
    </w:p>
    <w:p w14:paraId="6B95D95C" w14:textId="77777777" w:rsidR="00D926EC" w:rsidRPr="00624C44" w:rsidRDefault="00D926EC" w:rsidP="00D926EC">
      <w:pPr>
        <w:rPr>
          <w:lang w:val="en-US"/>
        </w:rPr>
      </w:pPr>
      <w:r w:rsidRPr="00624C44">
        <w:rPr>
          <w:lang w:val="en-US"/>
        </w:rPr>
        <w:t>VALUE:</w:t>
      </w:r>
    </w:p>
    <w:p w14:paraId="6EC09DB9" w14:textId="77777777" w:rsidR="00D926EC" w:rsidRPr="00624C44" w:rsidRDefault="00D926EC" w:rsidP="00D926EC">
      <w:pPr>
        <w:rPr>
          <w:lang w:val="en-US"/>
        </w:rPr>
      </w:pPr>
      <w:r w:rsidRPr="00624C44">
        <w:rPr>
          <w:lang w:val="en-US"/>
        </w:rPr>
        <w:tab/>
        <w:t>None</w:t>
      </w:r>
    </w:p>
    <w:p w14:paraId="6E6FB36C" w14:textId="77777777" w:rsidR="00D926EC" w:rsidRPr="00624C44" w:rsidRDefault="00D926EC" w:rsidP="00D926EC">
      <w:pPr>
        <w:rPr>
          <w:lang w:val="en-US"/>
        </w:rPr>
      </w:pPr>
    </w:p>
    <w:p w14:paraId="4E4321C2" w14:textId="77777777" w:rsidR="00D926EC" w:rsidRPr="00624C44" w:rsidRDefault="00D926EC" w:rsidP="007A3843">
      <w:pPr>
        <w:pStyle w:val="Heading6"/>
        <w:rPr>
          <w:lang w:val="en-US"/>
        </w:rPr>
      </w:pPr>
      <w:r w:rsidRPr="00624C44">
        <w:rPr>
          <w:lang w:val="en-US"/>
        </w:rPr>
        <w:t>T17</w:t>
      </w:r>
    </w:p>
    <w:p w14:paraId="0072DC22" w14:textId="77777777" w:rsidR="00D926EC" w:rsidRPr="00624C44" w:rsidRDefault="00D926EC" w:rsidP="007A3843">
      <w:pPr>
        <w:pStyle w:val="Heading6"/>
        <w:rPr>
          <w:lang w:val="en-US"/>
        </w:rPr>
      </w:pPr>
      <w:r w:rsidRPr="00624C44">
        <w:rPr>
          <w:lang w:val="en-US"/>
        </w:rPr>
        <w:t>Activity Normal Body Left</w:t>
      </w:r>
    </w:p>
    <w:p w14:paraId="5173B0DC" w14:textId="77777777" w:rsidR="00D926EC" w:rsidRPr="00624C44" w:rsidRDefault="00D926EC" w:rsidP="00D926EC">
      <w:pPr>
        <w:rPr>
          <w:lang w:val="en-US"/>
        </w:rPr>
      </w:pPr>
      <w:r w:rsidRPr="00624C44">
        <w:rPr>
          <w:lang w:val="en-US"/>
        </w:rPr>
        <w:t xml:space="preserve">DESCRIPTION: </w:t>
      </w:r>
    </w:p>
    <w:p w14:paraId="5E54BDB7" w14:textId="77777777" w:rsidR="00D926EC" w:rsidRPr="00624C44" w:rsidRDefault="00D926EC" w:rsidP="00D926EC">
      <w:pPr>
        <w:rPr>
          <w:lang w:val="en-US"/>
        </w:rPr>
      </w:pPr>
      <w:r w:rsidRPr="00624C44">
        <w:rPr>
          <w:lang w:val="en-US"/>
        </w:rPr>
        <w:tab/>
        <w:t xml:space="preserve">Normal movement of full body. </w:t>
      </w:r>
    </w:p>
    <w:p w14:paraId="0A9771C1" w14:textId="77777777" w:rsidR="00861940" w:rsidRPr="00624C44" w:rsidRDefault="00D926EC" w:rsidP="00D926EC">
      <w:pPr>
        <w:rPr>
          <w:lang w:val="en-US"/>
        </w:rPr>
      </w:pPr>
      <w:r w:rsidRPr="00624C44">
        <w:rPr>
          <w:lang w:val="en-US"/>
        </w:rPr>
        <w:t>ADDRESS PATTERN</w:t>
      </w:r>
      <w:r w:rsidRPr="00624C44">
        <w:rPr>
          <w:lang w:val="en-US"/>
        </w:rPr>
        <w:tab/>
      </w:r>
    </w:p>
    <w:p w14:paraId="73FEF9F5" w14:textId="79D0B758"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/[id]/activity/normal/body/left</w:t>
      </w:r>
    </w:p>
    <w:p w14:paraId="17C81C19" w14:textId="77777777" w:rsidR="00D926EC" w:rsidRPr="00624C44" w:rsidRDefault="00D926EC" w:rsidP="00D926EC">
      <w:pPr>
        <w:rPr>
          <w:lang w:val="en-US"/>
        </w:rPr>
      </w:pPr>
      <w:r w:rsidRPr="00624C44">
        <w:rPr>
          <w:lang w:val="en-US"/>
        </w:rPr>
        <w:t>TYPE TAG:</w:t>
      </w:r>
    </w:p>
    <w:p w14:paraId="72EABABA" w14:textId="77777777" w:rsidR="00D926EC" w:rsidRPr="00624C44" w:rsidRDefault="00D926EC" w:rsidP="00D926EC">
      <w:pPr>
        <w:rPr>
          <w:lang w:val="en-US"/>
        </w:rPr>
      </w:pPr>
      <w:r w:rsidRPr="00624C44">
        <w:rPr>
          <w:lang w:val="en-US"/>
        </w:rPr>
        <w:tab/>
        <w:t>NA</w:t>
      </w:r>
    </w:p>
    <w:p w14:paraId="320A74FF" w14:textId="77777777" w:rsidR="00D926EC" w:rsidRPr="00624C44" w:rsidRDefault="00D926EC" w:rsidP="00D926EC">
      <w:pPr>
        <w:rPr>
          <w:lang w:val="en-US"/>
        </w:rPr>
      </w:pPr>
      <w:r w:rsidRPr="00624C44">
        <w:rPr>
          <w:lang w:val="en-US"/>
        </w:rPr>
        <w:t>VALUE:</w:t>
      </w:r>
    </w:p>
    <w:p w14:paraId="56372530" w14:textId="77777777" w:rsidR="00D926EC" w:rsidRPr="00624C44" w:rsidRDefault="00D926EC" w:rsidP="00D926EC">
      <w:pPr>
        <w:rPr>
          <w:lang w:val="en-US"/>
        </w:rPr>
      </w:pPr>
      <w:r w:rsidRPr="00624C44">
        <w:rPr>
          <w:lang w:val="en-US"/>
        </w:rPr>
        <w:tab/>
        <w:t>None</w:t>
      </w:r>
    </w:p>
    <w:p w14:paraId="1C9A9861" w14:textId="77777777" w:rsidR="00D926EC" w:rsidRPr="00624C44" w:rsidRDefault="00D926EC" w:rsidP="00D926EC">
      <w:pPr>
        <w:rPr>
          <w:lang w:val="en-US"/>
        </w:rPr>
      </w:pPr>
    </w:p>
    <w:p w14:paraId="71D470F7" w14:textId="77777777" w:rsidR="00D926EC" w:rsidRPr="00624C44" w:rsidRDefault="00D926EC" w:rsidP="007A3843">
      <w:pPr>
        <w:pStyle w:val="Heading6"/>
        <w:rPr>
          <w:lang w:val="en-US"/>
        </w:rPr>
      </w:pPr>
      <w:r w:rsidRPr="00624C44">
        <w:rPr>
          <w:lang w:val="en-US"/>
        </w:rPr>
        <w:t>T18</w:t>
      </w:r>
    </w:p>
    <w:p w14:paraId="7DFEA89D" w14:textId="77777777" w:rsidR="00D926EC" w:rsidRPr="00624C44" w:rsidRDefault="00D926EC" w:rsidP="007A3843">
      <w:pPr>
        <w:pStyle w:val="Heading6"/>
        <w:rPr>
          <w:lang w:val="en-US"/>
        </w:rPr>
      </w:pPr>
      <w:r w:rsidRPr="00624C44">
        <w:rPr>
          <w:lang w:val="en-US"/>
        </w:rPr>
        <w:t>Activity Normal Body Right</w:t>
      </w:r>
    </w:p>
    <w:p w14:paraId="2D979D07" w14:textId="77777777" w:rsidR="00D926EC" w:rsidRPr="00624C44" w:rsidRDefault="00D926EC" w:rsidP="00D926EC">
      <w:pPr>
        <w:rPr>
          <w:lang w:val="en-US"/>
        </w:rPr>
      </w:pPr>
      <w:r w:rsidRPr="00624C44">
        <w:rPr>
          <w:lang w:val="en-US"/>
        </w:rPr>
        <w:t xml:space="preserve">DESCRIPTION: </w:t>
      </w:r>
    </w:p>
    <w:p w14:paraId="2C6FD11D" w14:textId="77777777" w:rsidR="00D926EC" w:rsidRPr="00624C44" w:rsidRDefault="00D926EC" w:rsidP="00D926EC">
      <w:pPr>
        <w:rPr>
          <w:lang w:val="en-US"/>
        </w:rPr>
      </w:pPr>
      <w:r w:rsidRPr="00624C44">
        <w:rPr>
          <w:lang w:val="en-US"/>
        </w:rPr>
        <w:tab/>
        <w:t xml:space="preserve">Normal movement of full body. </w:t>
      </w:r>
    </w:p>
    <w:p w14:paraId="6595F00E" w14:textId="77777777" w:rsidR="00861940" w:rsidRPr="00624C44" w:rsidRDefault="00D926EC" w:rsidP="00D926EC">
      <w:pPr>
        <w:rPr>
          <w:lang w:val="en-US"/>
        </w:rPr>
      </w:pPr>
      <w:r w:rsidRPr="00624C44">
        <w:rPr>
          <w:lang w:val="en-US"/>
        </w:rPr>
        <w:t>ADDRESS PATTERN</w:t>
      </w:r>
      <w:r w:rsidRPr="00624C44">
        <w:rPr>
          <w:lang w:val="en-US"/>
        </w:rPr>
        <w:tab/>
      </w:r>
    </w:p>
    <w:p w14:paraId="58B60885" w14:textId="183950C5"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/[id]/activity/normal/body/right</w:t>
      </w:r>
    </w:p>
    <w:p w14:paraId="5A71BEFD" w14:textId="77777777" w:rsidR="00D926EC" w:rsidRPr="00624C44" w:rsidRDefault="00D926EC" w:rsidP="00D926EC">
      <w:pPr>
        <w:rPr>
          <w:lang w:val="en-US"/>
        </w:rPr>
      </w:pPr>
      <w:r w:rsidRPr="00624C44">
        <w:rPr>
          <w:lang w:val="en-US"/>
        </w:rPr>
        <w:t>TYPE TAG:</w:t>
      </w:r>
    </w:p>
    <w:p w14:paraId="58B8E698" w14:textId="77777777" w:rsidR="00D926EC" w:rsidRPr="00624C44" w:rsidRDefault="00D926EC" w:rsidP="00D926EC">
      <w:pPr>
        <w:rPr>
          <w:lang w:val="en-US"/>
        </w:rPr>
      </w:pPr>
      <w:r w:rsidRPr="00624C44">
        <w:rPr>
          <w:lang w:val="en-US"/>
        </w:rPr>
        <w:tab/>
        <w:t>NA</w:t>
      </w:r>
    </w:p>
    <w:p w14:paraId="48734AA2" w14:textId="77777777" w:rsidR="00D926EC" w:rsidRPr="00624C44" w:rsidRDefault="00D926EC" w:rsidP="00D926EC">
      <w:pPr>
        <w:rPr>
          <w:lang w:val="en-US"/>
        </w:rPr>
      </w:pPr>
      <w:r w:rsidRPr="00624C44">
        <w:rPr>
          <w:lang w:val="en-US"/>
        </w:rPr>
        <w:t>VALUE:</w:t>
      </w:r>
    </w:p>
    <w:p w14:paraId="0A02F488" w14:textId="77777777" w:rsidR="00D926EC" w:rsidRPr="00624C44" w:rsidRDefault="00D926EC" w:rsidP="00D926EC">
      <w:pPr>
        <w:rPr>
          <w:lang w:val="en-US"/>
        </w:rPr>
      </w:pPr>
      <w:r w:rsidRPr="00624C44">
        <w:rPr>
          <w:lang w:val="en-US"/>
        </w:rPr>
        <w:tab/>
        <w:t>None</w:t>
      </w:r>
    </w:p>
    <w:p w14:paraId="2E6BCA6B" w14:textId="77777777" w:rsidR="00D926EC" w:rsidRPr="00624C44" w:rsidRDefault="00D926EC" w:rsidP="00D926EC">
      <w:pPr>
        <w:rPr>
          <w:lang w:val="en-US"/>
        </w:rPr>
      </w:pPr>
    </w:p>
    <w:p w14:paraId="78412982" w14:textId="77777777" w:rsidR="00D926EC" w:rsidRPr="00624C44" w:rsidRDefault="00D926EC" w:rsidP="007A3843">
      <w:pPr>
        <w:pStyle w:val="Heading6"/>
        <w:rPr>
          <w:lang w:val="en-US"/>
        </w:rPr>
      </w:pPr>
      <w:r w:rsidRPr="00624C44">
        <w:rPr>
          <w:lang w:val="en-US"/>
        </w:rPr>
        <w:t>T19</w:t>
      </w:r>
    </w:p>
    <w:p w14:paraId="76E25ABB" w14:textId="77777777" w:rsidR="00D926EC" w:rsidRPr="00624C44" w:rsidRDefault="00D926EC" w:rsidP="007A3843">
      <w:pPr>
        <w:pStyle w:val="Heading6"/>
        <w:rPr>
          <w:lang w:val="en-US"/>
        </w:rPr>
      </w:pPr>
      <w:r w:rsidRPr="00624C44">
        <w:rPr>
          <w:lang w:val="en-US"/>
        </w:rPr>
        <w:t>Peak</w:t>
      </w:r>
    </w:p>
    <w:p w14:paraId="64BFB789" w14:textId="77777777" w:rsidR="00D926EC" w:rsidRPr="00624C44" w:rsidRDefault="00D926EC" w:rsidP="00D926EC">
      <w:pPr>
        <w:rPr>
          <w:lang w:val="en-US"/>
        </w:rPr>
      </w:pPr>
      <w:r w:rsidRPr="00624C44">
        <w:rPr>
          <w:lang w:val="en-US"/>
        </w:rPr>
        <w:t xml:space="preserve">DESCRIPTION: </w:t>
      </w:r>
    </w:p>
    <w:p w14:paraId="29F0E97F" w14:textId="77777777" w:rsidR="00D926EC" w:rsidRPr="00624C44" w:rsidRDefault="00D926EC" w:rsidP="00D926EC">
      <w:pPr>
        <w:rPr>
          <w:lang w:val="en-US"/>
        </w:rPr>
      </w:pPr>
      <w:r w:rsidRPr="00624C44">
        <w:rPr>
          <w:lang w:val="en-US"/>
        </w:rPr>
        <w:tab/>
        <w:t xml:space="preserve">Very large movement with full body. </w:t>
      </w:r>
    </w:p>
    <w:p w14:paraId="42084A53" w14:textId="77777777" w:rsidR="00861940" w:rsidRPr="00624C44" w:rsidRDefault="00D926EC" w:rsidP="00D926EC">
      <w:pPr>
        <w:rPr>
          <w:lang w:val="en-US"/>
        </w:rPr>
      </w:pPr>
      <w:r w:rsidRPr="00624C44">
        <w:rPr>
          <w:lang w:val="en-US"/>
        </w:rPr>
        <w:t>ADDRESS PATTERN</w:t>
      </w:r>
      <w:r w:rsidRPr="00624C44">
        <w:rPr>
          <w:lang w:val="en-US"/>
        </w:rPr>
        <w:tab/>
      </w:r>
    </w:p>
    <w:p w14:paraId="1A3A881A" w14:textId="460CF896"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/[id]/activity/peak</w:t>
      </w:r>
    </w:p>
    <w:p w14:paraId="5284148D" w14:textId="77777777" w:rsidR="00D926EC" w:rsidRPr="00624C44" w:rsidRDefault="00D926EC" w:rsidP="00D926EC">
      <w:pPr>
        <w:rPr>
          <w:lang w:val="en-US"/>
        </w:rPr>
      </w:pPr>
      <w:r w:rsidRPr="00624C44">
        <w:rPr>
          <w:lang w:val="en-US"/>
        </w:rPr>
        <w:t>TYPE TAG:</w:t>
      </w:r>
    </w:p>
    <w:p w14:paraId="30154D86" w14:textId="77777777" w:rsidR="00D926EC" w:rsidRPr="00624C44" w:rsidRDefault="00D926EC" w:rsidP="00D926EC">
      <w:pPr>
        <w:rPr>
          <w:lang w:val="en-US"/>
        </w:rPr>
      </w:pPr>
      <w:r w:rsidRPr="00624C44">
        <w:rPr>
          <w:lang w:val="en-US"/>
        </w:rPr>
        <w:tab/>
        <w:t>NA</w:t>
      </w:r>
    </w:p>
    <w:p w14:paraId="3C4BE186" w14:textId="77777777" w:rsidR="00D926EC" w:rsidRPr="00624C44" w:rsidRDefault="00D926EC" w:rsidP="00D926EC">
      <w:pPr>
        <w:rPr>
          <w:lang w:val="en-US"/>
        </w:rPr>
      </w:pPr>
      <w:r w:rsidRPr="00624C44">
        <w:rPr>
          <w:lang w:val="en-US"/>
        </w:rPr>
        <w:t>VALUE:</w:t>
      </w:r>
    </w:p>
    <w:p w14:paraId="4617B556" w14:textId="77777777" w:rsidR="00D926EC" w:rsidRPr="00624C44" w:rsidRDefault="00D926EC" w:rsidP="00D926EC">
      <w:pPr>
        <w:rPr>
          <w:lang w:val="en-US"/>
        </w:rPr>
      </w:pPr>
      <w:r w:rsidRPr="00624C44">
        <w:rPr>
          <w:lang w:val="en-US"/>
        </w:rPr>
        <w:tab/>
        <w:t>None</w:t>
      </w:r>
    </w:p>
    <w:p w14:paraId="16946E0D" w14:textId="77777777" w:rsidR="00D926EC" w:rsidRPr="00624C44" w:rsidRDefault="00D926EC" w:rsidP="00D926EC">
      <w:pPr>
        <w:rPr>
          <w:lang w:val="en-US"/>
        </w:rPr>
      </w:pPr>
    </w:p>
    <w:p w14:paraId="574E98FA" w14:textId="2F31538A" w:rsidR="00D926EC" w:rsidRPr="00624C44" w:rsidRDefault="00D926EC" w:rsidP="007A3843">
      <w:pPr>
        <w:pStyle w:val="Heading6"/>
        <w:rPr>
          <w:lang w:val="en-US"/>
        </w:rPr>
      </w:pPr>
      <w:r w:rsidRPr="00624C44">
        <w:rPr>
          <w:lang w:val="en-US"/>
        </w:rPr>
        <w:t>T20</w:t>
      </w:r>
      <w:r w:rsidR="00BE0E8D" w:rsidRPr="00624C44">
        <w:rPr>
          <w:lang w:val="en-US"/>
        </w:rPr>
        <w:t>-27</w:t>
      </w:r>
    </w:p>
    <w:p w14:paraId="7D4F87C2" w14:textId="695A2646" w:rsidR="00D926EC" w:rsidRPr="00624C44" w:rsidRDefault="00D926EC" w:rsidP="007A3843">
      <w:pPr>
        <w:pStyle w:val="Heading6"/>
        <w:rPr>
          <w:lang w:val="en-US"/>
        </w:rPr>
      </w:pPr>
      <w:r w:rsidRPr="00624C44">
        <w:rPr>
          <w:lang w:val="en-US"/>
        </w:rPr>
        <w:t xml:space="preserve">Flow </w:t>
      </w:r>
    </w:p>
    <w:p w14:paraId="6F180E9E" w14:textId="77777777" w:rsidR="00D926EC" w:rsidRPr="00624C44" w:rsidRDefault="00D926EC" w:rsidP="00D926EC">
      <w:pPr>
        <w:rPr>
          <w:lang w:val="en-US"/>
        </w:rPr>
      </w:pPr>
      <w:r w:rsidRPr="00624C44">
        <w:rPr>
          <w:lang w:val="en-US"/>
        </w:rPr>
        <w:t xml:space="preserve">DESCRIPTION: </w:t>
      </w:r>
    </w:p>
    <w:p w14:paraId="08F5A808" w14:textId="24F8941E" w:rsidR="00D926EC" w:rsidRPr="00624C44" w:rsidRDefault="00D926EC" w:rsidP="00D926EC">
      <w:pPr>
        <w:rPr>
          <w:lang w:val="en-US"/>
        </w:rPr>
      </w:pPr>
      <w:r w:rsidRPr="00624C44">
        <w:rPr>
          <w:lang w:val="en-US"/>
        </w:rPr>
        <w:tab/>
        <w:t xml:space="preserve">Direction of the movement. </w:t>
      </w:r>
      <w:r w:rsidR="00BE0E8D" w:rsidRPr="00624C44">
        <w:rPr>
          <w:lang w:val="en-US"/>
        </w:rPr>
        <w:t>(UNDER DISCUSSION)</w:t>
      </w:r>
    </w:p>
    <w:p w14:paraId="6A33492C" w14:textId="77777777" w:rsidR="00861940" w:rsidRPr="00624C44" w:rsidRDefault="00D926EC" w:rsidP="00D926EC">
      <w:pPr>
        <w:rPr>
          <w:lang w:val="en-US"/>
        </w:rPr>
      </w:pPr>
      <w:r w:rsidRPr="00624C44">
        <w:rPr>
          <w:lang w:val="en-US"/>
        </w:rPr>
        <w:t>ADDRESS PATTERN</w:t>
      </w:r>
      <w:r w:rsidRPr="00624C44">
        <w:rPr>
          <w:lang w:val="en-US"/>
        </w:rPr>
        <w:tab/>
      </w:r>
    </w:p>
    <w:p w14:paraId="533BEC48" w14:textId="07A3BFC9" w:rsidR="00D926EC" w:rsidRPr="00624C44" w:rsidRDefault="00861940" w:rsidP="00D926EC">
      <w:pPr>
        <w:rPr>
          <w:lang w:val="en-US"/>
        </w:rPr>
      </w:pPr>
      <w:r w:rsidRPr="00624C44">
        <w:rPr>
          <w:lang w:val="en-US"/>
        </w:rPr>
        <w:tab/>
        <w:t>/</w:t>
      </w:r>
      <w:r w:rsidR="001230D1" w:rsidRPr="00624C44">
        <w:rPr>
          <w:lang w:val="en-US"/>
        </w:rPr>
        <w:t>player</w:t>
      </w:r>
      <w:r w:rsidR="00D926EC" w:rsidRPr="00624C44">
        <w:rPr>
          <w:lang w:val="en-US"/>
        </w:rPr>
        <w:t>/[id]/flow/</w:t>
      </w:r>
    </w:p>
    <w:p w14:paraId="3CE47AE5" w14:textId="77777777" w:rsidR="00D926EC" w:rsidRPr="00624C44" w:rsidRDefault="00D926EC" w:rsidP="00D926EC">
      <w:pPr>
        <w:rPr>
          <w:lang w:val="en-US"/>
        </w:rPr>
      </w:pPr>
      <w:r w:rsidRPr="00624C44">
        <w:rPr>
          <w:lang w:val="en-US"/>
        </w:rPr>
        <w:t>TYPE TAG:</w:t>
      </w:r>
    </w:p>
    <w:p w14:paraId="244B7CE2" w14:textId="77777777" w:rsidR="00D926EC" w:rsidRPr="00624C44" w:rsidRDefault="00D926EC" w:rsidP="00D926EC">
      <w:pPr>
        <w:rPr>
          <w:lang w:val="en-US"/>
        </w:rPr>
      </w:pPr>
      <w:r w:rsidRPr="00624C44">
        <w:rPr>
          <w:lang w:val="en-US"/>
        </w:rPr>
        <w:tab/>
        <w:t>NA</w:t>
      </w:r>
    </w:p>
    <w:p w14:paraId="7F02ADD5" w14:textId="77777777" w:rsidR="00D926EC" w:rsidRPr="00624C44" w:rsidRDefault="00D926EC" w:rsidP="00D926EC">
      <w:pPr>
        <w:rPr>
          <w:lang w:val="en-US"/>
        </w:rPr>
      </w:pPr>
      <w:r w:rsidRPr="00624C44">
        <w:rPr>
          <w:lang w:val="en-US"/>
        </w:rPr>
        <w:t>VALUE:</w:t>
      </w:r>
    </w:p>
    <w:p w14:paraId="24D3CC60" w14:textId="77777777" w:rsidR="00D926EC" w:rsidRPr="00624C44" w:rsidRDefault="00D926EC" w:rsidP="00D926EC">
      <w:pPr>
        <w:rPr>
          <w:lang w:val="en-US"/>
        </w:rPr>
      </w:pPr>
      <w:r w:rsidRPr="00624C44">
        <w:rPr>
          <w:lang w:val="en-US"/>
        </w:rPr>
        <w:tab/>
        <w:t>None</w:t>
      </w:r>
    </w:p>
    <w:p w14:paraId="4F62FCA0" w14:textId="77777777" w:rsidR="00D926EC" w:rsidRPr="00624C44" w:rsidRDefault="00D926EC" w:rsidP="00D926EC">
      <w:pPr>
        <w:rPr>
          <w:lang w:val="en-US"/>
        </w:rPr>
      </w:pPr>
    </w:p>
    <w:p w14:paraId="65CCB22F" w14:textId="5477031F" w:rsidR="009C470E" w:rsidRPr="00624C44" w:rsidRDefault="00BE0E8D" w:rsidP="009C470E">
      <w:pPr>
        <w:pStyle w:val="Heading6"/>
        <w:rPr>
          <w:lang w:val="en-US"/>
        </w:rPr>
      </w:pPr>
      <w:r w:rsidRPr="00624C44">
        <w:rPr>
          <w:lang w:val="en-US"/>
        </w:rPr>
        <w:t>T28</w:t>
      </w:r>
    </w:p>
    <w:p w14:paraId="78DC8FF6" w14:textId="77777777" w:rsidR="009C470E" w:rsidRPr="00624C44" w:rsidRDefault="009C470E" w:rsidP="009C470E">
      <w:pPr>
        <w:pStyle w:val="Heading6"/>
        <w:rPr>
          <w:lang w:val="en-US"/>
        </w:rPr>
      </w:pPr>
      <w:r w:rsidRPr="00624C44">
        <w:rPr>
          <w:lang w:val="en-US"/>
        </w:rPr>
        <w:t xml:space="preserve">Location Ready: </w:t>
      </w:r>
    </w:p>
    <w:p w14:paraId="408BB6DF" w14:textId="77777777" w:rsidR="009C470E" w:rsidRPr="00624C44" w:rsidRDefault="009C470E" w:rsidP="009C470E">
      <w:pPr>
        <w:rPr>
          <w:lang w:val="en-US"/>
        </w:rPr>
      </w:pPr>
      <w:r w:rsidRPr="00624C44">
        <w:rPr>
          <w:lang w:val="en-US"/>
        </w:rPr>
        <w:lastRenderedPageBreak/>
        <w:t xml:space="preserve">DESCRIPTION: </w:t>
      </w:r>
    </w:p>
    <w:p w14:paraId="4AF34F12" w14:textId="77777777" w:rsidR="009C470E" w:rsidRPr="00624C44" w:rsidRDefault="009C470E" w:rsidP="009C470E">
      <w:pPr>
        <w:rPr>
          <w:lang w:val="en-US"/>
        </w:rPr>
      </w:pPr>
      <w:r w:rsidRPr="00624C44">
        <w:rPr>
          <w:lang w:val="en-US"/>
        </w:rPr>
        <w:tab/>
        <w:t xml:space="preserve">Sent at the beginning when player enters stage and get </w:t>
      </w:r>
      <w:proofErr w:type="gramStart"/>
      <w:r w:rsidRPr="00624C44">
        <w:rPr>
          <w:lang w:val="en-US"/>
        </w:rPr>
        <w:t>center</w:t>
      </w:r>
      <w:proofErr w:type="gramEnd"/>
      <w:r w:rsidRPr="00624C44">
        <w:rPr>
          <w:lang w:val="en-US"/>
        </w:rPr>
        <w:t xml:space="preserve">-X stable. </w:t>
      </w:r>
    </w:p>
    <w:p w14:paraId="732D3902" w14:textId="77777777" w:rsidR="009C470E" w:rsidRPr="00624C44" w:rsidRDefault="009C470E" w:rsidP="009C470E">
      <w:pPr>
        <w:rPr>
          <w:lang w:val="en-US"/>
        </w:rPr>
      </w:pPr>
      <w:r w:rsidRPr="00624C44">
        <w:rPr>
          <w:lang w:val="en-US"/>
        </w:rPr>
        <w:t xml:space="preserve">ADDRESS PATTERN: </w:t>
      </w:r>
    </w:p>
    <w:p w14:paraId="28F0E8E8" w14:textId="77777777" w:rsidR="009C470E" w:rsidRPr="00624C44" w:rsidRDefault="009C470E" w:rsidP="009C470E">
      <w:pPr>
        <w:rPr>
          <w:lang w:val="en-US"/>
        </w:rPr>
      </w:pPr>
      <w:r w:rsidRPr="00624C44">
        <w:rPr>
          <w:lang w:val="en-US"/>
        </w:rPr>
        <w:tab/>
        <w:t>/player/[id]/location/ready</w:t>
      </w:r>
    </w:p>
    <w:p w14:paraId="3D23C467" w14:textId="77777777" w:rsidR="009C470E" w:rsidRPr="00BD74BA" w:rsidRDefault="009C470E" w:rsidP="009C470E">
      <w:pPr>
        <w:rPr>
          <w:lang w:val="de-DE"/>
        </w:rPr>
      </w:pPr>
      <w:r w:rsidRPr="00BD74BA">
        <w:rPr>
          <w:lang w:val="de-DE"/>
        </w:rPr>
        <w:t>TYPE TAG:</w:t>
      </w:r>
    </w:p>
    <w:p w14:paraId="20327F22" w14:textId="77777777" w:rsidR="009C470E" w:rsidRPr="00BD74BA" w:rsidRDefault="009C470E" w:rsidP="009C470E">
      <w:pPr>
        <w:rPr>
          <w:lang w:val="de-DE"/>
        </w:rPr>
      </w:pPr>
      <w:r w:rsidRPr="00BD74BA">
        <w:rPr>
          <w:lang w:val="de-DE"/>
        </w:rPr>
        <w:tab/>
        <w:t>NA</w:t>
      </w:r>
    </w:p>
    <w:p w14:paraId="4C43FB6A" w14:textId="77777777" w:rsidR="009C470E" w:rsidRPr="00BD74BA" w:rsidRDefault="009C470E" w:rsidP="009C470E">
      <w:pPr>
        <w:rPr>
          <w:lang w:val="de-DE"/>
        </w:rPr>
      </w:pPr>
      <w:r w:rsidRPr="00BD74BA">
        <w:rPr>
          <w:lang w:val="de-DE"/>
        </w:rPr>
        <w:t>VALUE:</w:t>
      </w:r>
    </w:p>
    <w:p w14:paraId="6710F6F5" w14:textId="77777777" w:rsidR="009C470E" w:rsidRPr="00BD74BA" w:rsidRDefault="009C470E" w:rsidP="009C470E">
      <w:pPr>
        <w:rPr>
          <w:lang w:val="de-DE"/>
        </w:rPr>
      </w:pPr>
      <w:r w:rsidRPr="00BD74BA">
        <w:rPr>
          <w:lang w:val="de-DE"/>
        </w:rPr>
        <w:tab/>
        <w:t>NA</w:t>
      </w:r>
    </w:p>
    <w:p w14:paraId="10DF12F6" w14:textId="77777777" w:rsidR="009C470E" w:rsidRPr="00BD74BA" w:rsidRDefault="009C470E" w:rsidP="009C470E">
      <w:pPr>
        <w:rPr>
          <w:lang w:val="de-DE"/>
        </w:rPr>
      </w:pPr>
    </w:p>
    <w:p w14:paraId="58E727CE" w14:textId="245CA2F1" w:rsidR="009C470E" w:rsidRPr="00BD74BA" w:rsidRDefault="00BE0E8D" w:rsidP="009C470E">
      <w:pPr>
        <w:pStyle w:val="Heading6"/>
        <w:rPr>
          <w:lang w:val="de-DE"/>
        </w:rPr>
      </w:pPr>
      <w:r w:rsidRPr="00BD74BA">
        <w:rPr>
          <w:lang w:val="de-DE"/>
        </w:rPr>
        <w:t>T29</w:t>
      </w:r>
    </w:p>
    <w:p w14:paraId="36EEEBC5" w14:textId="24A0D165" w:rsidR="009C470E" w:rsidRPr="00624C44" w:rsidRDefault="009C470E" w:rsidP="009C470E">
      <w:pPr>
        <w:pStyle w:val="Heading6"/>
        <w:rPr>
          <w:lang w:val="en-US"/>
        </w:rPr>
      </w:pPr>
      <w:r w:rsidRPr="00624C44">
        <w:rPr>
          <w:lang w:val="en-US"/>
        </w:rPr>
        <w:t xml:space="preserve">Location Player Present: </w:t>
      </w:r>
    </w:p>
    <w:p w14:paraId="06D7A78E" w14:textId="77777777" w:rsidR="009C470E" w:rsidRPr="00624C44" w:rsidRDefault="009C470E" w:rsidP="009C470E">
      <w:pPr>
        <w:rPr>
          <w:lang w:val="en-US"/>
        </w:rPr>
      </w:pPr>
      <w:r w:rsidRPr="00624C44">
        <w:rPr>
          <w:lang w:val="en-US"/>
        </w:rPr>
        <w:t xml:space="preserve">DESCRIPTION: </w:t>
      </w:r>
    </w:p>
    <w:p w14:paraId="1A43B4E6" w14:textId="488DDCDE" w:rsidR="009C470E" w:rsidRPr="00624C44" w:rsidRDefault="009C470E" w:rsidP="009C470E">
      <w:pPr>
        <w:rPr>
          <w:lang w:val="en-US"/>
        </w:rPr>
      </w:pPr>
      <w:r w:rsidRPr="00624C44">
        <w:rPr>
          <w:lang w:val="en-US"/>
        </w:rPr>
        <w:tab/>
        <w:t xml:space="preserve">Sent at the beginning when player enters stage. </w:t>
      </w:r>
    </w:p>
    <w:p w14:paraId="327FABE1" w14:textId="77777777" w:rsidR="009C470E" w:rsidRPr="00624C44" w:rsidRDefault="009C470E" w:rsidP="009C470E">
      <w:pPr>
        <w:rPr>
          <w:lang w:val="en-US"/>
        </w:rPr>
      </w:pPr>
      <w:r w:rsidRPr="00624C44">
        <w:rPr>
          <w:lang w:val="en-US"/>
        </w:rPr>
        <w:t xml:space="preserve">ADDRESS PATTERN: </w:t>
      </w:r>
    </w:p>
    <w:p w14:paraId="66F1A5C9" w14:textId="2AA66922" w:rsidR="009C470E" w:rsidRPr="00624C44" w:rsidRDefault="009C470E" w:rsidP="009C470E">
      <w:pPr>
        <w:rPr>
          <w:lang w:val="en-US"/>
        </w:rPr>
      </w:pPr>
      <w:r w:rsidRPr="00624C44">
        <w:rPr>
          <w:lang w:val="en-US"/>
        </w:rPr>
        <w:tab/>
        <w:t>/player/[id]/location/present</w:t>
      </w:r>
    </w:p>
    <w:p w14:paraId="5F72020F" w14:textId="77777777" w:rsidR="009C470E" w:rsidRPr="00BD74BA" w:rsidRDefault="009C470E" w:rsidP="009C470E">
      <w:pPr>
        <w:rPr>
          <w:lang w:val="de-DE"/>
        </w:rPr>
      </w:pPr>
      <w:r w:rsidRPr="00BD74BA">
        <w:rPr>
          <w:lang w:val="de-DE"/>
        </w:rPr>
        <w:t>TYPE TAG:</w:t>
      </w:r>
    </w:p>
    <w:p w14:paraId="33C5E4D3" w14:textId="77777777" w:rsidR="009C470E" w:rsidRPr="00BD74BA" w:rsidRDefault="009C470E" w:rsidP="009C470E">
      <w:pPr>
        <w:rPr>
          <w:lang w:val="de-DE"/>
        </w:rPr>
      </w:pPr>
      <w:r w:rsidRPr="00BD74BA">
        <w:rPr>
          <w:lang w:val="de-DE"/>
        </w:rPr>
        <w:tab/>
        <w:t>NA</w:t>
      </w:r>
    </w:p>
    <w:p w14:paraId="49E8314B" w14:textId="77777777" w:rsidR="009C470E" w:rsidRPr="00BD74BA" w:rsidRDefault="009C470E" w:rsidP="009C470E">
      <w:pPr>
        <w:rPr>
          <w:lang w:val="de-DE"/>
        </w:rPr>
      </w:pPr>
      <w:r w:rsidRPr="00BD74BA">
        <w:rPr>
          <w:lang w:val="de-DE"/>
        </w:rPr>
        <w:t>VALUE:</w:t>
      </w:r>
    </w:p>
    <w:p w14:paraId="6BB7DE63" w14:textId="77777777" w:rsidR="009C470E" w:rsidRPr="00BD74BA" w:rsidRDefault="009C470E" w:rsidP="009C470E">
      <w:pPr>
        <w:rPr>
          <w:lang w:val="de-DE"/>
        </w:rPr>
      </w:pPr>
      <w:r w:rsidRPr="00BD74BA">
        <w:rPr>
          <w:lang w:val="de-DE"/>
        </w:rPr>
        <w:tab/>
        <w:t>NA</w:t>
      </w:r>
    </w:p>
    <w:p w14:paraId="07DB7B7F" w14:textId="77777777" w:rsidR="009C470E" w:rsidRPr="00BD74BA" w:rsidRDefault="009C470E" w:rsidP="009C470E">
      <w:pPr>
        <w:rPr>
          <w:lang w:val="de-DE"/>
        </w:rPr>
      </w:pPr>
    </w:p>
    <w:p w14:paraId="331D2197" w14:textId="0BA32082" w:rsidR="00D926EC" w:rsidRPr="00BD74BA" w:rsidRDefault="00BE0E8D" w:rsidP="007A3843">
      <w:pPr>
        <w:pStyle w:val="Heading6"/>
        <w:rPr>
          <w:lang w:val="de-DE"/>
        </w:rPr>
      </w:pPr>
      <w:r w:rsidRPr="00BD74BA">
        <w:rPr>
          <w:lang w:val="de-DE"/>
        </w:rPr>
        <w:t>T30</w:t>
      </w:r>
    </w:p>
    <w:p w14:paraId="7F9E6602" w14:textId="77777777" w:rsidR="00D926EC" w:rsidRPr="00624C44" w:rsidRDefault="00D926EC" w:rsidP="007A3843">
      <w:pPr>
        <w:pStyle w:val="Heading6"/>
        <w:rPr>
          <w:lang w:val="en-US"/>
        </w:rPr>
      </w:pPr>
      <w:r w:rsidRPr="00624C44">
        <w:rPr>
          <w:lang w:val="en-US"/>
        </w:rPr>
        <w:t xml:space="preserve">Location Center-X: </w:t>
      </w:r>
    </w:p>
    <w:p w14:paraId="7ABC57DB" w14:textId="77777777" w:rsidR="00D926EC" w:rsidRPr="00624C44" w:rsidRDefault="00D926EC" w:rsidP="00D926EC">
      <w:pPr>
        <w:rPr>
          <w:lang w:val="en-US"/>
        </w:rPr>
      </w:pPr>
      <w:r w:rsidRPr="00624C44">
        <w:rPr>
          <w:lang w:val="en-US"/>
        </w:rPr>
        <w:t xml:space="preserve">DESCRIPTION: </w:t>
      </w:r>
    </w:p>
    <w:p w14:paraId="26835396" w14:textId="77777777" w:rsidR="00D926EC" w:rsidRPr="00624C44" w:rsidRDefault="00D926EC" w:rsidP="00D926EC">
      <w:pPr>
        <w:rPr>
          <w:lang w:val="en-US"/>
        </w:rPr>
      </w:pPr>
      <w:r w:rsidRPr="00624C44">
        <w:rPr>
          <w:lang w:val="en-US"/>
        </w:rPr>
        <w:tab/>
        <w:t xml:space="preserve">The midline of the body in X-axis (perpendicular to the camera axis); on plane x. </w:t>
      </w:r>
    </w:p>
    <w:p w14:paraId="172A720B" w14:textId="77777777" w:rsidR="00D926EC" w:rsidRPr="00624C44" w:rsidRDefault="00D926EC" w:rsidP="00D926EC">
      <w:pPr>
        <w:rPr>
          <w:lang w:val="en-US"/>
        </w:rPr>
      </w:pPr>
      <w:r w:rsidRPr="00624C44">
        <w:rPr>
          <w:lang w:val="en-US"/>
        </w:rPr>
        <w:t xml:space="preserve">ADDRESS PATTERN: </w:t>
      </w:r>
    </w:p>
    <w:p w14:paraId="5265CD96" w14:textId="13FC66C1"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/[id]/location/</w:t>
      </w:r>
      <w:proofErr w:type="spellStart"/>
      <w:r w:rsidRPr="00624C44">
        <w:rPr>
          <w:lang w:val="en-US"/>
        </w:rPr>
        <w:t>centerX</w:t>
      </w:r>
      <w:proofErr w:type="spellEnd"/>
    </w:p>
    <w:p w14:paraId="268CD92C" w14:textId="77777777" w:rsidR="00D926EC" w:rsidRPr="00624C44" w:rsidRDefault="00D926EC" w:rsidP="00D926EC">
      <w:pPr>
        <w:rPr>
          <w:lang w:val="en-US"/>
        </w:rPr>
      </w:pPr>
      <w:r w:rsidRPr="00624C44">
        <w:rPr>
          <w:lang w:val="en-US"/>
        </w:rPr>
        <w:t>TYPE TAG:</w:t>
      </w:r>
    </w:p>
    <w:p w14:paraId="0474331F"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78D9E055" w14:textId="77777777" w:rsidR="00D926EC" w:rsidRPr="00624C44" w:rsidRDefault="00D926EC" w:rsidP="00D926EC">
      <w:pPr>
        <w:rPr>
          <w:lang w:val="en-US"/>
        </w:rPr>
      </w:pPr>
      <w:r w:rsidRPr="00624C44">
        <w:rPr>
          <w:lang w:val="en-US"/>
        </w:rPr>
        <w:t>VALUE:</w:t>
      </w:r>
    </w:p>
    <w:p w14:paraId="5980264C" w14:textId="77777777" w:rsidR="00D926EC" w:rsidRPr="00624C44" w:rsidRDefault="00D926EC" w:rsidP="00D926EC">
      <w:pPr>
        <w:rPr>
          <w:lang w:val="en-US"/>
        </w:rPr>
      </w:pPr>
      <w:r w:rsidRPr="00624C44">
        <w:rPr>
          <w:lang w:val="en-US"/>
        </w:rPr>
        <w:tab/>
        <w:t>position mapped between 0 and 1 = WIDTH (see: constants)</w:t>
      </w:r>
    </w:p>
    <w:p w14:paraId="244A108C" w14:textId="77777777" w:rsidR="00D926EC" w:rsidRPr="00624C44" w:rsidRDefault="00D926EC" w:rsidP="00D926EC">
      <w:pPr>
        <w:rPr>
          <w:lang w:val="en-US"/>
        </w:rPr>
      </w:pPr>
    </w:p>
    <w:p w14:paraId="486983A8" w14:textId="2F2F97C1" w:rsidR="00D926EC" w:rsidRPr="00624C44" w:rsidRDefault="00BE0E8D" w:rsidP="007A3843">
      <w:pPr>
        <w:pStyle w:val="Heading6"/>
        <w:rPr>
          <w:lang w:val="en-US"/>
        </w:rPr>
      </w:pPr>
      <w:r w:rsidRPr="00624C44">
        <w:rPr>
          <w:lang w:val="en-US"/>
        </w:rPr>
        <w:t>T31</w:t>
      </w:r>
    </w:p>
    <w:p w14:paraId="12EC91BC" w14:textId="77777777" w:rsidR="00D926EC" w:rsidRPr="00624C44" w:rsidRDefault="00D926EC" w:rsidP="007A3843">
      <w:pPr>
        <w:pStyle w:val="Heading6"/>
        <w:rPr>
          <w:lang w:val="en-US"/>
        </w:rPr>
      </w:pPr>
      <w:r w:rsidRPr="00624C44">
        <w:rPr>
          <w:lang w:val="en-US"/>
        </w:rPr>
        <w:t xml:space="preserve">Location Center-Z: </w:t>
      </w:r>
    </w:p>
    <w:p w14:paraId="189F9AA3" w14:textId="77777777" w:rsidR="00D926EC" w:rsidRPr="00624C44" w:rsidRDefault="00D926EC" w:rsidP="00D926EC">
      <w:pPr>
        <w:rPr>
          <w:lang w:val="en-US"/>
        </w:rPr>
      </w:pPr>
      <w:r w:rsidRPr="00624C44">
        <w:rPr>
          <w:lang w:val="en-US"/>
        </w:rPr>
        <w:t xml:space="preserve">DESCRIPTION: </w:t>
      </w:r>
    </w:p>
    <w:p w14:paraId="3DFC21AD" w14:textId="77777777" w:rsidR="00D926EC" w:rsidRPr="00624C44" w:rsidRDefault="00D926EC" w:rsidP="00D926EC">
      <w:pPr>
        <w:rPr>
          <w:lang w:val="en-US"/>
        </w:rPr>
      </w:pPr>
      <w:r w:rsidRPr="00624C44">
        <w:rPr>
          <w:lang w:val="en-US"/>
        </w:rPr>
        <w:t xml:space="preserve">The midline of the body in Z axis; movement in the depth of the assumed stage; on plane z  </w:t>
      </w:r>
    </w:p>
    <w:p w14:paraId="0CA4C81C" w14:textId="77777777" w:rsidR="00D926EC" w:rsidRPr="00624C44" w:rsidRDefault="00D926EC" w:rsidP="00D926EC">
      <w:pPr>
        <w:rPr>
          <w:lang w:val="en-US"/>
        </w:rPr>
      </w:pPr>
      <w:r w:rsidRPr="00624C44">
        <w:rPr>
          <w:lang w:val="en-US"/>
        </w:rPr>
        <w:t xml:space="preserve">ADDRESS PATTERN: </w:t>
      </w:r>
    </w:p>
    <w:p w14:paraId="289DA0FB" w14:textId="4A11231F"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/[id]/location/</w:t>
      </w:r>
      <w:proofErr w:type="spellStart"/>
      <w:r w:rsidRPr="00624C44">
        <w:rPr>
          <w:lang w:val="en-US"/>
        </w:rPr>
        <w:t>centerZ</w:t>
      </w:r>
      <w:proofErr w:type="spellEnd"/>
    </w:p>
    <w:p w14:paraId="4235899C" w14:textId="77777777" w:rsidR="00D926EC" w:rsidRPr="00624C44" w:rsidRDefault="00D926EC" w:rsidP="00D926EC">
      <w:pPr>
        <w:rPr>
          <w:lang w:val="en-US"/>
        </w:rPr>
      </w:pPr>
      <w:r w:rsidRPr="00624C44">
        <w:rPr>
          <w:lang w:val="en-US"/>
        </w:rPr>
        <w:t>TYPE TAG:</w:t>
      </w:r>
    </w:p>
    <w:p w14:paraId="1AED0A01"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12A58429" w14:textId="77777777" w:rsidR="00D926EC" w:rsidRPr="00624C44" w:rsidRDefault="00D926EC" w:rsidP="00D926EC">
      <w:pPr>
        <w:rPr>
          <w:lang w:val="en-US"/>
        </w:rPr>
      </w:pPr>
      <w:r w:rsidRPr="00624C44">
        <w:rPr>
          <w:lang w:val="en-US"/>
        </w:rPr>
        <w:t>VALUE:</w:t>
      </w:r>
    </w:p>
    <w:p w14:paraId="72CBCA6B" w14:textId="77777777" w:rsidR="00D926EC" w:rsidRPr="00624C44" w:rsidRDefault="00D926EC" w:rsidP="00D926EC">
      <w:pPr>
        <w:rPr>
          <w:lang w:val="en-US"/>
        </w:rPr>
      </w:pPr>
      <w:r w:rsidRPr="00624C44">
        <w:rPr>
          <w:lang w:val="en-US"/>
        </w:rPr>
        <w:tab/>
        <w:t>position mapped between 0 and 1 = DEPTH (see: constants)</w:t>
      </w:r>
    </w:p>
    <w:p w14:paraId="0F216D8D" w14:textId="77777777" w:rsidR="00D926EC" w:rsidRPr="00624C44" w:rsidRDefault="00D926EC" w:rsidP="00D926EC">
      <w:pPr>
        <w:rPr>
          <w:lang w:val="en-US"/>
        </w:rPr>
      </w:pPr>
    </w:p>
    <w:p w14:paraId="1074654F" w14:textId="002A73B8" w:rsidR="00D926EC" w:rsidRPr="00624C44" w:rsidRDefault="00BE0E8D" w:rsidP="007A3843">
      <w:pPr>
        <w:pStyle w:val="Heading6"/>
        <w:rPr>
          <w:lang w:val="en-US"/>
        </w:rPr>
      </w:pPr>
      <w:r w:rsidRPr="00624C44">
        <w:rPr>
          <w:lang w:val="en-US"/>
        </w:rPr>
        <w:t>T32</w:t>
      </w:r>
    </w:p>
    <w:p w14:paraId="5C5F4C2F" w14:textId="77777777" w:rsidR="00D926EC" w:rsidRPr="00624C44" w:rsidRDefault="00D926EC" w:rsidP="007A3843">
      <w:pPr>
        <w:pStyle w:val="Heading6"/>
        <w:rPr>
          <w:lang w:val="en-US"/>
        </w:rPr>
      </w:pPr>
      <w:r w:rsidRPr="00624C44">
        <w:rPr>
          <w:lang w:val="en-US"/>
        </w:rPr>
        <w:t xml:space="preserve">Location Out </w:t>
      </w:r>
      <w:proofErr w:type="gramStart"/>
      <w:r w:rsidRPr="00624C44">
        <w:rPr>
          <w:lang w:val="en-US"/>
        </w:rPr>
        <w:t>Of</w:t>
      </w:r>
      <w:proofErr w:type="gramEnd"/>
      <w:r w:rsidRPr="00624C44">
        <w:rPr>
          <w:lang w:val="en-US"/>
        </w:rPr>
        <w:t xml:space="preserve"> Range </w:t>
      </w:r>
    </w:p>
    <w:p w14:paraId="4EFA81A9" w14:textId="77777777" w:rsidR="00D926EC" w:rsidRPr="00624C44" w:rsidRDefault="00D926EC" w:rsidP="00D926EC">
      <w:pPr>
        <w:rPr>
          <w:lang w:val="en-US"/>
        </w:rPr>
      </w:pPr>
      <w:r w:rsidRPr="00624C44">
        <w:rPr>
          <w:lang w:val="en-US"/>
        </w:rPr>
        <w:t xml:space="preserve">DESCRIPTION: </w:t>
      </w:r>
    </w:p>
    <w:p w14:paraId="7B4D2162" w14:textId="77777777" w:rsidR="00D926EC" w:rsidRPr="00624C44" w:rsidRDefault="00D926EC" w:rsidP="00D926EC">
      <w:pPr>
        <w:rPr>
          <w:lang w:val="en-US"/>
        </w:rPr>
      </w:pPr>
      <w:r w:rsidRPr="00624C44">
        <w:rPr>
          <w:lang w:val="en-US"/>
        </w:rPr>
        <w:tab/>
        <w:t xml:space="preserve">This is mainly used to compensate the image for the changing size of the </w:t>
      </w:r>
      <w:proofErr w:type="gramStart"/>
      <w:r w:rsidRPr="00624C44">
        <w:rPr>
          <w:lang w:val="en-US"/>
        </w:rPr>
        <w:t>players</w:t>
      </w:r>
      <w:proofErr w:type="gramEnd"/>
      <w:r w:rsidRPr="00624C44">
        <w:rPr>
          <w:lang w:val="en-US"/>
        </w:rPr>
        <w:t xml:space="preserve"> body.  That is, </w:t>
      </w:r>
      <w:r w:rsidRPr="00624C44">
        <w:rPr>
          <w:lang w:val="en-US"/>
        </w:rPr>
        <w:tab/>
        <w:t xml:space="preserve">when the player moves close to the camera (e.g. 2 meters away), it should have roughly the same </w:t>
      </w:r>
      <w:r w:rsidRPr="00624C44">
        <w:rPr>
          <w:lang w:val="en-US"/>
        </w:rPr>
        <w:tab/>
        <w:t xml:space="preserve">effect as when they are far away (e.g. 5 meters away).  </w:t>
      </w:r>
    </w:p>
    <w:p w14:paraId="5906A981" w14:textId="77777777" w:rsidR="00D926EC" w:rsidRPr="00624C44" w:rsidRDefault="00D926EC" w:rsidP="00D926EC">
      <w:pPr>
        <w:rPr>
          <w:lang w:val="en-US"/>
        </w:rPr>
      </w:pPr>
      <w:r w:rsidRPr="00624C44">
        <w:rPr>
          <w:lang w:val="en-US"/>
        </w:rPr>
        <w:t xml:space="preserve">ADDRESS PATTERN: </w:t>
      </w:r>
    </w:p>
    <w:p w14:paraId="6FA1B245" w14:textId="7499F4BA"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/[id]/location/</w:t>
      </w:r>
      <w:proofErr w:type="spellStart"/>
      <w:r w:rsidRPr="00624C44">
        <w:rPr>
          <w:lang w:val="en-US"/>
        </w:rPr>
        <w:t>outOfRange</w:t>
      </w:r>
      <w:proofErr w:type="spellEnd"/>
    </w:p>
    <w:p w14:paraId="2940FD4D" w14:textId="77777777" w:rsidR="00D926EC" w:rsidRPr="00624C44" w:rsidRDefault="00D926EC" w:rsidP="00D926EC">
      <w:pPr>
        <w:rPr>
          <w:lang w:val="en-US"/>
        </w:rPr>
      </w:pPr>
      <w:r w:rsidRPr="00624C44">
        <w:rPr>
          <w:lang w:val="en-US"/>
        </w:rPr>
        <w:t>TYPE TAG:</w:t>
      </w:r>
    </w:p>
    <w:p w14:paraId="3D422CBE" w14:textId="77777777" w:rsidR="00D926EC" w:rsidRPr="00624C44" w:rsidRDefault="00D926EC" w:rsidP="00D926EC">
      <w:pPr>
        <w:rPr>
          <w:lang w:val="en-US"/>
        </w:rPr>
      </w:pPr>
      <w:r w:rsidRPr="00624C44">
        <w:rPr>
          <w:lang w:val="en-US"/>
        </w:rPr>
        <w:tab/>
      </w:r>
      <w:proofErr w:type="gramStart"/>
      <w:r w:rsidRPr="00624C44">
        <w:rPr>
          <w:lang w:val="en-US"/>
        </w:rPr>
        <w:t>,string</w:t>
      </w:r>
      <w:proofErr w:type="gramEnd"/>
    </w:p>
    <w:p w14:paraId="2EBB5096" w14:textId="77777777" w:rsidR="00D926EC" w:rsidRPr="00624C44" w:rsidRDefault="00D926EC" w:rsidP="00D926EC">
      <w:pPr>
        <w:rPr>
          <w:lang w:val="en-US"/>
        </w:rPr>
      </w:pPr>
      <w:r w:rsidRPr="00624C44">
        <w:rPr>
          <w:lang w:val="en-US"/>
        </w:rPr>
        <w:t>VALUE:</w:t>
      </w:r>
    </w:p>
    <w:p w14:paraId="630F62FB" w14:textId="77777777" w:rsidR="00D926EC" w:rsidRPr="00624C44" w:rsidRDefault="00D926EC" w:rsidP="00D926EC">
      <w:pPr>
        <w:rPr>
          <w:lang w:val="en-US"/>
        </w:rPr>
      </w:pPr>
      <w:r w:rsidRPr="00624C44">
        <w:rPr>
          <w:lang w:val="en-US"/>
        </w:rPr>
        <w:tab/>
      </w:r>
      <w:proofErr w:type="spellStart"/>
      <w:r w:rsidRPr="00624C44">
        <w:rPr>
          <w:lang w:val="en-US"/>
        </w:rPr>
        <w:t>tooFar</w:t>
      </w:r>
      <w:proofErr w:type="spellEnd"/>
      <w:r w:rsidRPr="00624C44">
        <w:rPr>
          <w:lang w:val="en-US"/>
        </w:rPr>
        <w:t xml:space="preserve">: too </w:t>
      </w:r>
      <w:proofErr w:type="spellStart"/>
      <w:r w:rsidRPr="00624C44">
        <w:rPr>
          <w:lang w:val="en-US"/>
        </w:rPr>
        <w:t>farfrom</w:t>
      </w:r>
      <w:proofErr w:type="spellEnd"/>
      <w:r w:rsidRPr="00624C44">
        <w:rPr>
          <w:lang w:val="en-US"/>
        </w:rPr>
        <w:t xml:space="preserve"> the camera (over 5m)</w:t>
      </w:r>
    </w:p>
    <w:p w14:paraId="605524E1" w14:textId="77777777" w:rsidR="00D926EC" w:rsidRPr="00624C44" w:rsidRDefault="00D926EC" w:rsidP="00D926EC">
      <w:pPr>
        <w:rPr>
          <w:lang w:val="en-US"/>
        </w:rPr>
      </w:pPr>
      <w:r w:rsidRPr="00624C44">
        <w:rPr>
          <w:lang w:val="en-US"/>
        </w:rPr>
        <w:tab/>
      </w:r>
      <w:proofErr w:type="spellStart"/>
      <w:r w:rsidRPr="00624C44">
        <w:rPr>
          <w:lang w:val="en-US"/>
        </w:rPr>
        <w:t>tooClose</w:t>
      </w:r>
      <w:proofErr w:type="spellEnd"/>
      <w:r w:rsidRPr="00624C44">
        <w:rPr>
          <w:lang w:val="en-US"/>
        </w:rPr>
        <w:t>: too close (less than 2 m)</w:t>
      </w:r>
    </w:p>
    <w:p w14:paraId="3D74A295" w14:textId="77777777" w:rsidR="00D926EC" w:rsidRPr="00624C44" w:rsidRDefault="00D926EC" w:rsidP="00D926EC">
      <w:pPr>
        <w:rPr>
          <w:lang w:val="en-US"/>
        </w:rPr>
      </w:pPr>
    </w:p>
    <w:p w14:paraId="3E8DF59C" w14:textId="387C52E9" w:rsidR="00D926EC" w:rsidRPr="00624C44" w:rsidRDefault="00BE0E8D" w:rsidP="007A3843">
      <w:pPr>
        <w:pStyle w:val="Heading6"/>
        <w:rPr>
          <w:lang w:val="en-US"/>
        </w:rPr>
      </w:pPr>
      <w:r w:rsidRPr="00624C44">
        <w:rPr>
          <w:lang w:val="en-US"/>
        </w:rPr>
        <w:t>T33</w:t>
      </w:r>
    </w:p>
    <w:p w14:paraId="67144673" w14:textId="77777777" w:rsidR="00D926EC" w:rsidRPr="00624C44" w:rsidRDefault="00D926EC" w:rsidP="007A3843">
      <w:pPr>
        <w:pStyle w:val="Heading6"/>
        <w:rPr>
          <w:lang w:val="en-US"/>
        </w:rPr>
      </w:pPr>
      <w:r w:rsidRPr="00624C44">
        <w:rPr>
          <w:lang w:val="en-US"/>
        </w:rPr>
        <w:t xml:space="preserve">Position Height: </w:t>
      </w:r>
    </w:p>
    <w:p w14:paraId="0FDF8F62" w14:textId="77777777" w:rsidR="00D926EC" w:rsidRPr="00624C44" w:rsidRDefault="00D926EC" w:rsidP="00D926EC">
      <w:pPr>
        <w:rPr>
          <w:lang w:val="en-US"/>
        </w:rPr>
      </w:pPr>
      <w:r w:rsidRPr="00624C44">
        <w:rPr>
          <w:lang w:val="en-US"/>
        </w:rPr>
        <w:t xml:space="preserve">DESCRIPTION: </w:t>
      </w:r>
    </w:p>
    <w:p w14:paraId="0E8C61C5" w14:textId="77777777" w:rsidR="00D926EC" w:rsidRPr="00624C44" w:rsidRDefault="00D926EC" w:rsidP="00D926EC">
      <w:pPr>
        <w:rPr>
          <w:lang w:val="en-US"/>
        </w:rPr>
      </w:pPr>
      <w:r w:rsidRPr="00624C44">
        <w:rPr>
          <w:lang w:val="en-US"/>
        </w:rPr>
        <w:tab/>
        <w:t xml:space="preserve">The highest point on the body. </w:t>
      </w:r>
    </w:p>
    <w:p w14:paraId="3A8F7AC3" w14:textId="77777777" w:rsidR="00D926EC" w:rsidRPr="00624C44" w:rsidRDefault="00D926EC" w:rsidP="00D926EC">
      <w:pPr>
        <w:rPr>
          <w:lang w:val="en-US"/>
        </w:rPr>
      </w:pPr>
      <w:r w:rsidRPr="00624C44">
        <w:rPr>
          <w:lang w:val="en-US"/>
        </w:rPr>
        <w:t xml:space="preserve">ADDRESS PATTERN: </w:t>
      </w:r>
    </w:p>
    <w:p w14:paraId="2D656D86" w14:textId="4A368AB7"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/[id]</w:t>
      </w:r>
      <w:r w:rsidRPr="00624C44">
        <w:rPr>
          <w:lang w:val="en-US"/>
        </w:rPr>
        <w:t xml:space="preserve">/position/height </w:t>
      </w:r>
    </w:p>
    <w:p w14:paraId="272769A0" w14:textId="77777777" w:rsidR="00D926EC" w:rsidRPr="00624C44" w:rsidRDefault="00D926EC" w:rsidP="00D926EC">
      <w:pPr>
        <w:rPr>
          <w:lang w:val="en-US"/>
        </w:rPr>
      </w:pPr>
      <w:r w:rsidRPr="00624C44">
        <w:rPr>
          <w:lang w:val="en-US"/>
        </w:rPr>
        <w:t>TYPE TAG:</w:t>
      </w:r>
    </w:p>
    <w:p w14:paraId="2E0BDE97" w14:textId="77777777" w:rsidR="00D926EC" w:rsidRPr="00624C44" w:rsidRDefault="00D926EC" w:rsidP="00D926EC">
      <w:pPr>
        <w:rPr>
          <w:lang w:val="en-US"/>
        </w:rPr>
      </w:pPr>
      <w:r w:rsidRPr="00624C44">
        <w:rPr>
          <w:lang w:val="en-US"/>
        </w:rPr>
        <w:lastRenderedPageBreak/>
        <w:tab/>
      </w:r>
      <w:proofErr w:type="gramStart"/>
      <w:r w:rsidRPr="00624C44">
        <w:rPr>
          <w:lang w:val="en-US"/>
        </w:rPr>
        <w:t>,f</w:t>
      </w:r>
      <w:proofErr w:type="gramEnd"/>
    </w:p>
    <w:p w14:paraId="18671AEE" w14:textId="77777777" w:rsidR="00D926EC" w:rsidRPr="00624C44" w:rsidRDefault="00D926EC" w:rsidP="00D926EC">
      <w:pPr>
        <w:rPr>
          <w:lang w:val="en-US"/>
        </w:rPr>
      </w:pPr>
      <w:r w:rsidRPr="00624C44">
        <w:rPr>
          <w:lang w:val="en-US"/>
        </w:rPr>
        <w:t>VALUE:</w:t>
      </w:r>
    </w:p>
    <w:p w14:paraId="4680C84B" w14:textId="77777777" w:rsidR="00D926EC" w:rsidRPr="00624C44" w:rsidRDefault="00D926EC" w:rsidP="00D926EC">
      <w:pPr>
        <w:rPr>
          <w:lang w:val="en-US"/>
        </w:rPr>
      </w:pPr>
      <w:r w:rsidRPr="00624C44">
        <w:rPr>
          <w:lang w:val="en-US"/>
        </w:rPr>
        <w:tab/>
        <w:t>Height; The highest point on the body</w:t>
      </w:r>
      <w:r w:rsidRPr="00624C44">
        <w:rPr>
          <w:lang w:val="en-US"/>
        </w:rPr>
        <w:tab/>
      </w:r>
    </w:p>
    <w:p w14:paraId="5590C90D" w14:textId="77777777" w:rsidR="00D926EC" w:rsidRPr="00624C44" w:rsidRDefault="00D926EC" w:rsidP="00D926EC">
      <w:pPr>
        <w:rPr>
          <w:lang w:val="en-US"/>
        </w:rPr>
      </w:pPr>
    </w:p>
    <w:p w14:paraId="2E7DCF77" w14:textId="632537CD" w:rsidR="00D926EC" w:rsidRPr="00624C44" w:rsidRDefault="00BE0E8D" w:rsidP="007A3843">
      <w:pPr>
        <w:pStyle w:val="Heading6"/>
        <w:rPr>
          <w:lang w:val="en-US"/>
        </w:rPr>
      </w:pPr>
      <w:r w:rsidRPr="00624C44">
        <w:rPr>
          <w:lang w:val="en-US"/>
        </w:rPr>
        <w:t>T24</w:t>
      </w:r>
    </w:p>
    <w:p w14:paraId="2B8CD69B" w14:textId="77777777" w:rsidR="00D926EC" w:rsidRPr="00624C44" w:rsidRDefault="00D926EC" w:rsidP="007A3843">
      <w:pPr>
        <w:pStyle w:val="Heading6"/>
        <w:rPr>
          <w:lang w:val="en-US"/>
        </w:rPr>
      </w:pPr>
      <w:r w:rsidRPr="00624C44">
        <w:rPr>
          <w:lang w:val="en-US"/>
        </w:rPr>
        <w:t xml:space="preserve">Position Height-level: </w:t>
      </w:r>
    </w:p>
    <w:p w14:paraId="5511D1FF" w14:textId="77777777" w:rsidR="00D926EC" w:rsidRPr="00624C44" w:rsidRDefault="00D926EC" w:rsidP="00D926EC">
      <w:pPr>
        <w:rPr>
          <w:lang w:val="en-US"/>
        </w:rPr>
      </w:pPr>
      <w:r w:rsidRPr="00624C44">
        <w:rPr>
          <w:lang w:val="en-US"/>
        </w:rPr>
        <w:t xml:space="preserve">DESCRIPTION: </w:t>
      </w:r>
    </w:p>
    <w:p w14:paraId="27B20DBD" w14:textId="77777777" w:rsidR="00D926EC" w:rsidRPr="00624C44" w:rsidRDefault="00D926EC" w:rsidP="00D926EC">
      <w:pPr>
        <w:rPr>
          <w:lang w:val="en-US"/>
        </w:rPr>
      </w:pPr>
      <w:r w:rsidRPr="00624C44">
        <w:rPr>
          <w:lang w:val="en-US"/>
        </w:rPr>
        <w:tab/>
        <w:t xml:space="preserve">Height-level concerns posture. It is divided into 4 levels; </w:t>
      </w:r>
      <w:proofErr w:type="gramStart"/>
      <w:r w:rsidRPr="00624C44">
        <w:rPr>
          <w:lang w:val="en-US"/>
        </w:rPr>
        <w:t>thus</w:t>
      </w:r>
      <w:proofErr w:type="gramEnd"/>
      <w:r w:rsidRPr="00624C44">
        <w:rPr>
          <w:lang w:val="en-US"/>
        </w:rPr>
        <w:t xml:space="preserve"> delivers an integer value of 0,1,2 or 3. </w:t>
      </w:r>
    </w:p>
    <w:p w14:paraId="74C5C6ED" w14:textId="77777777" w:rsidR="00D926EC" w:rsidRPr="00624C44" w:rsidRDefault="00D926EC" w:rsidP="00D926EC">
      <w:pPr>
        <w:rPr>
          <w:lang w:val="en-US"/>
        </w:rPr>
      </w:pPr>
      <w:r w:rsidRPr="00624C44">
        <w:rPr>
          <w:lang w:val="en-US"/>
        </w:rPr>
        <w:t xml:space="preserve">ADDRESS PATTERN: </w:t>
      </w:r>
    </w:p>
    <w:p w14:paraId="626D65EF" w14:textId="73E0EBCB"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/[id]/position/</w:t>
      </w:r>
      <w:proofErr w:type="spellStart"/>
      <w:r w:rsidRPr="00624C44">
        <w:rPr>
          <w:lang w:val="en-US"/>
        </w:rPr>
        <w:t>heightLevel</w:t>
      </w:r>
      <w:proofErr w:type="spellEnd"/>
    </w:p>
    <w:p w14:paraId="19EC7B23" w14:textId="77777777" w:rsidR="00D926EC" w:rsidRPr="00624C44" w:rsidRDefault="00D926EC" w:rsidP="00D926EC">
      <w:pPr>
        <w:rPr>
          <w:lang w:val="en-US"/>
        </w:rPr>
      </w:pPr>
      <w:r w:rsidRPr="00624C44">
        <w:rPr>
          <w:lang w:val="en-US"/>
        </w:rPr>
        <w:t>TYPE TAG:</w:t>
      </w:r>
    </w:p>
    <w:p w14:paraId="203CA41D" w14:textId="77777777" w:rsidR="00D926EC" w:rsidRPr="00624C44" w:rsidRDefault="00D926EC" w:rsidP="00D926EC">
      <w:pPr>
        <w:rPr>
          <w:lang w:val="en-US"/>
        </w:rPr>
      </w:pPr>
      <w:r w:rsidRPr="00624C44">
        <w:rPr>
          <w:lang w:val="en-US"/>
        </w:rPr>
        <w:tab/>
      </w:r>
      <w:proofErr w:type="gramStart"/>
      <w:r w:rsidRPr="00624C44">
        <w:rPr>
          <w:lang w:val="en-US"/>
        </w:rPr>
        <w:t>,</w:t>
      </w:r>
      <w:proofErr w:type="spellStart"/>
      <w:r w:rsidRPr="00624C44">
        <w:rPr>
          <w:lang w:val="en-US"/>
        </w:rPr>
        <w:t>i</w:t>
      </w:r>
      <w:proofErr w:type="spellEnd"/>
      <w:proofErr w:type="gramEnd"/>
    </w:p>
    <w:p w14:paraId="5170C16E" w14:textId="77777777" w:rsidR="00D926EC" w:rsidRPr="00624C44" w:rsidRDefault="00D926EC" w:rsidP="00D926EC">
      <w:pPr>
        <w:rPr>
          <w:lang w:val="en-US"/>
        </w:rPr>
      </w:pPr>
      <w:r w:rsidRPr="00624C44">
        <w:rPr>
          <w:lang w:val="en-US"/>
        </w:rPr>
        <w:t>VALUE:</w:t>
      </w:r>
    </w:p>
    <w:p w14:paraId="6DB96B14" w14:textId="77777777" w:rsidR="00D926EC" w:rsidRPr="00624C44" w:rsidRDefault="00D926EC" w:rsidP="00D926EC">
      <w:pPr>
        <w:rPr>
          <w:lang w:val="en-US"/>
        </w:rPr>
      </w:pPr>
      <w:r w:rsidRPr="00624C44">
        <w:rPr>
          <w:lang w:val="en-US"/>
        </w:rPr>
        <w:tab/>
        <w:t xml:space="preserve">height </w:t>
      </w:r>
      <w:proofErr w:type="gramStart"/>
      <w:r w:rsidRPr="00624C44">
        <w:rPr>
          <w:lang w:val="en-US"/>
        </w:rPr>
        <w:t>level :</w:t>
      </w:r>
      <w:proofErr w:type="gramEnd"/>
      <w:r w:rsidRPr="00624C44">
        <w:rPr>
          <w:lang w:val="en-US"/>
        </w:rPr>
        <w:tab/>
        <w:t xml:space="preserve">between 0 to 3 (see description) </w:t>
      </w:r>
    </w:p>
    <w:p w14:paraId="7D4DE176" w14:textId="77777777" w:rsidR="00D926EC" w:rsidRPr="00624C44" w:rsidRDefault="00D926EC" w:rsidP="00D926EC">
      <w:pPr>
        <w:rPr>
          <w:lang w:val="en-US"/>
        </w:rPr>
      </w:pPr>
    </w:p>
    <w:p w14:paraId="2FCF6E2B" w14:textId="51A1CBBA" w:rsidR="00D926EC" w:rsidRPr="00624C44" w:rsidRDefault="00BE0E8D" w:rsidP="007A3843">
      <w:pPr>
        <w:pStyle w:val="Heading6"/>
        <w:rPr>
          <w:lang w:val="en-US"/>
        </w:rPr>
      </w:pPr>
      <w:r w:rsidRPr="00624C44">
        <w:rPr>
          <w:lang w:val="en-US"/>
        </w:rPr>
        <w:t>T35</w:t>
      </w:r>
    </w:p>
    <w:p w14:paraId="43C23CAA" w14:textId="200B2D4C" w:rsidR="00D926EC" w:rsidRPr="00624C44" w:rsidRDefault="00D926EC" w:rsidP="007A3843">
      <w:pPr>
        <w:pStyle w:val="Heading6"/>
        <w:rPr>
          <w:lang w:val="en-US"/>
        </w:rPr>
      </w:pPr>
      <w:r w:rsidRPr="00624C44">
        <w:rPr>
          <w:lang w:val="en-US"/>
        </w:rPr>
        <w:t xml:space="preserve">Position </w:t>
      </w:r>
      <w:r w:rsidR="009C470E" w:rsidRPr="00624C44">
        <w:rPr>
          <w:lang w:val="en-US"/>
        </w:rPr>
        <w:t>Vertical</w:t>
      </w:r>
      <w:r w:rsidRPr="00624C44">
        <w:rPr>
          <w:lang w:val="en-US"/>
        </w:rPr>
        <w:t xml:space="preserve"> Hand Left </w:t>
      </w:r>
    </w:p>
    <w:p w14:paraId="0D9E25D2" w14:textId="77777777" w:rsidR="00D926EC" w:rsidRPr="00624C44" w:rsidRDefault="00D926EC" w:rsidP="00D926EC">
      <w:pPr>
        <w:rPr>
          <w:lang w:val="en-US"/>
        </w:rPr>
      </w:pPr>
      <w:r w:rsidRPr="00624C44">
        <w:rPr>
          <w:lang w:val="en-US"/>
        </w:rPr>
        <w:t xml:space="preserve">DESCRIPTION: </w:t>
      </w:r>
    </w:p>
    <w:p w14:paraId="071D9786" w14:textId="77777777" w:rsidR="00D926EC" w:rsidRPr="00624C44" w:rsidRDefault="00D926EC" w:rsidP="00D926EC">
      <w:pPr>
        <w:rPr>
          <w:lang w:val="en-US"/>
        </w:rPr>
      </w:pPr>
      <w:r w:rsidRPr="00624C44">
        <w:rPr>
          <w:lang w:val="en-US"/>
        </w:rPr>
        <w:tab/>
        <w:t>Left hand’s vertical position. Many persons with Cerebral Palsy (“</w:t>
      </w:r>
      <w:proofErr w:type="spellStart"/>
      <w:r w:rsidRPr="00624C44">
        <w:rPr>
          <w:lang w:val="en-US"/>
        </w:rPr>
        <w:t>Kinderlähmung</w:t>
      </w:r>
      <w:proofErr w:type="spellEnd"/>
      <w:r w:rsidRPr="00624C44">
        <w:rPr>
          <w:lang w:val="en-US"/>
        </w:rPr>
        <w:t xml:space="preserve">”) cannot extend </w:t>
      </w:r>
      <w:r w:rsidRPr="00624C44">
        <w:rPr>
          <w:lang w:val="en-US"/>
        </w:rPr>
        <w:tab/>
        <w:t xml:space="preserve">their arms well, so we want this to also work for arms that are not well-extended, for example, </w:t>
      </w:r>
      <w:r w:rsidRPr="00624C44">
        <w:rPr>
          <w:lang w:val="en-US"/>
        </w:rPr>
        <w:tab/>
        <w:t>using elbows.</w:t>
      </w:r>
    </w:p>
    <w:p w14:paraId="154AA5EE" w14:textId="77777777" w:rsidR="00D926EC" w:rsidRPr="00624C44" w:rsidRDefault="00D926EC" w:rsidP="00D926EC">
      <w:pPr>
        <w:rPr>
          <w:lang w:val="en-US"/>
        </w:rPr>
      </w:pPr>
      <w:r w:rsidRPr="00624C44">
        <w:rPr>
          <w:lang w:val="en-US"/>
        </w:rPr>
        <w:t xml:space="preserve">ADDRESS PATTERN: </w:t>
      </w:r>
    </w:p>
    <w:p w14:paraId="6BCC626A" w14:textId="4616AA4F"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/[id]/position/vertical/hand/left/</w:t>
      </w:r>
    </w:p>
    <w:p w14:paraId="1AE87D3D" w14:textId="77777777" w:rsidR="00D926EC" w:rsidRPr="00624C44" w:rsidRDefault="00D926EC" w:rsidP="00D926EC">
      <w:pPr>
        <w:rPr>
          <w:lang w:val="en-US"/>
        </w:rPr>
      </w:pPr>
      <w:r w:rsidRPr="00624C44">
        <w:rPr>
          <w:lang w:val="en-US"/>
        </w:rPr>
        <w:t>TYPE TAG:</w:t>
      </w:r>
    </w:p>
    <w:p w14:paraId="64194308"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382D7AC0" w14:textId="77777777" w:rsidR="00D926EC" w:rsidRPr="00624C44" w:rsidRDefault="00D926EC" w:rsidP="00D926EC">
      <w:pPr>
        <w:rPr>
          <w:lang w:val="en-US"/>
        </w:rPr>
      </w:pPr>
      <w:r w:rsidRPr="00624C44">
        <w:rPr>
          <w:lang w:val="en-US"/>
        </w:rPr>
        <w:t>VALUE:</w:t>
      </w:r>
    </w:p>
    <w:p w14:paraId="43CAE05B" w14:textId="77777777" w:rsidR="00D926EC" w:rsidRPr="00624C44" w:rsidRDefault="00D926EC" w:rsidP="00D926EC">
      <w:pPr>
        <w:rPr>
          <w:lang w:val="en-US"/>
        </w:rPr>
      </w:pPr>
      <w:r w:rsidRPr="00624C44">
        <w:rPr>
          <w:lang w:val="en-US"/>
        </w:rPr>
        <w:tab/>
        <w:t>Height of the hand</w:t>
      </w:r>
    </w:p>
    <w:p w14:paraId="590DDD45" w14:textId="77777777" w:rsidR="00D926EC" w:rsidRPr="00624C44" w:rsidRDefault="00D926EC" w:rsidP="00D926EC">
      <w:pPr>
        <w:rPr>
          <w:lang w:val="en-US"/>
        </w:rPr>
      </w:pPr>
    </w:p>
    <w:p w14:paraId="03EE9495" w14:textId="0519DC40" w:rsidR="00D926EC" w:rsidRPr="00624C44" w:rsidRDefault="00BE0E8D" w:rsidP="007A3843">
      <w:pPr>
        <w:pStyle w:val="Heading6"/>
        <w:rPr>
          <w:lang w:val="en-US"/>
        </w:rPr>
      </w:pPr>
      <w:r w:rsidRPr="00624C44">
        <w:rPr>
          <w:lang w:val="en-US"/>
        </w:rPr>
        <w:t>T36</w:t>
      </w:r>
    </w:p>
    <w:p w14:paraId="72C6DCE9" w14:textId="4C89A9AD" w:rsidR="00D926EC" w:rsidRPr="00624C44" w:rsidRDefault="00D926EC" w:rsidP="007A3843">
      <w:pPr>
        <w:pStyle w:val="Heading6"/>
        <w:rPr>
          <w:lang w:val="en-US"/>
        </w:rPr>
      </w:pPr>
      <w:r w:rsidRPr="00624C44">
        <w:rPr>
          <w:lang w:val="en-US"/>
        </w:rPr>
        <w:t xml:space="preserve">Position </w:t>
      </w:r>
      <w:r w:rsidR="009C470E" w:rsidRPr="00624C44">
        <w:rPr>
          <w:lang w:val="en-US"/>
        </w:rPr>
        <w:t>Vertical</w:t>
      </w:r>
      <w:r w:rsidRPr="00624C44">
        <w:rPr>
          <w:lang w:val="en-US"/>
        </w:rPr>
        <w:t xml:space="preserve"> Hand Right </w:t>
      </w:r>
    </w:p>
    <w:p w14:paraId="5215CD1B" w14:textId="77777777" w:rsidR="00D926EC" w:rsidRPr="00624C44" w:rsidRDefault="00D926EC" w:rsidP="00D926EC">
      <w:pPr>
        <w:rPr>
          <w:lang w:val="en-US"/>
        </w:rPr>
      </w:pPr>
      <w:r w:rsidRPr="00624C44">
        <w:rPr>
          <w:lang w:val="en-US"/>
        </w:rPr>
        <w:t xml:space="preserve">DESCRIPTION: </w:t>
      </w:r>
    </w:p>
    <w:p w14:paraId="296A6565" w14:textId="77777777" w:rsidR="00D926EC" w:rsidRPr="00624C44" w:rsidRDefault="00D926EC" w:rsidP="00D926EC">
      <w:pPr>
        <w:rPr>
          <w:lang w:val="en-US"/>
        </w:rPr>
      </w:pPr>
      <w:r w:rsidRPr="00624C44">
        <w:rPr>
          <w:lang w:val="en-US"/>
        </w:rPr>
        <w:tab/>
        <w:t>Right hand’s vertical position. Many persons with Cerebral Palsy (“</w:t>
      </w:r>
      <w:proofErr w:type="spellStart"/>
      <w:r w:rsidRPr="00624C44">
        <w:rPr>
          <w:lang w:val="en-US"/>
        </w:rPr>
        <w:t>Kinderlähmung</w:t>
      </w:r>
      <w:proofErr w:type="spellEnd"/>
      <w:r w:rsidRPr="00624C44">
        <w:rPr>
          <w:lang w:val="en-US"/>
        </w:rPr>
        <w:t xml:space="preserve">”) cannot extend </w:t>
      </w:r>
      <w:r w:rsidRPr="00624C44">
        <w:rPr>
          <w:lang w:val="en-US"/>
        </w:rPr>
        <w:tab/>
        <w:t xml:space="preserve">their arms well, so we want this to also work for arms that are not well-extended, for example, </w:t>
      </w:r>
      <w:r w:rsidRPr="00624C44">
        <w:rPr>
          <w:lang w:val="en-US"/>
        </w:rPr>
        <w:tab/>
        <w:t>using elbows.</w:t>
      </w:r>
    </w:p>
    <w:p w14:paraId="71C08C56" w14:textId="77777777" w:rsidR="00D926EC" w:rsidRPr="00624C44" w:rsidRDefault="00D926EC" w:rsidP="00D926EC">
      <w:pPr>
        <w:rPr>
          <w:lang w:val="en-US"/>
        </w:rPr>
      </w:pPr>
      <w:r w:rsidRPr="00624C44">
        <w:rPr>
          <w:lang w:val="en-US"/>
        </w:rPr>
        <w:t xml:space="preserve">ADDRESS PATTERN: </w:t>
      </w:r>
    </w:p>
    <w:p w14:paraId="02D4A560" w14:textId="359294CC"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/[id]/position/ vertical/hand/right</w:t>
      </w:r>
    </w:p>
    <w:p w14:paraId="32D8F72B" w14:textId="77777777" w:rsidR="00D926EC" w:rsidRPr="00624C44" w:rsidRDefault="00D926EC" w:rsidP="00D926EC">
      <w:pPr>
        <w:rPr>
          <w:lang w:val="en-US"/>
        </w:rPr>
      </w:pPr>
      <w:r w:rsidRPr="00624C44">
        <w:rPr>
          <w:lang w:val="en-US"/>
        </w:rPr>
        <w:t>TYPE TAG:</w:t>
      </w:r>
    </w:p>
    <w:p w14:paraId="488EF54E"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2F658329" w14:textId="77777777" w:rsidR="00D926EC" w:rsidRPr="00624C44" w:rsidRDefault="00D926EC" w:rsidP="00D926EC">
      <w:pPr>
        <w:rPr>
          <w:lang w:val="en-US"/>
        </w:rPr>
      </w:pPr>
      <w:r w:rsidRPr="00624C44">
        <w:rPr>
          <w:lang w:val="en-US"/>
        </w:rPr>
        <w:t>VALUE:</w:t>
      </w:r>
    </w:p>
    <w:p w14:paraId="64657CDB" w14:textId="77777777" w:rsidR="00D926EC" w:rsidRPr="00624C44" w:rsidRDefault="00D926EC" w:rsidP="00D926EC">
      <w:pPr>
        <w:rPr>
          <w:lang w:val="en-US"/>
        </w:rPr>
      </w:pPr>
      <w:r w:rsidRPr="00624C44">
        <w:rPr>
          <w:lang w:val="en-US"/>
        </w:rPr>
        <w:tab/>
        <w:t>Height of the hand</w:t>
      </w:r>
    </w:p>
    <w:p w14:paraId="2473C9E8" w14:textId="77777777" w:rsidR="00D926EC" w:rsidRPr="00624C44" w:rsidRDefault="00D926EC" w:rsidP="00D926EC">
      <w:pPr>
        <w:rPr>
          <w:lang w:val="en-US"/>
        </w:rPr>
      </w:pPr>
    </w:p>
    <w:p w14:paraId="091595C9" w14:textId="6AE2E15C" w:rsidR="00D926EC" w:rsidRPr="00624C44" w:rsidRDefault="00BE0E8D" w:rsidP="007A3843">
      <w:pPr>
        <w:pStyle w:val="Heading6"/>
        <w:rPr>
          <w:lang w:val="en-US"/>
        </w:rPr>
      </w:pPr>
      <w:r w:rsidRPr="00624C44">
        <w:rPr>
          <w:lang w:val="en-US"/>
        </w:rPr>
        <w:t>T37</w:t>
      </w:r>
    </w:p>
    <w:p w14:paraId="1C2004F5" w14:textId="77777777" w:rsidR="00D926EC" w:rsidRPr="00624C44" w:rsidRDefault="00D926EC" w:rsidP="007A3843">
      <w:pPr>
        <w:pStyle w:val="Heading6"/>
        <w:rPr>
          <w:lang w:val="en-US"/>
        </w:rPr>
      </w:pPr>
      <w:r w:rsidRPr="00624C44">
        <w:rPr>
          <w:lang w:val="en-US"/>
        </w:rPr>
        <w:t>Position Side Hand Left</w:t>
      </w:r>
    </w:p>
    <w:p w14:paraId="136AE2AE" w14:textId="77777777" w:rsidR="00D926EC" w:rsidRPr="00624C44" w:rsidRDefault="00D926EC" w:rsidP="00D926EC">
      <w:pPr>
        <w:rPr>
          <w:lang w:val="en-US"/>
        </w:rPr>
      </w:pPr>
      <w:r w:rsidRPr="00624C44">
        <w:rPr>
          <w:lang w:val="en-US"/>
        </w:rPr>
        <w:t xml:space="preserve">DESCRIPTION: </w:t>
      </w:r>
    </w:p>
    <w:p w14:paraId="0686DF1E" w14:textId="77777777" w:rsidR="00D926EC" w:rsidRPr="00624C44" w:rsidRDefault="00D926EC" w:rsidP="00D926EC">
      <w:pPr>
        <w:rPr>
          <w:lang w:val="en-US"/>
        </w:rPr>
      </w:pPr>
      <w:r w:rsidRPr="00624C44">
        <w:rPr>
          <w:lang w:val="en-US"/>
        </w:rPr>
        <w:t>The distance of the left hand from the side of the body; in plane x.</w:t>
      </w:r>
    </w:p>
    <w:p w14:paraId="7F2A3452" w14:textId="77777777" w:rsidR="00D926EC" w:rsidRPr="00624C44" w:rsidRDefault="00D926EC" w:rsidP="00D926EC">
      <w:pPr>
        <w:rPr>
          <w:lang w:val="en-US"/>
        </w:rPr>
      </w:pPr>
      <w:r w:rsidRPr="00624C44">
        <w:rPr>
          <w:lang w:val="en-US"/>
        </w:rPr>
        <w:t xml:space="preserve">ADDRESS PATTERN: </w:t>
      </w:r>
    </w:p>
    <w:p w14:paraId="1126375C" w14:textId="1FE586EF"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 xml:space="preserve">/[id]/position/side/hand/left </w:t>
      </w:r>
    </w:p>
    <w:p w14:paraId="02268AC9" w14:textId="77777777" w:rsidR="00D926EC" w:rsidRPr="00624C44" w:rsidRDefault="00D926EC" w:rsidP="00D926EC">
      <w:pPr>
        <w:rPr>
          <w:lang w:val="en-US"/>
        </w:rPr>
      </w:pPr>
      <w:r w:rsidRPr="00624C44">
        <w:rPr>
          <w:lang w:val="en-US"/>
        </w:rPr>
        <w:t>TYPE TAG:</w:t>
      </w:r>
    </w:p>
    <w:p w14:paraId="1BA6E3A4"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6C77BAE8" w14:textId="77777777" w:rsidR="00D926EC" w:rsidRPr="00624C44" w:rsidRDefault="00D926EC" w:rsidP="00D926EC">
      <w:pPr>
        <w:rPr>
          <w:lang w:val="en-US"/>
        </w:rPr>
      </w:pPr>
      <w:r w:rsidRPr="00624C44">
        <w:rPr>
          <w:lang w:val="en-US"/>
        </w:rPr>
        <w:t>VALUE:</w:t>
      </w:r>
    </w:p>
    <w:p w14:paraId="484A4D31" w14:textId="77777777" w:rsidR="00D926EC" w:rsidRPr="00624C44" w:rsidRDefault="00D926EC" w:rsidP="00D926EC">
      <w:pPr>
        <w:rPr>
          <w:lang w:val="en-US"/>
        </w:rPr>
      </w:pPr>
      <w:r w:rsidRPr="00624C44">
        <w:rPr>
          <w:lang w:val="en-US"/>
        </w:rPr>
        <w:tab/>
        <w:t>The distance &lt;how to calculate: when it is 1 when it is 0=&gt;</w:t>
      </w:r>
    </w:p>
    <w:p w14:paraId="658034D4" w14:textId="77777777" w:rsidR="00D926EC" w:rsidRPr="00624C44" w:rsidRDefault="00D926EC" w:rsidP="00D926EC">
      <w:pPr>
        <w:rPr>
          <w:lang w:val="en-US"/>
        </w:rPr>
      </w:pPr>
    </w:p>
    <w:p w14:paraId="027795AA" w14:textId="38D5DB38" w:rsidR="00D926EC" w:rsidRPr="00624C44" w:rsidRDefault="00BE0E8D" w:rsidP="007A3843">
      <w:pPr>
        <w:pStyle w:val="Heading6"/>
        <w:rPr>
          <w:lang w:val="en-US"/>
        </w:rPr>
      </w:pPr>
      <w:r w:rsidRPr="00624C44">
        <w:rPr>
          <w:lang w:val="en-US"/>
        </w:rPr>
        <w:t>T38</w:t>
      </w:r>
    </w:p>
    <w:p w14:paraId="40B55CC5" w14:textId="77777777" w:rsidR="00D926EC" w:rsidRPr="00624C44" w:rsidRDefault="00D926EC" w:rsidP="007A3843">
      <w:pPr>
        <w:pStyle w:val="Heading6"/>
        <w:rPr>
          <w:lang w:val="en-US"/>
        </w:rPr>
      </w:pPr>
      <w:r w:rsidRPr="00624C44">
        <w:rPr>
          <w:lang w:val="en-US"/>
        </w:rPr>
        <w:t xml:space="preserve">Position Side Hand Right </w:t>
      </w:r>
    </w:p>
    <w:p w14:paraId="08B4CC63" w14:textId="77777777" w:rsidR="00D926EC" w:rsidRPr="00624C44" w:rsidRDefault="00D926EC" w:rsidP="00D926EC">
      <w:pPr>
        <w:rPr>
          <w:lang w:val="en-US"/>
        </w:rPr>
      </w:pPr>
      <w:r w:rsidRPr="00624C44">
        <w:rPr>
          <w:lang w:val="en-US"/>
        </w:rPr>
        <w:t xml:space="preserve">DESCRIPTION: </w:t>
      </w:r>
    </w:p>
    <w:p w14:paraId="1B119BC7" w14:textId="77777777" w:rsidR="00D926EC" w:rsidRPr="00624C44" w:rsidRDefault="00D926EC" w:rsidP="00D926EC">
      <w:pPr>
        <w:rPr>
          <w:lang w:val="en-US"/>
        </w:rPr>
      </w:pPr>
      <w:r w:rsidRPr="00624C44">
        <w:rPr>
          <w:lang w:val="en-US"/>
        </w:rPr>
        <w:t>The distance of the right hand from the side of the body; in plane x.</w:t>
      </w:r>
    </w:p>
    <w:p w14:paraId="0D91E269" w14:textId="77777777" w:rsidR="00D926EC" w:rsidRPr="00624C44" w:rsidRDefault="00D926EC" w:rsidP="00D926EC">
      <w:pPr>
        <w:rPr>
          <w:lang w:val="en-US"/>
        </w:rPr>
      </w:pPr>
      <w:r w:rsidRPr="00624C44">
        <w:rPr>
          <w:lang w:val="en-US"/>
        </w:rPr>
        <w:t xml:space="preserve">ADDRESS PATTERN: </w:t>
      </w:r>
    </w:p>
    <w:p w14:paraId="30A783B4" w14:textId="2A576FEB"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 xml:space="preserve">/[id]/position/side/hand/right </w:t>
      </w:r>
    </w:p>
    <w:p w14:paraId="257454A7" w14:textId="77777777" w:rsidR="00D926EC" w:rsidRPr="00624C44" w:rsidRDefault="00D926EC" w:rsidP="00D926EC">
      <w:pPr>
        <w:rPr>
          <w:lang w:val="en-US"/>
        </w:rPr>
      </w:pPr>
      <w:r w:rsidRPr="00624C44">
        <w:rPr>
          <w:lang w:val="en-US"/>
        </w:rPr>
        <w:t>TYPE TAG:</w:t>
      </w:r>
    </w:p>
    <w:p w14:paraId="7AE05059"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0A7763B1" w14:textId="77777777" w:rsidR="00D926EC" w:rsidRPr="00624C44" w:rsidRDefault="00D926EC" w:rsidP="00D926EC">
      <w:pPr>
        <w:rPr>
          <w:lang w:val="en-US"/>
        </w:rPr>
      </w:pPr>
      <w:r w:rsidRPr="00624C44">
        <w:rPr>
          <w:lang w:val="en-US"/>
        </w:rPr>
        <w:t>VALUE:</w:t>
      </w:r>
    </w:p>
    <w:p w14:paraId="21382C6F" w14:textId="77777777" w:rsidR="00D926EC" w:rsidRPr="00624C44" w:rsidRDefault="00D926EC" w:rsidP="00D926EC">
      <w:pPr>
        <w:rPr>
          <w:lang w:val="en-US"/>
        </w:rPr>
      </w:pPr>
      <w:r w:rsidRPr="00624C44">
        <w:rPr>
          <w:lang w:val="en-US"/>
        </w:rPr>
        <w:tab/>
        <w:t>The distance &lt;how to calculate: when it is 1 when it is 0=&gt;</w:t>
      </w:r>
    </w:p>
    <w:p w14:paraId="030D5B78" w14:textId="77777777" w:rsidR="00D926EC" w:rsidRPr="00624C44" w:rsidRDefault="00D926EC" w:rsidP="00D926EC">
      <w:pPr>
        <w:rPr>
          <w:lang w:val="en-US"/>
        </w:rPr>
      </w:pPr>
    </w:p>
    <w:p w14:paraId="01916A80" w14:textId="723A46CA" w:rsidR="00BE0E8D" w:rsidRPr="00624C44" w:rsidRDefault="00BE0E8D" w:rsidP="00BE0E8D">
      <w:pPr>
        <w:pStyle w:val="Heading6"/>
        <w:rPr>
          <w:lang w:val="en-US"/>
        </w:rPr>
      </w:pPr>
      <w:r w:rsidRPr="00624C44">
        <w:rPr>
          <w:lang w:val="en-US"/>
        </w:rPr>
        <w:t>T39</w:t>
      </w:r>
    </w:p>
    <w:p w14:paraId="2B1C7BBB" w14:textId="77777777" w:rsidR="00D926EC" w:rsidRPr="00624C44" w:rsidRDefault="00D926EC" w:rsidP="007A3843">
      <w:pPr>
        <w:pStyle w:val="Heading6"/>
        <w:rPr>
          <w:lang w:val="en-US"/>
        </w:rPr>
      </w:pPr>
      <w:r w:rsidRPr="00624C44">
        <w:rPr>
          <w:lang w:val="en-US"/>
        </w:rPr>
        <w:t>Position Side Foot Left</w:t>
      </w:r>
    </w:p>
    <w:p w14:paraId="7EC37DC3" w14:textId="77777777" w:rsidR="00D926EC" w:rsidRPr="00624C44" w:rsidRDefault="00D926EC" w:rsidP="00D926EC">
      <w:pPr>
        <w:rPr>
          <w:lang w:val="en-US"/>
        </w:rPr>
      </w:pPr>
      <w:r w:rsidRPr="00624C44">
        <w:rPr>
          <w:lang w:val="en-US"/>
        </w:rPr>
        <w:lastRenderedPageBreak/>
        <w:t xml:space="preserve">DESCRIPTION: </w:t>
      </w:r>
    </w:p>
    <w:p w14:paraId="2CBC90F6" w14:textId="77777777" w:rsidR="00D926EC" w:rsidRPr="00624C44" w:rsidRDefault="00D926EC" w:rsidP="00D926EC">
      <w:pPr>
        <w:rPr>
          <w:lang w:val="en-US"/>
        </w:rPr>
      </w:pPr>
      <w:r w:rsidRPr="00624C44">
        <w:rPr>
          <w:lang w:val="en-US"/>
        </w:rPr>
        <w:t>The distance of the left foot from the side of the body; in plane x.</w:t>
      </w:r>
    </w:p>
    <w:p w14:paraId="5911EF3A" w14:textId="77777777" w:rsidR="00D926EC" w:rsidRPr="00624C44" w:rsidRDefault="00D926EC" w:rsidP="00D926EC">
      <w:pPr>
        <w:rPr>
          <w:lang w:val="en-US"/>
        </w:rPr>
      </w:pPr>
      <w:r w:rsidRPr="00624C44">
        <w:rPr>
          <w:lang w:val="en-US"/>
        </w:rPr>
        <w:t xml:space="preserve">ADDRESS PATTERN: </w:t>
      </w:r>
    </w:p>
    <w:p w14:paraId="20137750" w14:textId="3A54012B"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 xml:space="preserve">/[id]/position/side/foot/left </w:t>
      </w:r>
    </w:p>
    <w:p w14:paraId="25D4F97A" w14:textId="77777777" w:rsidR="00D926EC" w:rsidRPr="00624C44" w:rsidRDefault="00D926EC" w:rsidP="00D926EC">
      <w:pPr>
        <w:rPr>
          <w:lang w:val="en-US"/>
        </w:rPr>
      </w:pPr>
      <w:r w:rsidRPr="00624C44">
        <w:rPr>
          <w:lang w:val="en-US"/>
        </w:rPr>
        <w:t>TYPE TAG:</w:t>
      </w:r>
    </w:p>
    <w:p w14:paraId="767386BF"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49054DE3" w14:textId="77777777" w:rsidR="00D926EC" w:rsidRPr="00624C44" w:rsidRDefault="00D926EC" w:rsidP="00D926EC">
      <w:pPr>
        <w:rPr>
          <w:lang w:val="en-US"/>
        </w:rPr>
      </w:pPr>
      <w:r w:rsidRPr="00624C44">
        <w:rPr>
          <w:lang w:val="en-US"/>
        </w:rPr>
        <w:t>VALUE:</w:t>
      </w:r>
    </w:p>
    <w:p w14:paraId="6B89EB15" w14:textId="77777777" w:rsidR="00D926EC" w:rsidRPr="00624C44" w:rsidRDefault="00D926EC" w:rsidP="00D926EC">
      <w:pPr>
        <w:rPr>
          <w:lang w:val="en-US"/>
        </w:rPr>
      </w:pPr>
      <w:r w:rsidRPr="00624C44">
        <w:rPr>
          <w:lang w:val="en-US"/>
        </w:rPr>
        <w:tab/>
        <w:t>The distance &lt;how to calculate: when it is 1 when it is 0=&gt;</w:t>
      </w:r>
    </w:p>
    <w:p w14:paraId="250C7ADE" w14:textId="77777777" w:rsidR="00D926EC" w:rsidRPr="00624C44" w:rsidRDefault="00D926EC" w:rsidP="00D926EC">
      <w:pPr>
        <w:rPr>
          <w:lang w:val="en-US"/>
        </w:rPr>
      </w:pPr>
    </w:p>
    <w:p w14:paraId="6AD26266" w14:textId="4E76C6BF" w:rsidR="00D926EC" w:rsidRPr="00624C44" w:rsidRDefault="00BE0E8D" w:rsidP="007A3843">
      <w:pPr>
        <w:pStyle w:val="Heading6"/>
        <w:rPr>
          <w:lang w:val="en-US"/>
        </w:rPr>
      </w:pPr>
      <w:r w:rsidRPr="00624C44">
        <w:rPr>
          <w:lang w:val="en-US"/>
        </w:rPr>
        <w:t>T</w:t>
      </w:r>
      <w:r w:rsidR="000C45D4" w:rsidRPr="00624C44">
        <w:rPr>
          <w:lang w:val="en-US"/>
        </w:rPr>
        <w:t>4</w:t>
      </w:r>
      <w:r w:rsidRPr="00624C44">
        <w:rPr>
          <w:lang w:val="en-US"/>
        </w:rPr>
        <w:t>0</w:t>
      </w:r>
    </w:p>
    <w:p w14:paraId="2415D566" w14:textId="77777777" w:rsidR="00D926EC" w:rsidRPr="00624C44" w:rsidRDefault="00D926EC" w:rsidP="007A3843">
      <w:pPr>
        <w:pStyle w:val="Heading6"/>
        <w:rPr>
          <w:lang w:val="en-US"/>
        </w:rPr>
      </w:pPr>
      <w:r w:rsidRPr="00624C44">
        <w:rPr>
          <w:lang w:val="en-US"/>
        </w:rPr>
        <w:t xml:space="preserve">Position Side Foot Right </w:t>
      </w:r>
    </w:p>
    <w:p w14:paraId="74A864B8" w14:textId="77777777" w:rsidR="00D926EC" w:rsidRPr="00624C44" w:rsidRDefault="00D926EC" w:rsidP="00D926EC">
      <w:pPr>
        <w:rPr>
          <w:lang w:val="en-US"/>
        </w:rPr>
      </w:pPr>
      <w:r w:rsidRPr="00624C44">
        <w:rPr>
          <w:lang w:val="en-US"/>
        </w:rPr>
        <w:t xml:space="preserve">DESCRIPTION: </w:t>
      </w:r>
    </w:p>
    <w:p w14:paraId="7B2CEFA9" w14:textId="77777777" w:rsidR="00D926EC" w:rsidRPr="00624C44" w:rsidRDefault="00D926EC" w:rsidP="00D926EC">
      <w:pPr>
        <w:rPr>
          <w:lang w:val="en-US"/>
        </w:rPr>
      </w:pPr>
      <w:r w:rsidRPr="00624C44">
        <w:rPr>
          <w:lang w:val="en-US"/>
        </w:rPr>
        <w:t>The distance of the right foot from the side of the body; in plane x.</w:t>
      </w:r>
    </w:p>
    <w:p w14:paraId="05F31A50" w14:textId="77777777" w:rsidR="00D926EC" w:rsidRPr="00624C44" w:rsidRDefault="00D926EC" w:rsidP="00D926EC">
      <w:pPr>
        <w:rPr>
          <w:lang w:val="en-US"/>
        </w:rPr>
      </w:pPr>
      <w:r w:rsidRPr="00624C44">
        <w:rPr>
          <w:lang w:val="en-US"/>
        </w:rPr>
        <w:t xml:space="preserve">ADDRESS PATTERN: </w:t>
      </w:r>
    </w:p>
    <w:p w14:paraId="5A452289" w14:textId="5F2AFA92"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Pr="00624C44">
        <w:rPr>
          <w:lang w:val="en-US"/>
        </w:rPr>
        <w:t xml:space="preserve">/[id]/position/side/foot/right </w:t>
      </w:r>
    </w:p>
    <w:p w14:paraId="294AD9CE" w14:textId="77777777" w:rsidR="00D926EC" w:rsidRPr="00624C44" w:rsidRDefault="00D926EC" w:rsidP="00D926EC">
      <w:pPr>
        <w:rPr>
          <w:lang w:val="en-US"/>
        </w:rPr>
      </w:pPr>
      <w:r w:rsidRPr="00624C44">
        <w:rPr>
          <w:lang w:val="en-US"/>
        </w:rPr>
        <w:t>TYPE TAG:</w:t>
      </w:r>
    </w:p>
    <w:p w14:paraId="37928D3A"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0C40B84D" w14:textId="77777777" w:rsidR="00D926EC" w:rsidRPr="00624C44" w:rsidRDefault="00D926EC" w:rsidP="00D926EC">
      <w:pPr>
        <w:rPr>
          <w:lang w:val="en-US"/>
        </w:rPr>
      </w:pPr>
      <w:r w:rsidRPr="00624C44">
        <w:rPr>
          <w:lang w:val="en-US"/>
        </w:rPr>
        <w:t>VALUE:</w:t>
      </w:r>
    </w:p>
    <w:p w14:paraId="29EB075D" w14:textId="77777777" w:rsidR="00D926EC" w:rsidRPr="00624C44" w:rsidRDefault="00D926EC" w:rsidP="00D926EC">
      <w:pPr>
        <w:rPr>
          <w:lang w:val="en-US"/>
        </w:rPr>
      </w:pPr>
      <w:r w:rsidRPr="00624C44">
        <w:rPr>
          <w:lang w:val="en-US"/>
        </w:rPr>
        <w:tab/>
        <w:t>The distance &lt;how to calculate: when it is 1 when it is 0=&gt;</w:t>
      </w:r>
    </w:p>
    <w:p w14:paraId="388646C3" w14:textId="77777777" w:rsidR="00D926EC" w:rsidRPr="00624C44" w:rsidRDefault="00D926EC" w:rsidP="00D926EC">
      <w:pPr>
        <w:rPr>
          <w:lang w:val="en-US"/>
        </w:rPr>
      </w:pPr>
    </w:p>
    <w:p w14:paraId="637745F4" w14:textId="2691AD7C" w:rsidR="000C45D4" w:rsidRPr="00624C44" w:rsidRDefault="00BE0E8D" w:rsidP="000C45D4">
      <w:pPr>
        <w:pStyle w:val="Heading6"/>
        <w:rPr>
          <w:lang w:val="en-US"/>
        </w:rPr>
      </w:pPr>
      <w:r w:rsidRPr="00624C44">
        <w:rPr>
          <w:lang w:val="en-US"/>
        </w:rPr>
        <w:t>T41</w:t>
      </w:r>
    </w:p>
    <w:p w14:paraId="71C39327" w14:textId="77777777" w:rsidR="000C45D4" w:rsidRPr="00624C44" w:rsidRDefault="000C45D4" w:rsidP="000C45D4">
      <w:pPr>
        <w:pStyle w:val="Heading6"/>
        <w:rPr>
          <w:lang w:val="en-US"/>
        </w:rPr>
      </w:pPr>
      <w:r w:rsidRPr="00624C44">
        <w:rPr>
          <w:lang w:val="en-US"/>
        </w:rPr>
        <w:t xml:space="preserve">Position Front Hand Left </w:t>
      </w:r>
    </w:p>
    <w:p w14:paraId="76F1467C" w14:textId="77777777" w:rsidR="000C45D4" w:rsidRPr="00624C44" w:rsidRDefault="000C45D4" w:rsidP="000C45D4">
      <w:pPr>
        <w:rPr>
          <w:lang w:val="en-US"/>
        </w:rPr>
      </w:pPr>
      <w:r w:rsidRPr="00624C44">
        <w:rPr>
          <w:lang w:val="en-US"/>
        </w:rPr>
        <w:t xml:space="preserve">DESCRIPTION: </w:t>
      </w:r>
    </w:p>
    <w:p w14:paraId="212A050D" w14:textId="77777777" w:rsidR="000C45D4" w:rsidRPr="00624C44" w:rsidRDefault="000C45D4" w:rsidP="000C45D4">
      <w:pPr>
        <w:rPr>
          <w:lang w:val="en-US"/>
        </w:rPr>
      </w:pPr>
      <w:r w:rsidRPr="00624C44">
        <w:rPr>
          <w:lang w:val="en-US"/>
        </w:rPr>
        <w:tab/>
        <w:t>The distance of the hand from the front of the body; in plane z.</w:t>
      </w:r>
    </w:p>
    <w:p w14:paraId="64107CE4" w14:textId="77777777" w:rsidR="000C45D4" w:rsidRPr="00624C44" w:rsidRDefault="000C45D4" w:rsidP="000C45D4">
      <w:pPr>
        <w:rPr>
          <w:lang w:val="en-US"/>
        </w:rPr>
      </w:pPr>
      <w:r w:rsidRPr="00624C44">
        <w:rPr>
          <w:lang w:val="en-US"/>
        </w:rPr>
        <w:t xml:space="preserve">ADDRESS PATTERN: </w:t>
      </w:r>
    </w:p>
    <w:p w14:paraId="6794275E" w14:textId="77777777" w:rsidR="000C45D4" w:rsidRPr="00624C44" w:rsidRDefault="000C45D4" w:rsidP="000C45D4">
      <w:pPr>
        <w:rPr>
          <w:lang w:val="en-US"/>
        </w:rPr>
      </w:pPr>
      <w:r w:rsidRPr="00624C44">
        <w:rPr>
          <w:lang w:val="en-US"/>
        </w:rPr>
        <w:tab/>
        <w:t xml:space="preserve">/player/[id]/position/front/hand/left </w:t>
      </w:r>
    </w:p>
    <w:p w14:paraId="39B73A9C" w14:textId="77777777" w:rsidR="000C45D4" w:rsidRPr="00624C44" w:rsidRDefault="000C45D4" w:rsidP="000C45D4">
      <w:pPr>
        <w:rPr>
          <w:lang w:val="en-US"/>
        </w:rPr>
      </w:pPr>
      <w:r w:rsidRPr="00624C44">
        <w:rPr>
          <w:lang w:val="en-US"/>
        </w:rPr>
        <w:t>TYPE TAG:</w:t>
      </w:r>
    </w:p>
    <w:p w14:paraId="45503702" w14:textId="77777777" w:rsidR="000C45D4" w:rsidRPr="00624C44" w:rsidRDefault="000C45D4" w:rsidP="000C45D4">
      <w:pPr>
        <w:rPr>
          <w:lang w:val="en-US"/>
        </w:rPr>
      </w:pPr>
      <w:r w:rsidRPr="00624C44">
        <w:rPr>
          <w:lang w:val="en-US"/>
        </w:rPr>
        <w:tab/>
      </w:r>
      <w:proofErr w:type="gramStart"/>
      <w:r w:rsidRPr="00624C44">
        <w:rPr>
          <w:lang w:val="en-US"/>
        </w:rPr>
        <w:t>,f</w:t>
      </w:r>
      <w:proofErr w:type="gramEnd"/>
    </w:p>
    <w:p w14:paraId="315B1461" w14:textId="77777777" w:rsidR="000C45D4" w:rsidRPr="00624C44" w:rsidRDefault="000C45D4" w:rsidP="000C45D4">
      <w:pPr>
        <w:rPr>
          <w:lang w:val="en-US"/>
        </w:rPr>
      </w:pPr>
      <w:r w:rsidRPr="00624C44">
        <w:rPr>
          <w:lang w:val="en-US"/>
        </w:rPr>
        <w:t>VALUE:</w:t>
      </w:r>
      <w:r w:rsidRPr="00624C44">
        <w:rPr>
          <w:lang w:val="en-US"/>
        </w:rPr>
        <w:tab/>
      </w:r>
    </w:p>
    <w:p w14:paraId="0E29A01D" w14:textId="77777777" w:rsidR="000C45D4" w:rsidRPr="00624C44" w:rsidRDefault="000C45D4" w:rsidP="000C45D4">
      <w:pPr>
        <w:rPr>
          <w:lang w:val="en-US"/>
        </w:rPr>
      </w:pPr>
      <w:r w:rsidRPr="00624C44">
        <w:rPr>
          <w:lang w:val="en-US"/>
        </w:rPr>
        <w:tab/>
        <w:t xml:space="preserve">The distance of the left hand from the body in the front direction </w:t>
      </w:r>
    </w:p>
    <w:p w14:paraId="6DF027F6" w14:textId="77777777" w:rsidR="000C45D4" w:rsidRPr="00624C44" w:rsidRDefault="000C45D4" w:rsidP="000C45D4">
      <w:pPr>
        <w:rPr>
          <w:lang w:val="en-US"/>
        </w:rPr>
      </w:pPr>
      <w:r w:rsidRPr="00624C44">
        <w:rPr>
          <w:lang w:val="en-US"/>
        </w:rPr>
        <w:tab/>
        <w:t>&lt;how to calculate: when it is 1 when it is 0=&gt;</w:t>
      </w:r>
    </w:p>
    <w:p w14:paraId="313A07BF" w14:textId="77777777" w:rsidR="000C45D4" w:rsidRPr="00624C44" w:rsidRDefault="000C45D4" w:rsidP="000C45D4">
      <w:pPr>
        <w:rPr>
          <w:lang w:val="en-US"/>
        </w:rPr>
      </w:pPr>
    </w:p>
    <w:p w14:paraId="1A47FC23" w14:textId="06BA3024" w:rsidR="000C45D4" w:rsidRPr="00624C44" w:rsidRDefault="00BE0E8D" w:rsidP="000C45D4">
      <w:pPr>
        <w:pStyle w:val="Heading6"/>
        <w:rPr>
          <w:lang w:val="en-US"/>
        </w:rPr>
      </w:pPr>
      <w:r w:rsidRPr="00624C44">
        <w:rPr>
          <w:lang w:val="en-US"/>
        </w:rPr>
        <w:t>T42</w:t>
      </w:r>
    </w:p>
    <w:p w14:paraId="56A084B5" w14:textId="77777777" w:rsidR="000C45D4" w:rsidRPr="00624C44" w:rsidRDefault="000C45D4" w:rsidP="000C45D4">
      <w:pPr>
        <w:pStyle w:val="Heading6"/>
        <w:rPr>
          <w:lang w:val="en-US"/>
        </w:rPr>
      </w:pPr>
      <w:r w:rsidRPr="00624C44">
        <w:rPr>
          <w:lang w:val="en-US"/>
        </w:rPr>
        <w:t xml:space="preserve">Position Front Hand Right </w:t>
      </w:r>
    </w:p>
    <w:p w14:paraId="67100438" w14:textId="77777777" w:rsidR="000C45D4" w:rsidRPr="00624C44" w:rsidRDefault="000C45D4" w:rsidP="000C45D4">
      <w:pPr>
        <w:rPr>
          <w:lang w:val="en-US"/>
        </w:rPr>
      </w:pPr>
      <w:r w:rsidRPr="00624C44">
        <w:rPr>
          <w:lang w:val="en-US"/>
        </w:rPr>
        <w:t xml:space="preserve">DESCRIPTION: </w:t>
      </w:r>
    </w:p>
    <w:p w14:paraId="6C7ECAD5" w14:textId="77777777" w:rsidR="000C45D4" w:rsidRPr="00624C44" w:rsidRDefault="000C45D4" w:rsidP="000C45D4">
      <w:pPr>
        <w:rPr>
          <w:lang w:val="en-US"/>
        </w:rPr>
      </w:pPr>
      <w:r w:rsidRPr="00624C44">
        <w:rPr>
          <w:lang w:val="en-US"/>
        </w:rPr>
        <w:tab/>
        <w:t>The distance of the right hand from the front of the body; in plane z.</w:t>
      </w:r>
    </w:p>
    <w:p w14:paraId="57383C32" w14:textId="77777777" w:rsidR="000C45D4" w:rsidRPr="00624C44" w:rsidRDefault="000C45D4" w:rsidP="000C45D4">
      <w:pPr>
        <w:rPr>
          <w:lang w:val="en-US"/>
        </w:rPr>
      </w:pPr>
      <w:r w:rsidRPr="00624C44">
        <w:rPr>
          <w:lang w:val="en-US"/>
        </w:rPr>
        <w:t xml:space="preserve">ADDRESS PATTERN: </w:t>
      </w:r>
    </w:p>
    <w:p w14:paraId="236A3CE2" w14:textId="77777777" w:rsidR="000C45D4" w:rsidRPr="00624C44" w:rsidRDefault="000C45D4" w:rsidP="000C45D4">
      <w:pPr>
        <w:rPr>
          <w:lang w:val="en-US"/>
        </w:rPr>
      </w:pPr>
      <w:r w:rsidRPr="00624C44">
        <w:rPr>
          <w:lang w:val="en-US"/>
        </w:rPr>
        <w:tab/>
        <w:t xml:space="preserve">/player/[id]/position/front/hand/right </w:t>
      </w:r>
    </w:p>
    <w:p w14:paraId="3DAE6119" w14:textId="77777777" w:rsidR="000C45D4" w:rsidRPr="00624C44" w:rsidRDefault="000C45D4" w:rsidP="000C45D4">
      <w:pPr>
        <w:rPr>
          <w:lang w:val="en-US"/>
        </w:rPr>
      </w:pPr>
      <w:r w:rsidRPr="00624C44">
        <w:rPr>
          <w:lang w:val="en-US"/>
        </w:rPr>
        <w:t>TYPE TAG:</w:t>
      </w:r>
    </w:p>
    <w:p w14:paraId="65CFE25B" w14:textId="77777777" w:rsidR="000C45D4" w:rsidRPr="00624C44" w:rsidRDefault="000C45D4" w:rsidP="000C45D4">
      <w:pPr>
        <w:rPr>
          <w:lang w:val="en-US"/>
        </w:rPr>
      </w:pPr>
      <w:r w:rsidRPr="00624C44">
        <w:rPr>
          <w:lang w:val="en-US"/>
        </w:rPr>
        <w:tab/>
      </w:r>
      <w:proofErr w:type="gramStart"/>
      <w:r w:rsidRPr="00624C44">
        <w:rPr>
          <w:lang w:val="en-US"/>
        </w:rPr>
        <w:t>,f</w:t>
      </w:r>
      <w:proofErr w:type="gramEnd"/>
    </w:p>
    <w:p w14:paraId="732BBAEF" w14:textId="77777777" w:rsidR="000C45D4" w:rsidRPr="00624C44" w:rsidRDefault="000C45D4" w:rsidP="000C45D4">
      <w:pPr>
        <w:rPr>
          <w:lang w:val="en-US"/>
        </w:rPr>
      </w:pPr>
      <w:r w:rsidRPr="00624C44">
        <w:rPr>
          <w:lang w:val="en-US"/>
        </w:rPr>
        <w:t>VALUE:</w:t>
      </w:r>
      <w:r w:rsidRPr="00624C44">
        <w:rPr>
          <w:lang w:val="en-US"/>
        </w:rPr>
        <w:tab/>
      </w:r>
    </w:p>
    <w:p w14:paraId="6FAF6905" w14:textId="77777777" w:rsidR="000C45D4" w:rsidRPr="00624C44" w:rsidRDefault="000C45D4" w:rsidP="000C45D4">
      <w:pPr>
        <w:rPr>
          <w:lang w:val="en-US"/>
        </w:rPr>
      </w:pPr>
      <w:r w:rsidRPr="00624C44">
        <w:rPr>
          <w:lang w:val="en-US"/>
        </w:rPr>
        <w:tab/>
        <w:t xml:space="preserve">The distance of the hand from the body in the front direction </w:t>
      </w:r>
    </w:p>
    <w:p w14:paraId="375CCAF2" w14:textId="77777777" w:rsidR="000C45D4" w:rsidRPr="00624C44" w:rsidRDefault="000C45D4" w:rsidP="000C45D4">
      <w:pPr>
        <w:rPr>
          <w:lang w:val="en-US"/>
        </w:rPr>
      </w:pPr>
      <w:r w:rsidRPr="00624C44">
        <w:rPr>
          <w:lang w:val="en-US"/>
        </w:rPr>
        <w:tab/>
        <w:t>&lt;how to calculate: when it is 1 when it is 0=&gt;</w:t>
      </w:r>
    </w:p>
    <w:p w14:paraId="7DE26F91" w14:textId="77777777" w:rsidR="000C45D4" w:rsidRPr="00624C44" w:rsidRDefault="000C45D4" w:rsidP="000C45D4">
      <w:pPr>
        <w:rPr>
          <w:lang w:val="en-US"/>
        </w:rPr>
      </w:pPr>
    </w:p>
    <w:p w14:paraId="72DEFCB7" w14:textId="3079A384" w:rsidR="000C45D4" w:rsidRPr="00624C44" w:rsidRDefault="00BE0E8D" w:rsidP="000C45D4">
      <w:pPr>
        <w:pStyle w:val="Heading6"/>
        <w:rPr>
          <w:lang w:val="en-US"/>
        </w:rPr>
      </w:pPr>
      <w:r w:rsidRPr="00624C44">
        <w:rPr>
          <w:lang w:val="en-US"/>
        </w:rPr>
        <w:t>T43</w:t>
      </w:r>
    </w:p>
    <w:p w14:paraId="6F92002C" w14:textId="1F0EBC7B" w:rsidR="000C45D4" w:rsidRPr="00624C44" w:rsidRDefault="000C45D4" w:rsidP="000C45D4">
      <w:pPr>
        <w:pStyle w:val="Heading6"/>
        <w:rPr>
          <w:lang w:val="en-US"/>
        </w:rPr>
      </w:pPr>
      <w:r w:rsidRPr="00624C44">
        <w:rPr>
          <w:lang w:val="en-US"/>
        </w:rPr>
        <w:t xml:space="preserve">Position Front Foot Left </w:t>
      </w:r>
    </w:p>
    <w:p w14:paraId="4F1D9663" w14:textId="77777777" w:rsidR="000C45D4" w:rsidRPr="00624C44" w:rsidRDefault="000C45D4" w:rsidP="000C45D4">
      <w:pPr>
        <w:rPr>
          <w:lang w:val="en-US"/>
        </w:rPr>
      </w:pPr>
      <w:r w:rsidRPr="00624C44">
        <w:rPr>
          <w:lang w:val="en-US"/>
        </w:rPr>
        <w:t xml:space="preserve">DESCRIPTION: </w:t>
      </w:r>
    </w:p>
    <w:p w14:paraId="3D1F3E4A" w14:textId="1CA0A300" w:rsidR="000C45D4" w:rsidRPr="00624C44" w:rsidRDefault="000C45D4" w:rsidP="000C45D4">
      <w:pPr>
        <w:rPr>
          <w:lang w:val="en-US"/>
        </w:rPr>
      </w:pPr>
      <w:r w:rsidRPr="00624C44">
        <w:rPr>
          <w:lang w:val="en-US"/>
        </w:rPr>
        <w:tab/>
        <w:t>The distance of the foot from the front of the body; in plane z.</w:t>
      </w:r>
    </w:p>
    <w:p w14:paraId="72A56D0E" w14:textId="77777777" w:rsidR="000C45D4" w:rsidRPr="00624C44" w:rsidRDefault="000C45D4" w:rsidP="000C45D4">
      <w:pPr>
        <w:rPr>
          <w:lang w:val="en-US"/>
        </w:rPr>
      </w:pPr>
      <w:r w:rsidRPr="00624C44">
        <w:rPr>
          <w:lang w:val="en-US"/>
        </w:rPr>
        <w:t xml:space="preserve">ADDRESS PATTERN: </w:t>
      </w:r>
    </w:p>
    <w:p w14:paraId="4F559990" w14:textId="00FE9969" w:rsidR="000C45D4" w:rsidRPr="00624C44" w:rsidRDefault="000C45D4" w:rsidP="000C45D4">
      <w:pPr>
        <w:rPr>
          <w:lang w:val="en-US"/>
        </w:rPr>
      </w:pPr>
      <w:r w:rsidRPr="00624C44">
        <w:rPr>
          <w:lang w:val="en-US"/>
        </w:rPr>
        <w:tab/>
        <w:t xml:space="preserve">/player/[id]/position/front/foot/left </w:t>
      </w:r>
    </w:p>
    <w:p w14:paraId="21F0FD4F" w14:textId="77777777" w:rsidR="000C45D4" w:rsidRPr="00624C44" w:rsidRDefault="000C45D4" w:rsidP="000C45D4">
      <w:pPr>
        <w:rPr>
          <w:lang w:val="en-US"/>
        </w:rPr>
      </w:pPr>
      <w:r w:rsidRPr="00624C44">
        <w:rPr>
          <w:lang w:val="en-US"/>
        </w:rPr>
        <w:t>TYPE TAG:</w:t>
      </w:r>
    </w:p>
    <w:p w14:paraId="35328AEE" w14:textId="77777777" w:rsidR="000C45D4" w:rsidRPr="00624C44" w:rsidRDefault="000C45D4" w:rsidP="000C45D4">
      <w:pPr>
        <w:rPr>
          <w:lang w:val="en-US"/>
        </w:rPr>
      </w:pPr>
      <w:r w:rsidRPr="00624C44">
        <w:rPr>
          <w:lang w:val="en-US"/>
        </w:rPr>
        <w:tab/>
      </w:r>
      <w:proofErr w:type="gramStart"/>
      <w:r w:rsidRPr="00624C44">
        <w:rPr>
          <w:lang w:val="en-US"/>
        </w:rPr>
        <w:t>,f</w:t>
      </w:r>
      <w:proofErr w:type="gramEnd"/>
    </w:p>
    <w:p w14:paraId="6F088E05" w14:textId="77777777" w:rsidR="000C45D4" w:rsidRPr="00624C44" w:rsidRDefault="000C45D4" w:rsidP="000C45D4">
      <w:pPr>
        <w:rPr>
          <w:lang w:val="en-US"/>
        </w:rPr>
      </w:pPr>
      <w:r w:rsidRPr="00624C44">
        <w:rPr>
          <w:lang w:val="en-US"/>
        </w:rPr>
        <w:t>VALUE:</w:t>
      </w:r>
      <w:r w:rsidRPr="00624C44">
        <w:rPr>
          <w:lang w:val="en-US"/>
        </w:rPr>
        <w:tab/>
      </w:r>
    </w:p>
    <w:p w14:paraId="363D538C" w14:textId="11E2640B" w:rsidR="000C45D4" w:rsidRPr="00624C44" w:rsidRDefault="000C45D4" w:rsidP="000C45D4">
      <w:pPr>
        <w:rPr>
          <w:lang w:val="en-US"/>
        </w:rPr>
      </w:pPr>
      <w:r w:rsidRPr="00624C44">
        <w:rPr>
          <w:lang w:val="en-US"/>
        </w:rPr>
        <w:tab/>
        <w:t xml:space="preserve">The distance of the left foot from the body in the front direction </w:t>
      </w:r>
    </w:p>
    <w:p w14:paraId="69BAF3E7" w14:textId="77777777" w:rsidR="000C45D4" w:rsidRPr="00624C44" w:rsidRDefault="000C45D4" w:rsidP="000C45D4">
      <w:pPr>
        <w:rPr>
          <w:lang w:val="en-US"/>
        </w:rPr>
      </w:pPr>
      <w:r w:rsidRPr="00624C44">
        <w:rPr>
          <w:lang w:val="en-US"/>
        </w:rPr>
        <w:tab/>
        <w:t>&lt;how to calculate: when it is 1 when it is 0=&gt;</w:t>
      </w:r>
    </w:p>
    <w:p w14:paraId="442BE126" w14:textId="77777777" w:rsidR="000C45D4" w:rsidRPr="00624C44" w:rsidRDefault="000C45D4" w:rsidP="000C45D4">
      <w:pPr>
        <w:rPr>
          <w:lang w:val="en-US"/>
        </w:rPr>
      </w:pPr>
    </w:p>
    <w:p w14:paraId="62694EC9" w14:textId="43A1E503" w:rsidR="000C45D4" w:rsidRPr="00624C44" w:rsidRDefault="00BE0E8D" w:rsidP="000C45D4">
      <w:pPr>
        <w:pStyle w:val="Heading6"/>
        <w:rPr>
          <w:lang w:val="en-US"/>
        </w:rPr>
      </w:pPr>
      <w:r w:rsidRPr="00624C44">
        <w:rPr>
          <w:lang w:val="en-US"/>
        </w:rPr>
        <w:t>T44</w:t>
      </w:r>
    </w:p>
    <w:p w14:paraId="7D006901" w14:textId="5E19E7D0" w:rsidR="000C45D4" w:rsidRPr="00624C44" w:rsidRDefault="000C45D4" w:rsidP="000C45D4">
      <w:pPr>
        <w:pStyle w:val="Heading6"/>
        <w:rPr>
          <w:lang w:val="en-US"/>
        </w:rPr>
      </w:pPr>
      <w:r w:rsidRPr="00624C44">
        <w:rPr>
          <w:lang w:val="en-US"/>
        </w:rPr>
        <w:t xml:space="preserve">Position Front Foot Right </w:t>
      </w:r>
    </w:p>
    <w:p w14:paraId="13C95276" w14:textId="77777777" w:rsidR="000C45D4" w:rsidRPr="00624C44" w:rsidRDefault="000C45D4" w:rsidP="000C45D4">
      <w:pPr>
        <w:rPr>
          <w:lang w:val="en-US"/>
        </w:rPr>
      </w:pPr>
      <w:r w:rsidRPr="00624C44">
        <w:rPr>
          <w:lang w:val="en-US"/>
        </w:rPr>
        <w:t xml:space="preserve">DESCRIPTION: </w:t>
      </w:r>
    </w:p>
    <w:p w14:paraId="2D6D3F87" w14:textId="0FF01B25" w:rsidR="000C45D4" w:rsidRPr="00624C44" w:rsidRDefault="000C45D4" w:rsidP="000C45D4">
      <w:pPr>
        <w:rPr>
          <w:lang w:val="en-US"/>
        </w:rPr>
      </w:pPr>
      <w:r w:rsidRPr="00624C44">
        <w:rPr>
          <w:lang w:val="en-US"/>
        </w:rPr>
        <w:tab/>
        <w:t>The distance of the right foot from the front of the body; in plane z.</w:t>
      </w:r>
    </w:p>
    <w:p w14:paraId="532ADC88" w14:textId="77777777" w:rsidR="000C45D4" w:rsidRPr="00624C44" w:rsidRDefault="000C45D4" w:rsidP="000C45D4">
      <w:pPr>
        <w:rPr>
          <w:lang w:val="en-US"/>
        </w:rPr>
      </w:pPr>
      <w:r w:rsidRPr="00624C44">
        <w:rPr>
          <w:lang w:val="en-US"/>
        </w:rPr>
        <w:t xml:space="preserve">ADDRESS PATTERN: </w:t>
      </w:r>
    </w:p>
    <w:p w14:paraId="2E5B39FB" w14:textId="14C327AA" w:rsidR="000C45D4" w:rsidRPr="00624C44" w:rsidRDefault="000C45D4" w:rsidP="000C45D4">
      <w:pPr>
        <w:rPr>
          <w:lang w:val="en-US"/>
        </w:rPr>
      </w:pPr>
      <w:r w:rsidRPr="00624C44">
        <w:rPr>
          <w:lang w:val="en-US"/>
        </w:rPr>
        <w:tab/>
        <w:t xml:space="preserve">/player/[id]/position/front/foot/right </w:t>
      </w:r>
    </w:p>
    <w:p w14:paraId="7CCC0D39" w14:textId="77777777" w:rsidR="000C45D4" w:rsidRPr="00624C44" w:rsidRDefault="000C45D4" w:rsidP="000C45D4">
      <w:pPr>
        <w:rPr>
          <w:lang w:val="en-US"/>
        </w:rPr>
      </w:pPr>
      <w:r w:rsidRPr="00624C44">
        <w:rPr>
          <w:lang w:val="en-US"/>
        </w:rPr>
        <w:t>TYPE TAG:</w:t>
      </w:r>
    </w:p>
    <w:p w14:paraId="3B244901" w14:textId="77777777" w:rsidR="000C45D4" w:rsidRPr="00624C44" w:rsidRDefault="000C45D4" w:rsidP="000C45D4">
      <w:pPr>
        <w:rPr>
          <w:lang w:val="en-US"/>
        </w:rPr>
      </w:pPr>
      <w:r w:rsidRPr="00624C44">
        <w:rPr>
          <w:lang w:val="en-US"/>
        </w:rPr>
        <w:lastRenderedPageBreak/>
        <w:tab/>
      </w:r>
      <w:proofErr w:type="gramStart"/>
      <w:r w:rsidRPr="00624C44">
        <w:rPr>
          <w:lang w:val="en-US"/>
        </w:rPr>
        <w:t>,f</w:t>
      </w:r>
      <w:proofErr w:type="gramEnd"/>
    </w:p>
    <w:p w14:paraId="7A118A98" w14:textId="77777777" w:rsidR="000C45D4" w:rsidRPr="00624C44" w:rsidRDefault="000C45D4" w:rsidP="000C45D4">
      <w:pPr>
        <w:rPr>
          <w:lang w:val="en-US"/>
        </w:rPr>
      </w:pPr>
      <w:r w:rsidRPr="00624C44">
        <w:rPr>
          <w:lang w:val="en-US"/>
        </w:rPr>
        <w:t>VALUE:</w:t>
      </w:r>
      <w:r w:rsidRPr="00624C44">
        <w:rPr>
          <w:lang w:val="en-US"/>
        </w:rPr>
        <w:tab/>
      </w:r>
    </w:p>
    <w:p w14:paraId="0DFEE441" w14:textId="5BACA64A" w:rsidR="000C45D4" w:rsidRPr="00624C44" w:rsidRDefault="000C45D4" w:rsidP="000C45D4">
      <w:pPr>
        <w:rPr>
          <w:lang w:val="en-US"/>
        </w:rPr>
      </w:pPr>
      <w:r w:rsidRPr="00624C44">
        <w:rPr>
          <w:lang w:val="en-US"/>
        </w:rPr>
        <w:tab/>
        <w:t xml:space="preserve">The distance of the foot from the body in the front direction </w:t>
      </w:r>
    </w:p>
    <w:p w14:paraId="06874EFC" w14:textId="77777777" w:rsidR="000C45D4" w:rsidRPr="00624C44" w:rsidRDefault="000C45D4" w:rsidP="000C45D4">
      <w:pPr>
        <w:rPr>
          <w:lang w:val="en-US"/>
        </w:rPr>
      </w:pPr>
      <w:r w:rsidRPr="00624C44">
        <w:rPr>
          <w:lang w:val="en-US"/>
        </w:rPr>
        <w:tab/>
        <w:t>&lt;how to calculate: when it is 1 when it is 0=&gt;</w:t>
      </w:r>
    </w:p>
    <w:p w14:paraId="0FEDC3F6" w14:textId="77777777" w:rsidR="000C45D4" w:rsidRPr="00624C44" w:rsidRDefault="000C45D4" w:rsidP="000C45D4">
      <w:pPr>
        <w:rPr>
          <w:lang w:val="en-US"/>
        </w:rPr>
      </w:pPr>
    </w:p>
    <w:p w14:paraId="5C24D0EA" w14:textId="60B7C4F2" w:rsidR="00D926EC" w:rsidRPr="00624C44" w:rsidRDefault="00BE0E8D" w:rsidP="007A3843">
      <w:pPr>
        <w:pStyle w:val="Heading6"/>
        <w:rPr>
          <w:lang w:val="en-US"/>
        </w:rPr>
      </w:pPr>
      <w:r w:rsidRPr="00624C44">
        <w:rPr>
          <w:lang w:val="en-US"/>
        </w:rPr>
        <w:t>T45</w:t>
      </w:r>
    </w:p>
    <w:p w14:paraId="0B6F8112" w14:textId="77777777" w:rsidR="00D926EC" w:rsidRPr="00624C44" w:rsidRDefault="00D926EC" w:rsidP="007A3843">
      <w:pPr>
        <w:pStyle w:val="Heading6"/>
        <w:rPr>
          <w:lang w:val="en-US"/>
        </w:rPr>
      </w:pPr>
      <w:r w:rsidRPr="00624C44">
        <w:rPr>
          <w:lang w:val="en-US"/>
        </w:rPr>
        <w:t xml:space="preserve">Position Width: </w:t>
      </w:r>
    </w:p>
    <w:p w14:paraId="4FB73DC5" w14:textId="77777777" w:rsidR="00D926EC" w:rsidRPr="00624C44" w:rsidRDefault="00D926EC" w:rsidP="00D926EC">
      <w:pPr>
        <w:rPr>
          <w:lang w:val="en-US"/>
        </w:rPr>
      </w:pPr>
      <w:r w:rsidRPr="00624C44">
        <w:rPr>
          <w:lang w:val="en-US"/>
        </w:rPr>
        <w:t xml:space="preserve">DESCRIPTION: </w:t>
      </w:r>
    </w:p>
    <w:p w14:paraId="43C98B2E" w14:textId="77777777" w:rsidR="00D926EC" w:rsidRPr="00624C44" w:rsidRDefault="00D926EC" w:rsidP="00D926EC">
      <w:pPr>
        <w:rPr>
          <w:lang w:val="en-US"/>
        </w:rPr>
      </w:pPr>
      <w:r w:rsidRPr="00624C44">
        <w:rPr>
          <w:lang w:val="en-US"/>
        </w:rPr>
        <w:t xml:space="preserve">Width is the distance between the left-most and right-most points on the body, i.e. the player’s   total width, changing continuously. </w:t>
      </w:r>
      <w:proofErr w:type="gramStart"/>
      <w:r w:rsidRPr="00624C44">
        <w:rPr>
          <w:lang w:val="en-US"/>
        </w:rPr>
        <w:t>Actually</w:t>
      </w:r>
      <w:proofErr w:type="gramEnd"/>
      <w:r w:rsidRPr="00624C44">
        <w:rPr>
          <w:lang w:val="en-US"/>
        </w:rPr>
        <w:t xml:space="preserve"> refers to the blobs maximum width.</w:t>
      </w:r>
    </w:p>
    <w:p w14:paraId="25ED2AAC" w14:textId="77777777" w:rsidR="00D926EC" w:rsidRPr="00624C44" w:rsidRDefault="00D926EC" w:rsidP="00D926EC">
      <w:pPr>
        <w:rPr>
          <w:lang w:val="en-US"/>
        </w:rPr>
      </w:pPr>
      <w:r w:rsidRPr="00624C44">
        <w:rPr>
          <w:lang w:val="en-US"/>
        </w:rPr>
        <w:t xml:space="preserve">ADDRESS PATTERN: </w:t>
      </w:r>
    </w:p>
    <w:p w14:paraId="168ABC7D" w14:textId="3B185CC8" w:rsidR="00D926EC" w:rsidRPr="00624C44" w:rsidRDefault="00D926EC" w:rsidP="00D926EC">
      <w:pPr>
        <w:rPr>
          <w:lang w:val="en-US"/>
        </w:rPr>
      </w:pPr>
      <w:r w:rsidRPr="00624C44">
        <w:rPr>
          <w:lang w:val="en-US"/>
        </w:rPr>
        <w:tab/>
      </w:r>
      <w:r w:rsidR="00861940" w:rsidRPr="00624C44">
        <w:rPr>
          <w:lang w:val="en-US"/>
        </w:rPr>
        <w:t>/</w:t>
      </w:r>
      <w:r w:rsidR="001230D1" w:rsidRPr="00624C44">
        <w:rPr>
          <w:lang w:val="en-US"/>
        </w:rPr>
        <w:t>player</w:t>
      </w:r>
      <w:r w:rsidR="00861940" w:rsidRPr="00624C44">
        <w:rPr>
          <w:lang w:val="en-US"/>
        </w:rPr>
        <w:t>/</w:t>
      </w:r>
      <w:r w:rsidRPr="00624C44">
        <w:rPr>
          <w:lang w:val="en-US"/>
        </w:rPr>
        <w:t>[id]/position/width</w:t>
      </w:r>
    </w:p>
    <w:p w14:paraId="636DBD22" w14:textId="77777777" w:rsidR="00D926EC" w:rsidRPr="00624C44" w:rsidRDefault="00D926EC" w:rsidP="00D926EC">
      <w:pPr>
        <w:rPr>
          <w:lang w:val="en-US"/>
        </w:rPr>
      </w:pPr>
      <w:r w:rsidRPr="00624C44">
        <w:rPr>
          <w:lang w:val="en-US"/>
        </w:rPr>
        <w:t>TYPE TAG:</w:t>
      </w:r>
    </w:p>
    <w:p w14:paraId="03FDA443"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349348D3" w14:textId="77777777" w:rsidR="00D926EC" w:rsidRPr="00624C44" w:rsidRDefault="00D926EC" w:rsidP="00D926EC">
      <w:pPr>
        <w:rPr>
          <w:lang w:val="en-US"/>
        </w:rPr>
      </w:pPr>
      <w:r w:rsidRPr="00624C44">
        <w:rPr>
          <w:lang w:val="en-US"/>
        </w:rPr>
        <w:t>VALUE:</w:t>
      </w:r>
    </w:p>
    <w:p w14:paraId="115DA01F" w14:textId="77777777" w:rsidR="00D926EC" w:rsidRPr="00624C44" w:rsidRDefault="00D926EC" w:rsidP="00D926EC">
      <w:pPr>
        <w:rPr>
          <w:lang w:val="en-US"/>
        </w:rPr>
      </w:pPr>
      <w:r w:rsidRPr="00624C44">
        <w:rPr>
          <w:lang w:val="en-US"/>
        </w:rPr>
        <w:tab/>
        <w:t xml:space="preserve">width </w:t>
      </w:r>
      <w:proofErr w:type="gramStart"/>
      <w:r w:rsidRPr="00624C44">
        <w:rPr>
          <w:lang w:val="en-US"/>
        </w:rPr>
        <w:t>( f</w:t>
      </w:r>
      <w:proofErr w:type="gramEnd"/>
      <w:r w:rsidRPr="00624C44">
        <w:rPr>
          <w:lang w:val="en-US"/>
        </w:rPr>
        <w:t xml:space="preserve"> in reference to the Width or to its own maximum that changes) </w:t>
      </w:r>
      <w:r w:rsidRPr="00624C44">
        <w:rPr>
          <w:lang w:val="en-US"/>
        </w:rPr>
        <w:tab/>
      </w:r>
      <w:r w:rsidRPr="00624C44">
        <w:rPr>
          <w:lang w:val="en-US"/>
        </w:rPr>
        <w:tab/>
      </w:r>
    </w:p>
    <w:p w14:paraId="4FD47417" w14:textId="77777777" w:rsidR="00D926EC" w:rsidRPr="00624C44" w:rsidRDefault="00D926EC" w:rsidP="00D926EC">
      <w:pPr>
        <w:rPr>
          <w:lang w:val="en-US"/>
        </w:rPr>
      </w:pPr>
    </w:p>
    <w:p w14:paraId="2476845A" w14:textId="77777777" w:rsidR="00D926EC" w:rsidRPr="00624C44" w:rsidRDefault="00D926EC" w:rsidP="00D926EC">
      <w:pPr>
        <w:rPr>
          <w:lang w:val="en-US"/>
        </w:rPr>
      </w:pPr>
    </w:p>
    <w:p w14:paraId="71C03D0B" w14:textId="20AD8F5F" w:rsidR="00D926EC" w:rsidRPr="00624C44" w:rsidRDefault="00D926EC" w:rsidP="007A3843">
      <w:pPr>
        <w:pStyle w:val="Heading6"/>
        <w:rPr>
          <w:lang w:val="en-US"/>
        </w:rPr>
      </w:pPr>
      <w:r w:rsidRPr="00624C44">
        <w:rPr>
          <w:lang w:val="en-US"/>
        </w:rPr>
        <w:t>T</w:t>
      </w:r>
      <w:r w:rsidR="00BE0E8D" w:rsidRPr="00624C44">
        <w:rPr>
          <w:lang w:val="en-US"/>
        </w:rPr>
        <w:t>46</w:t>
      </w:r>
    </w:p>
    <w:p w14:paraId="76F2D2B8" w14:textId="77777777" w:rsidR="00D926EC" w:rsidRPr="00624C44" w:rsidRDefault="00D926EC" w:rsidP="007A3843">
      <w:pPr>
        <w:pStyle w:val="Heading6"/>
        <w:rPr>
          <w:lang w:val="en-US"/>
        </w:rPr>
      </w:pPr>
      <w:r w:rsidRPr="00624C44">
        <w:rPr>
          <w:lang w:val="en-US"/>
        </w:rPr>
        <w:t xml:space="preserve">Gesture Hit Overhead </w:t>
      </w:r>
    </w:p>
    <w:p w14:paraId="5C8AC345" w14:textId="77777777" w:rsidR="00D926EC" w:rsidRPr="00624C44" w:rsidRDefault="00D926EC" w:rsidP="00D926EC">
      <w:pPr>
        <w:rPr>
          <w:lang w:val="en-US"/>
        </w:rPr>
      </w:pPr>
      <w:r w:rsidRPr="00624C44">
        <w:rPr>
          <w:lang w:val="en-US"/>
        </w:rPr>
        <w:t xml:space="preserve">DESCRIPTION </w:t>
      </w:r>
    </w:p>
    <w:p w14:paraId="52721398" w14:textId="77777777" w:rsidR="00D926EC" w:rsidRPr="00624C44" w:rsidRDefault="00D926EC" w:rsidP="00D926EC">
      <w:pPr>
        <w:rPr>
          <w:lang w:val="en-US"/>
        </w:rPr>
      </w:pPr>
      <w:r w:rsidRPr="00624C44">
        <w:rPr>
          <w:lang w:val="en-US"/>
        </w:rPr>
        <w:tab/>
        <w:t>Hands outward-from-the-body movements of hands to overhead discretely.</w:t>
      </w:r>
    </w:p>
    <w:p w14:paraId="7D668CC6" w14:textId="77777777" w:rsidR="00D926EC" w:rsidRPr="00624C44" w:rsidRDefault="00D926EC" w:rsidP="00D926EC">
      <w:pPr>
        <w:rPr>
          <w:lang w:val="en-US"/>
        </w:rPr>
      </w:pPr>
      <w:r w:rsidRPr="00624C44">
        <w:rPr>
          <w:lang w:val="en-US"/>
        </w:rPr>
        <w:t xml:space="preserve">ADDRESS PATTERN: </w:t>
      </w:r>
    </w:p>
    <w:p w14:paraId="623390F9" w14:textId="5A0BE9A3"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w:t>
      </w:r>
      <w:proofErr w:type="spellStart"/>
      <w:r w:rsidRPr="00624C44">
        <w:rPr>
          <w:lang w:val="en-US"/>
        </w:rPr>
        <w:t>overHead</w:t>
      </w:r>
      <w:proofErr w:type="spellEnd"/>
    </w:p>
    <w:p w14:paraId="6F4D82D6" w14:textId="77777777" w:rsidR="00D926EC" w:rsidRPr="00624C44" w:rsidRDefault="00D926EC" w:rsidP="00D926EC">
      <w:pPr>
        <w:rPr>
          <w:lang w:val="en-US"/>
        </w:rPr>
      </w:pPr>
      <w:r w:rsidRPr="00624C44">
        <w:rPr>
          <w:lang w:val="en-US"/>
        </w:rPr>
        <w:t>TYPE TAG:</w:t>
      </w:r>
    </w:p>
    <w:p w14:paraId="0BA1388B" w14:textId="77777777" w:rsidR="00D926EC" w:rsidRPr="00624C44" w:rsidRDefault="00D926EC" w:rsidP="00D926EC">
      <w:pPr>
        <w:rPr>
          <w:lang w:val="en-US"/>
        </w:rPr>
      </w:pPr>
      <w:r w:rsidRPr="00624C44">
        <w:rPr>
          <w:lang w:val="en-US"/>
        </w:rPr>
        <w:tab/>
        <w:t>NA</w:t>
      </w:r>
    </w:p>
    <w:p w14:paraId="4302D615" w14:textId="77777777" w:rsidR="00D926EC" w:rsidRPr="00624C44" w:rsidRDefault="00D926EC" w:rsidP="00D926EC">
      <w:pPr>
        <w:rPr>
          <w:lang w:val="en-US"/>
        </w:rPr>
      </w:pPr>
      <w:r w:rsidRPr="00624C44">
        <w:rPr>
          <w:lang w:val="en-US"/>
        </w:rPr>
        <w:t>VALUE:</w:t>
      </w:r>
    </w:p>
    <w:p w14:paraId="5EDBB633" w14:textId="77777777" w:rsidR="00D926EC" w:rsidRPr="00624C44" w:rsidRDefault="00D926EC" w:rsidP="00D926EC">
      <w:pPr>
        <w:rPr>
          <w:lang w:val="en-US"/>
        </w:rPr>
      </w:pPr>
      <w:r w:rsidRPr="00624C44">
        <w:rPr>
          <w:lang w:val="en-US"/>
        </w:rPr>
        <w:tab/>
        <w:t xml:space="preserve">None </w:t>
      </w:r>
    </w:p>
    <w:p w14:paraId="2DE9A2D0" w14:textId="77777777" w:rsidR="00D926EC" w:rsidRPr="00624C44" w:rsidRDefault="00D926EC" w:rsidP="00D926EC">
      <w:pPr>
        <w:rPr>
          <w:lang w:val="en-US"/>
        </w:rPr>
      </w:pPr>
      <w:r w:rsidRPr="00624C44">
        <w:rPr>
          <w:lang w:val="en-US"/>
        </w:rPr>
        <w:tab/>
      </w:r>
    </w:p>
    <w:p w14:paraId="7717C8B2" w14:textId="708A075A" w:rsidR="00D926EC" w:rsidRPr="00624C44" w:rsidRDefault="00D926EC" w:rsidP="007A3843">
      <w:pPr>
        <w:pStyle w:val="Heading6"/>
        <w:rPr>
          <w:lang w:val="en-US"/>
        </w:rPr>
      </w:pPr>
      <w:r w:rsidRPr="00624C44">
        <w:rPr>
          <w:lang w:val="en-US"/>
        </w:rPr>
        <w:t>T</w:t>
      </w:r>
      <w:r w:rsidR="00BE0E8D" w:rsidRPr="00624C44">
        <w:rPr>
          <w:lang w:val="en-US"/>
        </w:rPr>
        <w:t>47</w:t>
      </w:r>
    </w:p>
    <w:p w14:paraId="667B4B46" w14:textId="77777777" w:rsidR="00D926EC" w:rsidRPr="00624C44" w:rsidRDefault="00D926EC" w:rsidP="007A3843">
      <w:pPr>
        <w:pStyle w:val="Heading6"/>
        <w:rPr>
          <w:lang w:val="en-US"/>
        </w:rPr>
      </w:pPr>
      <w:r w:rsidRPr="00624C44">
        <w:rPr>
          <w:lang w:val="en-US"/>
        </w:rPr>
        <w:t>Gesture Hit Side Left</w:t>
      </w:r>
    </w:p>
    <w:p w14:paraId="2303AAF3" w14:textId="77777777" w:rsidR="00D926EC" w:rsidRPr="00624C44" w:rsidRDefault="00D926EC" w:rsidP="00D926EC">
      <w:pPr>
        <w:rPr>
          <w:lang w:val="en-US"/>
        </w:rPr>
      </w:pPr>
      <w:r w:rsidRPr="00624C44">
        <w:rPr>
          <w:lang w:val="en-US"/>
        </w:rPr>
        <w:t xml:space="preserve">DESCRIPTION: </w:t>
      </w:r>
    </w:p>
    <w:p w14:paraId="5EC2030B" w14:textId="77777777" w:rsidR="00D926EC" w:rsidRPr="00624C44" w:rsidRDefault="00D926EC" w:rsidP="00D926EC">
      <w:pPr>
        <w:rPr>
          <w:lang w:val="en-US"/>
        </w:rPr>
      </w:pPr>
      <w:r w:rsidRPr="00624C44">
        <w:rPr>
          <w:lang w:val="en-US"/>
        </w:rPr>
        <w:tab/>
        <w:t xml:space="preserve">Left hand goes left discretely. </w:t>
      </w:r>
    </w:p>
    <w:p w14:paraId="53FBA3DF" w14:textId="77777777" w:rsidR="00D926EC" w:rsidRPr="00624C44" w:rsidRDefault="00D926EC" w:rsidP="00D926EC">
      <w:pPr>
        <w:rPr>
          <w:lang w:val="en-US"/>
        </w:rPr>
      </w:pPr>
      <w:r w:rsidRPr="00624C44">
        <w:rPr>
          <w:lang w:val="en-US"/>
        </w:rPr>
        <w:t xml:space="preserve">ADDRESS PATTERN: </w:t>
      </w:r>
    </w:p>
    <w:p w14:paraId="77CA8AE9" w14:textId="5662DCAB"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/[id]/gesture/hit/side/left</w:t>
      </w:r>
    </w:p>
    <w:p w14:paraId="303FF1E0" w14:textId="77777777" w:rsidR="00D926EC" w:rsidRPr="00624C44" w:rsidRDefault="00D926EC" w:rsidP="00D926EC">
      <w:pPr>
        <w:rPr>
          <w:lang w:val="en-US"/>
        </w:rPr>
      </w:pPr>
      <w:r w:rsidRPr="00624C44">
        <w:rPr>
          <w:lang w:val="en-US"/>
        </w:rPr>
        <w:t>TYPE TAG:</w:t>
      </w:r>
    </w:p>
    <w:p w14:paraId="202EE123" w14:textId="77777777" w:rsidR="00D926EC" w:rsidRPr="00624C44" w:rsidRDefault="00D926EC" w:rsidP="00D926EC">
      <w:pPr>
        <w:rPr>
          <w:lang w:val="en-US"/>
        </w:rPr>
      </w:pPr>
      <w:r w:rsidRPr="00624C44">
        <w:rPr>
          <w:lang w:val="en-US"/>
        </w:rPr>
        <w:tab/>
        <w:t>NA</w:t>
      </w:r>
    </w:p>
    <w:p w14:paraId="417FCF7C" w14:textId="77777777" w:rsidR="00D926EC" w:rsidRPr="00624C44" w:rsidRDefault="00D926EC" w:rsidP="00D926EC">
      <w:pPr>
        <w:rPr>
          <w:lang w:val="en-US"/>
        </w:rPr>
      </w:pPr>
      <w:r w:rsidRPr="00624C44">
        <w:rPr>
          <w:lang w:val="en-US"/>
        </w:rPr>
        <w:t>VALUE:</w:t>
      </w:r>
    </w:p>
    <w:p w14:paraId="5F47A4BB" w14:textId="77777777" w:rsidR="00D926EC" w:rsidRPr="00624C44" w:rsidRDefault="00D926EC" w:rsidP="00D926EC">
      <w:pPr>
        <w:rPr>
          <w:lang w:val="en-US"/>
        </w:rPr>
      </w:pPr>
      <w:r w:rsidRPr="00624C44">
        <w:rPr>
          <w:lang w:val="en-US"/>
        </w:rPr>
        <w:tab/>
        <w:t>None</w:t>
      </w:r>
    </w:p>
    <w:p w14:paraId="5A878E39" w14:textId="77777777" w:rsidR="00D926EC" w:rsidRPr="00624C44" w:rsidRDefault="00D926EC" w:rsidP="00D926EC">
      <w:pPr>
        <w:rPr>
          <w:lang w:val="en-US"/>
        </w:rPr>
      </w:pPr>
    </w:p>
    <w:p w14:paraId="1D67F6F4" w14:textId="5FBDC8EB" w:rsidR="00D926EC" w:rsidRPr="00624C44" w:rsidRDefault="00D926EC" w:rsidP="007A3843">
      <w:pPr>
        <w:pStyle w:val="Heading6"/>
        <w:rPr>
          <w:lang w:val="en-US"/>
        </w:rPr>
      </w:pPr>
      <w:r w:rsidRPr="00624C44">
        <w:rPr>
          <w:lang w:val="en-US"/>
        </w:rPr>
        <w:t>T</w:t>
      </w:r>
      <w:r w:rsidR="00BE0E8D" w:rsidRPr="00624C44">
        <w:rPr>
          <w:lang w:val="en-US"/>
        </w:rPr>
        <w:t>48</w:t>
      </w:r>
    </w:p>
    <w:p w14:paraId="3879A4BD" w14:textId="77777777" w:rsidR="00D926EC" w:rsidRPr="00624C44" w:rsidRDefault="00D926EC" w:rsidP="007A3843">
      <w:pPr>
        <w:pStyle w:val="Heading6"/>
        <w:rPr>
          <w:lang w:val="en-US"/>
        </w:rPr>
      </w:pPr>
      <w:r w:rsidRPr="00624C44">
        <w:rPr>
          <w:lang w:val="en-US"/>
        </w:rPr>
        <w:t>Gesture Hit Side Right</w:t>
      </w:r>
    </w:p>
    <w:p w14:paraId="2DB1C60C" w14:textId="77777777" w:rsidR="00D926EC" w:rsidRPr="00624C44" w:rsidRDefault="00D926EC" w:rsidP="00D926EC">
      <w:pPr>
        <w:rPr>
          <w:lang w:val="en-US"/>
        </w:rPr>
      </w:pPr>
      <w:r w:rsidRPr="00624C44">
        <w:rPr>
          <w:lang w:val="en-US"/>
        </w:rPr>
        <w:t xml:space="preserve">DESCRIPTION: </w:t>
      </w:r>
    </w:p>
    <w:p w14:paraId="1807769B" w14:textId="77777777" w:rsidR="00D926EC" w:rsidRPr="00624C44" w:rsidRDefault="00D926EC" w:rsidP="00D926EC">
      <w:pPr>
        <w:rPr>
          <w:lang w:val="en-US"/>
        </w:rPr>
      </w:pPr>
      <w:r w:rsidRPr="00624C44">
        <w:rPr>
          <w:lang w:val="en-US"/>
        </w:rPr>
        <w:tab/>
        <w:t xml:space="preserve">Right hand goes right discretely. </w:t>
      </w:r>
    </w:p>
    <w:p w14:paraId="715DCD48" w14:textId="77777777" w:rsidR="00D926EC" w:rsidRPr="00624C44" w:rsidRDefault="00D926EC" w:rsidP="00D926EC">
      <w:pPr>
        <w:rPr>
          <w:lang w:val="en-US"/>
        </w:rPr>
      </w:pPr>
      <w:r w:rsidRPr="00624C44">
        <w:rPr>
          <w:lang w:val="en-US"/>
        </w:rPr>
        <w:t xml:space="preserve">ADDRESS PATTERN: </w:t>
      </w:r>
    </w:p>
    <w:p w14:paraId="36992D1B" w14:textId="25AD37B1"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/[id]/gesture/hit/side/right</w:t>
      </w:r>
    </w:p>
    <w:p w14:paraId="2D6438A8" w14:textId="77777777" w:rsidR="00D926EC" w:rsidRPr="00624C44" w:rsidRDefault="00D926EC" w:rsidP="00D926EC">
      <w:pPr>
        <w:rPr>
          <w:lang w:val="en-US"/>
        </w:rPr>
      </w:pPr>
      <w:r w:rsidRPr="00624C44">
        <w:rPr>
          <w:lang w:val="en-US"/>
        </w:rPr>
        <w:t>TYPE TAG:</w:t>
      </w:r>
    </w:p>
    <w:p w14:paraId="78DE4252" w14:textId="77777777" w:rsidR="00D926EC" w:rsidRPr="00624C44" w:rsidRDefault="00D926EC" w:rsidP="00D926EC">
      <w:pPr>
        <w:rPr>
          <w:lang w:val="en-US"/>
        </w:rPr>
      </w:pPr>
      <w:r w:rsidRPr="00624C44">
        <w:rPr>
          <w:lang w:val="en-US"/>
        </w:rPr>
        <w:tab/>
        <w:t>NA</w:t>
      </w:r>
    </w:p>
    <w:p w14:paraId="01A333F6" w14:textId="77777777" w:rsidR="00D926EC" w:rsidRPr="00624C44" w:rsidRDefault="00D926EC" w:rsidP="00D926EC">
      <w:pPr>
        <w:rPr>
          <w:lang w:val="en-US"/>
        </w:rPr>
      </w:pPr>
      <w:r w:rsidRPr="00624C44">
        <w:rPr>
          <w:lang w:val="en-US"/>
        </w:rPr>
        <w:t>VALUE:</w:t>
      </w:r>
    </w:p>
    <w:p w14:paraId="6D0D14B2" w14:textId="77777777" w:rsidR="00D926EC" w:rsidRPr="00624C44" w:rsidRDefault="00D926EC" w:rsidP="00D926EC">
      <w:pPr>
        <w:rPr>
          <w:lang w:val="en-US"/>
        </w:rPr>
      </w:pPr>
      <w:r w:rsidRPr="00624C44">
        <w:rPr>
          <w:lang w:val="en-US"/>
        </w:rPr>
        <w:tab/>
        <w:t>None</w:t>
      </w:r>
    </w:p>
    <w:p w14:paraId="29DFD093" w14:textId="77777777" w:rsidR="00D926EC" w:rsidRPr="00624C44" w:rsidRDefault="00D926EC" w:rsidP="00D926EC">
      <w:pPr>
        <w:rPr>
          <w:lang w:val="en-US"/>
        </w:rPr>
      </w:pPr>
    </w:p>
    <w:p w14:paraId="0A51699A" w14:textId="77777777" w:rsidR="00D926EC" w:rsidRPr="00624C44" w:rsidRDefault="00D926EC" w:rsidP="00D926EC">
      <w:pPr>
        <w:rPr>
          <w:lang w:val="en-US"/>
        </w:rPr>
      </w:pPr>
    </w:p>
    <w:p w14:paraId="704CF662" w14:textId="22DCEEB3" w:rsidR="00D926EC" w:rsidRPr="00624C44" w:rsidRDefault="00D926EC" w:rsidP="007A3843">
      <w:pPr>
        <w:pStyle w:val="Heading6"/>
        <w:rPr>
          <w:lang w:val="en-US"/>
        </w:rPr>
      </w:pPr>
      <w:r w:rsidRPr="00624C44">
        <w:rPr>
          <w:lang w:val="en-US"/>
        </w:rPr>
        <w:t>T4</w:t>
      </w:r>
      <w:r w:rsidR="00BE0E8D" w:rsidRPr="00624C44">
        <w:rPr>
          <w:lang w:val="en-US"/>
        </w:rPr>
        <w:t>9</w:t>
      </w:r>
    </w:p>
    <w:p w14:paraId="53950BB4" w14:textId="77777777" w:rsidR="00D926EC" w:rsidRPr="00624C44" w:rsidRDefault="00D926EC" w:rsidP="007A3843">
      <w:pPr>
        <w:pStyle w:val="Heading6"/>
        <w:rPr>
          <w:lang w:val="en-US"/>
        </w:rPr>
      </w:pPr>
      <w:r w:rsidRPr="00624C44">
        <w:rPr>
          <w:lang w:val="en-US"/>
        </w:rPr>
        <w:t>Gesture Hit Downward Left</w:t>
      </w:r>
    </w:p>
    <w:p w14:paraId="17EEED35" w14:textId="77777777" w:rsidR="00D926EC" w:rsidRPr="00624C44" w:rsidRDefault="00D926EC" w:rsidP="00D926EC">
      <w:pPr>
        <w:rPr>
          <w:lang w:val="en-US"/>
        </w:rPr>
      </w:pPr>
      <w:r w:rsidRPr="00624C44">
        <w:rPr>
          <w:lang w:val="en-US"/>
        </w:rPr>
        <w:t xml:space="preserve">DESCRIPTION: </w:t>
      </w:r>
    </w:p>
    <w:p w14:paraId="440EC48C" w14:textId="77777777" w:rsidR="00D926EC" w:rsidRPr="00624C44" w:rsidRDefault="00D926EC" w:rsidP="00D926EC">
      <w:pPr>
        <w:rPr>
          <w:lang w:val="en-US"/>
        </w:rPr>
      </w:pPr>
      <w:r w:rsidRPr="00624C44">
        <w:rPr>
          <w:lang w:val="en-US"/>
        </w:rPr>
        <w:tab/>
        <w:t xml:space="preserve">Left hand goes downward discretely. </w:t>
      </w:r>
    </w:p>
    <w:p w14:paraId="059714D7" w14:textId="77777777" w:rsidR="00D926EC" w:rsidRPr="00624C44" w:rsidRDefault="00D926EC" w:rsidP="00D926EC">
      <w:pPr>
        <w:rPr>
          <w:lang w:val="en-US"/>
        </w:rPr>
      </w:pPr>
      <w:r w:rsidRPr="00624C44">
        <w:rPr>
          <w:lang w:val="en-US"/>
        </w:rPr>
        <w:t xml:space="preserve">ADDRESS PATTERN: </w:t>
      </w:r>
    </w:p>
    <w:p w14:paraId="100737C0" w14:textId="4D3328AB"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/[id]/gesture/hit/down/left</w:t>
      </w:r>
    </w:p>
    <w:p w14:paraId="7FF28AB3" w14:textId="77777777" w:rsidR="00D926EC" w:rsidRPr="00624C44" w:rsidRDefault="00D926EC" w:rsidP="00D926EC">
      <w:pPr>
        <w:rPr>
          <w:lang w:val="en-US"/>
        </w:rPr>
      </w:pPr>
      <w:r w:rsidRPr="00624C44">
        <w:rPr>
          <w:lang w:val="en-US"/>
        </w:rPr>
        <w:t>TYPE TAG:</w:t>
      </w:r>
    </w:p>
    <w:p w14:paraId="16BFFFF2" w14:textId="77777777" w:rsidR="00D926EC" w:rsidRPr="00624C44" w:rsidRDefault="00D926EC" w:rsidP="00D926EC">
      <w:pPr>
        <w:rPr>
          <w:lang w:val="en-US"/>
        </w:rPr>
      </w:pPr>
      <w:r w:rsidRPr="00624C44">
        <w:rPr>
          <w:lang w:val="en-US"/>
        </w:rPr>
        <w:tab/>
        <w:t>NA</w:t>
      </w:r>
    </w:p>
    <w:p w14:paraId="5ECAB7C3" w14:textId="77777777" w:rsidR="00D926EC" w:rsidRPr="00624C44" w:rsidRDefault="00D926EC" w:rsidP="00D926EC">
      <w:pPr>
        <w:rPr>
          <w:lang w:val="en-US"/>
        </w:rPr>
      </w:pPr>
      <w:r w:rsidRPr="00624C44">
        <w:rPr>
          <w:lang w:val="en-US"/>
        </w:rPr>
        <w:t>VALUE:</w:t>
      </w:r>
    </w:p>
    <w:p w14:paraId="21F88D4E" w14:textId="77777777" w:rsidR="00D926EC" w:rsidRPr="00624C44" w:rsidRDefault="00D926EC" w:rsidP="00D926EC">
      <w:pPr>
        <w:rPr>
          <w:lang w:val="en-US"/>
        </w:rPr>
      </w:pPr>
      <w:r w:rsidRPr="00624C44">
        <w:rPr>
          <w:lang w:val="en-US"/>
        </w:rPr>
        <w:tab/>
        <w:t>None</w:t>
      </w:r>
    </w:p>
    <w:p w14:paraId="5751BE87" w14:textId="77777777" w:rsidR="00D926EC" w:rsidRPr="00624C44" w:rsidRDefault="00D926EC" w:rsidP="00D926EC">
      <w:pPr>
        <w:rPr>
          <w:lang w:val="en-US"/>
        </w:rPr>
      </w:pPr>
    </w:p>
    <w:p w14:paraId="76072F09" w14:textId="7406D592" w:rsidR="00D926EC" w:rsidRPr="00624C44" w:rsidRDefault="00BE0E8D" w:rsidP="007A3843">
      <w:pPr>
        <w:pStyle w:val="Heading6"/>
        <w:rPr>
          <w:lang w:val="en-US"/>
        </w:rPr>
      </w:pPr>
      <w:r w:rsidRPr="00624C44">
        <w:rPr>
          <w:lang w:val="en-US"/>
        </w:rPr>
        <w:lastRenderedPageBreak/>
        <w:t>T50</w:t>
      </w:r>
    </w:p>
    <w:p w14:paraId="0CA45EFD" w14:textId="77777777" w:rsidR="00D926EC" w:rsidRPr="00624C44" w:rsidRDefault="00D926EC" w:rsidP="007A3843">
      <w:pPr>
        <w:pStyle w:val="Heading6"/>
        <w:rPr>
          <w:lang w:val="en-US"/>
        </w:rPr>
      </w:pPr>
      <w:r w:rsidRPr="00624C44">
        <w:rPr>
          <w:lang w:val="en-US"/>
        </w:rPr>
        <w:t xml:space="preserve">Gesture Hit Downward Right </w:t>
      </w:r>
    </w:p>
    <w:p w14:paraId="18DCC6FC" w14:textId="77777777" w:rsidR="00D926EC" w:rsidRPr="00624C44" w:rsidRDefault="00D926EC" w:rsidP="00D926EC">
      <w:pPr>
        <w:rPr>
          <w:lang w:val="en-US"/>
        </w:rPr>
      </w:pPr>
      <w:r w:rsidRPr="00624C44">
        <w:rPr>
          <w:lang w:val="en-US"/>
        </w:rPr>
        <w:t xml:space="preserve">DESCRIPTION: </w:t>
      </w:r>
    </w:p>
    <w:p w14:paraId="68CA786D" w14:textId="77777777" w:rsidR="00D926EC" w:rsidRPr="00624C44" w:rsidRDefault="00D926EC" w:rsidP="00D926EC">
      <w:pPr>
        <w:rPr>
          <w:lang w:val="en-US"/>
        </w:rPr>
      </w:pPr>
      <w:r w:rsidRPr="00624C44">
        <w:rPr>
          <w:lang w:val="en-US"/>
        </w:rPr>
        <w:tab/>
        <w:t xml:space="preserve">Right hand goes downward discretely. </w:t>
      </w:r>
    </w:p>
    <w:p w14:paraId="3A7AE75B" w14:textId="77777777" w:rsidR="00D926EC" w:rsidRPr="00624C44" w:rsidRDefault="00D926EC" w:rsidP="00D926EC">
      <w:pPr>
        <w:rPr>
          <w:lang w:val="en-US"/>
        </w:rPr>
      </w:pPr>
      <w:r w:rsidRPr="00624C44">
        <w:rPr>
          <w:lang w:val="en-US"/>
        </w:rPr>
        <w:t xml:space="preserve">ADDRESS PATTERN: </w:t>
      </w:r>
    </w:p>
    <w:p w14:paraId="180A6E45" w14:textId="67C89805"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/[id]/gesture/hit/down/right</w:t>
      </w:r>
    </w:p>
    <w:p w14:paraId="6335093B" w14:textId="77777777" w:rsidR="00D926EC" w:rsidRPr="00624C44" w:rsidRDefault="00D926EC" w:rsidP="00D926EC">
      <w:pPr>
        <w:rPr>
          <w:lang w:val="en-US"/>
        </w:rPr>
      </w:pPr>
      <w:r w:rsidRPr="00624C44">
        <w:rPr>
          <w:lang w:val="en-US"/>
        </w:rPr>
        <w:t>TYPE TAG:</w:t>
      </w:r>
    </w:p>
    <w:p w14:paraId="04B0172C" w14:textId="77777777" w:rsidR="00D926EC" w:rsidRPr="00624C44" w:rsidRDefault="00D926EC" w:rsidP="00D926EC">
      <w:pPr>
        <w:rPr>
          <w:lang w:val="en-US"/>
        </w:rPr>
      </w:pPr>
      <w:r w:rsidRPr="00624C44">
        <w:rPr>
          <w:lang w:val="en-US"/>
        </w:rPr>
        <w:tab/>
        <w:t>NA</w:t>
      </w:r>
    </w:p>
    <w:p w14:paraId="72759453" w14:textId="77777777" w:rsidR="00D926EC" w:rsidRPr="00624C44" w:rsidRDefault="00D926EC" w:rsidP="00D926EC">
      <w:pPr>
        <w:rPr>
          <w:lang w:val="en-US"/>
        </w:rPr>
      </w:pPr>
      <w:r w:rsidRPr="00624C44">
        <w:rPr>
          <w:lang w:val="en-US"/>
        </w:rPr>
        <w:t>VALUE:</w:t>
      </w:r>
    </w:p>
    <w:p w14:paraId="23C82DD7" w14:textId="77777777" w:rsidR="00D926EC" w:rsidRPr="00624C44" w:rsidRDefault="00D926EC" w:rsidP="00D926EC">
      <w:pPr>
        <w:rPr>
          <w:lang w:val="en-US"/>
        </w:rPr>
      </w:pPr>
      <w:r w:rsidRPr="00624C44">
        <w:rPr>
          <w:lang w:val="en-US"/>
        </w:rPr>
        <w:tab/>
        <w:t>None</w:t>
      </w:r>
    </w:p>
    <w:p w14:paraId="519343FB" w14:textId="77777777" w:rsidR="00D926EC" w:rsidRPr="00624C44" w:rsidRDefault="00D926EC" w:rsidP="00D926EC">
      <w:pPr>
        <w:rPr>
          <w:lang w:val="en-US"/>
        </w:rPr>
      </w:pPr>
    </w:p>
    <w:p w14:paraId="19A3DAD7" w14:textId="70DA5C47" w:rsidR="00D926EC" w:rsidRPr="00624C44" w:rsidRDefault="00BE0E8D" w:rsidP="007A3843">
      <w:pPr>
        <w:pStyle w:val="Heading6"/>
        <w:rPr>
          <w:lang w:val="en-US"/>
        </w:rPr>
      </w:pPr>
      <w:r w:rsidRPr="00624C44">
        <w:rPr>
          <w:lang w:val="en-US"/>
        </w:rPr>
        <w:t>T</w:t>
      </w:r>
      <w:r w:rsidR="000C45D4" w:rsidRPr="00624C44">
        <w:rPr>
          <w:lang w:val="en-US"/>
        </w:rPr>
        <w:t>5</w:t>
      </w:r>
      <w:r w:rsidRPr="00624C44">
        <w:rPr>
          <w:lang w:val="en-US"/>
        </w:rPr>
        <w:t>1</w:t>
      </w:r>
    </w:p>
    <w:p w14:paraId="3E0F17BD" w14:textId="77777777" w:rsidR="00D926EC" w:rsidRPr="00624C44" w:rsidRDefault="00D926EC" w:rsidP="007A3843">
      <w:pPr>
        <w:pStyle w:val="Heading6"/>
        <w:rPr>
          <w:lang w:val="en-US"/>
        </w:rPr>
      </w:pPr>
      <w:r w:rsidRPr="00624C44">
        <w:rPr>
          <w:lang w:val="en-US"/>
        </w:rPr>
        <w:t xml:space="preserve">Gesture Hit Forward Left  </w:t>
      </w:r>
    </w:p>
    <w:p w14:paraId="640E78E3" w14:textId="77777777" w:rsidR="00D926EC" w:rsidRPr="00624C44" w:rsidRDefault="00D926EC" w:rsidP="00D926EC">
      <w:pPr>
        <w:rPr>
          <w:lang w:val="en-US"/>
        </w:rPr>
      </w:pPr>
      <w:r w:rsidRPr="00624C44">
        <w:rPr>
          <w:lang w:val="en-US"/>
        </w:rPr>
        <w:t xml:space="preserve">DESCRIPTION: </w:t>
      </w:r>
    </w:p>
    <w:p w14:paraId="1A408465" w14:textId="77777777" w:rsidR="00D926EC" w:rsidRPr="00624C44" w:rsidRDefault="00D926EC" w:rsidP="00D926EC">
      <w:pPr>
        <w:rPr>
          <w:lang w:val="en-US"/>
        </w:rPr>
      </w:pPr>
      <w:r w:rsidRPr="00624C44">
        <w:rPr>
          <w:lang w:val="en-US"/>
        </w:rPr>
        <w:tab/>
        <w:t xml:space="preserve">Left hand goes forward towards the camera discretely. </w:t>
      </w:r>
    </w:p>
    <w:p w14:paraId="3823C7B2" w14:textId="77777777" w:rsidR="00D926EC" w:rsidRPr="00624C44" w:rsidRDefault="00D926EC" w:rsidP="00D926EC">
      <w:pPr>
        <w:rPr>
          <w:lang w:val="en-US"/>
        </w:rPr>
      </w:pPr>
      <w:r w:rsidRPr="00624C44">
        <w:rPr>
          <w:lang w:val="en-US"/>
        </w:rPr>
        <w:t xml:space="preserve">ADDRESS PATTERN: </w:t>
      </w:r>
    </w:p>
    <w:p w14:paraId="4FB0C98F" w14:textId="71B77DDD"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/[id]/gesture/hit/forward/left</w:t>
      </w:r>
    </w:p>
    <w:p w14:paraId="4C31613E" w14:textId="77777777" w:rsidR="00D926EC" w:rsidRPr="00624C44" w:rsidRDefault="00D926EC" w:rsidP="00D926EC">
      <w:pPr>
        <w:rPr>
          <w:lang w:val="en-US"/>
        </w:rPr>
      </w:pPr>
      <w:r w:rsidRPr="00624C44">
        <w:rPr>
          <w:lang w:val="en-US"/>
        </w:rPr>
        <w:t>TYPE TAG:</w:t>
      </w:r>
    </w:p>
    <w:p w14:paraId="1D6C6FC0" w14:textId="77777777" w:rsidR="00D926EC" w:rsidRPr="00624C44" w:rsidRDefault="00D926EC" w:rsidP="00D926EC">
      <w:pPr>
        <w:rPr>
          <w:lang w:val="en-US"/>
        </w:rPr>
      </w:pPr>
      <w:r w:rsidRPr="00624C44">
        <w:rPr>
          <w:lang w:val="en-US"/>
        </w:rPr>
        <w:tab/>
        <w:t>NA</w:t>
      </w:r>
    </w:p>
    <w:p w14:paraId="6407E5A0" w14:textId="77777777" w:rsidR="00D926EC" w:rsidRPr="00624C44" w:rsidRDefault="00D926EC" w:rsidP="00D926EC">
      <w:pPr>
        <w:rPr>
          <w:lang w:val="en-US"/>
        </w:rPr>
      </w:pPr>
      <w:r w:rsidRPr="00624C44">
        <w:rPr>
          <w:lang w:val="en-US"/>
        </w:rPr>
        <w:t>VALUE:</w:t>
      </w:r>
    </w:p>
    <w:p w14:paraId="1E0112E7" w14:textId="77777777" w:rsidR="00D926EC" w:rsidRPr="00624C44" w:rsidRDefault="00D926EC" w:rsidP="00D926EC">
      <w:pPr>
        <w:rPr>
          <w:lang w:val="en-US"/>
        </w:rPr>
      </w:pPr>
      <w:r w:rsidRPr="00624C44">
        <w:rPr>
          <w:lang w:val="en-US"/>
        </w:rPr>
        <w:tab/>
        <w:t>None</w:t>
      </w:r>
    </w:p>
    <w:p w14:paraId="2A3EF159" w14:textId="77777777" w:rsidR="00D926EC" w:rsidRPr="00624C44" w:rsidRDefault="00D926EC" w:rsidP="00D926EC">
      <w:pPr>
        <w:rPr>
          <w:lang w:val="en-US"/>
        </w:rPr>
      </w:pPr>
    </w:p>
    <w:p w14:paraId="4BBDBD78" w14:textId="66DE6379" w:rsidR="00D926EC" w:rsidRPr="00624C44" w:rsidRDefault="00BE0E8D" w:rsidP="007A3843">
      <w:pPr>
        <w:pStyle w:val="Heading6"/>
        <w:rPr>
          <w:lang w:val="en-US"/>
        </w:rPr>
      </w:pPr>
      <w:r w:rsidRPr="00624C44">
        <w:rPr>
          <w:lang w:val="en-US"/>
        </w:rPr>
        <w:t>T52</w:t>
      </w:r>
    </w:p>
    <w:p w14:paraId="491A9224" w14:textId="77777777" w:rsidR="00D926EC" w:rsidRPr="00624C44" w:rsidRDefault="00D926EC" w:rsidP="007A3843">
      <w:pPr>
        <w:pStyle w:val="Heading6"/>
        <w:rPr>
          <w:lang w:val="en-US"/>
        </w:rPr>
      </w:pPr>
      <w:r w:rsidRPr="00624C44">
        <w:rPr>
          <w:lang w:val="en-US"/>
        </w:rPr>
        <w:t xml:space="preserve">Gesture Hit Forward Right  </w:t>
      </w:r>
    </w:p>
    <w:p w14:paraId="1B6537FC" w14:textId="77777777" w:rsidR="00D926EC" w:rsidRPr="00624C44" w:rsidRDefault="00D926EC" w:rsidP="00D926EC">
      <w:pPr>
        <w:rPr>
          <w:lang w:val="en-US"/>
        </w:rPr>
      </w:pPr>
      <w:r w:rsidRPr="00624C44">
        <w:rPr>
          <w:lang w:val="en-US"/>
        </w:rPr>
        <w:t xml:space="preserve">DESCRIPTION: </w:t>
      </w:r>
    </w:p>
    <w:p w14:paraId="15218E46" w14:textId="77777777" w:rsidR="00D926EC" w:rsidRPr="00624C44" w:rsidRDefault="00D926EC" w:rsidP="00D926EC">
      <w:pPr>
        <w:rPr>
          <w:lang w:val="en-US"/>
        </w:rPr>
      </w:pPr>
      <w:r w:rsidRPr="00624C44">
        <w:rPr>
          <w:lang w:val="en-US"/>
        </w:rPr>
        <w:tab/>
        <w:t xml:space="preserve">Right hand goes forward towards the camera discretely. </w:t>
      </w:r>
    </w:p>
    <w:p w14:paraId="435BD119" w14:textId="77777777" w:rsidR="00D926EC" w:rsidRPr="00624C44" w:rsidRDefault="00D926EC" w:rsidP="00D926EC">
      <w:pPr>
        <w:rPr>
          <w:lang w:val="en-US"/>
        </w:rPr>
      </w:pPr>
      <w:r w:rsidRPr="00624C44">
        <w:rPr>
          <w:lang w:val="en-US"/>
        </w:rPr>
        <w:t xml:space="preserve">ADDRESS PATTERN: </w:t>
      </w:r>
    </w:p>
    <w:p w14:paraId="3471725E" w14:textId="53C61994"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/[id]/gesture/hit/forward/right</w:t>
      </w:r>
    </w:p>
    <w:p w14:paraId="7F3D4228" w14:textId="77777777" w:rsidR="00D926EC" w:rsidRPr="00624C44" w:rsidRDefault="00D926EC" w:rsidP="00D926EC">
      <w:pPr>
        <w:rPr>
          <w:lang w:val="en-US"/>
        </w:rPr>
      </w:pPr>
      <w:r w:rsidRPr="00624C44">
        <w:rPr>
          <w:lang w:val="en-US"/>
        </w:rPr>
        <w:t>TYPE TAG:</w:t>
      </w:r>
    </w:p>
    <w:p w14:paraId="6C1FF9B5" w14:textId="77777777" w:rsidR="00D926EC" w:rsidRPr="00624C44" w:rsidRDefault="00D926EC" w:rsidP="00D926EC">
      <w:pPr>
        <w:rPr>
          <w:lang w:val="en-US"/>
        </w:rPr>
      </w:pPr>
      <w:r w:rsidRPr="00624C44">
        <w:rPr>
          <w:lang w:val="en-US"/>
        </w:rPr>
        <w:tab/>
        <w:t>NA</w:t>
      </w:r>
    </w:p>
    <w:p w14:paraId="21BB744A" w14:textId="77777777" w:rsidR="00D926EC" w:rsidRPr="00624C44" w:rsidRDefault="00D926EC" w:rsidP="00D926EC">
      <w:pPr>
        <w:rPr>
          <w:lang w:val="en-US"/>
        </w:rPr>
      </w:pPr>
      <w:r w:rsidRPr="00624C44">
        <w:rPr>
          <w:lang w:val="en-US"/>
        </w:rPr>
        <w:t>VALUE:</w:t>
      </w:r>
    </w:p>
    <w:p w14:paraId="2F690523" w14:textId="77777777" w:rsidR="00D926EC" w:rsidRPr="00624C44" w:rsidRDefault="00D926EC" w:rsidP="00D926EC">
      <w:pPr>
        <w:rPr>
          <w:lang w:val="en-US"/>
        </w:rPr>
      </w:pPr>
      <w:r w:rsidRPr="00624C44">
        <w:rPr>
          <w:lang w:val="en-US"/>
        </w:rPr>
        <w:tab/>
        <w:t>None</w:t>
      </w:r>
    </w:p>
    <w:p w14:paraId="6AF6E9C7" w14:textId="77777777" w:rsidR="00D926EC" w:rsidRPr="00624C44" w:rsidRDefault="00D926EC" w:rsidP="00D926EC">
      <w:pPr>
        <w:rPr>
          <w:lang w:val="en-US"/>
        </w:rPr>
      </w:pPr>
    </w:p>
    <w:p w14:paraId="1D735DDF" w14:textId="62160E9D" w:rsidR="00D926EC" w:rsidRPr="00624C44" w:rsidRDefault="00BE0E8D" w:rsidP="007A3843">
      <w:pPr>
        <w:pStyle w:val="Heading6"/>
        <w:rPr>
          <w:lang w:val="en-US"/>
        </w:rPr>
      </w:pPr>
      <w:r w:rsidRPr="00624C44">
        <w:rPr>
          <w:lang w:val="en-US"/>
        </w:rPr>
        <w:t>T53</w:t>
      </w:r>
    </w:p>
    <w:p w14:paraId="6DE5011C" w14:textId="77777777" w:rsidR="00D926EC" w:rsidRPr="00624C44" w:rsidRDefault="00D926EC" w:rsidP="007A3843">
      <w:pPr>
        <w:pStyle w:val="Heading6"/>
        <w:rPr>
          <w:lang w:val="en-US"/>
        </w:rPr>
      </w:pPr>
      <w:r w:rsidRPr="00624C44">
        <w:rPr>
          <w:lang w:val="en-US"/>
        </w:rPr>
        <w:t xml:space="preserve">Gesture Kick Side Left </w:t>
      </w:r>
    </w:p>
    <w:p w14:paraId="05688BDB" w14:textId="77777777" w:rsidR="00D926EC" w:rsidRPr="00624C44" w:rsidRDefault="00D926EC" w:rsidP="00D926EC">
      <w:pPr>
        <w:rPr>
          <w:lang w:val="en-US"/>
        </w:rPr>
      </w:pPr>
      <w:r w:rsidRPr="00624C44">
        <w:rPr>
          <w:lang w:val="en-US"/>
        </w:rPr>
        <w:t xml:space="preserve">DESCRIPTION: </w:t>
      </w:r>
    </w:p>
    <w:p w14:paraId="16CA0DA1" w14:textId="77777777" w:rsidR="00D926EC" w:rsidRPr="00624C44" w:rsidRDefault="00D926EC" w:rsidP="00D926EC">
      <w:pPr>
        <w:rPr>
          <w:lang w:val="en-US"/>
        </w:rPr>
      </w:pPr>
      <w:r w:rsidRPr="00624C44">
        <w:rPr>
          <w:lang w:val="en-US"/>
        </w:rPr>
        <w:tab/>
        <w:t xml:space="preserve">Left foot goes sides discretely. </w:t>
      </w:r>
    </w:p>
    <w:p w14:paraId="60798E63" w14:textId="77777777" w:rsidR="00D926EC" w:rsidRPr="00624C44" w:rsidRDefault="00D926EC" w:rsidP="00D926EC">
      <w:pPr>
        <w:rPr>
          <w:lang w:val="en-US"/>
        </w:rPr>
      </w:pPr>
      <w:r w:rsidRPr="00624C44">
        <w:rPr>
          <w:lang w:val="en-US"/>
        </w:rPr>
        <w:t xml:space="preserve">ADDRESS PATTERN: </w:t>
      </w:r>
    </w:p>
    <w:p w14:paraId="32584EF2" w14:textId="56CF6486"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/[id]/gesture/kick/side/left</w:t>
      </w:r>
    </w:p>
    <w:p w14:paraId="00D971BC" w14:textId="77777777" w:rsidR="00D926EC" w:rsidRPr="00624C44" w:rsidRDefault="00D926EC" w:rsidP="00D926EC">
      <w:pPr>
        <w:rPr>
          <w:lang w:val="en-US"/>
        </w:rPr>
      </w:pPr>
      <w:r w:rsidRPr="00624C44">
        <w:rPr>
          <w:lang w:val="en-US"/>
        </w:rPr>
        <w:t>TYPE TAG:</w:t>
      </w:r>
    </w:p>
    <w:p w14:paraId="30ECE847" w14:textId="77777777" w:rsidR="00D926EC" w:rsidRPr="00624C44" w:rsidRDefault="00D926EC" w:rsidP="00D926EC">
      <w:pPr>
        <w:rPr>
          <w:lang w:val="en-US"/>
        </w:rPr>
      </w:pPr>
      <w:r w:rsidRPr="00624C44">
        <w:rPr>
          <w:lang w:val="en-US"/>
        </w:rPr>
        <w:tab/>
        <w:t>NA</w:t>
      </w:r>
    </w:p>
    <w:p w14:paraId="0B97C15E" w14:textId="77777777" w:rsidR="00D926EC" w:rsidRPr="00624C44" w:rsidRDefault="00D926EC" w:rsidP="00D926EC">
      <w:pPr>
        <w:rPr>
          <w:lang w:val="en-US"/>
        </w:rPr>
      </w:pPr>
      <w:r w:rsidRPr="00624C44">
        <w:rPr>
          <w:lang w:val="en-US"/>
        </w:rPr>
        <w:t>VALUE:</w:t>
      </w:r>
    </w:p>
    <w:p w14:paraId="57E1DC65" w14:textId="77777777" w:rsidR="00D926EC" w:rsidRPr="00624C44" w:rsidRDefault="00D926EC" w:rsidP="00D926EC">
      <w:pPr>
        <w:rPr>
          <w:lang w:val="en-US"/>
        </w:rPr>
      </w:pPr>
      <w:r w:rsidRPr="00624C44">
        <w:rPr>
          <w:lang w:val="en-US"/>
        </w:rPr>
        <w:tab/>
        <w:t>None</w:t>
      </w:r>
    </w:p>
    <w:p w14:paraId="0ED0FB74" w14:textId="77777777" w:rsidR="00D926EC" w:rsidRPr="00624C44" w:rsidRDefault="00D926EC" w:rsidP="00D926EC">
      <w:pPr>
        <w:rPr>
          <w:lang w:val="en-US"/>
        </w:rPr>
      </w:pPr>
    </w:p>
    <w:p w14:paraId="024B4A64" w14:textId="1BE1BA53" w:rsidR="00D926EC" w:rsidRPr="00624C44" w:rsidRDefault="00BE0E8D" w:rsidP="007A3843">
      <w:pPr>
        <w:pStyle w:val="Heading6"/>
        <w:rPr>
          <w:lang w:val="en-US"/>
        </w:rPr>
      </w:pPr>
      <w:r w:rsidRPr="00624C44">
        <w:rPr>
          <w:lang w:val="en-US"/>
        </w:rPr>
        <w:t>T54</w:t>
      </w:r>
    </w:p>
    <w:p w14:paraId="1D71891D" w14:textId="77777777" w:rsidR="00D926EC" w:rsidRPr="00624C44" w:rsidRDefault="00D926EC" w:rsidP="007A3843">
      <w:pPr>
        <w:pStyle w:val="Heading6"/>
        <w:rPr>
          <w:lang w:val="en-US"/>
        </w:rPr>
      </w:pPr>
      <w:r w:rsidRPr="00624C44">
        <w:rPr>
          <w:lang w:val="en-US"/>
        </w:rPr>
        <w:t xml:space="preserve">Gesture Kick Side Right </w:t>
      </w:r>
    </w:p>
    <w:p w14:paraId="27A5EC84" w14:textId="77777777" w:rsidR="00D926EC" w:rsidRPr="00624C44" w:rsidRDefault="00D926EC" w:rsidP="00D926EC">
      <w:pPr>
        <w:rPr>
          <w:lang w:val="en-US"/>
        </w:rPr>
      </w:pPr>
      <w:r w:rsidRPr="00624C44">
        <w:rPr>
          <w:lang w:val="en-US"/>
        </w:rPr>
        <w:t xml:space="preserve">DESCRIPTION: </w:t>
      </w:r>
    </w:p>
    <w:p w14:paraId="236F394E" w14:textId="77777777" w:rsidR="00D926EC" w:rsidRPr="00624C44" w:rsidRDefault="00D926EC" w:rsidP="00D926EC">
      <w:pPr>
        <w:rPr>
          <w:lang w:val="en-US"/>
        </w:rPr>
      </w:pPr>
      <w:r w:rsidRPr="00624C44">
        <w:rPr>
          <w:lang w:val="en-US"/>
        </w:rPr>
        <w:tab/>
        <w:t xml:space="preserve">Right foot goes sides discretely. </w:t>
      </w:r>
    </w:p>
    <w:p w14:paraId="7CF62565" w14:textId="77777777" w:rsidR="00D926EC" w:rsidRPr="00624C44" w:rsidRDefault="00D926EC" w:rsidP="00D926EC">
      <w:pPr>
        <w:rPr>
          <w:lang w:val="en-US"/>
        </w:rPr>
      </w:pPr>
      <w:r w:rsidRPr="00624C44">
        <w:rPr>
          <w:lang w:val="en-US"/>
        </w:rPr>
        <w:t xml:space="preserve">ADDRESS PATTERN: </w:t>
      </w:r>
    </w:p>
    <w:p w14:paraId="0A059F83" w14:textId="3D705ED5"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/[id]/gesture/kick/side/right</w:t>
      </w:r>
    </w:p>
    <w:p w14:paraId="14C515F8" w14:textId="77777777" w:rsidR="00D926EC" w:rsidRPr="00624C44" w:rsidRDefault="00D926EC" w:rsidP="00D926EC">
      <w:pPr>
        <w:rPr>
          <w:lang w:val="en-US"/>
        </w:rPr>
      </w:pPr>
      <w:r w:rsidRPr="00624C44">
        <w:rPr>
          <w:lang w:val="en-US"/>
        </w:rPr>
        <w:t>TYPE TAG:</w:t>
      </w:r>
    </w:p>
    <w:p w14:paraId="67E89977" w14:textId="77777777" w:rsidR="00D926EC" w:rsidRPr="00624C44" w:rsidRDefault="00D926EC" w:rsidP="00D926EC">
      <w:pPr>
        <w:rPr>
          <w:lang w:val="en-US"/>
        </w:rPr>
      </w:pPr>
      <w:r w:rsidRPr="00624C44">
        <w:rPr>
          <w:lang w:val="en-US"/>
        </w:rPr>
        <w:tab/>
        <w:t>NA</w:t>
      </w:r>
    </w:p>
    <w:p w14:paraId="61546A48" w14:textId="77777777" w:rsidR="00D926EC" w:rsidRPr="00624C44" w:rsidRDefault="00D926EC" w:rsidP="00D926EC">
      <w:pPr>
        <w:rPr>
          <w:lang w:val="en-US"/>
        </w:rPr>
      </w:pPr>
      <w:r w:rsidRPr="00624C44">
        <w:rPr>
          <w:lang w:val="en-US"/>
        </w:rPr>
        <w:t>VALUE:</w:t>
      </w:r>
    </w:p>
    <w:p w14:paraId="7E7E3640" w14:textId="77777777" w:rsidR="00D926EC" w:rsidRPr="00624C44" w:rsidRDefault="00D926EC" w:rsidP="00D926EC">
      <w:pPr>
        <w:rPr>
          <w:lang w:val="en-US"/>
        </w:rPr>
      </w:pPr>
      <w:r w:rsidRPr="00624C44">
        <w:rPr>
          <w:lang w:val="en-US"/>
        </w:rPr>
        <w:tab/>
        <w:t>None</w:t>
      </w:r>
    </w:p>
    <w:p w14:paraId="4AF43D3F" w14:textId="77777777" w:rsidR="00D926EC" w:rsidRPr="00624C44" w:rsidRDefault="00D926EC" w:rsidP="00D926EC">
      <w:pPr>
        <w:rPr>
          <w:lang w:val="en-US"/>
        </w:rPr>
      </w:pPr>
    </w:p>
    <w:p w14:paraId="16DE6771" w14:textId="0155EF87" w:rsidR="00D926EC" w:rsidRPr="00624C44" w:rsidRDefault="00BE0E8D" w:rsidP="007A3843">
      <w:pPr>
        <w:pStyle w:val="Heading6"/>
        <w:rPr>
          <w:lang w:val="en-US"/>
        </w:rPr>
      </w:pPr>
      <w:r w:rsidRPr="00624C44">
        <w:rPr>
          <w:lang w:val="en-US"/>
        </w:rPr>
        <w:t>T55</w:t>
      </w:r>
    </w:p>
    <w:p w14:paraId="6D330D73" w14:textId="77777777" w:rsidR="00D926EC" w:rsidRPr="00624C44" w:rsidRDefault="00D926EC" w:rsidP="007A3843">
      <w:pPr>
        <w:pStyle w:val="Heading6"/>
        <w:rPr>
          <w:lang w:val="en-US"/>
        </w:rPr>
      </w:pPr>
      <w:r w:rsidRPr="00624C44">
        <w:rPr>
          <w:lang w:val="en-US"/>
        </w:rPr>
        <w:t>Gesture Kick Forward Left ︎</w:t>
      </w:r>
    </w:p>
    <w:p w14:paraId="5A97E5D8" w14:textId="77777777" w:rsidR="00D926EC" w:rsidRPr="00624C44" w:rsidRDefault="00D926EC" w:rsidP="00D926EC">
      <w:pPr>
        <w:rPr>
          <w:lang w:val="en-US"/>
        </w:rPr>
      </w:pPr>
      <w:r w:rsidRPr="00624C44">
        <w:rPr>
          <w:lang w:val="en-US"/>
        </w:rPr>
        <w:t xml:space="preserve">DESCRIPTION: </w:t>
      </w:r>
    </w:p>
    <w:p w14:paraId="10596D0F" w14:textId="77777777" w:rsidR="00D926EC" w:rsidRPr="00624C44" w:rsidRDefault="00D926EC" w:rsidP="00D926EC">
      <w:pPr>
        <w:rPr>
          <w:lang w:val="en-US"/>
        </w:rPr>
      </w:pPr>
      <w:r w:rsidRPr="00624C44">
        <w:rPr>
          <w:lang w:val="en-US"/>
        </w:rPr>
        <w:tab/>
        <w:t xml:space="preserve">Left foot goes forward towards the camera discretely. </w:t>
      </w:r>
    </w:p>
    <w:p w14:paraId="51B986E7" w14:textId="77777777" w:rsidR="00D926EC" w:rsidRPr="00624C44" w:rsidRDefault="00D926EC" w:rsidP="00D926EC">
      <w:pPr>
        <w:rPr>
          <w:lang w:val="en-US"/>
        </w:rPr>
      </w:pPr>
      <w:r w:rsidRPr="00624C44">
        <w:rPr>
          <w:lang w:val="en-US"/>
        </w:rPr>
        <w:t xml:space="preserve">ADDRESS PATTERN: </w:t>
      </w:r>
    </w:p>
    <w:p w14:paraId="55793D6F" w14:textId="70EF3AC7" w:rsidR="00D926EC" w:rsidRPr="00624C44" w:rsidRDefault="00782FA8" w:rsidP="00D926EC">
      <w:pPr>
        <w:rPr>
          <w:lang w:val="en-US"/>
        </w:rPr>
      </w:pPr>
      <w:r w:rsidRPr="00624C44">
        <w:rPr>
          <w:lang w:val="en-US"/>
        </w:rPr>
        <w:tab/>
        <w:t>/</w:t>
      </w:r>
      <w:r w:rsidR="001230D1" w:rsidRPr="00624C44">
        <w:rPr>
          <w:lang w:val="en-US"/>
        </w:rPr>
        <w:t>player</w:t>
      </w:r>
      <w:r w:rsidR="00D926EC" w:rsidRPr="00624C44">
        <w:rPr>
          <w:lang w:val="en-US"/>
        </w:rPr>
        <w:t>/[id]/gesture/kick/forward/left</w:t>
      </w:r>
    </w:p>
    <w:p w14:paraId="2736AC49" w14:textId="77777777" w:rsidR="00D926EC" w:rsidRPr="00624C44" w:rsidRDefault="00D926EC" w:rsidP="00D926EC">
      <w:pPr>
        <w:rPr>
          <w:lang w:val="en-US"/>
        </w:rPr>
      </w:pPr>
      <w:r w:rsidRPr="00624C44">
        <w:rPr>
          <w:lang w:val="en-US"/>
        </w:rPr>
        <w:t>TYPE TAG:</w:t>
      </w:r>
    </w:p>
    <w:p w14:paraId="777C21A4" w14:textId="77777777" w:rsidR="00D926EC" w:rsidRPr="00624C44" w:rsidRDefault="00D926EC" w:rsidP="00D926EC">
      <w:pPr>
        <w:rPr>
          <w:lang w:val="en-US"/>
        </w:rPr>
      </w:pPr>
      <w:r w:rsidRPr="00624C44">
        <w:rPr>
          <w:lang w:val="en-US"/>
        </w:rPr>
        <w:tab/>
        <w:t>NA</w:t>
      </w:r>
    </w:p>
    <w:p w14:paraId="70238876" w14:textId="77777777" w:rsidR="00D926EC" w:rsidRPr="00624C44" w:rsidRDefault="00D926EC" w:rsidP="00D926EC">
      <w:pPr>
        <w:rPr>
          <w:lang w:val="en-US"/>
        </w:rPr>
      </w:pPr>
      <w:r w:rsidRPr="00624C44">
        <w:rPr>
          <w:lang w:val="en-US"/>
        </w:rPr>
        <w:lastRenderedPageBreak/>
        <w:t>VALUE:</w:t>
      </w:r>
    </w:p>
    <w:p w14:paraId="1E3708B0" w14:textId="77777777" w:rsidR="00D926EC" w:rsidRPr="00624C44" w:rsidRDefault="00D926EC" w:rsidP="00D926EC">
      <w:pPr>
        <w:rPr>
          <w:lang w:val="en-US"/>
        </w:rPr>
      </w:pPr>
      <w:r w:rsidRPr="00624C44">
        <w:rPr>
          <w:lang w:val="en-US"/>
        </w:rPr>
        <w:tab/>
        <w:t>None</w:t>
      </w:r>
    </w:p>
    <w:p w14:paraId="4054F81E" w14:textId="77777777" w:rsidR="00D926EC" w:rsidRPr="00624C44" w:rsidRDefault="00D926EC" w:rsidP="00D926EC">
      <w:pPr>
        <w:rPr>
          <w:lang w:val="en-US"/>
        </w:rPr>
      </w:pPr>
    </w:p>
    <w:p w14:paraId="16BF68DF" w14:textId="262C15F4" w:rsidR="00D926EC" w:rsidRPr="00624C44" w:rsidRDefault="00BE0E8D" w:rsidP="007A3843">
      <w:pPr>
        <w:pStyle w:val="Heading6"/>
        <w:rPr>
          <w:lang w:val="en-US"/>
        </w:rPr>
      </w:pPr>
      <w:r w:rsidRPr="00624C44">
        <w:rPr>
          <w:lang w:val="en-US"/>
        </w:rPr>
        <w:t>T56</w:t>
      </w:r>
    </w:p>
    <w:p w14:paraId="482701E9" w14:textId="77777777" w:rsidR="00D926EC" w:rsidRPr="00624C44" w:rsidRDefault="00D926EC" w:rsidP="007A3843">
      <w:pPr>
        <w:pStyle w:val="Heading6"/>
        <w:rPr>
          <w:lang w:val="en-US"/>
        </w:rPr>
      </w:pPr>
      <w:r w:rsidRPr="00624C44">
        <w:rPr>
          <w:lang w:val="en-US"/>
        </w:rPr>
        <w:t xml:space="preserve">Gesture Kick Forward Right  </w:t>
      </w:r>
    </w:p>
    <w:p w14:paraId="1B812BC0" w14:textId="77777777" w:rsidR="00D926EC" w:rsidRPr="00624C44" w:rsidRDefault="00D926EC" w:rsidP="00D926EC">
      <w:pPr>
        <w:rPr>
          <w:lang w:val="en-US"/>
        </w:rPr>
      </w:pPr>
      <w:r w:rsidRPr="00624C44">
        <w:rPr>
          <w:lang w:val="en-US"/>
        </w:rPr>
        <w:t xml:space="preserve">DESCRIPTION: </w:t>
      </w:r>
    </w:p>
    <w:p w14:paraId="45783200" w14:textId="77777777" w:rsidR="00D926EC" w:rsidRPr="00624C44" w:rsidRDefault="00D926EC" w:rsidP="00D926EC">
      <w:pPr>
        <w:rPr>
          <w:lang w:val="en-US"/>
        </w:rPr>
      </w:pPr>
      <w:r w:rsidRPr="00624C44">
        <w:rPr>
          <w:lang w:val="en-US"/>
        </w:rPr>
        <w:tab/>
        <w:t xml:space="preserve">Right foot goes forward towards the camera discretely. </w:t>
      </w:r>
    </w:p>
    <w:p w14:paraId="2F230E41" w14:textId="77777777" w:rsidR="00D926EC" w:rsidRPr="00624C44" w:rsidRDefault="00D926EC" w:rsidP="00D926EC">
      <w:pPr>
        <w:rPr>
          <w:lang w:val="en-US"/>
        </w:rPr>
      </w:pPr>
      <w:r w:rsidRPr="00624C44">
        <w:rPr>
          <w:lang w:val="en-US"/>
        </w:rPr>
        <w:t xml:space="preserve">ADDRESS PATTERN: </w:t>
      </w:r>
    </w:p>
    <w:p w14:paraId="6EE6AECC" w14:textId="60CC188F"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/[id]/gesture/kick/forward/right</w:t>
      </w:r>
    </w:p>
    <w:p w14:paraId="22CCCA7D" w14:textId="77777777" w:rsidR="00D926EC" w:rsidRPr="00624C44" w:rsidRDefault="00D926EC" w:rsidP="00D926EC">
      <w:pPr>
        <w:rPr>
          <w:lang w:val="en-US"/>
        </w:rPr>
      </w:pPr>
      <w:r w:rsidRPr="00624C44">
        <w:rPr>
          <w:lang w:val="en-US"/>
        </w:rPr>
        <w:t>TYPE TAG:</w:t>
      </w:r>
    </w:p>
    <w:p w14:paraId="2580D2FC" w14:textId="77777777" w:rsidR="00D926EC" w:rsidRPr="00624C44" w:rsidRDefault="00D926EC" w:rsidP="00D926EC">
      <w:pPr>
        <w:rPr>
          <w:lang w:val="en-US"/>
        </w:rPr>
      </w:pPr>
      <w:r w:rsidRPr="00624C44">
        <w:rPr>
          <w:lang w:val="en-US"/>
        </w:rPr>
        <w:tab/>
        <w:t>NA</w:t>
      </w:r>
    </w:p>
    <w:p w14:paraId="5A2AE284" w14:textId="77777777" w:rsidR="00D926EC" w:rsidRPr="00624C44" w:rsidRDefault="00D926EC" w:rsidP="00D926EC">
      <w:pPr>
        <w:rPr>
          <w:lang w:val="en-US"/>
        </w:rPr>
      </w:pPr>
      <w:r w:rsidRPr="00624C44">
        <w:rPr>
          <w:lang w:val="en-US"/>
        </w:rPr>
        <w:t>VALUE:</w:t>
      </w:r>
    </w:p>
    <w:p w14:paraId="3A40BB0B" w14:textId="77777777" w:rsidR="00D926EC" w:rsidRPr="00624C44" w:rsidRDefault="00D926EC" w:rsidP="00D926EC">
      <w:pPr>
        <w:rPr>
          <w:lang w:val="en-US"/>
        </w:rPr>
      </w:pPr>
      <w:r w:rsidRPr="00624C44">
        <w:rPr>
          <w:lang w:val="en-US"/>
        </w:rPr>
        <w:tab/>
        <w:t>None</w:t>
      </w:r>
    </w:p>
    <w:p w14:paraId="60546DB6" w14:textId="77777777" w:rsidR="00D926EC" w:rsidRPr="00624C44" w:rsidRDefault="00D926EC" w:rsidP="00D926EC">
      <w:pPr>
        <w:rPr>
          <w:lang w:val="en-US"/>
        </w:rPr>
      </w:pPr>
    </w:p>
    <w:p w14:paraId="23F78444" w14:textId="7B494046" w:rsidR="006B5E26" w:rsidRPr="00624C44" w:rsidRDefault="00BE0E8D" w:rsidP="006B5E26">
      <w:pPr>
        <w:pStyle w:val="Heading6"/>
        <w:rPr>
          <w:lang w:val="en-US"/>
        </w:rPr>
      </w:pPr>
      <w:r w:rsidRPr="00624C44">
        <w:rPr>
          <w:lang w:val="en-US"/>
        </w:rPr>
        <w:t>T57</w:t>
      </w:r>
    </w:p>
    <w:p w14:paraId="6999EB82" w14:textId="77777777" w:rsidR="006B5E26" w:rsidRPr="00624C44" w:rsidRDefault="006B5E26" w:rsidP="006B5E26">
      <w:pPr>
        <w:pStyle w:val="Heading6"/>
        <w:rPr>
          <w:lang w:val="en-US"/>
        </w:rPr>
      </w:pPr>
      <w:r w:rsidRPr="00624C44">
        <w:rPr>
          <w:lang w:val="en-US"/>
        </w:rPr>
        <w:t xml:space="preserve">Gesture Double-Arm Side (DAS): </w:t>
      </w:r>
    </w:p>
    <w:p w14:paraId="50ECCD04" w14:textId="77777777" w:rsidR="006B5E26" w:rsidRPr="00624C44" w:rsidRDefault="006B5E26" w:rsidP="006B5E26">
      <w:pPr>
        <w:rPr>
          <w:lang w:val="en-US"/>
        </w:rPr>
      </w:pPr>
      <w:r w:rsidRPr="00624C44">
        <w:rPr>
          <w:lang w:val="en-US"/>
        </w:rPr>
        <w:t xml:space="preserve">DESCRIPTION: </w:t>
      </w:r>
    </w:p>
    <w:p w14:paraId="2781F6C9" w14:textId="77777777" w:rsidR="006B5E26" w:rsidRPr="00624C44" w:rsidRDefault="006B5E26" w:rsidP="006B5E26">
      <w:pPr>
        <w:rPr>
          <w:lang w:val="en-US"/>
        </w:rPr>
      </w:pPr>
      <w:r w:rsidRPr="00624C44">
        <w:rPr>
          <w:lang w:val="en-US"/>
        </w:rPr>
        <w:tab/>
        <w:t xml:space="preserve">Opening both arms quickly to the side (opening the arms slowly is not DAS).  </w:t>
      </w:r>
    </w:p>
    <w:p w14:paraId="3FE538D0" w14:textId="77777777" w:rsidR="006B5E26" w:rsidRPr="00624C44" w:rsidRDefault="006B5E26" w:rsidP="006B5E26">
      <w:pPr>
        <w:rPr>
          <w:lang w:val="en-US"/>
        </w:rPr>
      </w:pPr>
      <w:r w:rsidRPr="00624C44">
        <w:rPr>
          <w:lang w:val="en-US"/>
        </w:rPr>
        <w:t xml:space="preserve">ADDRESS PATTERN: </w:t>
      </w:r>
    </w:p>
    <w:p w14:paraId="57C15B74" w14:textId="77777777" w:rsidR="006B5E26" w:rsidRPr="00624C44" w:rsidRDefault="006B5E26" w:rsidP="006B5E26">
      <w:pPr>
        <w:rPr>
          <w:lang w:val="en-US"/>
        </w:rPr>
      </w:pPr>
      <w:r w:rsidRPr="00624C44">
        <w:rPr>
          <w:lang w:val="en-US"/>
        </w:rPr>
        <w:tab/>
        <w:t>/player/[id]/gesture/</w:t>
      </w:r>
      <w:proofErr w:type="spellStart"/>
      <w:r w:rsidRPr="00624C44">
        <w:rPr>
          <w:lang w:val="en-US"/>
        </w:rPr>
        <w:t>doubleArmSide</w:t>
      </w:r>
      <w:proofErr w:type="spellEnd"/>
      <w:r w:rsidRPr="00624C44">
        <w:rPr>
          <w:lang w:val="en-US"/>
        </w:rPr>
        <w:t xml:space="preserve"> </w:t>
      </w:r>
    </w:p>
    <w:p w14:paraId="2FDE4D74" w14:textId="77777777" w:rsidR="006B5E26" w:rsidRPr="00624C44" w:rsidRDefault="006B5E26" w:rsidP="006B5E26">
      <w:pPr>
        <w:rPr>
          <w:lang w:val="en-US"/>
        </w:rPr>
      </w:pPr>
      <w:r w:rsidRPr="00624C44">
        <w:rPr>
          <w:lang w:val="en-US"/>
        </w:rPr>
        <w:t>TYPE TAG:</w:t>
      </w:r>
    </w:p>
    <w:p w14:paraId="7E4E2C96" w14:textId="77777777" w:rsidR="006B5E26" w:rsidRPr="00624C44" w:rsidRDefault="006B5E26" w:rsidP="006B5E26">
      <w:pPr>
        <w:rPr>
          <w:lang w:val="en-US"/>
        </w:rPr>
      </w:pPr>
      <w:r w:rsidRPr="00624C44">
        <w:rPr>
          <w:lang w:val="en-US"/>
        </w:rPr>
        <w:tab/>
        <w:t>NA</w:t>
      </w:r>
    </w:p>
    <w:p w14:paraId="18116158" w14:textId="77777777" w:rsidR="006B5E26" w:rsidRPr="00624C44" w:rsidRDefault="006B5E26" w:rsidP="006B5E26">
      <w:pPr>
        <w:rPr>
          <w:lang w:val="en-US"/>
        </w:rPr>
      </w:pPr>
      <w:r w:rsidRPr="00624C44">
        <w:rPr>
          <w:lang w:val="en-US"/>
        </w:rPr>
        <w:t>VALUE:</w:t>
      </w:r>
    </w:p>
    <w:p w14:paraId="6DD02157" w14:textId="77777777" w:rsidR="006B5E26" w:rsidRPr="00624C44" w:rsidRDefault="006B5E26" w:rsidP="006B5E26">
      <w:pPr>
        <w:rPr>
          <w:lang w:val="en-US"/>
        </w:rPr>
      </w:pPr>
      <w:r w:rsidRPr="00624C44">
        <w:rPr>
          <w:lang w:val="en-US"/>
        </w:rPr>
        <w:tab/>
        <w:t>None</w:t>
      </w:r>
    </w:p>
    <w:p w14:paraId="649C0588" w14:textId="77777777" w:rsidR="006B5E26" w:rsidRPr="00624C44" w:rsidRDefault="006B5E26" w:rsidP="006B5E26">
      <w:pPr>
        <w:rPr>
          <w:lang w:val="en-US"/>
        </w:rPr>
      </w:pPr>
    </w:p>
    <w:p w14:paraId="508D2738" w14:textId="0F80474B" w:rsidR="006B5E26" w:rsidRPr="00624C44" w:rsidRDefault="00BE0E8D" w:rsidP="006B5E26">
      <w:pPr>
        <w:pStyle w:val="Heading6"/>
        <w:rPr>
          <w:lang w:val="en-US"/>
        </w:rPr>
      </w:pPr>
      <w:r w:rsidRPr="00624C44">
        <w:rPr>
          <w:lang w:val="en-US"/>
        </w:rPr>
        <w:t>T58</w:t>
      </w:r>
    </w:p>
    <w:p w14:paraId="52267000" w14:textId="4B5679F3" w:rsidR="006B5E26" w:rsidRPr="00624C44" w:rsidRDefault="006B5E26" w:rsidP="006B5E26">
      <w:pPr>
        <w:pStyle w:val="Heading6"/>
        <w:rPr>
          <w:lang w:val="en-US"/>
        </w:rPr>
      </w:pPr>
      <w:r w:rsidRPr="00624C44">
        <w:rPr>
          <w:lang w:val="en-US"/>
        </w:rPr>
        <w:t xml:space="preserve">Gesture Double-Arm Side Close: </w:t>
      </w:r>
    </w:p>
    <w:p w14:paraId="27A395FB" w14:textId="77777777" w:rsidR="006B5E26" w:rsidRPr="00624C44" w:rsidRDefault="006B5E26" w:rsidP="006B5E26">
      <w:pPr>
        <w:rPr>
          <w:lang w:val="en-US"/>
        </w:rPr>
      </w:pPr>
      <w:r w:rsidRPr="00624C44">
        <w:rPr>
          <w:lang w:val="en-US"/>
        </w:rPr>
        <w:t xml:space="preserve">DESCRIPTION: </w:t>
      </w:r>
    </w:p>
    <w:p w14:paraId="49BD79D4" w14:textId="1E11DE0C" w:rsidR="006B5E26" w:rsidRPr="00624C44" w:rsidRDefault="006B5E26" w:rsidP="006B5E26">
      <w:pPr>
        <w:rPr>
          <w:lang w:val="en-US"/>
        </w:rPr>
      </w:pPr>
      <w:r w:rsidRPr="00624C44">
        <w:rPr>
          <w:lang w:val="en-US"/>
        </w:rPr>
        <w:tab/>
        <w:t xml:space="preserve">Closing both arms quickly to the </w:t>
      </w:r>
      <w:proofErr w:type="spellStart"/>
      <w:r w:rsidRPr="00624C44">
        <w:rPr>
          <w:lang w:val="en-US"/>
        </w:rPr>
        <w:t>centre</w:t>
      </w:r>
      <w:proofErr w:type="spellEnd"/>
      <w:r w:rsidRPr="00624C44">
        <w:rPr>
          <w:lang w:val="en-US"/>
        </w:rPr>
        <w:t xml:space="preserve"> (closing the arms slowly is not DAS).  </w:t>
      </w:r>
    </w:p>
    <w:p w14:paraId="04F783F9" w14:textId="77777777" w:rsidR="006B5E26" w:rsidRPr="00624C44" w:rsidRDefault="006B5E26" w:rsidP="006B5E26">
      <w:pPr>
        <w:rPr>
          <w:lang w:val="en-US"/>
        </w:rPr>
      </w:pPr>
      <w:r w:rsidRPr="00624C44">
        <w:rPr>
          <w:lang w:val="en-US"/>
        </w:rPr>
        <w:t xml:space="preserve">ADDRESS PATTERN: </w:t>
      </w:r>
    </w:p>
    <w:p w14:paraId="268EA5A6" w14:textId="2E803160" w:rsidR="006B5E26" w:rsidRPr="00624C44" w:rsidRDefault="006B5E26" w:rsidP="006B5E26">
      <w:pPr>
        <w:rPr>
          <w:lang w:val="en-US"/>
        </w:rPr>
      </w:pPr>
      <w:r w:rsidRPr="00624C44">
        <w:rPr>
          <w:lang w:val="en-US"/>
        </w:rPr>
        <w:tab/>
        <w:t>/player/[id]/gesture/</w:t>
      </w:r>
      <w:proofErr w:type="spellStart"/>
      <w:r w:rsidRPr="00624C44">
        <w:rPr>
          <w:lang w:val="en-US"/>
        </w:rPr>
        <w:t>doubleArmSideClose</w:t>
      </w:r>
      <w:proofErr w:type="spellEnd"/>
      <w:r w:rsidRPr="00624C44">
        <w:rPr>
          <w:lang w:val="en-US"/>
        </w:rPr>
        <w:t xml:space="preserve"> </w:t>
      </w:r>
    </w:p>
    <w:p w14:paraId="4975A201" w14:textId="77777777" w:rsidR="006B5E26" w:rsidRPr="00624C44" w:rsidRDefault="006B5E26" w:rsidP="006B5E26">
      <w:pPr>
        <w:rPr>
          <w:lang w:val="en-US"/>
        </w:rPr>
      </w:pPr>
      <w:r w:rsidRPr="00624C44">
        <w:rPr>
          <w:lang w:val="en-US"/>
        </w:rPr>
        <w:t>TYPE TAG:</w:t>
      </w:r>
    </w:p>
    <w:p w14:paraId="40D4CBE4" w14:textId="77777777" w:rsidR="006B5E26" w:rsidRPr="00624C44" w:rsidRDefault="006B5E26" w:rsidP="006B5E26">
      <w:pPr>
        <w:rPr>
          <w:lang w:val="en-US"/>
        </w:rPr>
      </w:pPr>
      <w:r w:rsidRPr="00624C44">
        <w:rPr>
          <w:lang w:val="en-US"/>
        </w:rPr>
        <w:tab/>
        <w:t>NA</w:t>
      </w:r>
    </w:p>
    <w:p w14:paraId="3E9EC744" w14:textId="77777777" w:rsidR="006B5E26" w:rsidRPr="00624C44" w:rsidRDefault="006B5E26" w:rsidP="006B5E26">
      <w:pPr>
        <w:rPr>
          <w:lang w:val="en-US"/>
        </w:rPr>
      </w:pPr>
      <w:r w:rsidRPr="00624C44">
        <w:rPr>
          <w:lang w:val="en-US"/>
        </w:rPr>
        <w:t>VALUE:</w:t>
      </w:r>
    </w:p>
    <w:p w14:paraId="6C4F4295" w14:textId="77777777" w:rsidR="006B5E26" w:rsidRPr="00624C44" w:rsidRDefault="006B5E26" w:rsidP="006B5E26">
      <w:pPr>
        <w:rPr>
          <w:lang w:val="en-US"/>
        </w:rPr>
      </w:pPr>
      <w:r w:rsidRPr="00624C44">
        <w:rPr>
          <w:lang w:val="en-US"/>
        </w:rPr>
        <w:tab/>
        <w:t>None</w:t>
      </w:r>
    </w:p>
    <w:p w14:paraId="37BA47E3" w14:textId="77777777" w:rsidR="006B5E26" w:rsidRPr="00624C44" w:rsidRDefault="006B5E26" w:rsidP="006B5E26">
      <w:pPr>
        <w:rPr>
          <w:lang w:val="en-US"/>
        </w:rPr>
      </w:pPr>
    </w:p>
    <w:p w14:paraId="53BE1DBA" w14:textId="590520BB" w:rsidR="00D926EC" w:rsidRPr="00624C44" w:rsidRDefault="00BE0E8D" w:rsidP="007A3843">
      <w:pPr>
        <w:pStyle w:val="Heading6"/>
        <w:rPr>
          <w:lang w:val="en-US"/>
        </w:rPr>
      </w:pPr>
      <w:r w:rsidRPr="00624C44">
        <w:rPr>
          <w:lang w:val="en-US"/>
        </w:rPr>
        <w:t>T59</w:t>
      </w:r>
    </w:p>
    <w:p w14:paraId="3F873FDD" w14:textId="77777777" w:rsidR="00D926EC" w:rsidRPr="00624C44" w:rsidRDefault="00D926EC" w:rsidP="007A3843">
      <w:pPr>
        <w:pStyle w:val="Heading6"/>
        <w:rPr>
          <w:lang w:val="en-US"/>
        </w:rPr>
      </w:pPr>
      <w:r w:rsidRPr="00624C44">
        <w:rPr>
          <w:lang w:val="en-US"/>
        </w:rPr>
        <w:t>Gesture Jump:</w:t>
      </w:r>
    </w:p>
    <w:p w14:paraId="42A9CC37" w14:textId="77777777" w:rsidR="00D926EC" w:rsidRPr="00624C44" w:rsidRDefault="00D926EC" w:rsidP="00D926EC">
      <w:pPr>
        <w:rPr>
          <w:lang w:val="en-US"/>
        </w:rPr>
      </w:pPr>
      <w:r w:rsidRPr="00624C44">
        <w:rPr>
          <w:lang w:val="en-US"/>
        </w:rPr>
        <w:t xml:space="preserve">DESCRIPTION: </w:t>
      </w:r>
    </w:p>
    <w:p w14:paraId="070C2609" w14:textId="77777777" w:rsidR="00D926EC" w:rsidRPr="00624C44" w:rsidRDefault="00D926EC" w:rsidP="00D926EC">
      <w:pPr>
        <w:rPr>
          <w:lang w:val="en-US"/>
        </w:rPr>
      </w:pPr>
      <w:r w:rsidRPr="00624C44">
        <w:rPr>
          <w:lang w:val="en-US"/>
        </w:rPr>
        <w:tab/>
        <w:t>Both feet have to come off the floor by ca. 10 cm.</w:t>
      </w:r>
    </w:p>
    <w:p w14:paraId="781BE8C1" w14:textId="77777777" w:rsidR="00D926EC" w:rsidRPr="00624C44" w:rsidRDefault="00D926EC" w:rsidP="00D926EC">
      <w:pPr>
        <w:rPr>
          <w:lang w:val="en-US"/>
        </w:rPr>
      </w:pPr>
      <w:r w:rsidRPr="00624C44">
        <w:rPr>
          <w:lang w:val="en-US"/>
        </w:rPr>
        <w:t xml:space="preserve">ADDRESS PATTERN: </w:t>
      </w:r>
    </w:p>
    <w:p w14:paraId="61BD2ADF" w14:textId="03335AD4"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 xml:space="preserve">/[id]/gesture/jump </w:t>
      </w:r>
    </w:p>
    <w:p w14:paraId="3122A978" w14:textId="77777777" w:rsidR="00D926EC" w:rsidRPr="00BD74BA" w:rsidRDefault="00D926EC" w:rsidP="00D926EC">
      <w:pPr>
        <w:rPr>
          <w:lang w:val="de-DE"/>
        </w:rPr>
      </w:pPr>
      <w:r w:rsidRPr="00BD74BA">
        <w:rPr>
          <w:lang w:val="de-DE"/>
        </w:rPr>
        <w:t>TYPE TAG:</w:t>
      </w:r>
    </w:p>
    <w:p w14:paraId="19CC2F1F" w14:textId="77777777" w:rsidR="00D926EC" w:rsidRPr="00BD74BA" w:rsidRDefault="00D926EC" w:rsidP="00D926EC">
      <w:pPr>
        <w:rPr>
          <w:lang w:val="de-DE"/>
        </w:rPr>
      </w:pPr>
      <w:r w:rsidRPr="00BD74BA">
        <w:rPr>
          <w:lang w:val="de-DE"/>
        </w:rPr>
        <w:tab/>
        <w:t>NA</w:t>
      </w:r>
    </w:p>
    <w:p w14:paraId="49387986" w14:textId="77777777" w:rsidR="00D926EC" w:rsidRPr="00BD74BA" w:rsidRDefault="00D926EC" w:rsidP="00D926EC">
      <w:pPr>
        <w:rPr>
          <w:lang w:val="de-DE"/>
        </w:rPr>
      </w:pPr>
      <w:r w:rsidRPr="00BD74BA">
        <w:rPr>
          <w:lang w:val="de-DE"/>
        </w:rPr>
        <w:t>VALUE:</w:t>
      </w:r>
    </w:p>
    <w:p w14:paraId="169AEB8A" w14:textId="77777777" w:rsidR="00D926EC" w:rsidRPr="00BD74BA" w:rsidRDefault="00D926EC" w:rsidP="00D926EC">
      <w:pPr>
        <w:rPr>
          <w:lang w:val="de-DE"/>
        </w:rPr>
      </w:pPr>
      <w:r w:rsidRPr="00BD74BA">
        <w:rPr>
          <w:lang w:val="de-DE"/>
        </w:rPr>
        <w:tab/>
        <w:t>NA</w:t>
      </w:r>
    </w:p>
    <w:p w14:paraId="504AC926" w14:textId="77777777" w:rsidR="00D926EC" w:rsidRPr="00BD74BA" w:rsidRDefault="00D926EC" w:rsidP="00D926EC">
      <w:pPr>
        <w:rPr>
          <w:lang w:val="de-DE"/>
        </w:rPr>
      </w:pPr>
    </w:p>
    <w:p w14:paraId="6013A399" w14:textId="1BAED378" w:rsidR="00D926EC" w:rsidRPr="00BD74BA" w:rsidRDefault="00BE0E8D" w:rsidP="007A3843">
      <w:pPr>
        <w:pStyle w:val="Heading6"/>
        <w:rPr>
          <w:lang w:val="de-DE"/>
        </w:rPr>
      </w:pPr>
      <w:r w:rsidRPr="00BD74BA">
        <w:rPr>
          <w:lang w:val="de-DE"/>
        </w:rPr>
        <w:t>T60</w:t>
      </w:r>
    </w:p>
    <w:p w14:paraId="6C781AE4" w14:textId="77777777" w:rsidR="00D926EC" w:rsidRPr="00624C44" w:rsidRDefault="00D926EC" w:rsidP="007A3843">
      <w:pPr>
        <w:pStyle w:val="Heading6"/>
        <w:rPr>
          <w:lang w:val="en-US"/>
        </w:rPr>
      </w:pPr>
      <w:r w:rsidRPr="00624C44">
        <w:rPr>
          <w:lang w:val="en-US"/>
        </w:rPr>
        <w:t xml:space="preserve">Gesture Clap: </w:t>
      </w:r>
    </w:p>
    <w:p w14:paraId="56AC95C3" w14:textId="77777777" w:rsidR="00D926EC" w:rsidRPr="00624C44" w:rsidRDefault="00D926EC" w:rsidP="00D926EC">
      <w:pPr>
        <w:rPr>
          <w:lang w:val="en-US"/>
        </w:rPr>
      </w:pPr>
      <w:r w:rsidRPr="00624C44">
        <w:rPr>
          <w:lang w:val="en-US"/>
        </w:rPr>
        <w:t xml:space="preserve">DESCRIPTION: </w:t>
      </w:r>
    </w:p>
    <w:p w14:paraId="35FA3A46" w14:textId="77777777" w:rsidR="00D926EC" w:rsidRPr="00624C44" w:rsidRDefault="00D926EC" w:rsidP="00D926EC">
      <w:pPr>
        <w:rPr>
          <w:lang w:val="en-US"/>
        </w:rPr>
      </w:pPr>
      <w:r w:rsidRPr="00624C44">
        <w:rPr>
          <w:lang w:val="en-US"/>
        </w:rPr>
        <w:tab/>
        <w:t>Bringing hands together.</w:t>
      </w:r>
    </w:p>
    <w:p w14:paraId="5B9A6080" w14:textId="77777777" w:rsidR="00D926EC" w:rsidRPr="00624C44" w:rsidRDefault="00D926EC" w:rsidP="00D926EC">
      <w:pPr>
        <w:rPr>
          <w:lang w:val="en-US"/>
        </w:rPr>
      </w:pPr>
      <w:r w:rsidRPr="00624C44">
        <w:rPr>
          <w:lang w:val="en-US"/>
        </w:rPr>
        <w:t xml:space="preserve">ADDRESS PATTERN: </w:t>
      </w:r>
    </w:p>
    <w:p w14:paraId="4C74FCDE" w14:textId="242BF45C" w:rsidR="00D926EC" w:rsidRPr="00624C44" w:rsidRDefault="00D926EC" w:rsidP="00D926EC">
      <w:pPr>
        <w:rPr>
          <w:lang w:val="en-US"/>
        </w:rPr>
      </w:pPr>
      <w:r w:rsidRPr="00624C44">
        <w:rPr>
          <w:lang w:val="en-US"/>
        </w:rPr>
        <w:tab/>
      </w:r>
      <w:r w:rsidR="00782FA8" w:rsidRPr="00624C44">
        <w:rPr>
          <w:lang w:val="en-US"/>
        </w:rPr>
        <w:t>/</w:t>
      </w:r>
      <w:r w:rsidR="001230D1" w:rsidRPr="00624C44">
        <w:rPr>
          <w:lang w:val="en-US"/>
        </w:rPr>
        <w:t>player</w:t>
      </w:r>
      <w:r w:rsidRPr="00624C44">
        <w:rPr>
          <w:lang w:val="en-US"/>
        </w:rPr>
        <w:t xml:space="preserve">/[id]/gesture/clap </w:t>
      </w:r>
    </w:p>
    <w:p w14:paraId="3F15BFD8" w14:textId="77777777" w:rsidR="00D926EC" w:rsidRPr="00BD74BA" w:rsidRDefault="00D926EC" w:rsidP="00D926EC">
      <w:pPr>
        <w:rPr>
          <w:lang w:val="de-DE"/>
        </w:rPr>
      </w:pPr>
      <w:r w:rsidRPr="00BD74BA">
        <w:rPr>
          <w:lang w:val="de-DE"/>
        </w:rPr>
        <w:t>TYPE TAG:</w:t>
      </w:r>
    </w:p>
    <w:p w14:paraId="406D8A39" w14:textId="77777777" w:rsidR="00D926EC" w:rsidRPr="00BD74BA" w:rsidRDefault="00D926EC" w:rsidP="00D926EC">
      <w:pPr>
        <w:rPr>
          <w:lang w:val="de-DE"/>
        </w:rPr>
      </w:pPr>
      <w:r w:rsidRPr="00BD74BA">
        <w:rPr>
          <w:lang w:val="de-DE"/>
        </w:rPr>
        <w:tab/>
        <w:t>NA</w:t>
      </w:r>
    </w:p>
    <w:p w14:paraId="455C94DB" w14:textId="77777777" w:rsidR="00D926EC" w:rsidRPr="00BD74BA" w:rsidRDefault="00D926EC" w:rsidP="00D926EC">
      <w:pPr>
        <w:rPr>
          <w:lang w:val="de-DE"/>
        </w:rPr>
      </w:pPr>
      <w:r w:rsidRPr="00BD74BA">
        <w:rPr>
          <w:lang w:val="de-DE"/>
        </w:rPr>
        <w:t>VALUE:</w:t>
      </w:r>
    </w:p>
    <w:p w14:paraId="0BC781D5" w14:textId="77777777" w:rsidR="00D926EC" w:rsidRPr="00BD74BA" w:rsidRDefault="00D926EC" w:rsidP="00D926EC">
      <w:pPr>
        <w:rPr>
          <w:lang w:val="de-DE"/>
        </w:rPr>
      </w:pPr>
      <w:r w:rsidRPr="00BD74BA">
        <w:rPr>
          <w:lang w:val="de-DE"/>
        </w:rPr>
        <w:tab/>
        <w:t>NA</w:t>
      </w:r>
    </w:p>
    <w:p w14:paraId="7FCC8DE9" w14:textId="77777777" w:rsidR="00D926EC" w:rsidRPr="00BD74BA" w:rsidRDefault="00D926EC" w:rsidP="00D926EC">
      <w:pPr>
        <w:rPr>
          <w:lang w:val="de-DE"/>
        </w:rPr>
      </w:pPr>
    </w:p>
    <w:p w14:paraId="656D1310" w14:textId="4116C13C" w:rsidR="00D926EC" w:rsidRPr="00BD74BA" w:rsidRDefault="00BE0E8D" w:rsidP="007A3843">
      <w:pPr>
        <w:pStyle w:val="Heading6"/>
        <w:rPr>
          <w:lang w:val="de-DE"/>
        </w:rPr>
      </w:pPr>
      <w:r w:rsidRPr="00BD74BA">
        <w:rPr>
          <w:lang w:val="de-DE"/>
        </w:rPr>
        <w:t>T61</w:t>
      </w:r>
    </w:p>
    <w:p w14:paraId="24812A8D" w14:textId="77777777" w:rsidR="00D926EC" w:rsidRPr="00624C44" w:rsidRDefault="00D926EC" w:rsidP="007A3843">
      <w:pPr>
        <w:pStyle w:val="Heading6"/>
        <w:rPr>
          <w:lang w:val="en-US"/>
        </w:rPr>
      </w:pPr>
      <w:r w:rsidRPr="00624C44">
        <w:rPr>
          <w:lang w:val="en-US"/>
        </w:rPr>
        <w:t xml:space="preserve">Zone Discrete: </w:t>
      </w:r>
    </w:p>
    <w:p w14:paraId="0A4A1F9E" w14:textId="77777777" w:rsidR="00D926EC" w:rsidRPr="00624C44" w:rsidRDefault="00D926EC" w:rsidP="00D926EC">
      <w:pPr>
        <w:rPr>
          <w:lang w:val="en-US"/>
        </w:rPr>
      </w:pPr>
      <w:r w:rsidRPr="00624C44">
        <w:rPr>
          <w:lang w:val="en-US"/>
        </w:rPr>
        <w:t xml:space="preserve">DESCRIPTION: </w:t>
      </w:r>
    </w:p>
    <w:p w14:paraId="58ABB34F" w14:textId="4C355FBB" w:rsidR="00D926EC" w:rsidRPr="00624C44" w:rsidRDefault="005857ED" w:rsidP="00D926EC">
      <w:pPr>
        <w:rPr>
          <w:lang w:val="en-US"/>
        </w:rPr>
      </w:pPr>
      <w:r w:rsidRPr="00624C44">
        <w:rPr>
          <w:lang w:val="en-US"/>
        </w:rPr>
        <w:tab/>
      </w:r>
      <w:r w:rsidR="00D926EC" w:rsidRPr="00624C44">
        <w:rPr>
          <w:lang w:val="en-US"/>
        </w:rPr>
        <w:t xml:space="preserve">Discrete movement in zone  </w:t>
      </w:r>
    </w:p>
    <w:p w14:paraId="4E0ABF68" w14:textId="77777777" w:rsidR="00D926EC" w:rsidRPr="00624C44" w:rsidRDefault="00D926EC" w:rsidP="00D926EC">
      <w:pPr>
        <w:rPr>
          <w:lang w:val="en-US"/>
        </w:rPr>
      </w:pPr>
      <w:r w:rsidRPr="00624C44">
        <w:rPr>
          <w:lang w:val="en-US"/>
        </w:rPr>
        <w:t xml:space="preserve">ADDRESS PATTERN: </w:t>
      </w:r>
    </w:p>
    <w:p w14:paraId="0D5DCD3B" w14:textId="0EBBDA0E" w:rsidR="00D926EC" w:rsidRPr="00624C44" w:rsidRDefault="00782FA8" w:rsidP="00D926EC">
      <w:pPr>
        <w:rPr>
          <w:lang w:val="en-US"/>
        </w:rPr>
      </w:pPr>
      <w:r w:rsidRPr="00624C44">
        <w:rPr>
          <w:lang w:val="en-US"/>
        </w:rPr>
        <w:lastRenderedPageBreak/>
        <w:tab/>
      </w:r>
      <w:r w:rsidR="00906C6C" w:rsidRPr="00624C44">
        <w:rPr>
          <w:lang w:val="en-US"/>
        </w:rPr>
        <w:t>/zone/[id]/</w:t>
      </w:r>
      <w:r w:rsidR="00D926EC" w:rsidRPr="00624C44">
        <w:rPr>
          <w:lang w:val="en-US"/>
        </w:rPr>
        <w:t xml:space="preserve">activity/discrete </w:t>
      </w:r>
    </w:p>
    <w:p w14:paraId="6296F8BE" w14:textId="77777777" w:rsidR="00D926EC" w:rsidRPr="00BD74BA" w:rsidRDefault="00D926EC" w:rsidP="00D926EC">
      <w:pPr>
        <w:rPr>
          <w:lang w:val="de-DE"/>
        </w:rPr>
      </w:pPr>
      <w:r w:rsidRPr="00BD74BA">
        <w:rPr>
          <w:lang w:val="de-DE"/>
        </w:rPr>
        <w:t>TYPE TAG:</w:t>
      </w:r>
    </w:p>
    <w:p w14:paraId="54D18696" w14:textId="77777777" w:rsidR="00D926EC" w:rsidRPr="00BD74BA" w:rsidRDefault="00D926EC" w:rsidP="00D926EC">
      <w:pPr>
        <w:rPr>
          <w:lang w:val="de-DE"/>
        </w:rPr>
      </w:pPr>
      <w:r w:rsidRPr="00BD74BA">
        <w:rPr>
          <w:lang w:val="de-DE"/>
        </w:rPr>
        <w:tab/>
        <w:t>NA</w:t>
      </w:r>
    </w:p>
    <w:p w14:paraId="0525021C" w14:textId="77777777" w:rsidR="00D926EC" w:rsidRPr="00BD74BA" w:rsidRDefault="00D926EC" w:rsidP="00D926EC">
      <w:pPr>
        <w:rPr>
          <w:lang w:val="de-DE"/>
        </w:rPr>
      </w:pPr>
      <w:r w:rsidRPr="00BD74BA">
        <w:rPr>
          <w:lang w:val="de-DE"/>
        </w:rPr>
        <w:t>VALUE:</w:t>
      </w:r>
    </w:p>
    <w:p w14:paraId="77CEA8F0" w14:textId="77777777" w:rsidR="00D926EC" w:rsidRPr="00BD74BA" w:rsidRDefault="00D926EC" w:rsidP="00D926EC">
      <w:pPr>
        <w:rPr>
          <w:lang w:val="de-DE"/>
        </w:rPr>
      </w:pPr>
      <w:r w:rsidRPr="00BD74BA">
        <w:rPr>
          <w:lang w:val="de-DE"/>
        </w:rPr>
        <w:tab/>
        <w:t>NA</w:t>
      </w:r>
    </w:p>
    <w:p w14:paraId="4E33E4F1" w14:textId="77777777" w:rsidR="00D926EC" w:rsidRPr="00BD74BA" w:rsidRDefault="00D926EC" w:rsidP="00D926EC">
      <w:pPr>
        <w:rPr>
          <w:lang w:val="de-DE"/>
        </w:rPr>
      </w:pPr>
    </w:p>
    <w:p w14:paraId="37E2BECD" w14:textId="1405DDA9" w:rsidR="00D926EC" w:rsidRPr="00BD74BA" w:rsidRDefault="00BE0E8D" w:rsidP="007A3843">
      <w:pPr>
        <w:pStyle w:val="Heading6"/>
        <w:rPr>
          <w:lang w:val="de-DE"/>
        </w:rPr>
      </w:pPr>
      <w:r w:rsidRPr="00BD74BA">
        <w:rPr>
          <w:lang w:val="de-DE"/>
        </w:rPr>
        <w:t>T62</w:t>
      </w:r>
    </w:p>
    <w:p w14:paraId="10BEA2BB" w14:textId="77777777" w:rsidR="00D926EC" w:rsidRPr="00624C44" w:rsidRDefault="00D926EC" w:rsidP="007A3843">
      <w:pPr>
        <w:pStyle w:val="Heading6"/>
        <w:rPr>
          <w:lang w:val="en-US"/>
        </w:rPr>
      </w:pPr>
      <w:r w:rsidRPr="00624C44">
        <w:rPr>
          <w:lang w:val="en-US"/>
        </w:rPr>
        <w:t xml:space="preserve">Zone Normal: </w:t>
      </w:r>
    </w:p>
    <w:p w14:paraId="7C7594C1" w14:textId="77777777" w:rsidR="00D926EC" w:rsidRPr="00624C44" w:rsidRDefault="00D926EC" w:rsidP="00D926EC">
      <w:pPr>
        <w:rPr>
          <w:lang w:val="en-US"/>
        </w:rPr>
      </w:pPr>
      <w:r w:rsidRPr="00624C44">
        <w:rPr>
          <w:lang w:val="en-US"/>
        </w:rPr>
        <w:t xml:space="preserve">DESCRIPTION: </w:t>
      </w:r>
    </w:p>
    <w:p w14:paraId="45D8B27D" w14:textId="505C79AB" w:rsidR="00D926EC" w:rsidRPr="00624C44" w:rsidRDefault="005857ED" w:rsidP="00D926EC">
      <w:pPr>
        <w:rPr>
          <w:lang w:val="en-US"/>
        </w:rPr>
      </w:pPr>
      <w:r w:rsidRPr="00624C44">
        <w:rPr>
          <w:lang w:val="en-US"/>
        </w:rPr>
        <w:tab/>
      </w:r>
      <w:r w:rsidR="00D926EC" w:rsidRPr="00624C44">
        <w:rPr>
          <w:lang w:val="en-US"/>
        </w:rPr>
        <w:t xml:space="preserve">Discrete movement in zone  </w:t>
      </w:r>
    </w:p>
    <w:p w14:paraId="25444159" w14:textId="77777777" w:rsidR="00D926EC" w:rsidRPr="00624C44" w:rsidRDefault="00D926EC" w:rsidP="00D926EC">
      <w:pPr>
        <w:rPr>
          <w:lang w:val="en-US"/>
        </w:rPr>
      </w:pPr>
      <w:r w:rsidRPr="00624C44">
        <w:rPr>
          <w:lang w:val="en-US"/>
        </w:rPr>
        <w:t xml:space="preserve">ADDRESS PATTERN: </w:t>
      </w:r>
    </w:p>
    <w:p w14:paraId="468BC84D" w14:textId="076900F0" w:rsidR="00D926EC" w:rsidRPr="00624C44" w:rsidRDefault="00782FA8" w:rsidP="00D926EC">
      <w:pPr>
        <w:rPr>
          <w:lang w:val="en-US"/>
        </w:rPr>
      </w:pPr>
      <w:r w:rsidRPr="00624C44">
        <w:rPr>
          <w:lang w:val="en-US"/>
        </w:rPr>
        <w:tab/>
      </w:r>
      <w:r w:rsidR="00906C6C" w:rsidRPr="00624C44">
        <w:rPr>
          <w:lang w:val="en-US"/>
        </w:rPr>
        <w:t>/zone/[id]/</w:t>
      </w:r>
      <w:r w:rsidR="00D926EC" w:rsidRPr="00624C44">
        <w:rPr>
          <w:lang w:val="en-US"/>
        </w:rPr>
        <w:t xml:space="preserve">activity/normal </w:t>
      </w:r>
    </w:p>
    <w:p w14:paraId="7B900B0F" w14:textId="77777777" w:rsidR="00D926EC" w:rsidRPr="00624C44" w:rsidRDefault="00D926EC" w:rsidP="00D926EC">
      <w:pPr>
        <w:rPr>
          <w:lang w:val="en-US"/>
        </w:rPr>
      </w:pPr>
      <w:r w:rsidRPr="00624C44">
        <w:rPr>
          <w:lang w:val="en-US"/>
        </w:rPr>
        <w:t>TYPE TAG:</w:t>
      </w:r>
    </w:p>
    <w:p w14:paraId="60053D87" w14:textId="77777777" w:rsidR="00D926EC" w:rsidRPr="00624C44" w:rsidRDefault="00D926EC" w:rsidP="00D926EC">
      <w:pPr>
        <w:rPr>
          <w:lang w:val="en-US"/>
        </w:rPr>
      </w:pPr>
      <w:r w:rsidRPr="00624C44">
        <w:rPr>
          <w:lang w:val="en-US"/>
        </w:rPr>
        <w:tab/>
      </w:r>
      <w:proofErr w:type="gramStart"/>
      <w:r w:rsidRPr="00624C44">
        <w:rPr>
          <w:lang w:val="en-US"/>
        </w:rPr>
        <w:t>,f</w:t>
      </w:r>
      <w:proofErr w:type="gramEnd"/>
    </w:p>
    <w:p w14:paraId="44164048" w14:textId="77777777" w:rsidR="00D926EC" w:rsidRPr="00624C44" w:rsidRDefault="00D926EC" w:rsidP="00D926EC">
      <w:pPr>
        <w:rPr>
          <w:lang w:val="en-US"/>
        </w:rPr>
      </w:pPr>
      <w:r w:rsidRPr="00624C44">
        <w:rPr>
          <w:lang w:val="en-US"/>
        </w:rPr>
        <w:t>VALUE:</w:t>
      </w:r>
    </w:p>
    <w:p w14:paraId="24ACD4A3" w14:textId="6419C8B3" w:rsidR="00D926EC" w:rsidRPr="00624C44" w:rsidRDefault="00D926EC" w:rsidP="00D926EC">
      <w:pPr>
        <w:rPr>
          <w:lang w:val="en-US"/>
        </w:rPr>
      </w:pPr>
      <w:r w:rsidRPr="00624C44">
        <w:rPr>
          <w:lang w:val="en-US"/>
        </w:rPr>
        <w:tab/>
        <w:t xml:space="preserve">Activity level </w:t>
      </w:r>
    </w:p>
    <w:p w14:paraId="156639D3" w14:textId="77777777" w:rsidR="00D926EC" w:rsidRPr="00624C44" w:rsidRDefault="00D926EC" w:rsidP="00D926EC">
      <w:pPr>
        <w:rPr>
          <w:lang w:val="en-US"/>
        </w:rPr>
      </w:pPr>
    </w:p>
    <w:p w14:paraId="0DC50782" w14:textId="77777777" w:rsidR="00D926EC" w:rsidRPr="00624C44" w:rsidRDefault="00D926EC" w:rsidP="00D926EC">
      <w:pPr>
        <w:rPr>
          <w:lang w:val="en-US"/>
        </w:rPr>
      </w:pPr>
    </w:p>
    <w:p w14:paraId="5ABDAE03" w14:textId="77777777" w:rsidR="00D926EC" w:rsidRPr="00624C44" w:rsidRDefault="00D926EC" w:rsidP="00D926EC">
      <w:pPr>
        <w:rPr>
          <w:lang w:val="en-US"/>
        </w:rPr>
      </w:pPr>
    </w:p>
    <w:p w14:paraId="47CB6D77" w14:textId="7A815889" w:rsidR="00BE0E8D" w:rsidRPr="00624C44" w:rsidRDefault="00BE0E8D" w:rsidP="00BE0E8D">
      <w:pPr>
        <w:pStyle w:val="Heading6"/>
        <w:rPr>
          <w:lang w:val="en-US"/>
        </w:rPr>
      </w:pPr>
      <w:r w:rsidRPr="00624C44">
        <w:rPr>
          <w:lang w:val="en-US"/>
        </w:rPr>
        <w:t>T63-66</w:t>
      </w:r>
    </w:p>
    <w:p w14:paraId="62333FC0" w14:textId="43CE1DC7" w:rsidR="00BE0E8D" w:rsidRPr="00624C44" w:rsidRDefault="00BE0E8D" w:rsidP="00BE0E8D">
      <w:pPr>
        <w:pStyle w:val="Heading6"/>
        <w:rPr>
          <w:lang w:val="en-US"/>
        </w:rPr>
      </w:pPr>
      <w:r w:rsidRPr="00624C44">
        <w:rPr>
          <w:lang w:val="en-US"/>
        </w:rPr>
        <w:t xml:space="preserve">Zone Flow: </w:t>
      </w:r>
    </w:p>
    <w:p w14:paraId="63219A90" w14:textId="77777777" w:rsidR="00BE0E8D" w:rsidRPr="00624C44" w:rsidRDefault="00BE0E8D" w:rsidP="00BE0E8D">
      <w:pPr>
        <w:rPr>
          <w:lang w:val="en-US"/>
        </w:rPr>
      </w:pPr>
      <w:r w:rsidRPr="00624C44">
        <w:rPr>
          <w:lang w:val="en-US"/>
        </w:rPr>
        <w:t xml:space="preserve">DESCRIPTION: </w:t>
      </w:r>
    </w:p>
    <w:p w14:paraId="1B338325" w14:textId="06B47D20" w:rsidR="00BE0E8D" w:rsidRPr="00624C44" w:rsidRDefault="005857ED" w:rsidP="00BE0E8D">
      <w:pPr>
        <w:rPr>
          <w:lang w:val="en-US"/>
        </w:rPr>
      </w:pPr>
      <w:r w:rsidRPr="00624C44">
        <w:rPr>
          <w:lang w:val="en-US"/>
        </w:rPr>
        <w:tab/>
      </w:r>
      <w:r w:rsidR="00BE0E8D" w:rsidRPr="00624C44">
        <w:rPr>
          <w:lang w:val="en-US"/>
        </w:rPr>
        <w:t xml:space="preserve">Discrete movement in </w:t>
      </w:r>
      <w:proofErr w:type="gramStart"/>
      <w:r w:rsidR="00BE0E8D" w:rsidRPr="00624C44">
        <w:rPr>
          <w:lang w:val="en-US"/>
        </w:rPr>
        <w:t xml:space="preserve">zone  </w:t>
      </w:r>
      <w:r w:rsidRPr="00624C44">
        <w:rPr>
          <w:lang w:val="en-US"/>
        </w:rPr>
        <w:t>(</w:t>
      </w:r>
      <w:proofErr w:type="gramEnd"/>
      <w:r w:rsidRPr="00624C44">
        <w:rPr>
          <w:lang w:val="en-US"/>
        </w:rPr>
        <w:t>UNDER DISCUSSION)</w:t>
      </w:r>
    </w:p>
    <w:p w14:paraId="223AED72" w14:textId="77777777" w:rsidR="00BE0E8D" w:rsidRPr="00624C44" w:rsidRDefault="00BE0E8D" w:rsidP="00BE0E8D">
      <w:pPr>
        <w:rPr>
          <w:lang w:val="en-US"/>
        </w:rPr>
      </w:pPr>
      <w:r w:rsidRPr="00624C44">
        <w:rPr>
          <w:lang w:val="en-US"/>
        </w:rPr>
        <w:t xml:space="preserve">ADDRESS PATTERN: </w:t>
      </w:r>
    </w:p>
    <w:p w14:paraId="49B4016F" w14:textId="608DE784" w:rsidR="00BE0E8D" w:rsidRPr="00624C44" w:rsidRDefault="00BE0E8D" w:rsidP="00BE0E8D">
      <w:pPr>
        <w:rPr>
          <w:lang w:val="en-US"/>
        </w:rPr>
      </w:pPr>
      <w:r w:rsidRPr="00624C44">
        <w:rPr>
          <w:lang w:val="en-US"/>
        </w:rPr>
        <w:tab/>
        <w:t>/zone/[id]/activity/</w:t>
      </w:r>
      <w:r w:rsidR="005857ED" w:rsidRPr="00624C44">
        <w:rPr>
          <w:lang w:val="en-US"/>
        </w:rPr>
        <w:t>flow</w:t>
      </w:r>
      <w:r w:rsidRPr="00624C44">
        <w:rPr>
          <w:lang w:val="en-US"/>
        </w:rPr>
        <w:t xml:space="preserve"> </w:t>
      </w:r>
    </w:p>
    <w:p w14:paraId="19A7E30E" w14:textId="77777777" w:rsidR="00BE0E8D" w:rsidRPr="00624C44" w:rsidRDefault="00BE0E8D" w:rsidP="00BE0E8D">
      <w:pPr>
        <w:rPr>
          <w:lang w:val="en-US"/>
        </w:rPr>
      </w:pPr>
      <w:r w:rsidRPr="00624C44">
        <w:rPr>
          <w:lang w:val="en-US"/>
        </w:rPr>
        <w:t>TYPE TAG:</w:t>
      </w:r>
    </w:p>
    <w:p w14:paraId="58BE60DC" w14:textId="77777777" w:rsidR="00BE0E8D" w:rsidRPr="00624C44" w:rsidRDefault="00BE0E8D" w:rsidP="00BE0E8D">
      <w:pPr>
        <w:rPr>
          <w:lang w:val="en-US"/>
        </w:rPr>
      </w:pPr>
      <w:r w:rsidRPr="00624C44">
        <w:rPr>
          <w:lang w:val="en-US"/>
        </w:rPr>
        <w:tab/>
      </w:r>
      <w:proofErr w:type="gramStart"/>
      <w:r w:rsidRPr="00624C44">
        <w:rPr>
          <w:lang w:val="en-US"/>
        </w:rPr>
        <w:t>,f</w:t>
      </w:r>
      <w:proofErr w:type="gramEnd"/>
    </w:p>
    <w:p w14:paraId="1A96AA6C" w14:textId="77777777" w:rsidR="00BE0E8D" w:rsidRPr="00624C44" w:rsidRDefault="00BE0E8D" w:rsidP="00BE0E8D">
      <w:pPr>
        <w:rPr>
          <w:lang w:val="en-US"/>
        </w:rPr>
      </w:pPr>
      <w:r w:rsidRPr="00624C44">
        <w:rPr>
          <w:lang w:val="en-US"/>
        </w:rPr>
        <w:t>VALUE:</w:t>
      </w:r>
    </w:p>
    <w:p w14:paraId="2114A430" w14:textId="019F415B" w:rsidR="00BE0E8D" w:rsidRPr="00624C44" w:rsidRDefault="002E1797" w:rsidP="00BE0E8D">
      <w:pPr>
        <w:rPr>
          <w:lang w:val="en-US"/>
        </w:rPr>
      </w:pPr>
      <w:r w:rsidRPr="00624C44">
        <w:rPr>
          <w:lang w:val="en-US"/>
        </w:rPr>
        <w:tab/>
        <w:t xml:space="preserve">Activity </w:t>
      </w:r>
      <w:r w:rsidR="005857ED" w:rsidRPr="00624C44">
        <w:rPr>
          <w:lang w:val="en-US"/>
        </w:rPr>
        <w:t>direction</w:t>
      </w:r>
    </w:p>
    <w:p w14:paraId="39C9943D" w14:textId="77777777" w:rsidR="00D926EC" w:rsidRPr="00624C44" w:rsidRDefault="00D926EC" w:rsidP="00D926EC">
      <w:pPr>
        <w:rPr>
          <w:lang w:val="en-US"/>
        </w:rPr>
      </w:pPr>
      <w:r w:rsidRPr="00624C44">
        <w:rPr>
          <w:lang w:val="en-US"/>
        </w:rPr>
        <w:br w:type="page"/>
      </w:r>
    </w:p>
    <w:p w14:paraId="0548B843" w14:textId="425B9688" w:rsidR="00D926EC" w:rsidRPr="00624C44" w:rsidRDefault="00D926EC" w:rsidP="001F5D32">
      <w:pPr>
        <w:pStyle w:val="Heading1"/>
      </w:pPr>
      <w:bookmarkStart w:id="826" w:name="_Toc362437884"/>
      <w:bookmarkStart w:id="827" w:name="_Toc365022703"/>
      <w:bookmarkStart w:id="828" w:name="_Toc369191186"/>
      <w:bookmarkStart w:id="829" w:name="_Toc380405762"/>
      <w:r w:rsidRPr="00624C44">
        <w:lastRenderedPageBreak/>
        <w:t>MUSIC ENVIRONMENTS</w:t>
      </w:r>
      <w:bookmarkEnd w:id="826"/>
      <w:bookmarkEnd w:id="827"/>
      <w:bookmarkEnd w:id="828"/>
      <w:bookmarkEnd w:id="829"/>
      <w:del w:id="830" w:author="motioncomposer" w:date="2017-12-21T19:52:00Z">
        <w:r w:rsidRPr="00624C44">
          <w:delText xml:space="preserve"> - BASICS</w:delText>
        </w:r>
      </w:del>
    </w:p>
    <w:p w14:paraId="0005248A" w14:textId="77777777" w:rsidR="000A2671" w:rsidRPr="00624C44" w:rsidRDefault="000A2671" w:rsidP="000A2671">
      <w:pPr>
        <w:pStyle w:val="Heading2"/>
        <w:rPr>
          <w:b w:val="0"/>
          <w:lang w:val="en-US"/>
        </w:rPr>
      </w:pPr>
      <w:bookmarkStart w:id="831" w:name="_hqynt1m3w5e7" w:colFirst="0" w:colLast="0"/>
      <w:bookmarkStart w:id="832" w:name="_Toc347839312"/>
      <w:bookmarkStart w:id="833" w:name="_Toc361999024"/>
      <w:bookmarkStart w:id="834" w:name="_Toc362437885"/>
      <w:bookmarkStart w:id="835" w:name="_Toc365022704"/>
      <w:bookmarkStart w:id="836" w:name="_Toc369191187"/>
      <w:bookmarkStart w:id="837" w:name="_Toc380405763"/>
      <w:bookmarkEnd w:id="831"/>
      <w:r w:rsidRPr="00624C44">
        <w:rPr>
          <w:b w:val="0"/>
          <w:lang w:val="en-US"/>
        </w:rPr>
        <w:t>Introduction</w:t>
      </w:r>
      <w:bookmarkEnd w:id="832"/>
      <w:bookmarkEnd w:id="833"/>
      <w:bookmarkEnd w:id="834"/>
      <w:bookmarkEnd w:id="835"/>
      <w:bookmarkEnd w:id="836"/>
      <w:bookmarkEnd w:id="837"/>
    </w:p>
    <w:p w14:paraId="6057771B" w14:textId="78DFFABB" w:rsidR="000A2671" w:rsidRPr="00624C44" w:rsidRDefault="000A2671" w:rsidP="000A2671">
      <w:pPr>
        <w:rPr>
          <w:lang w:val="en-US"/>
        </w:rPr>
      </w:pPr>
      <w:r w:rsidRPr="00624C44">
        <w:rPr>
          <w:lang w:val="en-US"/>
        </w:rPr>
        <w:t>The Musical environments</w:t>
      </w:r>
      <w:ins w:id="838" w:author="motioncomposer" w:date="2017-12-21T19:52:00Z">
        <w:r w:rsidRPr="00624C44">
          <w:rPr>
            <w:lang w:val="en-US"/>
          </w:rPr>
          <w:t xml:space="preserve"> </w:t>
        </w:r>
        <w:r w:rsidR="00066AA5" w:rsidRPr="00624C44">
          <w:rPr>
            <w:lang w:val="en-US"/>
          </w:rPr>
          <w:t>(MEs)</w:t>
        </w:r>
      </w:ins>
      <w:r w:rsidRPr="00624C44">
        <w:rPr>
          <w:lang w:val="en-US"/>
        </w:rPr>
        <w:t xml:space="preserve"> are the creative modules of MC.  Each ME is a stand-alone program, which is loaded and started by the MC.  Once running, the ME communicates with the MC through APIs. The APIs are in principle common to all MEs, though some may have additional parameters specific to the ME.  </w:t>
      </w:r>
    </w:p>
    <w:p w14:paraId="168130C3" w14:textId="77777777" w:rsidR="000A2671" w:rsidRPr="00624C44" w:rsidRDefault="000A2671" w:rsidP="000A2671">
      <w:pPr>
        <w:rPr>
          <w:lang w:val="en-US"/>
        </w:rPr>
      </w:pPr>
    </w:p>
    <w:p w14:paraId="75386408" w14:textId="51E654AE" w:rsidR="000A2671" w:rsidRPr="00624C44" w:rsidRDefault="000A2671" w:rsidP="000A2671">
      <w:pPr>
        <w:rPr>
          <w:lang w:val="en-US"/>
        </w:rPr>
      </w:pPr>
      <w:r w:rsidRPr="00624C44">
        <w:rPr>
          <w:lang w:val="en-US"/>
        </w:rPr>
        <w:t xml:space="preserve">The MEs receive OSC data streams, generated by the </w:t>
      </w:r>
      <w:r w:rsidR="00F67846" w:rsidRPr="00624C44">
        <w:rPr>
          <w:lang w:val="en-US"/>
        </w:rPr>
        <w:t>TM</w:t>
      </w:r>
      <w:r w:rsidRPr="00624C44">
        <w:rPr>
          <w:lang w:val="en-US"/>
        </w:rPr>
        <w:t xml:space="preserve">, and process them to create the designated audio output.  The data streams are based on a Movement Alphabet (MA) which provides a standardized movement-to-data formula. </w:t>
      </w:r>
    </w:p>
    <w:p w14:paraId="0F6273C8" w14:textId="77777777" w:rsidR="000A2671" w:rsidRPr="00624C44" w:rsidRDefault="000A2671" w:rsidP="000A2671">
      <w:pPr>
        <w:rPr>
          <w:lang w:val="en-US"/>
        </w:rPr>
      </w:pPr>
    </w:p>
    <w:p w14:paraId="4F007049" w14:textId="77777777" w:rsidR="000A2671" w:rsidRPr="00624C44" w:rsidRDefault="000A2671" w:rsidP="000A2671">
      <w:pPr>
        <w:rPr>
          <w:lang w:val="en-US"/>
        </w:rPr>
      </w:pPr>
      <w:r w:rsidRPr="00624C44">
        <w:rPr>
          <w:lang w:val="en-US"/>
        </w:rPr>
        <w:t xml:space="preserve">There are six ME’s: </w:t>
      </w:r>
    </w:p>
    <w:p w14:paraId="5EE075F0" w14:textId="77777777" w:rsidR="000A2671" w:rsidRPr="00624C44" w:rsidRDefault="000A2671" w:rsidP="00590495">
      <w:pPr>
        <w:ind w:left="426"/>
        <w:rPr>
          <w:lang w:val="en-US"/>
        </w:rPr>
      </w:pPr>
      <w:r w:rsidRPr="00624C44">
        <w:rPr>
          <w:lang w:val="en-US"/>
        </w:rPr>
        <w:t xml:space="preserve">1. Techno </w:t>
      </w:r>
    </w:p>
    <w:p w14:paraId="641954B9" w14:textId="77777777" w:rsidR="000A2671" w:rsidRPr="00624C44" w:rsidRDefault="000A2671" w:rsidP="00590495">
      <w:pPr>
        <w:ind w:left="426"/>
        <w:rPr>
          <w:lang w:val="en-US"/>
        </w:rPr>
      </w:pPr>
      <w:r w:rsidRPr="00624C44">
        <w:rPr>
          <w:lang w:val="en-US"/>
        </w:rPr>
        <w:t xml:space="preserve">2. Tonality </w:t>
      </w:r>
    </w:p>
    <w:p w14:paraId="3AD4238F" w14:textId="77777777" w:rsidR="000A2671" w:rsidRPr="00624C44" w:rsidRDefault="000A2671" w:rsidP="00590495">
      <w:pPr>
        <w:ind w:left="426"/>
        <w:rPr>
          <w:lang w:val="en-US"/>
        </w:rPr>
      </w:pPr>
      <w:r w:rsidRPr="00624C44">
        <w:rPr>
          <w:lang w:val="en-US"/>
        </w:rPr>
        <w:t>3. Fields</w:t>
      </w:r>
    </w:p>
    <w:p w14:paraId="7765036E" w14:textId="77777777" w:rsidR="000A2671" w:rsidRPr="00624C44" w:rsidRDefault="000A2671" w:rsidP="00590495">
      <w:pPr>
        <w:ind w:left="426"/>
        <w:rPr>
          <w:lang w:val="en-US"/>
        </w:rPr>
      </w:pPr>
      <w:r w:rsidRPr="00624C44">
        <w:rPr>
          <w:lang w:val="en-US"/>
        </w:rPr>
        <w:t xml:space="preserve">4. Particles </w:t>
      </w:r>
    </w:p>
    <w:p w14:paraId="79419509" w14:textId="77777777" w:rsidR="000A2671" w:rsidRPr="00624C44" w:rsidRDefault="000A2671" w:rsidP="00590495">
      <w:pPr>
        <w:ind w:left="426"/>
        <w:rPr>
          <w:lang w:val="en-US"/>
        </w:rPr>
      </w:pPr>
      <w:r w:rsidRPr="00624C44">
        <w:rPr>
          <w:lang w:val="en-US"/>
        </w:rPr>
        <w:t xml:space="preserve">5. Drums </w:t>
      </w:r>
    </w:p>
    <w:p w14:paraId="63FF60B2" w14:textId="77777777" w:rsidR="000A2671" w:rsidRPr="00624C44" w:rsidRDefault="000A2671" w:rsidP="00590495">
      <w:pPr>
        <w:ind w:left="426"/>
        <w:rPr>
          <w:lang w:val="en-US"/>
        </w:rPr>
      </w:pPr>
      <w:r w:rsidRPr="00624C44">
        <w:rPr>
          <w:lang w:val="en-US"/>
        </w:rPr>
        <w:t xml:space="preserve">6. Import-your-own-music (temporary name) </w:t>
      </w:r>
    </w:p>
    <w:p w14:paraId="572D7231" w14:textId="77777777" w:rsidR="000A2671" w:rsidRPr="00624C44" w:rsidRDefault="000A2671" w:rsidP="000A2671">
      <w:pPr>
        <w:rPr>
          <w:lang w:val="en-US"/>
        </w:rPr>
      </w:pPr>
    </w:p>
    <w:p w14:paraId="2A58C512" w14:textId="4EAABEF0" w:rsidR="000A2671" w:rsidRPr="00624C44" w:rsidRDefault="000A2671" w:rsidP="00871292">
      <w:pPr>
        <w:pStyle w:val="Heading3"/>
        <w:rPr>
          <w:lang w:val="en-US"/>
        </w:rPr>
      </w:pPr>
      <w:bookmarkStart w:id="839" w:name="_Toc347839316"/>
      <w:bookmarkStart w:id="840" w:name="_Toc361999026"/>
      <w:bookmarkStart w:id="841" w:name="_Toc362437887"/>
      <w:bookmarkStart w:id="842" w:name="_Toc365022706"/>
      <w:bookmarkStart w:id="843" w:name="_Toc369191188"/>
      <w:del w:id="844" w:author="motioncomposer" w:date="2017-12-21T19:52:00Z">
        <w:r w:rsidRPr="00624C44">
          <w:rPr>
            <w:lang w:val="en-US"/>
          </w:rPr>
          <w:delText xml:space="preserve">ME </w:delText>
        </w:r>
      </w:del>
      <w:bookmarkStart w:id="845" w:name="_Toc380405764"/>
      <w:r w:rsidRPr="00624C44">
        <w:rPr>
          <w:lang w:val="en-US"/>
        </w:rPr>
        <w:t>Conceptual Requirements</w:t>
      </w:r>
      <w:bookmarkEnd w:id="839"/>
      <w:bookmarkEnd w:id="840"/>
      <w:r w:rsidR="00A320B6" w:rsidRPr="00624C44">
        <w:rPr>
          <w:lang w:val="en-US"/>
        </w:rPr>
        <w:t xml:space="preserve"> (</w:t>
      </w:r>
      <w:r w:rsidR="00A7456A" w:rsidRPr="00624C44">
        <w:rPr>
          <w:lang w:val="en-US"/>
        </w:rPr>
        <w:t xml:space="preserve">including </w:t>
      </w:r>
      <w:r w:rsidR="00A320B6" w:rsidRPr="00624C44">
        <w:rPr>
          <w:lang w:val="en-US"/>
        </w:rPr>
        <w:t>notes to composers)</w:t>
      </w:r>
      <w:bookmarkEnd w:id="841"/>
      <w:bookmarkEnd w:id="842"/>
      <w:bookmarkEnd w:id="843"/>
      <w:bookmarkEnd w:id="845"/>
    </w:p>
    <w:p w14:paraId="2A8CFBE3" w14:textId="77777777" w:rsidR="000A2671" w:rsidRPr="00624C44" w:rsidRDefault="000A2671" w:rsidP="000A2671">
      <w:pPr>
        <w:rPr>
          <w:lang w:val="en-US"/>
        </w:rPr>
      </w:pPr>
      <w:r w:rsidRPr="00624C44">
        <w:rPr>
          <w:lang w:val="en-US"/>
        </w:rPr>
        <w:t>All ME’s Should:</w:t>
      </w:r>
    </w:p>
    <w:p w14:paraId="7DA7FDB7" w14:textId="77777777" w:rsidR="000A2671" w:rsidRPr="00624C44" w:rsidRDefault="000A2671" w:rsidP="00590495">
      <w:pPr>
        <w:ind w:left="426"/>
        <w:rPr>
          <w:lang w:val="en-US"/>
        </w:rPr>
      </w:pPr>
      <w:bookmarkStart w:id="846" w:name="_Toc347834305"/>
      <w:r w:rsidRPr="00624C44">
        <w:rPr>
          <w:lang w:val="en-US"/>
        </w:rPr>
        <w:t>1.  Promote Inclusion</w:t>
      </w:r>
      <w:bookmarkEnd w:id="846"/>
    </w:p>
    <w:p w14:paraId="30BD55E9" w14:textId="43A2D49D" w:rsidR="000A2671" w:rsidRPr="00624C44" w:rsidRDefault="000A2671" w:rsidP="00590495">
      <w:pPr>
        <w:ind w:left="426"/>
        <w:rPr>
          <w:lang w:val="en-US"/>
        </w:rPr>
      </w:pPr>
      <w:bookmarkStart w:id="847" w:name="_Toc347834306"/>
      <w:r w:rsidRPr="00624C44">
        <w:rPr>
          <w:lang w:val="en-US"/>
        </w:rPr>
        <w:t>2.  Be easy to play</w:t>
      </w:r>
      <w:bookmarkEnd w:id="847"/>
      <w:ins w:id="848" w:author="motioncomposer" w:date="2017-12-21T19:52:00Z">
        <w:r w:rsidR="00066AA5" w:rsidRPr="00624C44">
          <w:rPr>
            <w:lang w:val="en-US"/>
          </w:rPr>
          <w:t xml:space="preserve">.  Super easy. </w:t>
        </w:r>
      </w:ins>
    </w:p>
    <w:p w14:paraId="49A5297D" w14:textId="2B4A8A6B" w:rsidR="000A2671" w:rsidRPr="00624C44" w:rsidRDefault="000A2671" w:rsidP="00B760B5">
      <w:pPr>
        <w:ind w:left="426"/>
        <w:rPr>
          <w:del w:id="849" w:author="motioncomposer" w:date="2017-12-21T19:52:00Z"/>
          <w:lang w:val="en-US"/>
        </w:rPr>
      </w:pPr>
      <w:bookmarkStart w:id="850" w:name="_Toc345340521"/>
      <w:bookmarkStart w:id="851" w:name="_Toc347834307"/>
      <w:r w:rsidRPr="00624C44">
        <w:rPr>
          <w:lang w:val="en-US"/>
        </w:rPr>
        <w:t>3.  Embody a musical concept and body-sound relationship</w:t>
      </w:r>
      <w:bookmarkStart w:id="852" w:name="_Toc347834308"/>
      <w:bookmarkEnd w:id="850"/>
      <w:bookmarkEnd w:id="851"/>
    </w:p>
    <w:p w14:paraId="2F765AB9" w14:textId="58C36E77" w:rsidR="000A2671" w:rsidRPr="00624C44" w:rsidRDefault="000A2671" w:rsidP="00590495">
      <w:pPr>
        <w:ind w:left="426"/>
        <w:rPr>
          <w:lang w:val="en-US"/>
        </w:rPr>
      </w:pPr>
      <w:r w:rsidRPr="00624C44">
        <w:rPr>
          <w:lang w:val="en-US"/>
        </w:rPr>
        <w:t xml:space="preserve">4.   </w:t>
      </w:r>
      <w:del w:id="853" w:author="motioncomposer" w:date="2017-12-21T19:52:00Z">
        <w:r w:rsidRPr="00624C44">
          <w:rPr>
            <w:lang w:val="en-US"/>
          </w:rPr>
          <w:delText xml:space="preserve">Offer </w:delText>
        </w:r>
      </w:del>
      <w:r w:rsidRPr="00624C44">
        <w:rPr>
          <w:lang w:val="en-US"/>
        </w:rPr>
        <w:t xml:space="preserve">1- and 2-person </w:t>
      </w:r>
      <w:proofErr w:type="gramStart"/>
      <w:r w:rsidRPr="00624C44">
        <w:rPr>
          <w:lang w:val="en-US"/>
        </w:rPr>
        <w:t>playing</w:t>
      </w:r>
      <w:bookmarkEnd w:id="852"/>
      <w:r w:rsidRPr="00624C44">
        <w:rPr>
          <w:lang w:val="en-US"/>
        </w:rPr>
        <w:t xml:space="preserve"> </w:t>
      </w:r>
      <w:ins w:id="854" w:author="motioncomposer" w:date="2017-12-21T19:52:00Z">
        <w:r w:rsidR="00066AA5" w:rsidRPr="00624C44">
          <w:rPr>
            <w:lang w:val="en-US"/>
          </w:rPr>
          <w:t xml:space="preserve"> (</w:t>
        </w:r>
        <w:proofErr w:type="gramEnd"/>
        <w:r w:rsidR="00066AA5" w:rsidRPr="00624C44">
          <w:rPr>
            <w:lang w:val="en-US"/>
          </w:rPr>
          <w:t>though not every ME has 2-person tracking</w:t>
        </w:r>
      </w:ins>
      <w:del w:id="855" w:author="motioncomposer" w:date="2017-12-21T19:52:00Z">
        <w:r w:rsidRPr="00624C44">
          <w:rPr>
            <w:lang w:val="en-US"/>
          </w:rPr>
          <w:delText>(except Import-Your-Own</w:delText>
        </w:r>
      </w:del>
      <w:r w:rsidRPr="00624C44">
        <w:rPr>
          <w:lang w:val="en-US"/>
        </w:rPr>
        <w:t>)</w:t>
      </w:r>
    </w:p>
    <w:p w14:paraId="49FF3267" w14:textId="77777777" w:rsidR="000A2671" w:rsidRPr="00624C44" w:rsidRDefault="000A2671" w:rsidP="00590495">
      <w:pPr>
        <w:ind w:left="426"/>
        <w:rPr>
          <w:lang w:val="en-US"/>
        </w:rPr>
      </w:pPr>
      <w:r w:rsidRPr="00624C44">
        <w:rPr>
          <w:lang w:val="en-US"/>
        </w:rPr>
        <w:t>5.   Offer a variety of sounds</w:t>
      </w:r>
    </w:p>
    <w:p w14:paraId="5E3D6911" w14:textId="77777777" w:rsidR="000A2671" w:rsidRPr="00624C44" w:rsidRDefault="000A2671" w:rsidP="00590495">
      <w:pPr>
        <w:ind w:left="426"/>
        <w:rPr>
          <w:lang w:val="en-US"/>
        </w:rPr>
      </w:pPr>
      <w:bookmarkStart w:id="856" w:name="_Toc347834310"/>
      <w:r w:rsidRPr="00624C44">
        <w:rPr>
          <w:lang w:val="en-US"/>
        </w:rPr>
        <w:t>6.   Give the player a tangible role in the experience</w:t>
      </w:r>
      <w:bookmarkEnd w:id="856"/>
    </w:p>
    <w:p w14:paraId="65018490" w14:textId="2BEECBBA" w:rsidR="000A2671" w:rsidRPr="00624C44" w:rsidRDefault="00B760B5" w:rsidP="00590495">
      <w:pPr>
        <w:ind w:left="426"/>
        <w:rPr>
          <w:lang w:val="en-US"/>
        </w:rPr>
      </w:pPr>
      <w:bookmarkStart w:id="857" w:name="_Toc347834311"/>
      <w:r w:rsidRPr="00624C44">
        <w:rPr>
          <w:lang w:val="en-US"/>
        </w:rPr>
        <w:t>7</w:t>
      </w:r>
      <w:del w:id="858" w:author="motioncomposer" w:date="2017-12-21T19:52:00Z">
        <w:r w:rsidR="000A2671" w:rsidRPr="00624C44">
          <w:rPr>
            <w:lang w:val="en-US"/>
          </w:rPr>
          <w:delText xml:space="preserve">.  </w:delText>
        </w:r>
      </w:del>
      <w:bookmarkStart w:id="859" w:name="_Toc347834312"/>
      <w:bookmarkEnd w:id="857"/>
      <w:r w:rsidR="000A2671" w:rsidRPr="00624C44">
        <w:rPr>
          <w:lang w:val="en-US"/>
        </w:rPr>
        <w:t xml:space="preserve"> Compatible with our API</w:t>
      </w:r>
      <w:bookmarkEnd w:id="859"/>
    </w:p>
    <w:p w14:paraId="06477064" w14:textId="434CEABB" w:rsidR="000A2671" w:rsidRPr="00624C44" w:rsidRDefault="00B760B5" w:rsidP="00590495">
      <w:pPr>
        <w:ind w:left="426"/>
        <w:rPr>
          <w:lang w:val="en-US"/>
        </w:rPr>
      </w:pPr>
      <w:bookmarkStart w:id="860" w:name="_Toc347834314"/>
      <w:r w:rsidRPr="00624C44">
        <w:rPr>
          <w:lang w:val="en-US"/>
        </w:rPr>
        <w:t>8</w:t>
      </w:r>
      <w:del w:id="861" w:author="motioncomposer" w:date="2017-12-21T19:52:00Z">
        <w:r w:rsidR="000A2671" w:rsidRPr="00624C44">
          <w:rPr>
            <w:lang w:val="en-US"/>
          </w:rPr>
          <w:delText xml:space="preserve">.  </w:delText>
        </w:r>
      </w:del>
      <w:r w:rsidR="009C765C" w:rsidRPr="00624C44">
        <w:rPr>
          <w:lang w:val="en-US"/>
        </w:rPr>
        <w:t xml:space="preserve"> </w:t>
      </w:r>
      <w:r w:rsidR="000A2671" w:rsidRPr="00624C44">
        <w:rPr>
          <w:lang w:val="en-US"/>
        </w:rPr>
        <w:t>Offer different modes of Use</w:t>
      </w:r>
      <w:bookmarkEnd w:id="860"/>
      <w:r w:rsidR="000A2671" w:rsidRPr="00624C44">
        <w:rPr>
          <w:lang w:val="en-US"/>
        </w:rPr>
        <w:t xml:space="preserve">, e.g. </w:t>
      </w:r>
      <w:r w:rsidR="008038AE" w:rsidRPr="00624C44">
        <w:rPr>
          <w:lang w:val="en-US"/>
        </w:rPr>
        <w:t>one</w:t>
      </w:r>
      <w:ins w:id="862" w:author="motioncomposer" w:date="2017-12-21T19:52:00Z">
        <w:r w:rsidR="00066AA5" w:rsidRPr="00624C44">
          <w:rPr>
            <w:lang w:val="en-US"/>
          </w:rPr>
          <w:t>,</w:t>
        </w:r>
      </w:ins>
      <w:del w:id="863" w:author="motioncomposer" w:date="2017-12-21T19:52:00Z">
        <w:r w:rsidR="008038AE" w:rsidRPr="00624C44">
          <w:rPr>
            <w:lang w:val="en-US"/>
          </w:rPr>
          <w:delText xml:space="preserve"> or</w:delText>
        </w:r>
      </w:del>
      <w:r w:rsidR="008038AE" w:rsidRPr="00624C44">
        <w:rPr>
          <w:lang w:val="en-US"/>
        </w:rPr>
        <w:t xml:space="preserve"> two player(s) </w:t>
      </w:r>
      <w:ins w:id="864" w:author="motioncomposer" w:date="2017-12-21T19:52:00Z">
        <w:r w:rsidR="00066AA5" w:rsidRPr="00624C44">
          <w:rPr>
            <w:lang w:val="en-US"/>
          </w:rPr>
          <w:t>or</w:t>
        </w:r>
      </w:ins>
      <w:del w:id="865" w:author="motioncomposer" w:date="2017-12-21T19:52:00Z">
        <w:r w:rsidR="008038AE" w:rsidRPr="00624C44">
          <w:rPr>
            <w:lang w:val="en-US"/>
          </w:rPr>
          <w:delText>and</w:delText>
        </w:r>
      </w:del>
      <w:r w:rsidR="008038AE" w:rsidRPr="00624C44">
        <w:rPr>
          <w:lang w:val="en-US"/>
        </w:rPr>
        <w:t xml:space="preserve"> zones-only</w:t>
      </w:r>
    </w:p>
    <w:p w14:paraId="7DAF6B44" w14:textId="73855BC5" w:rsidR="000A2671" w:rsidRPr="00624C44" w:rsidRDefault="00B760B5" w:rsidP="00590495">
      <w:pPr>
        <w:ind w:left="426"/>
        <w:rPr>
          <w:lang w:val="en-US"/>
        </w:rPr>
      </w:pPr>
      <w:bookmarkStart w:id="866" w:name="_Toc345030283"/>
      <w:bookmarkStart w:id="867" w:name="_Toc347834313"/>
      <w:r w:rsidRPr="00624C44">
        <w:rPr>
          <w:lang w:val="en-US"/>
        </w:rPr>
        <w:t>9</w:t>
      </w:r>
      <w:del w:id="868" w:author="motioncomposer" w:date="2017-12-21T19:52:00Z">
        <w:r w:rsidR="000A2671" w:rsidRPr="00624C44">
          <w:rPr>
            <w:lang w:val="en-US"/>
          </w:rPr>
          <w:delText>.</w:delText>
        </w:r>
      </w:del>
      <w:r w:rsidR="009C765C" w:rsidRPr="00624C44">
        <w:rPr>
          <w:lang w:val="en-US"/>
        </w:rPr>
        <w:t xml:space="preserve"> </w:t>
      </w:r>
      <w:r w:rsidR="000A2671" w:rsidRPr="00624C44">
        <w:rPr>
          <w:lang w:val="en-US"/>
        </w:rPr>
        <w:t xml:space="preserve">Have an evolving </w:t>
      </w:r>
      <w:bookmarkEnd w:id="866"/>
      <w:bookmarkEnd w:id="867"/>
      <w:ins w:id="869" w:author="motioncomposer" w:date="2017-12-21T19:52:00Z">
        <w:r w:rsidR="00A15AB7" w:rsidRPr="00624C44">
          <w:rPr>
            <w:lang w:val="en-US"/>
          </w:rPr>
          <w:t xml:space="preserve">mode </w:t>
        </w:r>
      </w:ins>
      <w:r w:rsidR="008038AE" w:rsidRPr="00624C44">
        <w:rPr>
          <w:lang w:val="en-US"/>
        </w:rPr>
        <w:t>option</w:t>
      </w:r>
      <w:ins w:id="870" w:author="motioncomposer" w:date="2017-12-21T19:52:00Z">
        <w:r w:rsidR="00066AA5" w:rsidRPr="00624C44">
          <w:rPr>
            <w:lang w:val="en-US"/>
          </w:rPr>
          <w:t xml:space="preserve"> (so it changes by itself, over time)</w:t>
        </w:r>
      </w:ins>
    </w:p>
    <w:p w14:paraId="4DB2FFB8" w14:textId="77777777" w:rsidR="000A2671" w:rsidRPr="00624C44" w:rsidRDefault="000A2671" w:rsidP="000A2671">
      <w:pPr>
        <w:rPr>
          <w:lang w:val="en-US"/>
        </w:rPr>
      </w:pPr>
    </w:p>
    <w:p w14:paraId="752FE932" w14:textId="77777777" w:rsidR="00A15AB7" w:rsidRPr="00624C44" w:rsidRDefault="00A15AB7" w:rsidP="00590495">
      <w:pPr>
        <w:ind w:left="426"/>
        <w:rPr>
          <w:ins w:id="871" w:author="motioncomposer" w:date="2017-12-21T19:52:00Z"/>
          <w:lang w:val="en-US"/>
        </w:rPr>
      </w:pPr>
    </w:p>
    <w:p w14:paraId="4A120E77" w14:textId="77777777" w:rsidR="000A2671" w:rsidRPr="00624C44" w:rsidRDefault="000A2671" w:rsidP="000A2671">
      <w:pPr>
        <w:rPr>
          <w:ins w:id="872" w:author="motioncomposer" w:date="2017-12-21T19:52:00Z"/>
          <w:lang w:val="en-US"/>
        </w:rPr>
      </w:pPr>
    </w:p>
    <w:p w14:paraId="31C1B9FB" w14:textId="77777777" w:rsidR="000A2671" w:rsidRPr="00624C44" w:rsidRDefault="000A2671" w:rsidP="000A2671">
      <w:pPr>
        <w:ind w:left="224"/>
        <w:rPr>
          <w:ins w:id="873" w:author="motioncomposer" w:date="2017-12-21T19:52:00Z"/>
          <w:lang w:val="en-US"/>
        </w:rPr>
      </w:pPr>
      <w:ins w:id="874" w:author="motioncomposer" w:date="2017-12-21T19:52:00Z">
        <w:r w:rsidRPr="00624C44">
          <w:rPr>
            <w:noProof/>
            <w:lang w:val="en-GB" w:eastAsia="en-GB"/>
          </w:rPr>
          <mc:AlternateContent>
            <mc:Choice Requires="wps">
              <w:drawing>
                <wp:inline distT="0" distB="0" distL="0" distR="0" wp14:anchorId="109467CC" wp14:editId="285EBE26">
                  <wp:extent cx="5799622" cy="2895812"/>
                  <wp:effectExtent l="0" t="0" r="17145" b="25400"/>
                  <wp:docPr id="581"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2895812"/>
                          </a:xfrm>
                          <a:prstGeom prst="roundRect">
                            <a:avLst>
                              <a:gd name="adj" fmla="val 1773"/>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7E5D1B6B" w14:textId="77777777" w:rsidR="00D124BC" w:rsidRPr="00EE6221" w:rsidRDefault="00D124BC" w:rsidP="000A2671">
                              <w:pPr>
                                <w:pStyle w:val="Heading3"/>
                                <w:spacing w:before="120"/>
                                <w:ind w:left="431" w:hanging="431"/>
                                <w:rPr>
                                  <w:ins w:id="875" w:author="motioncomposer" w:date="2017-12-21T19:52:00Z"/>
                                  <w:lang w:val="en-US"/>
                                </w:rPr>
                              </w:pPr>
                              <w:ins w:id="876" w:author="motioncomposer" w:date="2017-12-21T19:52:00Z">
                                <w:r>
                                  <w:rPr>
                                    <w:lang w:val="en-US"/>
                                  </w:rPr>
                                  <w:t>Note to Composers 1:    Causality</w:t>
                                </w:r>
                              </w:ins>
                            </w:p>
                            <w:p w14:paraId="54F1D2E7" w14:textId="77777777" w:rsidR="00D124BC" w:rsidRPr="00EE6221" w:rsidRDefault="00D124BC" w:rsidP="000A2671">
                              <w:pPr>
                                <w:rPr>
                                  <w:ins w:id="877" w:author="motioncomposer" w:date="2017-12-21T19:52:00Z"/>
                                  <w:lang w:val="en-US"/>
                                </w:rPr>
                              </w:pPr>
                            </w:p>
                            <w:p w14:paraId="5C34CBA5" w14:textId="77777777" w:rsidR="00D124BC" w:rsidRPr="00EE6221" w:rsidRDefault="00D124BC" w:rsidP="000A2671">
                              <w:pPr>
                                <w:ind w:left="284"/>
                                <w:rPr>
                                  <w:ins w:id="878" w:author="motioncomposer" w:date="2017-12-21T19:52:00Z"/>
                                  <w:lang w:val="en-US"/>
                                </w:rPr>
                              </w:pPr>
                              <w:ins w:id="879" w:author="motioncomposer" w:date="2017-12-21T19:52:00Z">
                                <w:r w:rsidRPr="00EE6221">
                                  <w:rPr>
                                    <w:lang w:val="en-US"/>
                                  </w:rPr>
                                  <w:t xml:space="preserve">Making music from movement is easy.  The hard part is to achieve this in a tangible way – so that the player understands </w:t>
                                </w:r>
                                <w:r>
                                  <w:rPr>
                                    <w:lang w:val="en-US"/>
                                  </w:rPr>
                                  <w:t xml:space="preserve">their role in the music-making process. </w:t>
                                </w:r>
                                <w:r w:rsidRPr="00EE6221">
                                  <w:rPr>
                                    <w:lang w:val="en-US"/>
                                  </w:rPr>
                                  <w:t xml:space="preserve"> </w:t>
                                </w:r>
                                <w:r>
                                  <w:rPr>
                                    <w:lang w:val="en-US"/>
                                  </w:rPr>
                                  <w:t xml:space="preserve"> Here are some tricks to making clear causality:</w:t>
                                </w:r>
                              </w:ins>
                            </w:p>
                            <w:p w14:paraId="70757013" w14:textId="77777777" w:rsidR="00D124BC" w:rsidRPr="00EE6221" w:rsidRDefault="00D124BC" w:rsidP="000A2671">
                              <w:pPr>
                                <w:ind w:left="284"/>
                                <w:rPr>
                                  <w:ins w:id="880" w:author="motioncomposer" w:date="2017-12-21T19:52:00Z"/>
                                  <w:lang w:val="en-US"/>
                                </w:rPr>
                              </w:pPr>
                            </w:p>
                            <w:p w14:paraId="645981C3" w14:textId="77777777" w:rsidR="00D124BC" w:rsidRPr="00EE6221" w:rsidRDefault="00D124BC" w:rsidP="00066AA5">
                              <w:pPr>
                                <w:ind w:left="284"/>
                                <w:rPr>
                                  <w:ins w:id="881" w:author="motioncomposer" w:date="2017-12-21T19:52:00Z"/>
                                  <w:lang w:val="en-US"/>
                                </w:rPr>
                              </w:pPr>
                              <w:ins w:id="882" w:author="motioncomposer" w:date="2017-12-21T19:52:00Z">
                                <w:r w:rsidRPr="00EE6221">
                                  <w:rPr>
                                    <w:lang w:val="en-US"/>
                                  </w:rPr>
                                  <w:t xml:space="preserve">1.  Scratchy </w:t>
                                </w:r>
                                <w:r>
                                  <w:rPr>
                                    <w:lang w:val="en-US"/>
                                  </w:rPr>
                                  <w:t>wind</w:t>
                                </w:r>
                                <w:r w:rsidRPr="00EE6221">
                                  <w:rPr>
                                    <w:lang w:val="en-US"/>
                                  </w:rPr>
                                  <w:t xml:space="preserve"> – </w:t>
                                </w:r>
                                <w:r>
                                  <w:rPr>
                                    <w:lang w:val="en-US"/>
                                  </w:rPr>
                                  <w:t>When noise, or white noise (like the sound of wind) is controlled by activity (higher activity = higher loudness</w:t>
                                </w:r>
                                <w:r w:rsidRPr="00EE6221">
                                  <w:rPr>
                                    <w:lang w:val="en-US"/>
                                  </w:rPr>
                                  <w:t xml:space="preserve"> and higher pitch</w:t>
                                </w:r>
                                <w:r>
                                  <w:rPr>
                                    <w:lang w:val="en-US"/>
                                  </w:rPr>
                                  <w:t xml:space="preserve">) it results in one of the strongest most universal mappings </w:t>
                                </w:r>
                                <w:r w:rsidRPr="00EE6221">
                                  <w:rPr>
                                    <w:lang w:val="en-US"/>
                                  </w:rPr>
                                  <w:t xml:space="preserve">we </w:t>
                                </w:r>
                                <w:r>
                                  <w:rPr>
                                    <w:lang w:val="en-US"/>
                                  </w:rPr>
                                  <w:t xml:space="preserve">have found. </w:t>
                                </w:r>
                                <w:r w:rsidRPr="00EE6221">
                                  <w:rPr>
                                    <w:lang w:val="en-US"/>
                                  </w:rPr>
                                  <w:t xml:space="preserve"> </w:t>
                                </w:r>
                                <w:r>
                                  <w:rPr>
                                    <w:lang w:val="en-US"/>
                                  </w:rPr>
                                  <w:t>(in the Techno ME, we add a little noise to the activity scrubbing).</w:t>
                                </w:r>
                              </w:ins>
                            </w:p>
                            <w:p w14:paraId="58D3EF3A" w14:textId="77777777" w:rsidR="00D124BC" w:rsidRPr="00EE6221" w:rsidRDefault="00D124BC" w:rsidP="000A2671">
                              <w:pPr>
                                <w:ind w:left="284"/>
                                <w:rPr>
                                  <w:ins w:id="883" w:author="motioncomposer" w:date="2017-12-21T19:52:00Z"/>
                                  <w:lang w:val="en-US"/>
                                </w:rPr>
                              </w:pPr>
                              <w:ins w:id="884" w:author="motioncomposer" w:date="2017-12-21T19:52:00Z">
                                <w:r w:rsidRPr="00EE6221">
                                  <w:rPr>
                                    <w:lang w:val="en-US"/>
                                  </w:rPr>
                                  <w:t>2.  Hits</w:t>
                                </w:r>
                                <w:r>
                                  <w:rPr>
                                    <w:lang w:val="en-US"/>
                                  </w:rPr>
                                  <w:t>, kicks, punches, etc.</w:t>
                                </w:r>
                                <w:r w:rsidRPr="00EE6221">
                                  <w:rPr>
                                    <w:lang w:val="en-US"/>
                                  </w:rPr>
                                  <w:t xml:space="preserve"> – hands side, overhead, punches, kicks.  Double arm side.  </w:t>
                                </w:r>
                                <w:r>
                                  <w:rPr>
                                    <w:lang w:val="en-US"/>
                                  </w:rPr>
                                  <w:t xml:space="preserve">Jump…  </w:t>
                                </w:r>
                                <w:r w:rsidRPr="00EE6221">
                                  <w:rPr>
                                    <w:lang w:val="en-US"/>
                                  </w:rPr>
                                  <w:t xml:space="preserve">When used for accents is </w:t>
                                </w:r>
                                <w:r>
                                  <w:rPr>
                                    <w:lang w:val="en-US"/>
                                  </w:rPr>
                                  <w:t>highly</w:t>
                                </w:r>
                                <w:r w:rsidRPr="00EE6221">
                                  <w:rPr>
                                    <w:lang w:val="en-US"/>
                                  </w:rPr>
                                  <w:t xml:space="preserve"> convincing. </w:t>
                                </w:r>
                                <w:r>
                                  <w:rPr>
                                    <w:lang w:val="en-US"/>
                                  </w:rPr>
                                  <w:t xml:space="preserve"> </w:t>
                                </w:r>
                              </w:ins>
                            </w:p>
                            <w:p w14:paraId="558D78A8" w14:textId="77777777" w:rsidR="00D124BC" w:rsidRPr="00EE6221" w:rsidRDefault="00D124BC" w:rsidP="000A2671">
                              <w:pPr>
                                <w:ind w:left="284"/>
                                <w:rPr>
                                  <w:ins w:id="885" w:author="motioncomposer" w:date="2017-12-21T19:52:00Z"/>
                                  <w:lang w:val="en-US"/>
                                </w:rPr>
                              </w:pPr>
                              <w:ins w:id="886" w:author="motioncomposer" w:date="2017-12-21T19:52:00Z">
                                <w:r w:rsidRPr="00EE6221">
                                  <w:rPr>
                                    <w:lang w:val="en-US"/>
                                  </w:rPr>
                                  <w:t xml:space="preserve">3.  Linear sequences – </w:t>
                                </w:r>
                                <w:r>
                                  <w:rPr>
                                    <w:lang w:val="en-US"/>
                                  </w:rPr>
                                  <w:t>e.g.</w:t>
                                </w:r>
                                <w:r w:rsidRPr="00EE6221">
                                  <w:rPr>
                                    <w:lang w:val="en-US"/>
                                  </w:rPr>
                                  <w:t xml:space="preserve"> Tonality, </w:t>
                                </w:r>
                                <w:r>
                                  <w:rPr>
                                    <w:lang w:val="en-US"/>
                                  </w:rPr>
                                  <w:t>In-Space</w:t>
                                </w:r>
                                <w:r w:rsidRPr="00EE6221">
                                  <w:rPr>
                                    <w:lang w:val="en-US"/>
                                  </w:rPr>
                                  <w:t xml:space="preserve">, when you walk across the room, the notes get higher and higher.  </w:t>
                                </w:r>
                                <w:r>
                                  <w:rPr>
                                    <w:lang w:val="en-US"/>
                                  </w:rPr>
                                  <w:t xml:space="preserve">This is very tangible and helpful for beginners. </w:t>
                                </w:r>
                              </w:ins>
                            </w:p>
                            <w:p w14:paraId="2F5AB726" w14:textId="77777777" w:rsidR="00D124BC" w:rsidRPr="00EE6221" w:rsidRDefault="00D124BC" w:rsidP="000A2671">
                              <w:pPr>
                                <w:ind w:left="284"/>
                                <w:rPr>
                                  <w:ins w:id="887" w:author="motioncomposer" w:date="2017-12-21T19:52:00Z"/>
                                  <w:lang w:val="en-US"/>
                                </w:rPr>
                              </w:pPr>
                              <w:ins w:id="888" w:author="motioncomposer" w:date="2017-12-21T19:52:00Z">
                                <w:r w:rsidRPr="00EE6221">
                                  <w:rPr>
                                    <w:lang w:val="en-US"/>
                                  </w:rPr>
                                  <w:t xml:space="preserve">4.  Pitch bend with height –  Almost every ME </w:t>
                                </w:r>
                                <w:r>
                                  <w:rPr>
                                    <w:lang w:val="en-US"/>
                                  </w:rPr>
                                  <w:t>‘</w:t>
                                </w:r>
                                <w:r w:rsidRPr="00EE6221">
                                  <w:rPr>
                                    <w:lang w:val="en-US"/>
                                  </w:rPr>
                                  <w:t>melts</w:t>
                                </w:r>
                                <w:r>
                                  <w:rPr>
                                    <w:lang w:val="en-US"/>
                                  </w:rPr>
                                  <w:t>’</w:t>
                                </w:r>
                                <w:r w:rsidRPr="00EE6221">
                                  <w:rPr>
                                    <w:lang w:val="en-US"/>
                                  </w:rPr>
                                  <w:t xml:space="preserve"> when you go towards the floor. </w:t>
                                </w:r>
                              </w:ins>
                            </w:p>
                            <w:p w14:paraId="4630F8C8" w14:textId="77777777" w:rsidR="00D124BC" w:rsidRPr="00EE6221" w:rsidRDefault="00D124BC" w:rsidP="000A2671">
                              <w:pPr>
                                <w:ind w:left="284"/>
                                <w:rPr>
                                  <w:ins w:id="889" w:author="motioncomposer" w:date="2017-12-21T19:52:00Z"/>
                                  <w:lang w:val="en-US"/>
                                </w:rPr>
                              </w:pPr>
                              <w:ins w:id="890" w:author="motioncomposer" w:date="2017-12-21T19:52:00Z">
                                <w:r w:rsidRPr="00EE6221">
                                  <w:rPr>
                                    <w:lang w:val="en-US"/>
                                  </w:rPr>
                                  <w:t xml:space="preserve">5.  </w:t>
                                </w:r>
                                <w:proofErr w:type="spellStart"/>
                                <w:r w:rsidRPr="00EE6221">
                                  <w:rPr>
                                    <w:lang w:val="en-US"/>
                                  </w:rPr>
                                  <w:t>Discretes</w:t>
                                </w:r>
                                <w:proofErr w:type="spellEnd"/>
                                <w:r w:rsidRPr="00EE6221">
                                  <w:rPr>
                                    <w:lang w:val="en-US"/>
                                  </w:rPr>
                                  <w:t xml:space="preserve"> – this </w:t>
                                </w:r>
                                <w:proofErr w:type="gramStart"/>
                                <w:r w:rsidRPr="00EE6221">
                                  <w:rPr>
                                    <w:lang w:val="en-US"/>
                                  </w:rPr>
                                  <w:t>would be</w:t>
                                </w:r>
                                <w:proofErr w:type="gramEnd"/>
                                <w:r w:rsidRPr="00EE6221">
                                  <w:rPr>
                                    <w:lang w:val="en-US"/>
                                  </w:rPr>
                                  <w:t xml:space="preserve"> number 1, except for one thing:  </w:t>
                                </w:r>
                                <w:r w:rsidRPr="00985D2E">
                                  <w:rPr>
                                    <w:u w:val="single"/>
                                    <w:lang w:val="en-US"/>
                                  </w:rPr>
                                  <w:t>people do not hold still unless you ask them to</w:t>
                                </w:r>
                                <w:r>
                                  <w:rPr>
                                    <w:lang w:val="en-US"/>
                                  </w:rPr>
                                  <w:t>.  And even then… some do not.  Still, once you learn to do it, its highly convincing and gentle at the same time.</w:t>
                                </w:r>
                              </w:ins>
                            </w:p>
                            <w:p w14:paraId="5FC4F189" w14:textId="77777777" w:rsidR="00D124BC" w:rsidRPr="00EE6221" w:rsidRDefault="00D124BC" w:rsidP="000A2671">
                              <w:pPr>
                                <w:jc w:val="center"/>
                                <w:rPr>
                                  <w:ins w:id="891" w:author="motioncomposer" w:date="2017-12-21T19:52:00Z"/>
                                  <w:lang w:val="en-US"/>
                                </w:rPr>
                              </w:pPr>
                            </w:p>
                            <w:p w14:paraId="21730FA7" w14:textId="77777777" w:rsidR="00D124BC" w:rsidRPr="00EE6221" w:rsidRDefault="00D124BC" w:rsidP="000A2671">
                              <w:pPr>
                                <w:rPr>
                                  <w:ins w:id="892"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09467CC" id="_x0000_s1191" style="width:456.65pt;height:228pt;visibility:visible;mso-wrap-style:square;mso-left-percent:-10001;mso-top-percent:-10001;mso-position-horizontal:absolute;mso-position-horizontal-relative:char;mso-position-vertical:absolute;mso-position-vertical-relative:line;mso-left-percent:-10001;mso-top-percent:-10001;v-text-anchor:middle" arcsize="1162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" fillcolor="#dbe5f1 [660]" strokecolor="#b8cce4 [1300]" strokeweight=".25pt">
                  <v:path arrowok="t"/>
                  <v:textbox>
                    <w:txbxContent>
                      <w:p w14:paraId="7E5D1B6B" w14:textId="77777777" w:rsidR="00D124BC" w:rsidRPr="00EE6221" w:rsidRDefault="00D124BC" w:rsidP="000A2671">
                        <w:pPr>
                          <w:pStyle w:val="Heading3"/>
                          <w:spacing w:before="120"/>
                          <w:ind w:left="431" w:hanging="431"/>
                          <w:rPr>
                            <w:ins w:id="893" w:author="motioncomposer" w:date="2017-12-21T19:52:00Z"/>
                            <w:lang w:val="en-US"/>
                          </w:rPr>
                        </w:pPr>
                        <w:ins w:id="894" w:author="motioncomposer" w:date="2017-12-21T19:52:00Z">
                          <w:r>
                            <w:rPr>
                              <w:lang w:val="en-US"/>
                            </w:rPr>
                            <w:t>Note to Composers 1:    Causality</w:t>
                          </w:r>
                        </w:ins>
                      </w:p>
                      <w:p w14:paraId="54F1D2E7" w14:textId="77777777" w:rsidR="00D124BC" w:rsidRPr="00EE6221" w:rsidRDefault="00D124BC" w:rsidP="000A2671">
                        <w:pPr>
                          <w:rPr>
                            <w:ins w:id="895" w:author="motioncomposer" w:date="2017-12-21T19:52:00Z"/>
                            <w:lang w:val="en-US"/>
                          </w:rPr>
                        </w:pPr>
                      </w:p>
                      <w:p w14:paraId="5C34CBA5" w14:textId="77777777" w:rsidR="00D124BC" w:rsidRPr="00EE6221" w:rsidRDefault="00D124BC" w:rsidP="000A2671">
                        <w:pPr>
                          <w:ind w:left="284"/>
                          <w:rPr>
                            <w:ins w:id="896" w:author="motioncomposer" w:date="2017-12-21T19:52:00Z"/>
                            <w:lang w:val="en-US"/>
                          </w:rPr>
                        </w:pPr>
                        <w:ins w:id="897" w:author="motioncomposer" w:date="2017-12-21T19:52:00Z">
                          <w:r w:rsidRPr="00EE6221">
                            <w:rPr>
                              <w:lang w:val="en-US"/>
                            </w:rPr>
                            <w:t xml:space="preserve">Making music from movement is easy.  The hard part is to achieve this in a tangible way – so that the player understands </w:t>
                          </w:r>
                          <w:r>
                            <w:rPr>
                              <w:lang w:val="en-US"/>
                            </w:rPr>
                            <w:t xml:space="preserve">their role in the music-making process. </w:t>
                          </w:r>
                          <w:r w:rsidRPr="00EE6221">
                            <w:rPr>
                              <w:lang w:val="en-US"/>
                            </w:rPr>
                            <w:t xml:space="preserve"> </w:t>
                          </w:r>
                          <w:r>
                            <w:rPr>
                              <w:lang w:val="en-US"/>
                            </w:rPr>
                            <w:t xml:space="preserve"> Here are some tricks to making clear causality:</w:t>
                          </w:r>
                        </w:ins>
                      </w:p>
                      <w:p w14:paraId="70757013" w14:textId="77777777" w:rsidR="00D124BC" w:rsidRPr="00EE6221" w:rsidRDefault="00D124BC" w:rsidP="000A2671">
                        <w:pPr>
                          <w:ind w:left="284"/>
                          <w:rPr>
                            <w:ins w:id="898" w:author="motioncomposer" w:date="2017-12-21T19:52:00Z"/>
                            <w:lang w:val="en-US"/>
                          </w:rPr>
                        </w:pPr>
                      </w:p>
                      <w:p w14:paraId="645981C3" w14:textId="77777777" w:rsidR="00D124BC" w:rsidRPr="00EE6221" w:rsidRDefault="00D124BC" w:rsidP="00066AA5">
                        <w:pPr>
                          <w:ind w:left="284"/>
                          <w:rPr>
                            <w:ins w:id="899" w:author="motioncomposer" w:date="2017-12-21T19:52:00Z"/>
                            <w:lang w:val="en-US"/>
                          </w:rPr>
                        </w:pPr>
                        <w:ins w:id="900" w:author="motioncomposer" w:date="2017-12-21T19:52:00Z">
                          <w:r w:rsidRPr="00EE6221">
                            <w:rPr>
                              <w:lang w:val="en-US"/>
                            </w:rPr>
                            <w:t xml:space="preserve">1.  Scratchy </w:t>
                          </w:r>
                          <w:r>
                            <w:rPr>
                              <w:lang w:val="en-US"/>
                            </w:rPr>
                            <w:t>wind</w:t>
                          </w:r>
                          <w:r w:rsidRPr="00EE6221">
                            <w:rPr>
                              <w:lang w:val="en-US"/>
                            </w:rPr>
                            <w:t xml:space="preserve"> – </w:t>
                          </w:r>
                          <w:r>
                            <w:rPr>
                              <w:lang w:val="en-US"/>
                            </w:rPr>
                            <w:t>When noise, or white noise (like the sound of wind) is controlled by activity (higher activity = higher loudness</w:t>
                          </w:r>
                          <w:r w:rsidRPr="00EE6221">
                            <w:rPr>
                              <w:lang w:val="en-US"/>
                            </w:rPr>
                            <w:t xml:space="preserve"> and higher pitch</w:t>
                          </w:r>
                          <w:r>
                            <w:rPr>
                              <w:lang w:val="en-US"/>
                            </w:rPr>
                            <w:t xml:space="preserve">) it results in one of the strongest most universal mappings </w:t>
                          </w:r>
                          <w:r w:rsidRPr="00EE6221">
                            <w:rPr>
                              <w:lang w:val="en-US"/>
                            </w:rPr>
                            <w:t xml:space="preserve">we </w:t>
                          </w:r>
                          <w:r>
                            <w:rPr>
                              <w:lang w:val="en-US"/>
                            </w:rPr>
                            <w:t xml:space="preserve">have found. </w:t>
                          </w:r>
                          <w:r w:rsidRPr="00EE6221">
                            <w:rPr>
                              <w:lang w:val="en-US"/>
                            </w:rPr>
                            <w:t xml:space="preserve"> </w:t>
                          </w:r>
                          <w:r>
                            <w:rPr>
                              <w:lang w:val="en-US"/>
                            </w:rPr>
                            <w:t>(in the Techno ME, we add a little noise to the activity scrubbing).</w:t>
                          </w:r>
                        </w:ins>
                      </w:p>
                      <w:p w14:paraId="58D3EF3A" w14:textId="77777777" w:rsidR="00D124BC" w:rsidRPr="00EE6221" w:rsidRDefault="00D124BC" w:rsidP="000A2671">
                        <w:pPr>
                          <w:ind w:left="284"/>
                          <w:rPr>
                            <w:ins w:id="901" w:author="motioncomposer" w:date="2017-12-21T19:52:00Z"/>
                            <w:lang w:val="en-US"/>
                          </w:rPr>
                        </w:pPr>
                        <w:ins w:id="902" w:author="motioncomposer" w:date="2017-12-21T19:52:00Z">
                          <w:r w:rsidRPr="00EE6221">
                            <w:rPr>
                              <w:lang w:val="en-US"/>
                            </w:rPr>
                            <w:t>2.  Hits</w:t>
                          </w:r>
                          <w:r>
                            <w:rPr>
                              <w:lang w:val="en-US"/>
                            </w:rPr>
                            <w:t>, kicks, punches, etc.</w:t>
                          </w:r>
                          <w:r w:rsidRPr="00EE6221">
                            <w:rPr>
                              <w:lang w:val="en-US"/>
                            </w:rPr>
                            <w:t xml:space="preserve"> – hands side, overhead, punches, kicks.  Double arm side.  </w:t>
                          </w:r>
                          <w:r>
                            <w:rPr>
                              <w:lang w:val="en-US"/>
                            </w:rPr>
                            <w:t xml:space="preserve">Jump…  </w:t>
                          </w:r>
                          <w:r w:rsidRPr="00EE6221">
                            <w:rPr>
                              <w:lang w:val="en-US"/>
                            </w:rPr>
                            <w:t xml:space="preserve">When used for accents is </w:t>
                          </w:r>
                          <w:r>
                            <w:rPr>
                              <w:lang w:val="en-US"/>
                            </w:rPr>
                            <w:t>highly</w:t>
                          </w:r>
                          <w:r w:rsidRPr="00EE6221">
                            <w:rPr>
                              <w:lang w:val="en-US"/>
                            </w:rPr>
                            <w:t xml:space="preserve"> convincing. </w:t>
                          </w:r>
                          <w:r>
                            <w:rPr>
                              <w:lang w:val="en-US"/>
                            </w:rPr>
                            <w:t xml:space="preserve"> </w:t>
                          </w:r>
                        </w:ins>
                      </w:p>
                      <w:p w14:paraId="558D78A8" w14:textId="77777777" w:rsidR="00D124BC" w:rsidRPr="00EE6221" w:rsidRDefault="00D124BC" w:rsidP="000A2671">
                        <w:pPr>
                          <w:ind w:left="284"/>
                          <w:rPr>
                            <w:ins w:id="903" w:author="motioncomposer" w:date="2017-12-21T19:52:00Z"/>
                            <w:lang w:val="en-US"/>
                          </w:rPr>
                        </w:pPr>
                        <w:ins w:id="904" w:author="motioncomposer" w:date="2017-12-21T19:52:00Z">
                          <w:r w:rsidRPr="00EE6221">
                            <w:rPr>
                              <w:lang w:val="en-US"/>
                            </w:rPr>
                            <w:t xml:space="preserve">3.  Linear sequences – </w:t>
                          </w:r>
                          <w:r>
                            <w:rPr>
                              <w:lang w:val="en-US"/>
                            </w:rPr>
                            <w:t>e.g.</w:t>
                          </w:r>
                          <w:r w:rsidRPr="00EE6221">
                            <w:rPr>
                              <w:lang w:val="en-US"/>
                            </w:rPr>
                            <w:t xml:space="preserve"> Tonality, </w:t>
                          </w:r>
                          <w:r>
                            <w:rPr>
                              <w:lang w:val="en-US"/>
                            </w:rPr>
                            <w:t>In-Space</w:t>
                          </w:r>
                          <w:r w:rsidRPr="00EE6221">
                            <w:rPr>
                              <w:lang w:val="en-US"/>
                            </w:rPr>
                            <w:t xml:space="preserve">, when you walk across the room, the notes get higher and higher.  </w:t>
                          </w:r>
                          <w:r>
                            <w:rPr>
                              <w:lang w:val="en-US"/>
                            </w:rPr>
                            <w:t xml:space="preserve">This is very tangible and helpful for beginners. </w:t>
                          </w:r>
                        </w:ins>
                      </w:p>
                      <w:p w14:paraId="2F5AB726" w14:textId="77777777" w:rsidR="00D124BC" w:rsidRPr="00EE6221" w:rsidRDefault="00D124BC" w:rsidP="000A2671">
                        <w:pPr>
                          <w:ind w:left="284"/>
                          <w:rPr>
                            <w:ins w:id="905" w:author="motioncomposer" w:date="2017-12-21T19:52:00Z"/>
                            <w:lang w:val="en-US"/>
                          </w:rPr>
                        </w:pPr>
                        <w:ins w:id="906" w:author="motioncomposer" w:date="2017-12-21T19:52:00Z">
                          <w:r w:rsidRPr="00EE6221">
                            <w:rPr>
                              <w:lang w:val="en-US"/>
                            </w:rPr>
                            <w:t xml:space="preserve">4.  Pitch bend with height –  Almost every ME </w:t>
                          </w:r>
                          <w:r>
                            <w:rPr>
                              <w:lang w:val="en-US"/>
                            </w:rPr>
                            <w:t>‘</w:t>
                          </w:r>
                          <w:r w:rsidRPr="00EE6221">
                            <w:rPr>
                              <w:lang w:val="en-US"/>
                            </w:rPr>
                            <w:t>melts</w:t>
                          </w:r>
                          <w:r>
                            <w:rPr>
                              <w:lang w:val="en-US"/>
                            </w:rPr>
                            <w:t>’</w:t>
                          </w:r>
                          <w:r w:rsidRPr="00EE6221">
                            <w:rPr>
                              <w:lang w:val="en-US"/>
                            </w:rPr>
                            <w:t xml:space="preserve"> when you go towards the floor. </w:t>
                          </w:r>
                        </w:ins>
                      </w:p>
                      <w:p w14:paraId="4630F8C8" w14:textId="77777777" w:rsidR="00D124BC" w:rsidRPr="00EE6221" w:rsidRDefault="00D124BC" w:rsidP="000A2671">
                        <w:pPr>
                          <w:ind w:left="284"/>
                          <w:rPr>
                            <w:ins w:id="907" w:author="motioncomposer" w:date="2017-12-21T19:52:00Z"/>
                            <w:lang w:val="en-US"/>
                          </w:rPr>
                        </w:pPr>
                        <w:ins w:id="908" w:author="motioncomposer" w:date="2017-12-21T19:52:00Z">
                          <w:r w:rsidRPr="00EE6221">
                            <w:rPr>
                              <w:lang w:val="en-US"/>
                            </w:rPr>
                            <w:t xml:space="preserve">5.  </w:t>
                          </w:r>
                          <w:proofErr w:type="spellStart"/>
                          <w:r w:rsidRPr="00EE6221">
                            <w:rPr>
                              <w:lang w:val="en-US"/>
                            </w:rPr>
                            <w:t>Discretes</w:t>
                          </w:r>
                          <w:proofErr w:type="spellEnd"/>
                          <w:r w:rsidRPr="00EE6221">
                            <w:rPr>
                              <w:lang w:val="en-US"/>
                            </w:rPr>
                            <w:t xml:space="preserve"> – this </w:t>
                          </w:r>
                          <w:proofErr w:type="gramStart"/>
                          <w:r w:rsidRPr="00EE6221">
                            <w:rPr>
                              <w:lang w:val="en-US"/>
                            </w:rPr>
                            <w:t>would be</w:t>
                          </w:r>
                          <w:proofErr w:type="gramEnd"/>
                          <w:r w:rsidRPr="00EE6221">
                            <w:rPr>
                              <w:lang w:val="en-US"/>
                            </w:rPr>
                            <w:t xml:space="preserve"> number 1, except for one thing:  </w:t>
                          </w:r>
                          <w:r w:rsidRPr="00985D2E">
                            <w:rPr>
                              <w:u w:val="single"/>
                              <w:lang w:val="en-US"/>
                            </w:rPr>
                            <w:t>people do not hold still unless you ask them to</w:t>
                          </w:r>
                          <w:r>
                            <w:rPr>
                              <w:lang w:val="en-US"/>
                            </w:rPr>
                            <w:t>.  And even then… some do not.  Still, once you learn to do it, its highly convincing and gentle at the same time.</w:t>
                          </w:r>
                        </w:ins>
                      </w:p>
                      <w:p w14:paraId="5FC4F189" w14:textId="77777777" w:rsidR="00D124BC" w:rsidRPr="00EE6221" w:rsidRDefault="00D124BC" w:rsidP="000A2671">
                        <w:pPr>
                          <w:jc w:val="center"/>
                          <w:rPr>
                            <w:ins w:id="909" w:author="motioncomposer" w:date="2017-12-21T19:52:00Z"/>
                            <w:lang w:val="en-US"/>
                          </w:rPr>
                        </w:pPr>
                      </w:p>
                      <w:p w14:paraId="21730FA7" w14:textId="77777777" w:rsidR="00D124BC" w:rsidRPr="00EE6221" w:rsidRDefault="00D124BC" w:rsidP="000A2671">
                        <w:pPr>
                          <w:rPr>
                            <w:ins w:id="910" w:author="motioncomposer" w:date="2017-12-21T19:52:00Z"/>
                            <w:lang w:val="en-US"/>
                          </w:rPr>
                        </w:pPr>
                      </w:p>
                    </w:txbxContent>
                  </v:textbox>
                  <w10:anchorlock/>
                </v:roundrect>
              </w:pict>
            </mc:Fallback>
          </mc:AlternateContent>
        </w:r>
      </w:ins>
    </w:p>
    <w:p w14:paraId="7008A859" w14:textId="77777777" w:rsidR="000A2671" w:rsidRPr="00624C44" w:rsidRDefault="000A2671" w:rsidP="000A2671">
      <w:pPr>
        <w:rPr>
          <w:ins w:id="911" w:author="motioncomposer" w:date="2017-12-21T19:52:00Z"/>
          <w:lang w:val="en-US"/>
        </w:rPr>
      </w:pPr>
    </w:p>
    <w:p w14:paraId="172F5A31" w14:textId="77777777" w:rsidR="000A2671" w:rsidRPr="00624C44" w:rsidRDefault="000A2671" w:rsidP="000A2671">
      <w:pPr>
        <w:rPr>
          <w:ins w:id="912" w:author="motioncomposer" w:date="2017-12-21T19:52:00Z"/>
          <w:lang w:val="en-US"/>
        </w:rPr>
      </w:pPr>
    </w:p>
    <w:p w14:paraId="0EA3C705" w14:textId="77777777" w:rsidR="000A2671" w:rsidRPr="00624C44" w:rsidRDefault="000A2671" w:rsidP="000A2671">
      <w:pPr>
        <w:ind w:left="238"/>
        <w:rPr>
          <w:ins w:id="913" w:author="motioncomposer" w:date="2017-12-21T19:52:00Z"/>
          <w:lang w:val="en-US"/>
        </w:rPr>
      </w:pPr>
      <w:ins w:id="914" w:author="motioncomposer" w:date="2017-12-21T19:52:00Z">
        <w:r w:rsidRPr="00624C44">
          <w:rPr>
            <w:noProof/>
            <w:lang w:val="en-GB" w:eastAsia="en-GB"/>
          </w:rPr>
          <w:lastRenderedPageBreak/>
          <mc:AlternateContent>
            <mc:Choice Requires="wps">
              <w:drawing>
                <wp:inline distT="0" distB="0" distL="0" distR="0" wp14:anchorId="55B184C1" wp14:editId="163ECEDC">
                  <wp:extent cx="5850255" cy="1824778"/>
                  <wp:effectExtent l="0" t="0" r="17145" b="29845"/>
                  <wp:docPr id="582"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50255" cy="18247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62C4F4F" w14:textId="77777777" w:rsidR="00D124BC" w:rsidRPr="00EE6221" w:rsidRDefault="00D124BC" w:rsidP="000A2671">
                              <w:pPr>
                                <w:pStyle w:val="Heading3"/>
                                <w:spacing w:before="120"/>
                                <w:ind w:left="431" w:hanging="431"/>
                                <w:rPr>
                                  <w:ins w:id="915" w:author="motioncomposer" w:date="2017-12-21T19:52:00Z"/>
                                  <w:lang w:val="en-US"/>
                                </w:rPr>
                              </w:pPr>
                              <w:ins w:id="916" w:author="motioncomposer" w:date="2017-12-21T19:52:00Z">
                                <w:r>
                                  <w:rPr>
                                    <w:lang w:val="en-US"/>
                                  </w:rPr>
                                  <w:t>Note to Composers 2:    1- and 2-player schemes</w:t>
                                </w:r>
                              </w:ins>
                            </w:p>
                            <w:p w14:paraId="7CEB7B23" w14:textId="77777777" w:rsidR="00D124BC" w:rsidRDefault="00D124BC" w:rsidP="00A32C02">
                              <w:pPr>
                                <w:tabs>
                                  <w:tab w:val="left" w:pos="426"/>
                                </w:tabs>
                                <w:ind w:left="284"/>
                                <w:rPr>
                                  <w:ins w:id="917" w:author="motioncomposer" w:date="2017-12-21T19:52:00Z"/>
                                  <w:lang w:val="en-US"/>
                                </w:rPr>
                              </w:pPr>
                              <w:ins w:id="918" w:author="motioncomposer" w:date="2017-12-21T19:52:00Z">
                                <w:r w:rsidRPr="00EE6221">
                                  <w:rPr>
                                    <w:lang w:val="en-US"/>
                                  </w:rPr>
                                  <w:t>For the composer, implementing 2-person playing is a challenge:  The 2-</w:t>
                                </w:r>
                                <w:r>
                                  <w:rPr>
                                    <w:lang w:val="en-US"/>
                                  </w:rPr>
                                  <w:t>parts need to be quite different, other</w:t>
                                </w:r>
                                <w:r>
                                  <w:rPr>
                                    <w:lang w:val="en-US"/>
                                  </w:rPr>
                                  <w:softHyphen/>
                                  <w:t xml:space="preserve">wise </w:t>
                                </w:r>
                                <w:r w:rsidRPr="00EE6221">
                                  <w:rPr>
                                    <w:lang w:val="en-US"/>
                                  </w:rPr>
                                  <w:t xml:space="preserve">the players will </w:t>
                                </w:r>
                                <w:r>
                                  <w:rPr>
                                    <w:lang w:val="en-US"/>
                                  </w:rPr>
                                  <w:t xml:space="preserve">get mixed up who is making which sound. </w:t>
                                </w:r>
                                <w:r w:rsidRPr="00EE6221">
                                  <w:rPr>
                                    <w:lang w:val="en-US"/>
                                  </w:rPr>
                                  <w:t xml:space="preserve"> </w:t>
                                </w:r>
                                <w:r>
                                  <w:rPr>
                                    <w:lang w:val="en-US"/>
                                  </w:rPr>
                                  <w:t xml:space="preserve">Also, this probably means </w:t>
                                </w:r>
                                <w:r w:rsidRPr="00EE6221">
                                  <w:rPr>
                                    <w:lang w:val="en-US"/>
                                  </w:rPr>
                                  <w:t xml:space="preserve">that the density of sounds from each </w:t>
                                </w:r>
                                <w:r>
                                  <w:rPr>
                                    <w:lang w:val="en-US"/>
                                  </w:rPr>
                                  <w:t xml:space="preserve">player should be reduced –- but </w:t>
                                </w:r>
                                <w:r w:rsidRPr="00EE6221">
                                  <w:rPr>
                                    <w:lang w:val="en-US"/>
                                  </w:rPr>
                                  <w:t>hey, I’m not a composer!  Note: Single-player</w:t>
                                </w:r>
                                <w:r>
                                  <w:rPr>
                                    <w:lang w:val="en-US"/>
                                  </w:rPr>
                                  <w:t xml:space="preserve"> mode</w:t>
                                </w:r>
                                <w:r w:rsidRPr="00EE6221">
                                  <w:rPr>
                                    <w:lang w:val="en-US"/>
                                  </w:rPr>
                                  <w:t>, and one-half of a 2-player scheme are not the same</w:t>
                                </w:r>
                                <w:r>
                                  <w:rPr>
                                    <w:lang w:val="en-US"/>
                                  </w:rPr>
                                  <w:t xml:space="preserve"> thing.  (Ask me if this is not clear). </w:t>
                                </w:r>
                                <w:r w:rsidRPr="00EE6221">
                                  <w:rPr>
                                    <w:lang w:val="en-US"/>
                                  </w:rPr>
                                  <w:t xml:space="preserve"> </w:t>
                                </w:r>
                              </w:ins>
                            </w:p>
                            <w:p w14:paraId="70DFEE10" w14:textId="77777777" w:rsidR="00D124BC" w:rsidRDefault="00D124BC" w:rsidP="00A32C02">
                              <w:pPr>
                                <w:tabs>
                                  <w:tab w:val="left" w:pos="426"/>
                                </w:tabs>
                                <w:ind w:left="284"/>
                                <w:rPr>
                                  <w:ins w:id="919" w:author="motioncomposer" w:date="2017-12-21T19:52:00Z"/>
                                  <w:lang w:val="en-US"/>
                                </w:rPr>
                              </w:pPr>
                            </w:p>
                            <w:p w14:paraId="59BCE1DC" w14:textId="77777777" w:rsidR="00D124BC" w:rsidRDefault="00D124BC" w:rsidP="00A32C02">
                              <w:pPr>
                                <w:tabs>
                                  <w:tab w:val="left" w:pos="426"/>
                                </w:tabs>
                                <w:ind w:left="284"/>
                                <w:rPr>
                                  <w:ins w:id="920" w:author="motioncomposer" w:date="2017-12-21T19:52:00Z"/>
                                  <w:lang w:val="en-US"/>
                                </w:rPr>
                              </w:pPr>
                              <w:ins w:id="921" w:author="motioncomposer" w:date="2017-12-21T19:52:00Z">
                                <w:r>
                                  <w:rPr>
                                    <w:lang w:val="en-US"/>
                                  </w:rPr>
                                  <w:t xml:space="preserve">Note:  we </w:t>
                                </w:r>
                                <w:r w:rsidRPr="00A32C02">
                                  <w:rPr>
                                    <w:u w:val="single"/>
                                    <w:lang w:val="en-US"/>
                                  </w:rPr>
                                  <w:t>were</w:t>
                                </w:r>
                                <w:r>
                                  <w:rPr>
                                    <w:lang w:val="en-US"/>
                                  </w:rPr>
                                  <w:t xml:space="preserve"> going to make all MEs 2-player able.   Maybe one day, but now we decided that for the 3.0:</w:t>
                                </w:r>
                              </w:ins>
                            </w:p>
                            <w:p w14:paraId="3E318D1D" w14:textId="77777777" w:rsidR="00D124BC" w:rsidRPr="00A32C02" w:rsidRDefault="00D124BC" w:rsidP="00A32C02">
                              <w:pPr>
                                <w:tabs>
                                  <w:tab w:val="left" w:pos="426"/>
                                </w:tabs>
                                <w:ind w:left="284"/>
                                <w:rPr>
                                  <w:ins w:id="922" w:author="motioncomposer" w:date="2017-12-21T19:52:00Z"/>
                                  <w:lang w:val="en-US"/>
                                </w:rPr>
                              </w:pPr>
                              <w:ins w:id="923" w:author="motioncomposer" w:date="2017-12-21T19:52:00Z">
                                <w:r>
                                  <w:rPr>
                                    <w:u w:val="single"/>
                                    <w:lang w:val="en-US"/>
                                  </w:rPr>
                                  <w:t>o</w:t>
                                </w:r>
                                <w:r w:rsidRPr="00A15AB7">
                                  <w:rPr>
                                    <w:u w:val="single"/>
                                    <w:lang w:val="en-US"/>
                                  </w:rPr>
                                  <w:t xml:space="preserve">nly Drums, Tonality, Fields </w:t>
                                </w:r>
                                <w:r>
                                  <w:rPr>
                                    <w:u w:val="single"/>
                                    <w:lang w:val="en-US"/>
                                  </w:rPr>
                                  <w:t xml:space="preserve">will </w:t>
                                </w:r>
                                <w:r w:rsidRPr="00A15AB7">
                                  <w:rPr>
                                    <w:u w:val="single"/>
                                    <w:lang w:val="en-US"/>
                                  </w:rPr>
                                  <w:t>offer 2-player mode.</w:t>
                                </w:r>
                                <w:r>
                                  <w:rPr>
                                    <w:lang w:val="en-US"/>
                                  </w:rPr>
                                  <w:t xml:space="preserve">  Particles is still a maybe – though the tests at </w:t>
                                </w:r>
                                <w:proofErr w:type="spellStart"/>
                                <w:r>
                                  <w:rPr>
                                    <w:lang w:val="en-US"/>
                                  </w:rPr>
                                  <w:t>Fraunhofer</w:t>
                                </w:r>
                                <w:proofErr w:type="spellEnd"/>
                                <w:r>
                                  <w:rPr>
                                    <w:lang w:val="en-US"/>
                                  </w:rPr>
                                  <w:t xml:space="preserve"> sort of said that it was not worth the effort.  </w:t>
                                </w:r>
                              </w:ins>
                            </w:p>
                            <w:p w14:paraId="0DFF635C" w14:textId="77777777" w:rsidR="00D124BC" w:rsidRDefault="00D124BC" w:rsidP="000A2671">
                              <w:pPr>
                                <w:jc w:val="center"/>
                                <w:rPr>
                                  <w:ins w:id="924" w:author="motioncomposer" w:date="2017-12-21T19:52:00Z"/>
                                </w:rPr>
                              </w:pPr>
                            </w:p>
                            <w:p w14:paraId="19938163" w14:textId="77777777" w:rsidR="00D124BC" w:rsidRDefault="00D124BC" w:rsidP="000A2671">
                              <w:pPr>
                                <w:rPr>
                                  <w:ins w:id="925" w:author="motioncomposer" w:date="2017-12-21T19:52:00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5B184C1" id="_x0000_s1192" style="width:460.65pt;height:143.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" fillcolor="#dbe5f1 [660]" strokecolor="#b8cce4 [1300]" strokeweight=".25pt">
                  <v:path arrowok="t"/>
                  <v:textbox>
                    <w:txbxContent>
                      <w:p w14:paraId="562C4F4F" w14:textId="77777777" w:rsidR="00D124BC" w:rsidRPr="00EE6221" w:rsidRDefault="00D124BC" w:rsidP="000A2671">
                        <w:pPr>
                          <w:pStyle w:val="Heading3"/>
                          <w:spacing w:before="120"/>
                          <w:ind w:left="431" w:hanging="431"/>
                          <w:rPr>
                            <w:ins w:id="926" w:author="motioncomposer" w:date="2017-12-21T19:52:00Z"/>
                            <w:lang w:val="en-US"/>
                          </w:rPr>
                        </w:pPr>
                        <w:ins w:id="927" w:author="motioncomposer" w:date="2017-12-21T19:52:00Z">
                          <w:r>
                            <w:rPr>
                              <w:lang w:val="en-US"/>
                            </w:rPr>
                            <w:t>Note to Composers 2:    1- and 2-player schemes</w:t>
                          </w:r>
                        </w:ins>
                      </w:p>
                      <w:p w14:paraId="7CEB7B23" w14:textId="77777777" w:rsidR="00D124BC" w:rsidRDefault="00D124BC" w:rsidP="00A32C02">
                        <w:pPr>
                          <w:tabs>
                            <w:tab w:val="left" w:pos="426"/>
                          </w:tabs>
                          <w:ind w:left="284"/>
                          <w:rPr>
                            <w:ins w:id="928" w:author="motioncomposer" w:date="2017-12-21T19:52:00Z"/>
                            <w:lang w:val="en-US"/>
                          </w:rPr>
                        </w:pPr>
                        <w:ins w:id="929" w:author="motioncomposer" w:date="2017-12-21T19:52:00Z">
                          <w:r w:rsidRPr="00EE6221">
                            <w:rPr>
                              <w:lang w:val="en-US"/>
                            </w:rPr>
                            <w:t>For the composer, implementing 2-person playing is a challenge:  The 2-</w:t>
                          </w:r>
                          <w:r>
                            <w:rPr>
                              <w:lang w:val="en-US"/>
                            </w:rPr>
                            <w:t>parts need to be quite different, other</w:t>
                          </w:r>
                          <w:r>
                            <w:rPr>
                              <w:lang w:val="en-US"/>
                            </w:rPr>
                            <w:softHyphen/>
                            <w:t xml:space="preserve">wise </w:t>
                          </w:r>
                          <w:r w:rsidRPr="00EE6221">
                            <w:rPr>
                              <w:lang w:val="en-US"/>
                            </w:rPr>
                            <w:t xml:space="preserve">the players will </w:t>
                          </w:r>
                          <w:r>
                            <w:rPr>
                              <w:lang w:val="en-US"/>
                            </w:rPr>
                            <w:t xml:space="preserve">get mixed up who is making which sound. </w:t>
                          </w:r>
                          <w:r w:rsidRPr="00EE6221">
                            <w:rPr>
                              <w:lang w:val="en-US"/>
                            </w:rPr>
                            <w:t xml:space="preserve"> </w:t>
                          </w:r>
                          <w:r>
                            <w:rPr>
                              <w:lang w:val="en-US"/>
                            </w:rPr>
                            <w:t xml:space="preserve">Also, this probably means </w:t>
                          </w:r>
                          <w:r w:rsidRPr="00EE6221">
                            <w:rPr>
                              <w:lang w:val="en-US"/>
                            </w:rPr>
                            <w:t xml:space="preserve">that the density of sounds from each </w:t>
                          </w:r>
                          <w:r>
                            <w:rPr>
                              <w:lang w:val="en-US"/>
                            </w:rPr>
                            <w:t xml:space="preserve">player should be reduced –- but </w:t>
                          </w:r>
                          <w:r w:rsidRPr="00EE6221">
                            <w:rPr>
                              <w:lang w:val="en-US"/>
                            </w:rPr>
                            <w:t>hey, I’m not a composer!  Note: Single-player</w:t>
                          </w:r>
                          <w:r>
                            <w:rPr>
                              <w:lang w:val="en-US"/>
                            </w:rPr>
                            <w:t xml:space="preserve"> mode</w:t>
                          </w:r>
                          <w:r w:rsidRPr="00EE6221">
                            <w:rPr>
                              <w:lang w:val="en-US"/>
                            </w:rPr>
                            <w:t>, and one-half of a 2-player scheme are not the same</w:t>
                          </w:r>
                          <w:r>
                            <w:rPr>
                              <w:lang w:val="en-US"/>
                            </w:rPr>
                            <w:t xml:space="preserve"> thing.  (Ask me if this is not clear). </w:t>
                          </w:r>
                          <w:r w:rsidRPr="00EE6221">
                            <w:rPr>
                              <w:lang w:val="en-US"/>
                            </w:rPr>
                            <w:t xml:space="preserve"> </w:t>
                          </w:r>
                        </w:ins>
                      </w:p>
                      <w:p w14:paraId="70DFEE10" w14:textId="77777777" w:rsidR="00D124BC" w:rsidRDefault="00D124BC" w:rsidP="00A32C02">
                        <w:pPr>
                          <w:tabs>
                            <w:tab w:val="left" w:pos="426"/>
                          </w:tabs>
                          <w:ind w:left="284"/>
                          <w:rPr>
                            <w:ins w:id="930" w:author="motioncomposer" w:date="2017-12-21T19:52:00Z"/>
                            <w:lang w:val="en-US"/>
                          </w:rPr>
                        </w:pPr>
                      </w:p>
                      <w:p w14:paraId="59BCE1DC" w14:textId="77777777" w:rsidR="00D124BC" w:rsidRDefault="00D124BC" w:rsidP="00A32C02">
                        <w:pPr>
                          <w:tabs>
                            <w:tab w:val="left" w:pos="426"/>
                          </w:tabs>
                          <w:ind w:left="284"/>
                          <w:rPr>
                            <w:ins w:id="931" w:author="motioncomposer" w:date="2017-12-21T19:52:00Z"/>
                            <w:lang w:val="en-US"/>
                          </w:rPr>
                        </w:pPr>
                        <w:ins w:id="932" w:author="motioncomposer" w:date="2017-12-21T19:52:00Z">
                          <w:r>
                            <w:rPr>
                              <w:lang w:val="en-US"/>
                            </w:rPr>
                            <w:t xml:space="preserve">Note:  we </w:t>
                          </w:r>
                          <w:r w:rsidRPr="00A32C02">
                            <w:rPr>
                              <w:u w:val="single"/>
                              <w:lang w:val="en-US"/>
                            </w:rPr>
                            <w:t>were</w:t>
                          </w:r>
                          <w:r>
                            <w:rPr>
                              <w:lang w:val="en-US"/>
                            </w:rPr>
                            <w:t xml:space="preserve"> going to make all MEs 2-player able.   Maybe one day, but now we decided that for the 3.0:</w:t>
                          </w:r>
                        </w:ins>
                      </w:p>
                      <w:p w14:paraId="3E318D1D" w14:textId="77777777" w:rsidR="00D124BC" w:rsidRPr="00A32C02" w:rsidRDefault="00D124BC" w:rsidP="00A32C02">
                        <w:pPr>
                          <w:tabs>
                            <w:tab w:val="left" w:pos="426"/>
                          </w:tabs>
                          <w:ind w:left="284"/>
                          <w:rPr>
                            <w:ins w:id="933" w:author="motioncomposer" w:date="2017-12-21T19:52:00Z"/>
                            <w:lang w:val="en-US"/>
                          </w:rPr>
                        </w:pPr>
                        <w:ins w:id="934" w:author="motioncomposer" w:date="2017-12-21T19:52:00Z">
                          <w:r>
                            <w:rPr>
                              <w:u w:val="single"/>
                              <w:lang w:val="en-US"/>
                            </w:rPr>
                            <w:t>o</w:t>
                          </w:r>
                          <w:r w:rsidRPr="00A15AB7">
                            <w:rPr>
                              <w:u w:val="single"/>
                              <w:lang w:val="en-US"/>
                            </w:rPr>
                            <w:t xml:space="preserve">nly Drums, Tonality, Fields </w:t>
                          </w:r>
                          <w:r>
                            <w:rPr>
                              <w:u w:val="single"/>
                              <w:lang w:val="en-US"/>
                            </w:rPr>
                            <w:t xml:space="preserve">will </w:t>
                          </w:r>
                          <w:r w:rsidRPr="00A15AB7">
                            <w:rPr>
                              <w:u w:val="single"/>
                              <w:lang w:val="en-US"/>
                            </w:rPr>
                            <w:t>offer 2-player mode.</w:t>
                          </w:r>
                          <w:r>
                            <w:rPr>
                              <w:lang w:val="en-US"/>
                            </w:rPr>
                            <w:t xml:space="preserve">  Particles is still a maybe – though the tests at </w:t>
                          </w:r>
                          <w:proofErr w:type="spellStart"/>
                          <w:r>
                            <w:rPr>
                              <w:lang w:val="en-US"/>
                            </w:rPr>
                            <w:t>Fraunhofer</w:t>
                          </w:r>
                          <w:proofErr w:type="spellEnd"/>
                          <w:r>
                            <w:rPr>
                              <w:lang w:val="en-US"/>
                            </w:rPr>
                            <w:t xml:space="preserve"> sort of said that it was not worth the effort.  </w:t>
                          </w:r>
                        </w:ins>
                      </w:p>
                      <w:p w14:paraId="0DFF635C" w14:textId="77777777" w:rsidR="00D124BC" w:rsidRDefault="00D124BC" w:rsidP="000A2671">
                        <w:pPr>
                          <w:jc w:val="center"/>
                          <w:rPr>
                            <w:ins w:id="935" w:author="motioncomposer" w:date="2017-12-21T19:52:00Z"/>
                          </w:rPr>
                        </w:pPr>
                      </w:p>
                      <w:p w14:paraId="19938163" w14:textId="77777777" w:rsidR="00D124BC" w:rsidRDefault="00D124BC" w:rsidP="000A2671">
                        <w:pPr>
                          <w:rPr>
                            <w:ins w:id="936" w:author="motioncomposer" w:date="2017-12-21T19:52:00Z"/>
                          </w:rPr>
                        </w:pPr>
                      </w:p>
                    </w:txbxContent>
                  </v:textbox>
                  <w10:anchorlock/>
                </v:roundrect>
              </w:pict>
            </mc:Fallback>
          </mc:AlternateContent>
        </w:r>
      </w:ins>
    </w:p>
    <w:p w14:paraId="3C16CDA7" w14:textId="77777777" w:rsidR="000A2671" w:rsidRPr="00624C44" w:rsidRDefault="000A2671" w:rsidP="000A2671">
      <w:pPr>
        <w:rPr>
          <w:ins w:id="937" w:author="motioncomposer" w:date="2017-12-21T19:52:00Z"/>
          <w:lang w:val="en-US"/>
        </w:rPr>
      </w:pPr>
    </w:p>
    <w:p w14:paraId="4736C4A2" w14:textId="4CAEC622" w:rsidR="001A4E3A" w:rsidRPr="00624C44" w:rsidRDefault="004B4090" w:rsidP="00A264EC">
      <w:pPr>
        <w:ind w:left="284"/>
        <w:rPr>
          <w:ins w:id="938" w:author="motioncomposer" w:date="2017-12-21T19:52:00Z"/>
          <w:lang w:val="en-US"/>
        </w:rPr>
      </w:pPr>
      <w:ins w:id="939" w:author="motioncomposer" w:date="2017-12-21T19:52:00Z">
        <w:r w:rsidRPr="00624C44">
          <w:rPr>
            <w:noProof/>
            <w:lang w:val="en-GB" w:eastAsia="en-GB"/>
          </w:rPr>
          <mc:AlternateContent>
            <mc:Choice Requires="wps">
              <w:drawing>
                <wp:inline distT="0" distB="0" distL="0" distR="0" wp14:anchorId="0292933C" wp14:editId="4C2718F2">
                  <wp:extent cx="5799622" cy="1418378"/>
                  <wp:effectExtent l="0" t="0" r="17145" b="29845"/>
                  <wp:docPr id="583"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14183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D778F3" w14:textId="77777777" w:rsidR="00D124BC" w:rsidRPr="00624C44" w:rsidRDefault="00D124BC" w:rsidP="001A4E3A">
                              <w:pPr>
                                <w:pStyle w:val="Heading3"/>
                                <w:spacing w:before="120"/>
                                <w:ind w:left="431" w:hanging="431"/>
                                <w:rPr>
                                  <w:ins w:id="940" w:author="motioncomposer" w:date="2017-12-21T19:52:00Z"/>
                                  <w:lang w:val="en-US"/>
                                </w:rPr>
                              </w:pPr>
                              <w:ins w:id="941" w:author="motioncomposer" w:date="2017-12-21T19:52:00Z">
                                <w:r w:rsidRPr="00624C44">
                                  <w:rPr>
                                    <w:lang w:val="en-US"/>
                                  </w:rPr>
                                  <w:t>Note to Composers 3:    Initialization and GUI elements</w:t>
                                </w:r>
                              </w:ins>
                            </w:p>
                            <w:p w14:paraId="4747CEC7" w14:textId="766DC3B0" w:rsidR="00D124BC" w:rsidRPr="00624C44" w:rsidRDefault="00D124BC" w:rsidP="00624C44">
                              <w:pPr>
                                <w:rPr>
                                  <w:ins w:id="942" w:author="motioncomposer" w:date="2017-12-21T19:52:00Z"/>
                                  <w:lang w:val="en-US"/>
                                </w:rPr>
                              </w:pPr>
                              <w:ins w:id="943" w:author="motioncomposer" w:date="2017-12-21T19:52:00Z">
                                <w:r w:rsidRPr="00624C44">
                                  <w:rPr>
                                    <w:lang w:val="en-US"/>
                                  </w:rPr>
                                  <w:t>During the initialization phase MEs should send “</w:t>
                                </w:r>
                                <w:r w:rsidRPr="00624C44">
                                  <w:rPr>
                                    <w:b/>
                                    <w:lang w:val="en-US"/>
                                  </w:rPr>
                                  <w:t>/set/player/[id]/</w:t>
                                </w:r>
                                <w:proofErr w:type="spellStart"/>
                                <w:r w:rsidRPr="00624C44">
                                  <w:rPr>
                                    <w:b/>
                                    <w:lang w:val="en-US"/>
                                  </w:rPr>
                                  <w:t>soundbank</w:t>
                                </w:r>
                                <w:proofErr w:type="spellEnd"/>
                                <w:proofErr w:type="gramStart"/>
                                <w:r w:rsidRPr="00624C44">
                                  <w:rPr>
                                    <w:b/>
                                    <w:lang w:val="en-US"/>
                                  </w:rPr>
                                  <w:t>/[</w:t>
                                </w:r>
                                <w:proofErr w:type="gramEnd"/>
                                <w:r w:rsidRPr="00624C44">
                                  <w:rPr>
                                    <w:b/>
                                    <w:lang w:val="en-US"/>
                                  </w:rPr>
                                  <w:t>#]/list</w:t>
                                </w:r>
                                <w:r w:rsidRPr="00624C44">
                                  <w:rPr>
                                    <w:lang w:val="en-US"/>
                                  </w:rPr>
                                  <w:t xml:space="preserve">” message to set the instruments. This gives flexibility to the authors for later choices. The other options are already fixed by design. If you have other similar </w:t>
                                </w:r>
                              </w:ins>
                              <w:r w:rsidRPr="00624C44">
                                <w:rPr>
                                  <w:lang w:val="en-US"/>
                                </w:rPr>
                                <w:t>suggestions,</w:t>
                              </w:r>
                              <w:ins w:id="944" w:author="motioncomposer" w:date="2017-12-21T19:52:00Z">
                                <w:r w:rsidRPr="00624C44">
                                  <w:rPr>
                                    <w:lang w:val="en-US"/>
                                  </w:rPr>
                                  <w:t xml:space="preserve"> please inform us.</w:t>
                                </w:r>
                              </w:ins>
                            </w:p>
                            <w:p w14:paraId="28D49398" w14:textId="77777777" w:rsidR="00D124BC" w:rsidRPr="00624C44" w:rsidRDefault="00D124BC" w:rsidP="00624C44">
                              <w:pPr>
                                <w:rPr>
                                  <w:ins w:id="945" w:author="motioncomposer" w:date="2017-12-21T19:52:00Z"/>
                                  <w:lang w:val="en-US"/>
                                </w:rPr>
                              </w:pPr>
                              <w:ins w:id="946" w:author="motioncomposer" w:date="2017-12-21T19:52:00Z">
                                <w:r w:rsidRPr="00624C44">
                                  <w:rPr>
                                    <w:lang w:val="en-US"/>
                                  </w:rPr>
                                  <w:t>Please inform us about any GUI elements that seem missing, or mismatched with your current or past work.</w:t>
                                </w:r>
                              </w:ins>
                            </w:p>
                            <w:p w14:paraId="7E2EE5E3" w14:textId="77777777" w:rsidR="00D124BC" w:rsidRPr="00624C44" w:rsidRDefault="00D124BC" w:rsidP="004B4090">
                              <w:pPr>
                                <w:rPr>
                                  <w:ins w:id="947" w:author="motioncomposer" w:date="2017-12-21T19:52:00Z"/>
                                  <w:sz w:val="22"/>
                                  <w:szCs w:val="22"/>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292933C" id="_x0000_s1193" style="width:456.65pt;height:111.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" fillcolor="#dbe5f1 [660]" strokecolor="#b8cce4 [1300]" strokeweight=".25pt">
                  <v:path arrowok="t"/>
                  <v:textbox>
                    <w:txbxContent>
                      <w:p w14:paraId="4AD778F3" w14:textId="77777777" w:rsidR="00D124BC" w:rsidRPr="00624C44" w:rsidRDefault="00D124BC" w:rsidP="001A4E3A">
                        <w:pPr>
                          <w:pStyle w:val="Heading3"/>
                          <w:spacing w:before="120"/>
                          <w:ind w:left="431" w:hanging="431"/>
                          <w:rPr>
                            <w:ins w:id="948" w:author="motioncomposer" w:date="2017-12-21T19:52:00Z"/>
                            <w:lang w:val="en-US"/>
                          </w:rPr>
                        </w:pPr>
                        <w:ins w:id="949" w:author="motioncomposer" w:date="2017-12-21T19:52:00Z">
                          <w:r w:rsidRPr="00624C44">
                            <w:rPr>
                              <w:lang w:val="en-US"/>
                            </w:rPr>
                            <w:t>Note to Composers 3:    Initialization and GUI elements</w:t>
                          </w:r>
                        </w:ins>
                      </w:p>
                      <w:p w14:paraId="4747CEC7" w14:textId="766DC3B0" w:rsidR="00D124BC" w:rsidRPr="00624C44" w:rsidRDefault="00D124BC" w:rsidP="00624C44">
                        <w:pPr>
                          <w:rPr>
                            <w:ins w:id="950" w:author="motioncomposer" w:date="2017-12-21T19:52:00Z"/>
                            <w:lang w:val="en-US"/>
                          </w:rPr>
                        </w:pPr>
                        <w:ins w:id="951" w:author="motioncomposer" w:date="2017-12-21T19:52:00Z">
                          <w:r w:rsidRPr="00624C44">
                            <w:rPr>
                              <w:lang w:val="en-US"/>
                            </w:rPr>
                            <w:t>During the initialization phase MEs should send “</w:t>
                          </w:r>
                          <w:r w:rsidRPr="00624C44">
                            <w:rPr>
                              <w:b/>
                              <w:lang w:val="en-US"/>
                            </w:rPr>
                            <w:t>/set/player/[id]/</w:t>
                          </w:r>
                          <w:proofErr w:type="spellStart"/>
                          <w:r w:rsidRPr="00624C44">
                            <w:rPr>
                              <w:b/>
                              <w:lang w:val="en-US"/>
                            </w:rPr>
                            <w:t>soundbank</w:t>
                          </w:r>
                          <w:proofErr w:type="spellEnd"/>
                          <w:proofErr w:type="gramStart"/>
                          <w:r w:rsidRPr="00624C44">
                            <w:rPr>
                              <w:b/>
                              <w:lang w:val="en-US"/>
                            </w:rPr>
                            <w:t>/[</w:t>
                          </w:r>
                          <w:proofErr w:type="gramEnd"/>
                          <w:r w:rsidRPr="00624C44">
                            <w:rPr>
                              <w:b/>
                              <w:lang w:val="en-US"/>
                            </w:rPr>
                            <w:t>#]/list</w:t>
                          </w:r>
                          <w:r w:rsidRPr="00624C44">
                            <w:rPr>
                              <w:lang w:val="en-US"/>
                            </w:rPr>
                            <w:t xml:space="preserve">” message to set the instruments. This gives flexibility to the authors for later choices. The other options are already fixed by design. If you have other similar </w:t>
                          </w:r>
                        </w:ins>
                        <w:r w:rsidRPr="00624C44">
                          <w:rPr>
                            <w:lang w:val="en-US"/>
                          </w:rPr>
                          <w:t>suggestions,</w:t>
                        </w:r>
                        <w:ins w:id="952" w:author="motioncomposer" w:date="2017-12-21T19:52:00Z">
                          <w:r w:rsidRPr="00624C44">
                            <w:rPr>
                              <w:lang w:val="en-US"/>
                            </w:rPr>
                            <w:t xml:space="preserve"> please inform us.</w:t>
                          </w:r>
                        </w:ins>
                      </w:p>
                      <w:p w14:paraId="28D49398" w14:textId="77777777" w:rsidR="00D124BC" w:rsidRPr="00624C44" w:rsidRDefault="00D124BC" w:rsidP="00624C44">
                        <w:pPr>
                          <w:rPr>
                            <w:ins w:id="953" w:author="motioncomposer" w:date="2017-12-21T19:52:00Z"/>
                            <w:lang w:val="en-US"/>
                          </w:rPr>
                        </w:pPr>
                        <w:ins w:id="954" w:author="motioncomposer" w:date="2017-12-21T19:52:00Z">
                          <w:r w:rsidRPr="00624C44">
                            <w:rPr>
                              <w:lang w:val="en-US"/>
                            </w:rPr>
                            <w:t>Please inform us about any GUI elements that seem missing, or mismatched with your current or past work.</w:t>
                          </w:r>
                        </w:ins>
                      </w:p>
                      <w:p w14:paraId="7E2EE5E3" w14:textId="77777777" w:rsidR="00D124BC" w:rsidRPr="00624C44" w:rsidRDefault="00D124BC" w:rsidP="004B4090">
                        <w:pPr>
                          <w:rPr>
                            <w:ins w:id="955" w:author="motioncomposer" w:date="2017-12-21T19:52:00Z"/>
                            <w:sz w:val="22"/>
                            <w:szCs w:val="22"/>
                            <w:lang w:val="en-US"/>
                          </w:rPr>
                        </w:pPr>
                      </w:p>
                    </w:txbxContent>
                  </v:textbox>
                  <w10:anchorlock/>
                </v:roundrect>
              </w:pict>
            </mc:Fallback>
          </mc:AlternateContent>
        </w:r>
      </w:ins>
    </w:p>
    <w:p w14:paraId="1B224D93" w14:textId="77777777" w:rsidR="001A4E3A" w:rsidRPr="00624C44" w:rsidRDefault="001A4E3A" w:rsidP="001A4E3A">
      <w:pPr>
        <w:pStyle w:val="Heading3"/>
        <w:ind w:left="709"/>
        <w:rPr>
          <w:ins w:id="956" w:author="motioncomposer" w:date="2017-12-21T19:52:00Z"/>
          <w:lang w:val="en-US"/>
        </w:rPr>
      </w:pPr>
      <w:ins w:id="957" w:author="motioncomposer" w:date="2017-12-21T19:52:00Z">
        <w:r w:rsidRPr="00624C44">
          <w:rPr>
            <w:noProof/>
            <w:lang w:val="en-GB" w:eastAsia="en-GB"/>
            <w:rPrChange w:id="958" w:author="Unknown">
              <w:rPr>
                <w:rFonts w:ascii="Blender Pro Book" w:eastAsiaTheme="minorEastAsia" w:hAnsi="Blender Pro Book" w:cstheme="minorBidi"/>
                <w:noProof/>
                <w:color w:val="auto"/>
                <w:sz w:val="20"/>
                <w:szCs w:val="24"/>
                <w:lang w:val="en-GB" w:eastAsia="en-GB"/>
              </w:rPr>
            </w:rPrChange>
          </w:rPr>
          <mc:AlternateContent>
            <mc:Choice Requires="wps">
              <w:drawing>
                <wp:inline distT="0" distB="0" distL="0" distR="0" wp14:anchorId="48BAAF17" wp14:editId="3CDBD89A">
                  <wp:extent cx="5799622" cy="1443778"/>
                  <wp:effectExtent l="0" t="0" r="17145" b="29845"/>
                  <wp:docPr id="584"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14437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BD60273" w14:textId="12768345" w:rsidR="00D124BC" w:rsidRPr="00EE6221" w:rsidRDefault="00D124BC" w:rsidP="001A4E3A">
                              <w:pPr>
                                <w:pStyle w:val="Heading3"/>
                                <w:spacing w:before="120"/>
                                <w:ind w:left="431" w:hanging="431"/>
                                <w:rPr>
                                  <w:ins w:id="959" w:author="motioncomposer" w:date="2017-12-21T19:52:00Z"/>
                                  <w:lang w:val="en-US"/>
                                </w:rPr>
                              </w:pPr>
                              <w:ins w:id="960" w:author="motioncomposer" w:date="2017-12-21T19:52:00Z">
                                <w:r>
                                  <w:rPr>
                                    <w:lang w:val="en-US"/>
                                  </w:rPr>
                                  <w:t xml:space="preserve">Note to Composers </w:t>
                                </w:r>
                              </w:ins>
                              <w:r>
                                <w:rPr>
                                  <w:lang w:val="en-US"/>
                                </w:rPr>
                                <w:t>4</w:t>
                              </w:r>
                              <w:ins w:id="961" w:author="motioncomposer" w:date="2017-12-21T19:52:00Z">
                                <w:r>
                                  <w:rPr>
                                    <w:lang w:val="en-US"/>
                                  </w:rPr>
                                  <w:t>:    E</w:t>
                                </w:r>
                                <w:r w:rsidRPr="00EE6221">
                                  <w:rPr>
                                    <w:lang w:val="en-US"/>
                                  </w:rPr>
                                  <w:t xml:space="preserve">volving </w:t>
                                </w:r>
                                <w:r>
                                  <w:rPr>
                                    <w:lang w:val="en-US"/>
                                  </w:rPr>
                                  <w:t>mode</w:t>
                                </w:r>
                              </w:ins>
                            </w:p>
                            <w:p w14:paraId="2C28A595" w14:textId="6AB05380" w:rsidR="00D124BC" w:rsidRPr="00EE6221" w:rsidRDefault="00D124BC" w:rsidP="001A4E3A">
                              <w:pPr>
                                <w:ind w:left="284"/>
                                <w:rPr>
                                  <w:ins w:id="962" w:author="motioncomposer" w:date="2017-12-21T19:52:00Z"/>
                                  <w:lang w:val="en-US"/>
                                </w:rPr>
                              </w:pPr>
                              <w:ins w:id="963" w:author="motioncomposer" w:date="2017-12-21T19:52:00Z">
                                <w:r w:rsidRPr="00EE6221">
                                  <w:rPr>
                                    <w:lang w:val="en-US"/>
                                  </w:rPr>
                                  <w:t xml:space="preserve">The idea of evolving </w:t>
                                </w:r>
                              </w:ins>
                              <w:r>
                                <w:rPr>
                                  <w:lang w:val="en-US"/>
                                </w:rPr>
                                <w:t>mode</w:t>
                              </w:r>
                              <w:ins w:id="964" w:author="motioncomposer" w:date="2017-12-21T19:52:00Z">
                                <w:r w:rsidRPr="00EE6221">
                                  <w:rPr>
                                    <w:lang w:val="en-US"/>
                                  </w:rPr>
                                  <w:t xml:space="preserve"> came from a therapist for severely disabled children. He told us his kids are left alone for hours at a time, so that a system that changes by itself over time would be nice.  </w:t>
                                </w:r>
                              </w:ins>
                            </w:p>
                            <w:p w14:paraId="2E651AA0" w14:textId="77777777" w:rsidR="00D124BC" w:rsidRPr="00EE6221" w:rsidRDefault="00D124BC" w:rsidP="001A4E3A">
                              <w:pPr>
                                <w:ind w:left="284"/>
                                <w:rPr>
                                  <w:ins w:id="965" w:author="motioncomposer" w:date="2017-12-21T19:52:00Z"/>
                                  <w:lang w:val="en-US"/>
                                </w:rPr>
                              </w:pPr>
                            </w:p>
                            <w:p w14:paraId="77BB2943" w14:textId="77777777" w:rsidR="00D124BC" w:rsidRPr="00EE6221" w:rsidRDefault="00D124BC" w:rsidP="001A4E3A">
                              <w:pPr>
                                <w:ind w:left="284"/>
                                <w:rPr>
                                  <w:ins w:id="966" w:author="motioncomposer" w:date="2017-12-21T19:52:00Z"/>
                                  <w:lang w:val="en-US"/>
                                </w:rPr>
                              </w:pPr>
                              <w:ins w:id="967" w:author="motioncomposer" w:date="2017-12-21T19:52:00Z">
                                <w:r w:rsidRPr="00EE6221">
                                  <w:rPr>
                                    <w:lang w:val="en-US"/>
                                  </w:rPr>
                                  <w:t xml:space="preserve">All kinds of changes might can occur, but what comes to mind first is that the instrumentation (or sound bank) changes automatically, over time. The rate of evolution or time span might be “loop after 10mins”, up to “loop after 1hour”, for example. </w:t>
                                </w:r>
                                <w:r>
                                  <w:rPr>
                                    <w:lang w:val="en-US"/>
                                  </w:rPr>
                                  <w:t xml:space="preserve"> Or random.  Or at least which sound comes first could be random.</w:t>
                                </w:r>
                              </w:ins>
                            </w:p>
                            <w:p w14:paraId="622AF7EF" w14:textId="77777777" w:rsidR="00D124BC" w:rsidRPr="00EE6221" w:rsidRDefault="00D124BC" w:rsidP="001A4E3A">
                              <w:pPr>
                                <w:jc w:val="center"/>
                                <w:rPr>
                                  <w:ins w:id="968" w:author="motioncomposer" w:date="2017-12-21T19:52:00Z"/>
                                  <w:lang w:val="en-US"/>
                                </w:rPr>
                              </w:pPr>
                            </w:p>
                            <w:p w14:paraId="25766AC3" w14:textId="77777777" w:rsidR="00D124BC" w:rsidRPr="00EE6221" w:rsidRDefault="00D124BC" w:rsidP="001A4E3A">
                              <w:pPr>
                                <w:rPr>
                                  <w:ins w:id="969"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48BAAF17" id="_x0000_s1194" style="width:456.65pt;height:113.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" fillcolor="#dbe5f1 [660]" strokecolor="#b8cce4 [1300]" strokeweight=".25pt">
                  <v:path arrowok="t"/>
                  <v:textbox>
                    <w:txbxContent>
                      <w:p w14:paraId="0BD60273" w14:textId="12768345" w:rsidR="00D124BC" w:rsidRPr="00EE6221" w:rsidRDefault="00D124BC" w:rsidP="001A4E3A">
                        <w:pPr>
                          <w:pStyle w:val="Heading3"/>
                          <w:spacing w:before="120"/>
                          <w:ind w:left="431" w:hanging="431"/>
                          <w:rPr>
                            <w:ins w:id="970" w:author="motioncomposer" w:date="2017-12-21T19:52:00Z"/>
                            <w:lang w:val="en-US"/>
                          </w:rPr>
                        </w:pPr>
                        <w:ins w:id="971" w:author="motioncomposer" w:date="2017-12-21T19:52:00Z">
                          <w:r>
                            <w:rPr>
                              <w:lang w:val="en-US"/>
                            </w:rPr>
                            <w:t xml:space="preserve">Note to Composers </w:t>
                          </w:r>
                        </w:ins>
                        <w:r>
                          <w:rPr>
                            <w:lang w:val="en-US"/>
                          </w:rPr>
                          <w:t>4</w:t>
                        </w:r>
                        <w:ins w:id="972" w:author="motioncomposer" w:date="2017-12-21T19:52:00Z">
                          <w:r>
                            <w:rPr>
                              <w:lang w:val="en-US"/>
                            </w:rPr>
                            <w:t>:    E</w:t>
                          </w:r>
                          <w:r w:rsidRPr="00EE6221">
                            <w:rPr>
                              <w:lang w:val="en-US"/>
                            </w:rPr>
                            <w:t xml:space="preserve">volving </w:t>
                          </w:r>
                          <w:r>
                            <w:rPr>
                              <w:lang w:val="en-US"/>
                            </w:rPr>
                            <w:t>mode</w:t>
                          </w:r>
                        </w:ins>
                      </w:p>
                      <w:p w14:paraId="2C28A595" w14:textId="6AB05380" w:rsidR="00D124BC" w:rsidRPr="00EE6221" w:rsidRDefault="00D124BC" w:rsidP="001A4E3A">
                        <w:pPr>
                          <w:ind w:left="284"/>
                          <w:rPr>
                            <w:ins w:id="973" w:author="motioncomposer" w:date="2017-12-21T19:52:00Z"/>
                            <w:lang w:val="en-US"/>
                          </w:rPr>
                        </w:pPr>
                        <w:ins w:id="974" w:author="motioncomposer" w:date="2017-12-21T19:52:00Z">
                          <w:r w:rsidRPr="00EE6221">
                            <w:rPr>
                              <w:lang w:val="en-US"/>
                            </w:rPr>
                            <w:t xml:space="preserve">The idea of evolving </w:t>
                          </w:r>
                        </w:ins>
                        <w:r>
                          <w:rPr>
                            <w:lang w:val="en-US"/>
                          </w:rPr>
                          <w:t>mode</w:t>
                        </w:r>
                        <w:ins w:id="975" w:author="motioncomposer" w:date="2017-12-21T19:52:00Z">
                          <w:r w:rsidRPr="00EE6221">
                            <w:rPr>
                              <w:lang w:val="en-US"/>
                            </w:rPr>
                            <w:t xml:space="preserve"> came from a therapist for severely disabled children. He told us his kids are left alone for hours at a time, so that a system that changes by itself over time would be nice.  </w:t>
                          </w:r>
                        </w:ins>
                      </w:p>
                      <w:p w14:paraId="2E651AA0" w14:textId="77777777" w:rsidR="00D124BC" w:rsidRPr="00EE6221" w:rsidRDefault="00D124BC" w:rsidP="001A4E3A">
                        <w:pPr>
                          <w:ind w:left="284"/>
                          <w:rPr>
                            <w:ins w:id="976" w:author="motioncomposer" w:date="2017-12-21T19:52:00Z"/>
                            <w:lang w:val="en-US"/>
                          </w:rPr>
                        </w:pPr>
                      </w:p>
                      <w:p w14:paraId="77BB2943" w14:textId="77777777" w:rsidR="00D124BC" w:rsidRPr="00EE6221" w:rsidRDefault="00D124BC" w:rsidP="001A4E3A">
                        <w:pPr>
                          <w:ind w:left="284"/>
                          <w:rPr>
                            <w:ins w:id="977" w:author="motioncomposer" w:date="2017-12-21T19:52:00Z"/>
                            <w:lang w:val="en-US"/>
                          </w:rPr>
                        </w:pPr>
                        <w:ins w:id="978" w:author="motioncomposer" w:date="2017-12-21T19:52:00Z">
                          <w:r w:rsidRPr="00EE6221">
                            <w:rPr>
                              <w:lang w:val="en-US"/>
                            </w:rPr>
                            <w:t xml:space="preserve">All kinds of changes might can occur, but what comes to mind first is that the instrumentation (or sound bank) changes automatically, over time. The rate of evolution or time span might be “loop after 10mins”, up to “loop after 1hour”, for example. </w:t>
                          </w:r>
                          <w:r>
                            <w:rPr>
                              <w:lang w:val="en-US"/>
                            </w:rPr>
                            <w:t xml:space="preserve"> Or random.  Or at least which sound comes first could be random.</w:t>
                          </w:r>
                        </w:ins>
                      </w:p>
                      <w:p w14:paraId="622AF7EF" w14:textId="77777777" w:rsidR="00D124BC" w:rsidRPr="00EE6221" w:rsidRDefault="00D124BC" w:rsidP="001A4E3A">
                        <w:pPr>
                          <w:jc w:val="center"/>
                          <w:rPr>
                            <w:ins w:id="979" w:author="motioncomposer" w:date="2017-12-21T19:52:00Z"/>
                            <w:lang w:val="en-US"/>
                          </w:rPr>
                        </w:pPr>
                      </w:p>
                      <w:p w14:paraId="25766AC3" w14:textId="77777777" w:rsidR="00D124BC" w:rsidRPr="00EE6221" w:rsidRDefault="00D124BC" w:rsidP="001A4E3A">
                        <w:pPr>
                          <w:rPr>
                            <w:ins w:id="980" w:author="motioncomposer" w:date="2017-12-21T19:52:00Z"/>
                            <w:lang w:val="en-US"/>
                          </w:rPr>
                        </w:pPr>
                      </w:p>
                    </w:txbxContent>
                  </v:textbox>
                  <w10:anchorlock/>
                </v:roundrect>
              </w:pict>
            </mc:Fallback>
          </mc:AlternateContent>
        </w:r>
      </w:ins>
    </w:p>
    <w:p w14:paraId="0E06C843" w14:textId="77777777" w:rsidR="001A4E3A" w:rsidRPr="00624C44" w:rsidRDefault="001A4E3A" w:rsidP="001A4E3A">
      <w:pPr>
        <w:rPr>
          <w:ins w:id="981" w:author="motioncomposer" w:date="2017-12-21T19:52:00Z"/>
          <w:lang w:val="en-US"/>
        </w:rPr>
      </w:pPr>
    </w:p>
    <w:p w14:paraId="126A6F6B" w14:textId="038ED2CF" w:rsidR="00A264EC" w:rsidRDefault="001A4E3A" w:rsidP="002C7744">
      <w:pPr>
        <w:ind w:left="284"/>
        <w:rPr>
          <w:lang w:val="en-US"/>
        </w:rPr>
      </w:pPr>
      <w:ins w:id="982" w:author="motioncomposer" w:date="2017-12-21T19:52:00Z">
        <w:r w:rsidRPr="00624C44">
          <w:rPr>
            <w:noProof/>
            <w:lang w:val="en-GB" w:eastAsia="en-GB"/>
          </w:rPr>
          <mc:AlternateContent>
            <mc:Choice Requires="wps">
              <w:drawing>
                <wp:inline distT="0" distB="0" distL="0" distR="0" wp14:anchorId="59115E37" wp14:editId="0A584EC2">
                  <wp:extent cx="5799622" cy="1956012"/>
                  <wp:effectExtent l="0" t="0" r="17145" b="25400"/>
                  <wp:docPr id="393"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1956012"/>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4AEA73A3" w14:textId="17C8EE4B" w:rsidR="00D124BC" w:rsidRPr="00EE6221" w:rsidRDefault="00D124BC" w:rsidP="001A4E3A">
                              <w:pPr>
                                <w:pStyle w:val="Heading3"/>
                                <w:spacing w:before="120"/>
                                <w:ind w:left="431" w:hanging="431"/>
                                <w:rPr>
                                  <w:ins w:id="983" w:author="motioncomposer" w:date="2017-12-21T19:52:00Z"/>
                                  <w:lang w:val="en-US"/>
                                </w:rPr>
                              </w:pPr>
                              <w:ins w:id="984" w:author="motioncomposer" w:date="2017-12-21T19:52:00Z">
                                <w:r>
                                  <w:rPr>
                                    <w:lang w:val="en-US"/>
                                  </w:rPr>
                                  <w:t xml:space="preserve">Note to Composers </w:t>
                                </w:r>
                              </w:ins>
                              <w:r>
                                <w:rPr>
                                  <w:lang w:val="en-US"/>
                                </w:rPr>
                                <w:t>5</w:t>
                              </w:r>
                              <w:ins w:id="985" w:author="motioncomposer" w:date="2017-12-21T19:52:00Z">
                                <w:r>
                                  <w:rPr>
                                    <w:lang w:val="en-US"/>
                                  </w:rPr>
                                  <w:t>:    hL0 and hL3</w:t>
                                </w:r>
                              </w:ins>
                            </w:p>
                            <w:p w14:paraId="1F6301EB" w14:textId="77777777" w:rsidR="00D124BC" w:rsidRDefault="00D124BC" w:rsidP="001A4E3A">
                              <w:pPr>
                                <w:ind w:left="284"/>
                                <w:rPr>
                                  <w:ins w:id="986" w:author="motioncomposer" w:date="2017-12-21T19:52:00Z"/>
                                  <w:lang w:val="en-US"/>
                                </w:rPr>
                              </w:pPr>
                              <w:ins w:id="987" w:author="motioncomposer" w:date="2017-12-21T19:52:00Z">
                                <w:r>
                                  <w:rPr>
                                    <w:lang w:val="en-US"/>
                                  </w:rPr>
                                  <w:t xml:space="preserve">As described above (Fig. 11), </w:t>
                                </w:r>
                                <w:proofErr w:type="spellStart"/>
                                <w:r>
                                  <w:rPr>
                                    <w:lang w:val="en-US"/>
                                  </w:rPr>
                                  <w:t>heightLevel</w:t>
                                </w:r>
                                <w:proofErr w:type="spellEnd"/>
                                <w:r>
                                  <w:rPr>
                                    <w:lang w:val="en-US"/>
                                  </w:rPr>
                                  <w:t xml:space="preserve"> (</w:t>
                                </w:r>
                                <w:proofErr w:type="spellStart"/>
                                <w:r>
                                  <w:rPr>
                                    <w:lang w:val="en-US"/>
                                  </w:rPr>
                                  <w:t>hL</w:t>
                                </w:r>
                                <w:proofErr w:type="spellEnd"/>
                                <w:r>
                                  <w:rPr>
                                    <w:lang w:val="en-US"/>
                                  </w:rPr>
                                  <w:t>) is a Movement Alphabet feature that refers to the posture of the player.  If they are standing, then they are in heightLevel2, reaching overhead is hL3.  Crouching low is hL1, and being on the floor is hL0.</w:t>
                                </w:r>
                              </w:ins>
                            </w:p>
                            <w:p w14:paraId="344D55B6" w14:textId="77777777" w:rsidR="00D124BC" w:rsidRDefault="00D124BC" w:rsidP="001A4E3A">
                              <w:pPr>
                                <w:ind w:left="284"/>
                                <w:rPr>
                                  <w:ins w:id="988" w:author="motioncomposer" w:date="2017-12-21T19:52:00Z"/>
                                  <w:lang w:val="en-US"/>
                                </w:rPr>
                              </w:pPr>
                            </w:p>
                            <w:p w14:paraId="15DDE995" w14:textId="77777777" w:rsidR="00D124BC" w:rsidRDefault="00D124BC" w:rsidP="001A4E3A">
                              <w:pPr>
                                <w:ind w:left="284"/>
                                <w:rPr>
                                  <w:ins w:id="989" w:author="motioncomposer" w:date="2017-12-21T19:52:00Z"/>
                                  <w:lang w:val="en-US"/>
                                </w:rPr>
                              </w:pPr>
                              <w:ins w:id="990" w:author="motioncomposer" w:date="2017-12-21T19:52:00Z">
                                <w:r>
                                  <w:rPr>
                                    <w:lang w:val="en-US"/>
                                  </w:rPr>
                                  <w:t xml:space="preserve">Most MEs use HL0 to bring the player into a crazy, abstract “melted” version of the ME.  Quite far from the original, but still referring to it in </w:t>
                                </w:r>
                                <w:proofErr w:type="spellStart"/>
                                <w:r>
                                  <w:rPr>
                                    <w:lang w:val="en-US"/>
                                  </w:rPr>
                                  <w:t>someway</w:t>
                                </w:r>
                                <w:proofErr w:type="spellEnd"/>
                                <w:r>
                                  <w:rPr>
                                    <w:lang w:val="en-US"/>
                                  </w:rPr>
                                  <w:t xml:space="preserve">.  Activity and height can be used to modulate it. </w:t>
                                </w:r>
                              </w:ins>
                            </w:p>
                            <w:p w14:paraId="7D56B106" w14:textId="77777777" w:rsidR="00D124BC" w:rsidRDefault="00D124BC" w:rsidP="001A4E3A">
                              <w:pPr>
                                <w:ind w:left="284"/>
                                <w:rPr>
                                  <w:ins w:id="991" w:author="motioncomposer" w:date="2017-12-21T19:52:00Z"/>
                                  <w:lang w:val="en-US"/>
                                </w:rPr>
                              </w:pPr>
                            </w:p>
                            <w:p w14:paraId="01D2205B" w14:textId="77777777" w:rsidR="00D124BC" w:rsidRPr="00EE6221" w:rsidRDefault="00D124BC" w:rsidP="001A4E3A">
                              <w:pPr>
                                <w:ind w:left="284"/>
                                <w:rPr>
                                  <w:ins w:id="992" w:author="motioncomposer" w:date="2017-12-21T19:52:00Z"/>
                                  <w:lang w:val="en-US"/>
                                </w:rPr>
                              </w:pPr>
                              <w:ins w:id="993" w:author="motioncomposer" w:date="2017-12-21T19:52:00Z">
                                <w:r>
                                  <w:rPr>
                                    <w:lang w:val="en-US"/>
                                  </w:rPr>
                                  <w:t xml:space="preserve">HL3, is either higher frequencies, or high-pass </w:t>
                                </w:r>
                                <w:proofErr w:type="gramStart"/>
                                <w:r>
                                  <w:rPr>
                                    <w:lang w:val="en-US"/>
                                  </w:rPr>
                                  <w:t>filter,  or</w:t>
                                </w:r>
                                <w:proofErr w:type="gramEnd"/>
                                <w:r>
                                  <w:rPr>
                                    <w:lang w:val="en-US"/>
                                  </w:rPr>
                                  <w:t xml:space="preserve"> it brings in a special high-pitched track.  (Tonality-In-space uses it to play a second instrument).</w: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9115E37" id="_x0000_s1195" style="width:456.65pt;height:154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" fillcolor="#dbe5f1 [660]" strokecolor="#b8cce4 [1300]" strokeweight=".25pt">
                  <v:path arrowok="t"/>
                  <v:textbox>
                    <w:txbxContent>
                      <w:p w14:paraId="4AEA73A3" w14:textId="17C8EE4B" w:rsidR="00D124BC" w:rsidRPr="00EE6221" w:rsidRDefault="00D124BC" w:rsidP="001A4E3A">
                        <w:pPr>
                          <w:pStyle w:val="Heading3"/>
                          <w:spacing w:before="120"/>
                          <w:ind w:left="431" w:hanging="431"/>
                          <w:rPr>
                            <w:ins w:id="994" w:author="motioncomposer" w:date="2017-12-21T19:52:00Z"/>
                            <w:lang w:val="en-US"/>
                          </w:rPr>
                        </w:pPr>
                        <w:ins w:id="995" w:author="motioncomposer" w:date="2017-12-21T19:52:00Z">
                          <w:r>
                            <w:rPr>
                              <w:lang w:val="en-US"/>
                            </w:rPr>
                            <w:t xml:space="preserve">Note to Composers </w:t>
                          </w:r>
                        </w:ins>
                        <w:r>
                          <w:rPr>
                            <w:lang w:val="en-US"/>
                          </w:rPr>
                          <w:t>5</w:t>
                        </w:r>
                        <w:ins w:id="996" w:author="motioncomposer" w:date="2017-12-21T19:52:00Z">
                          <w:r>
                            <w:rPr>
                              <w:lang w:val="en-US"/>
                            </w:rPr>
                            <w:t>:    hL0 and hL3</w:t>
                          </w:r>
                        </w:ins>
                      </w:p>
                      <w:p w14:paraId="1F6301EB" w14:textId="77777777" w:rsidR="00D124BC" w:rsidRDefault="00D124BC" w:rsidP="001A4E3A">
                        <w:pPr>
                          <w:ind w:left="284"/>
                          <w:rPr>
                            <w:ins w:id="997" w:author="motioncomposer" w:date="2017-12-21T19:52:00Z"/>
                            <w:lang w:val="en-US"/>
                          </w:rPr>
                        </w:pPr>
                        <w:ins w:id="998" w:author="motioncomposer" w:date="2017-12-21T19:52:00Z">
                          <w:r>
                            <w:rPr>
                              <w:lang w:val="en-US"/>
                            </w:rPr>
                            <w:t xml:space="preserve">As described above (Fig. 11), </w:t>
                          </w:r>
                          <w:proofErr w:type="spellStart"/>
                          <w:r>
                            <w:rPr>
                              <w:lang w:val="en-US"/>
                            </w:rPr>
                            <w:t>heightLevel</w:t>
                          </w:r>
                          <w:proofErr w:type="spellEnd"/>
                          <w:r>
                            <w:rPr>
                              <w:lang w:val="en-US"/>
                            </w:rPr>
                            <w:t xml:space="preserve"> (</w:t>
                          </w:r>
                          <w:proofErr w:type="spellStart"/>
                          <w:r>
                            <w:rPr>
                              <w:lang w:val="en-US"/>
                            </w:rPr>
                            <w:t>hL</w:t>
                          </w:r>
                          <w:proofErr w:type="spellEnd"/>
                          <w:r>
                            <w:rPr>
                              <w:lang w:val="en-US"/>
                            </w:rPr>
                            <w:t>) is a Movement Alphabet feature that refers to the posture of the player.  If they are standing, then they are in heightLevel2, reaching overhead is hL3.  Crouching low is hL1, and being on the floor is hL0.</w:t>
                          </w:r>
                        </w:ins>
                      </w:p>
                      <w:p w14:paraId="344D55B6" w14:textId="77777777" w:rsidR="00D124BC" w:rsidRDefault="00D124BC" w:rsidP="001A4E3A">
                        <w:pPr>
                          <w:ind w:left="284"/>
                          <w:rPr>
                            <w:ins w:id="999" w:author="motioncomposer" w:date="2017-12-21T19:52:00Z"/>
                            <w:lang w:val="en-US"/>
                          </w:rPr>
                        </w:pPr>
                      </w:p>
                      <w:p w14:paraId="15DDE995" w14:textId="77777777" w:rsidR="00D124BC" w:rsidRDefault="00D124BC" w:rsidP="001A4E3A">
                        <w:pPr>
                          <w:ind w:left="284"/>
                          <w:rPr>
                            <w:ins w:id="1000" w:author="motioncomposer" w:date="2017-12-21T19:52:00Z"/>
                            <w:lang w:val="en-US"/>
                          </w:rPr>
                        </w:pPr>
                        <w:ins w:id="1001" w:author="motioncomposer" w:date="2017-12-21T19:52:00Z">
                          <w:r>
                            <w:rPr>
                              <w:lang w:val="en-US"/>
                            </w:rPr>
                            <w:t xml:space="preserve">Most MEs use HL0 to bring the player into a crazy, abstract “melted” version of the ME.  Quite far from the original, but still referring to it in </w:t>
                          </w:r>
                          <w:proofErr w:type="spellStart"/>
                          <w:r>
                            <w:rPr>
                              <w:lang w:val="en-US"/>
                            </w:rPr>
                            <w:t>someway</w:t>
                          </w:r>
                          <w:proofErr w:type="spellEnd"/>
                          <w:r>
                            <w:rPr>
                              <w:lang w:val="en-US"/>
                            </w:rPr>
                            <w:t xml:space="preserve">.  Activity and height can be used to modulate it. </w:t>
                          </w:r>
                        </w:ins>
                      </w:p>
                      <w:p w14:paraId="7D56B106" w14:textId="77777777" w:rsidR="00D124BC" w:rsidRDefault="00D124BC" w:rsidP="001A4E3A">
                        <w:pPr>
                          <w:ind w:left="284"/>
                          <w:rPr>
                            <w:ins w:id="1002" w:author="motioncomposer" w:date="2017-12-21T19:52:00Z"/>
                            <w:lang w:val="en-US"/>
                          </w:rPr>
                        </w:pPr>
                      </w:p>
                      <w:p w14:paraId="01D2205B" w14:textId="77777777" w:rsidR="00D124BC" w:rsidRPr="00EE6221" w:rsidRDefault="00D124BC" w:rsidP="001A4E3A">
                        <w:pPr>
                          <w:ind w:left="284"/>
                          <w:rPr>
                            <w:ins w:id="1003" w:author="motioncomposer" w:date="2017-12-21T19:52:00Z"/>
                            <w:lang w:val="en-US"/>
                          </w:rPr>
                        </w:pPr>
                        <w:ins w:id="1004" w:author="motioncomposer" w:date="2017-12-21T19:52:00Z">
                          <w:r>
                            <w:rPr>
                              <w:lang w:val="en-US"/>
                            </w:rPr>
                            <w:t xml:space="preserve">HL3, is either higher frequencies, or high-pass </w:t>
                          </w:r>
                          <w:proofErr w:type="gramStart"/>
                          <w:r>
                            <w:rPr>
                              <w:lang w:val="en-US"/>
                            </w:rPr>
                            <w:t>filter,  or</w:t>
                          </w:r>
                          <w:proofErr w:type="gramEnd"/>
                          <w:r>
                            <w:rPr>
                              <w:lang w:val="en-US"/>
                            </w:rPr>
                            <w:t xml:space="preserve"> it brings in a special high-pitched track.  (Tonality-In-space uses it to play a second instrument).</w:t>
                          </w:r>
                        </w:ins>
                      </w:p>
                    </w:txbxContent>
                  </v:textbox>
                  <w10:anchorlock/>
                </v:roundrect>
              </w:pict>
            </mc:Fallback>
          </mc:AlternateContent>
        </w:r>
      </w:ins>
    </w:p>
    <w:p w14:paraId="7A160E32" w14:textId="27BBBB71" w:rsidR="000D76E8" w:rsidRPr="00624C44" w:rsidRDefault="007B5D84" w:rsidP="000D76E8">
      <w:pPr>
        <w:pStyle w:val="Heading3"/>
        <w:rPr>
          <w:lang w:val="en-US"/>
        </w:rPr>
      </w:pPr>
      <w:bookmarkStart w:id="1005" w:name="_Toc380405765"/>
      <w:r>
        <w:rPr>
          <w:lang w:val="en-US"/>
        </w:rPr>
        <w:t xml:space="preserve">Tracking </w:t>
      </w:r>
      <w:r w:rsidR="000D76E8">
        <w:rPr>
          <w:lang w:val="en-US"/>
        </w:rPr>
        <w:t>Modes</w:t>
      </w:r>
      <w:bookmarkEnd w:id="1005"/>
    </w:p>
    <w:p w14:paraId="4B9C0930" w14:textId="77777777" w:rsidR="00DE3EB4" w:rsidRDefault="008E6C12" w:rsidP="000D76E8">
      <w:pPr>
        <w:rPr>
          <w:lang w:val="en-US"/>
        </w:rPr>
      </w:pPr>
      <w:r>
        <w:rPr>
          <w:lang w:val="en-US"/>
        </w:rPr>
        <w:t>From the perspective of the tracking, and therefore the data being sent</w:t>
      </w:r>
      <w:r w:rsidR="00DE3EB4">
        <w:rPr>
          <w:lang w:val="en-US"/>
        </w:rPr>
        <w:t xml:space="preserve"> to the ME’s</w:t>
      </w:r>
      <w:r>
        <w:rPr>
          <w:lang w:val="en-US"/>
        </w:rPr>
        <w:t>, there are three modes:</w:t>
      </w:r>
      <w:r w:rsidR="00BE3F51">
        <w:rPr>
          <w:lang w:val="en-US"/>
        </w:rPr>
        <w:t xml:space="preserve"> </w:t>
      </w:r>
    </w:p>
    <w:p w14:paraId="34B6081C" w14:textId="77777777" w:rsidR="00DE3EB4" w:rsidRDefault="00DE3EB4" w:rsidP="000D76E8">
      <w:pPr>
        <w:rPr>
          <w:lang w:val="en-US"/>
        </w:rPr>
      </w:pPr>
    </w:p>
    <w:p w14:paraId="154A626D" w14:textId="77777777" w:rsidR="00DE3EB4" w:rsidRDefault="00BE3F51" w:rsidP="00DE3EB4">
      <w:pPr>
        <w:ind w:firstLine="720"/>
        <w:rPr>
          <w:lang w:val="en-US"/>
        </w:rPr>
      </w:pPr>
      <w:r>
        <w:rPr>
          <w:lang w:val="en-US"/>
        </w:rPr>
        <w:t xml:space="preserve">1-player, 2-player, and </w:t>
      </w:r>
      <w:r w:rsidR="00DE3EB4">
        <w:rPr>
          <w:lang w:val="en-US"/>
        </w:rPr>
        <w:t>Zones-only</w:t>
      </w:r>
    </w:p>
    <w:p w14:paraId="30366F71" w14:textId="1A6D4A33" w:rsidR="00A264EC" w:rsidRDefault="00A264EC" w:rsidP="00A16850">
      <w:pPr>
        <w:rPr>
          <w:lang w:val="en-US"/>
        </w:rPr>
      </w:pPr>
      <w:ins w:id="1006" w:author="motioncomposer" w:date="2017-12-21T19:52:00Z">
        <w:r>
          <w:rPr>
            <w:color w:val="3366FF"/>
            <w:lang w:val="en-US"/>
          </w:rPr>
          <w:br/>
        </w:r>
      </w:ins>
      <w:r w:rsidRPr="00A16850">
        <w:rPr>
          <w:lang w:val="en-US"/>
        </w:rPr>
        <w:t>If</w:t>
      </w:r>
      <w:ins w:id="1007" w:author="motioncomposer" w:date="2017-12-21T19:52:00Z">
        <w:r w:rsidRPr="00A16850">
          <w:rPr>
            <w:lang w:val="en-US"/>
          </w:rPr>
          <w:t xml:space="preserve"> </w:t>
        </w:r>
      </w:ins>
      <w:r w:rsidRPr="00A16850">
        <w:rPr>
          <w:lang w:val="en-US"/>
        </w:rPr>
        <w:t xml:space="preserve">the </w:t>
      </w:r>
      <w:ins w:id="1008" w:author="motioncomposer" w:date="2017-12-21T19:52:00Z">
        <w:r w:rsidRPr="00A16850">
          <w:rPr>
            <w:lang w:val="en-US"/>
          </w:rPr>
          <w:t xml:space="preserve">ME receives </w:t>
        </w:r>
      </w:ins>
      <w:r w:rsidRPr="00A16850">
        <w:rPr>
          <w:lang w:val="en-US"/>
        </w:rPr>
        <w:t>a</w:t>
      </w:r>
      <w:ins w:id="1009" w:author="motioncomposer" w:date="2017-12-21T19:52:00Z">
        <w:r w:rsidRPr="00A16850">
          <w:rPr>
            <w:lang w:val="en-US"/>
          </w:rPr>
          <w:t xml:space="preserve"> movement message with </w:t>
        </w:r>
      </w:ins>
      <w:r w:rsidRPr="00A16850">
        <w:rPr>
          <w:lang w:val="en-US"/>
        </w:rPr>
        <w:t xml:space="preserve">the </w:t>
      </w:r>
      <w:ins w:id="1010" w:author="motioncomposer" w:date="2017-12-21T19:52:00Z">
        <w:r w:rsidRPr="00A16850">
          <w:rPr>
            <w:lang w:val="en-US"/>
          </w:rPr>
          <w:t xml:space="preserve">player id </w:t>
        </w:r>
      </w:ins>
      <w:r w:rsidRPr="00A16850">
        <w:rPr>
          <w:lang w:val="en-US"/>
        </w:rPr>
        <w:t>‘</w:t>
      </w:r>
      <w:ins w:id="1011" w:author="motioncomposer" w:date="2017-12-21T19:52:00Z">
        <w:r w:rsidRPr="00A16850">
          <w:rPr>
            <w:lang w:val="en-US"/>
          </w:rPr>
          <w:t>0</w:t>
        </w:r>
      </w:ins>
      <w:r w:rsidRPr="00A16850">
        <w:rPr>
          <w:lang w:val="en-US"/>
        </w:rPr>
        <w:t>’</w:t>
      </w:r>
      <w:ins w:id="1012" w:author="motioncomposer" w:date="2017-12-21T19:52:00Z">
        <w:r w:rsidRPr="00A16850">
          <w:rPr>
            <w:lang w:val="en-US"/>
          </w:rPr>
          <w:t xml:space="preserve"> (</w:t>
        </w:r>
      </w:ins>
      <w:r w:rsidRPr="00014EAF">
        <w:rPr>
          <w:lang w:val="en-US"/>
        </w:rPr>
        <w:t>e.g.</w:t>
      </w:r>
      <w:ins w:id="1013" w:author="motioncomposer" w:date="2017-12-21T19:52:00Z">
        <w:r w:rsidRPr="00014EAF">
          <w:rPr>
            <w:b/>
            <w:lang w:val="en-US"/>
          </w:rPr>
          <w:t xml:space="preserve"> /player/0/activity/normal 0,72</w:t>
        </w:r>
        <w:proofErr w:type="gramStart"/>
        <w:r w:rsidRPr="00A16850">
          <w:rPr>
            <w:lang w:val="en-US"/>
          </w:rPr>
          <w:t>)</w:t>
        </w:r>
      </w:ins>
      <w:r w:rsidRPr="00A16850">
        <w:rPr>
          <w:lang w:val="en-US"/>
        </w:rPr>
        <w:t xml:space="preserve">, </w:t>
      </w:r>
      <w:ins w:id="1014" w:author="motioncomposer" w:date="2017-12-21T19:52:00Z">
        <w:r w:rsidRPr="00A16850">
          <w:rPr>
            <w:lang w:val="en-US"/>
          </w:rPr>
          <w:t xml:space="preserve"> </w:t>
        </w:r>
      </w:ins>
      <w:r w:rsidRPr="00A16850">
        <w:rPr>
          <w:lang w:val="en-US"/>
        </w:rPr>
        <w:t>it</w:t>
      </w:r>
      <w:proofErr w:type="gramEnd"/>
      <w:ins w:id="1015" w:author="motioncomposer" w:date="2017-12-21T19:52:00Z">
        <w:r w:rsidRPr="00A16850">
          <w:rPr>
            <w:lang w:val="en-US"/>
          </w:rPr>
          <w:t xml:space="preserve"> means </w:t>
        </w:r>
      </w:ins>
      <w:r w:rsidRPr="00A16850">
        <w:rPr>
          <w:lang w:val="en-US"/>
        </w:rPr>
        <w:t xml:space="preserve">that </w:t>
      </w:r>
      <w:ins w:id="1016" w:author="motioncomposer" w:date="2017-12-21T19:52:00Z">
        <w:r w:rsidRPr="00A16850">
          <w:rPr>
            <w:lang w:val="en-US"/>
          </w:rPr>
          <w:t xml:space="preserve">only one player is </w:t>
        </w:r>
      </w:ins>
      <w:r w:rsidRPr="00A16850">
        <w:rPr>
          <w:lang w:val="en-US"/>
        </w:rPr>
        <w:t xml:space="preserve">being tracked. Thus, </w:t>
      </w:r>
      <w:ins w:id="1017" w:author="motioncomposer" w:date="2017-12-21T19:52:00Z">
        <w:r w:rsidRPr="00A16850">
          <w:rPr>
            <w:lang w:val="en-US"/>
          </w:rPr>
          <w:t xml:space="preserve">it is </w:t>
        </w:r>
      </w:ins>
      <w:r w:rsidRPr="00A16850">
        <w:rPr>
          <w:lang w:val="en-US"/>
        </w:rPr>
        <w:t>in “</w:t>
      </w:r>
      <w:ins w:id="1018" w:author="motioncomposer" w:date="2017-12-21T19:52:00Z">
        <w:r w:rsidRPr="00A16850">
          <w:rPr>
            <w:lang w:val="en-US"/>
          </w:rPr>
          <w:t>1-player mode</w:t>
        </w:r>
      </w:ins>
      <w:r w:rsidRPr="00A16850">
        <w:rPr>
          <w:lang w:val="en-US"/>
        </w:rPr>
        <w:t>”</w:t>
      </w:r>
      <w:ins w:id="1019" w:author="motioncomposer" w:date="2017-12-21T19:52:00Z">
        <w:r w:rsidRPr="00A16850">
          <w:rPr>
            <w:lang w:val="en-US"/>
          </w:rPr>
          <w:t xml:space="preserve"> and should play accordingly.</w:t>
        </w:r>
      </w:ins>
    </w:p>
    <w:p w14:paraId="1CF4BE66" w14:textId="77777777" w:rsidR="00A16850" w:rsidRPr="00A16850" w:rsidRDefault="00A16850" w:rsidP="00A16850">
      <w:pPr>
        <w:rPr>
          <w:ins w:id="1020" w:author="motioncomposer" w:date="2017-12-21T19:52:00Z"/>
          <w:lang w:val="en-US"/>
        </w:rPr>
      </w:pPr>
    </w:p>
    <w:p w14:paraId="335DFDB2" w14:textId="77777777" w:rsidR="00A264EC" w:rsidRDefault="00A264EC" w:rsidP="00A16850">
      <w:pPr>
        <w:rPr>
          <w:lang w:val="en-US"/>
        </w:rPr>
      </w:pPr>
      <w:ins w:id="1021" w:author="motioncomposer" w:date="2017-12-21T19:52:00Z">
        <w:r w:rsidRPr="00A16850">
          <w:rPr>
            <w:lang w:val="en-US"/>
          </w:rPr>
          <w:t xml:space="preserve">If </w:t>
        </w:r>
      </w:ins>
      <w:r w:rsidRPr="00A16850">
        <w:rPr>
          <w:lang w:val="en-US"/>
        </w:rPr>
        <w:t xml:space="preserve">the </w:t>
      </w:r>
      <w:ins w:id="1022" w:author="motioncomposer" w:date="2017-12-21T19:52:00Z">
        <w:r w:rsidRPr="00A16850">
          <w:rPr>
            <w:lang w:val="en-US"/>
          </w:rPr>
          <w:t xml:space="preserve">ME receives </w:t>
        </w:r>
      </w:ins>
      <w:r w:rsidRPr="00A16850">
        <w:rPr>
          <w:lang w:val="en-US"/>
        </w:rPr>
        <w:t>a</w:t>
      </w:r>
      <w:ins w:id="1023" w:author="motioncomposer" w:date="2017-12-21T19:52:00Z">
        <w:r w:rsidRPr="00A16850">
          <w:rPr>
            <w:lang w:val="en-US"/>
          </w:rPr>
          <w:t xml:space="preserve"> movement message with player id </w:t>
        </w:r>
      </w:ins>
      <w:r w:rsidRPr="00A16850">
        <w:rPr>
          <w:lang w:val="en-US"/>
        </w:rPr>
        <w:t>‘</w:t>
      </w:r>
      <w:ins w:id="1024" w:author="motioncomposer" w:date="2017-12-21T19:52:00Z">
        <w:r w:rsidRPr="00A16850">
          <w:rPr>
            <w:lang w:val="en-US"/>
          </w:rPr>
          <w:t>1</w:t>
        </w:r>
      </w:ins>
      <w:r w:rsidRPr="00A16850">
        <w:rPr>
          <w:lang w:val="en-US"/>
        </w:rPr>
        <w:t>’</w:t>
      </w:r>
      <w:ins w:id="1025" w:author="motioncomposer" w:date="2017-12-21T19:52:00Z">
        <w:r w:rsidRPr="00A16850">
          <w:rPr>
            <w:lang w:val="en-US"/>
          </w:rPr>
          <w:t xml:space="preserve"> or </w:t>
        </w:r>
      </w:ins>
      <w:r w:rsidRPr="00A16850">
        <w:rPr>
          <w:lang w:val="en-US"/>
        </w:rPr>
        <w:t>‘</w:t>
      </w:r>
      <w:ins w:id="1026" w:author="motioncomposer" w:date="2017-12-21T19:52:00Z">
        <w:r w:rsidRPr="00A16850">
          <w:rPr>
            <w:lang w:val="en-US"/>
          </w:rPr>
          <w:t>2</w:t>
        </w:r>
      </w:ins>
      <w:r w:rsidRPr="00A16850">
        <w:rPr>
          <w:lang w:val="en-US"/>
        </w:rPr>
        <w:t>’</w:t>
      </w:r>
      <w:ins w:id="1027" w:author="motioncomposer" w:date="2017-12-21T19:52:00Z">
        <w:r w:rsidRPr="00A16850">
          <w:rPr>
            <w:lang w:val="en-US"/>
          </w:rPr>
          <w:t xml:space="preserve"> (</w:t>
        </w:r>
      </w:ins>
      <w:r w:rsidRPr="00A16850">
        <w:rPr>
          <w:lang w:val="en-US"/>
        </w:rPr>
        <w:t>e.g.</w:t>
      </w:r>
      <w:ins w:id="1028" w:author="motioncomposer" w:date="2017-12-21T19:52:00Z">
        <w:r w:rsidRPr="00A16850">
          <w:rPr>
            <w:lang w:val="en-US"/>
          </w:rPr>
          <w:t xml:space="preserve"> </w:t>
        </w:r>
        <w:r w:rsidRPr="00014EAF">
          <w:rPr>
            <w:b/>
            <w:lang w:val="en-US"/>
          </w:rPr>
          <w:t>/player/1/activity/normal 0,72</w:t>
        </w:r>
        <w:r w:rsidRPr="00A16850">
          <w:rPr>
            <w:lang w:val="en-US"/>
          </w:rPr>
          <w:t>)</w:t>
        </w:r>
      </w:ins>
      <w:r w:rsidRPr="00A16850">
        <w:rPr>
          <w:lang w:val="en-US"/>
        </w:rPr>
        <w:t xml:space="preserve">, it </w:t>
      </w:r>
      <w:ins w:id="1029" w:author="motioncomposer" w:date="2017-12-21T19:52:00Z">
        <w:r w:rsidRPr="00A16850">
          <w:rPr>
            <w:lang w:val="en-US"/>
          </w:rPr>
          <w:t xml:space="preserve">means there are two players </w:t>
        </w:r>
      </w:ins>
      <w:r w:rsidRPr="00A16850">
        <w:rPr>
          <w:lang w:val="en-US"/>
        </w:rPr>
        <w:t xml:space="preserve">being tracked, and thus </w:t>
      </w:r>
      <w:ins w:id="1030" w:author="motioncomposer" w:date="2017-12-21T19:52:00Z">
        <w:r w:rsidRPr="00A16850">
          <w:rPr>
            <w:lang w:val="en-US"/>
          </w:rPr>
          <w:t xml:space="preserve">it is </w:t>
        </w:r>
      </w:ins>
      <w:r w:rsidRPr="00A16850">
        <w:rPr>
          <w:lang w:val="en-US"/>
        </w:rPr>
        <w:t>“</w:t>
      </w:r>
      <w:ins w:id="1031" w:author="motioncomposer" w:date="2017-12-21T19:52:00Z">
        <w:r w:rsidRPr="00A16850">
          <w:rPr>
            <w:lang w:val="en-US"/>
          </w:rPr>
          <w:t>2-player mode</w:t>
        </w:r>
      </w:ins>
      <w:r w:rsidRPr="00A16850">
        <w:rPr>
          <w:lang w:val="en-US"/>
        </w:rPr>
        <w:t>”</w:t>
      </w:r>
      <w:ins w:id="1032" w:author="motioncomposer" w:date="2017-12-21T19:52:00Z">
        <w:r w:rsidRPr="00A16850">
          <w:rPr>
            <w:lang w:val="en-US"/>
          </w:rPr>
          <w:t xml:space="preserve"> and </w:t>
        </w:r>
      </w:ins>
      <w:r w:rsidRPr="00A16850">
        <w:rPr>
          <w:lang w:val="en-US"/>
        </w:rPr>
        <w:t xml:space="preserve">should </w:t>
      </w:r>
      <w:ins w:id="1033" w:author="motioncomposer" w:date="2017-12-21T19:52:00Z">
        <w:r w:rsidRPr="00A16850">
          <w:rPr>
            <w:lang w:val="en-US"/>
          </w:rPr>
          <w:t>play accordingly.</w:t>
        </w:r>
      </w:ins>
    </w:p>
    <w:p w14:paraId="74390ED1" w14:textId="77777777" w:rsidR="00A16850" w:rsidRPr="00A16850" w:rsidRDefault="00A16850" w:rsidP="00A16850">
      <w:pPr>
        <w:rPr>
          <w:ins w:id="1034" w:author="motioncomposer" w:date="2017-12-21T19:52:00Z"/>
          <w:lang w:val="en-US"/>
        </w:rPr>
      </w:pPr>
    </w:p>
    <w:p w14:paraId="37DA5F9E" w14:textId="746837AB" w:rsidR="00A264EC" w:rsidRDefault="00A264EC" w:rsidP="00A16850">
      <w:pPr>
        <w:rPr>
          <w:lang w:val="en-US"/>
        </w:rPr>
      </w:pPr>
      <w:ins w:id="1035" w:author="motioncomposer" w:date="2017-12-21T19:52:00Z">
        <w:r w:rsidRPr="00A16850">
          <w:rPr>
            <w:lang w:val="en-US"/>
          </w:rPr>
          <w:t xml:space="preserve">If </w:t>
        </w:r>
      </w:ins>
      <w:r w:rsidRPr="00A16850">
        <w:rPr>
          <w:lang w:val="en-US"/>
        </w:rPr>
        <w:t xml:space="preserve">the </w:t>
      </w:r>
      <w:ins w:id="1036" w:author="motioncomposer" w:date="2017-12-21T19:52:00Z">
        <w:r w:rsidRPr="00A16850">
          <w:rPr>
            <w:lang w:val="en-US"/>
          </w:rPr>
          <w:t xml:space="preserve">ME receives </w:t>
        </w:r>
      </w:ins>
      <w:r w:rsidR="00A16850">
        <w:rPr>
          <w:lang w:val="en-US"/>
        </w:rPr>
        <w:t>a movement message with ‘zone’ (e.g</w:t>
      </w:r>
      <w:r w:rsidR="0095264C">
        <w:rPr>
          <w:b/>
          <w:lang w:val="en-US"/>
        </w:rPr>
        <w:t>.</w:t>
      </w:r>
      <w:ins w:id="1037" w:author="motioncomposer" w:date="2017-12-21T19:52:00Z">
        <w:r w:rsidRPr="00014EAF">
          <w:rPr>
            <w:b/>
            <w:lang w:val="en-US"/>
          </w:rPr>
          <w:t xml:space="preserve"> /zone</w:t>
        </w:r>
      </w:ins>
      <w:r w:rsidR="00A01357" w:rsidRPr="00014EAF">
        <w:rPr>
          <w:b/>
          <w:lang w:val="en-US"/>
        </w:rPr>
        <w:t>s</w:t>
      </w:r>
      <w:ins w:id="1038" w:author="motioncomposer" w:date="2017-12-21T19:52:00Z">
        <w:r w:rsidRPr="00014EAF">
          <w:rPr>
            <w:b/>
            <w:lang w:val="en-US"/>
          </w:rPr>
          <w:t>/</w:t>
        </w:r>
      </w:ins>
      <w:r w:rsidR="00A01357" w:rsidRPr="00014EAF">
        <w:rPr>
          <w:b/>
          <w:lang w:val="en-US"/>
        </w:rPr>
        <w:t>0/activity/normal 0,72</w:t>
      </w:r>
      <w:r w:rsidR="00A01357">
        <w:rPr>
          <w:lang w:val="en-US"/>
        </w:rPr>
        <w:t xml:space="preserve">), </w:t>
      </w:r>
      <w:r w:rsidRPr="00A16850">
        <w:rPr>
          <w:lang w:val="en-US"/>
        </w:rPr>
        <w:t>it</w:t>
      </w:r>
      <w:ins w:id="1039" w:author="motioncomposer" w:date="2017-12-21T19:52:00Z">
        <w:r w:rsidRPr="00A16850">
          <w:rPr>
            <w:lang w:val="en-US"/>
          </w:rPr>
          <w:t xml:space="preserve"> means it is in </w:t>
        </w:r>
      </w:ins>
      <w:r w:rsidRPr="00A16850">
        <w:rPr>
          <w:lang w:val="en-US"/>
        </w:rPr>
        <w:t>“</w:t>
      </w:r>
      <w:ins w:id="1040" w:author="motioncomposer" w:date="2017-12-21T19:52:00Z">
        <w:r w:rsidRPr="00A16850">
          <w:rPr>
            <w:lang w:val="en-US"/>
          </w:rPr>
          <w:t>zone mode</w:t>
        </w:r>
      </w:ins>
      <w:r w:rsidRPr="00A16850">
        <w:rPr>
          <w:lang w:val="en-US"/>
        </w:rPr>
        <w:t>”</w:t>
      </w:r>
      <w:ins w:id="1041" w:author="motioncomposer" w:date="2017-12-21T19:52:00Z">
        <w:r w:rsidRPr="00A16850">
          <w:rPr>
            <w:lang w:val="en-US"/>
          </w:rPr>
          <w:t xml:space="preserve"> </w:t>
        </w:r>
      </w:ins>
      <w:r w:rsidR="00A01357">
        <w:rPr>
          <w:lang w:val="en-US"/>
        </w:rPr>
        <w:t xml:space="preserve">(formerly called “bed”) </w:t>
      </w:r>
      <w:ins w:id="1042" w:author="motioncomposer" w:date="2017-12-21T19:52:00Z">
        <w:r w:rsidRPr="00A16850">
          <w:rPr>
            <w:lang w:val="en-US"/>
          </w:rPr>
          <w:t>and should play accordingly.</w:t>
        </w:r>
      </w:ins>
    </w:p>
    <w:p w14:paraId="6DC440BF" w14:textId="77777777" w:rsidR="00A16850" w:rsidRPr="00A16850" w:rsidRDefault="00A16850" w:rsidP="00A16850">
      <w:pPr>
        <w:rPr>
          <w:ins w:id="1043" w:author="motioncomposer" w:date="2017-12-21T19:52:00Z"/>
          <w:lang w:val="en-US"/>
        </w:rPr>
      </w:pPr>
    </w:p>
    <w:p w14:paraId="4FA88107" w14:textId="6640E148" w:rsidR="00A264EC" w:rsidRDefault="00A264EC" w:rsidP="000D76E8">
      <w:pPr>
        <w:rPr>
          <w:lang w:val="en-US"/>
        </w:rPr>
      </w:pPr>
      <w:ins w:id="1044" w:author="motioncomposer" w:date="2017-12-21T19:52:00Z">
        <w:r w:rsidRPr="00A16850">
          <w:rPr>
            <w:lang w:val="en-US"/>
          </w:rPr>
          <w:lastRenderedPageBreak/>
          <w:t xml:space="preserve">Composers should think in a paradigm </w:t>
        </w:r>
      </w:ins>
      <w:r w:rsidRPr="00A16850">
        <w:rPr>
          <w:lang w:val="en-US"/>
        </w:rPr>
        <w:t>in which</w:t>
      </w:r>
      <w:ins w:id="1045" w:author="motioncomposer" w:date="2017-12-21T19:52:00Z">
        <w:r w:rsidRPr="00A16850">
          <w:rPr>
            <w:lang w:val="en-US"/>
          </w:rPr>
          <w:t xml:space="preserve"> any message can come </w:t>
        </w:r>
      </w:ins>
      <w:r w:rsidRPr="00A16850">
        <w:rPr>
          <w:lang w:val="en-US"/>
        </w:rPr>
        <w:t xml:space="preserve">at </w:t>
      </w:r>
      <w:proofErr w:type="spellStart"/>
      <w:ins w:id="1046" w:author="motioncomposer" w:date="2017-12-21T19:52:00Z">
        <w:r w:rsidRPr="00A16850">
          <w:rPr>
            <w:lang w:val="en-US"/>
          </w:rPr>
          <w:t>anytime</w:t>
        </w:r>
        <w:proofErr w:type="spellEnd"/>
        <w:r w:rsidRPr="00A16850">
          <w:rPr>
            <w:lang w:val="en-US"/>
          </w:rPr>
          <w:t xml:space="preserve"> and perform its task regardless of </w:t>
        </w:r>
      </w:ins>
      <w:r w:rsidR="00A01357">
        <w:rPr>
          <w:lang w:val="en-US"/>
        </w:rPr>
        <w:t xml:space="preserve">tracking </w:t>
      </w:r>
      <w:ins w:id="1047" w:author="motioncomposer" w:date="2017-12-21T19:52:00Z">
        <w:r w:rsidRPr="00A16850">
          <w:rPr>
            <w:lang w:val="en-US"/>
          </w:rPr>
          <w:t>mode.</w:t>
        </w:r>
      </w:ins>
      <w:r w:rsidRPr="00A16850">
        <w:rPr>
          <w:lang w:val="en-US"/>
        </w:rPr>
        <w:t xml:space="preserve"> </w:t>
      </w:r>
    </w:p>
    <w:p w14:paraId="3090291A" w14:textId="77777777" w:rsidR="00F7749F" w:rsidRDefault="00F7749F" w:rsidP="000D76E8">
      <w:pPr>
        <w:rPr>
          <w:lang w:val="en-US"/>
        </w:rPr>
      </w:pPr>
    </w:p>
    <w:p w14:paraId="42E9E570" w14:textId="0A71A692" w:rsidR="003E2FAE" w:rsidRDefault="007B5D84" w:rsidP="0014554A">
      <w:pPr>
        <w:pStyle w:val="Heading3"/>
        <w:rPr>
          <w:lang w:val="en-US"/>
        </w:rPr>
      </w:pPr>
      <w:bookmarkStart w:id="1048" w:name="_Toc380405766"/>
      <w:r>
        <w:rPr>
          <w:lang w:val="en-US"/>
        </w:rPr>
        <w:t>User Modes</w:t>
      </w:r>
      <w:bookmarkEnd w:id="1048"/>
      <w:r w:rsidR="00286E5B">
        <w:rPr>
          <w:lang w:val="en-US"/>
        </w:rPr>
        <w:t xml:space="preserve"> </w:t>
      </w:r>
    </w:p>
    <w:p w14:paraId="450FEA02" w14:textId="3B543B66" w:rsidR="0014554A" w:rsidRDefault="0014554A" w:rsidP="00BD72C6">
      <w:pPr>
        <w:rPr>
          <w:lang w:val="en-US"/>
        </w:rPr>
      </w:pPr>
      <w:r>
        <w:rPr>
          <w:lang w:val="en-US"/>
        </w:rPr>
        <w:t>Although the tracking modes (described above) are a universal concept, in practice not every ME offers this selection.  I.e. the user experience, is somewhat different. First of all, 2-player mode is not available to every ME (at least not in the current MC3.0). Moreover, due to</w:t>
      </w:r>
      <w:r w:rsidR="0023232E">
        <w:rPr>
          <w:lang w:val="en-US"/>
        </w:rPr>
        <w:t xml:space="preserve"> the</w:t>
      </w:r>
      <w:r>
        <w:rPr>
          <w:lang w:val="en-US"/>
        </w:rPr>
        <w:t xml:space="preserve"> fact that there are fundamental difference</w:t>
      </w:r>
      <w:r w:rsidR="0023232E">
        <w:rPr>
          <w:lang w:val="en-US"/>
        </w:rPr>
        <w:t xml:space="preserve">s in the mappings of each ME, </w:t>
      </w:r>
      <w:r w:rsidR="0023232E" w:rsidRPr="0023232E">
        <w:rPr>
          <w:u w:val="single"/>
          <w:lang w:val="en-US"/>
        </w:rPr>
        <w:t xml:space="preserve">different </w:t>
      </w:r>
      <w:r w:rsidRPr="0023232E">
        <w:rPr>
          <w:u w:val="single"/>
          <w:lang w:val="en-US"/>
        </w:rPr>
        <w:t xml:space="preserve">options </w:t>
      </w:r>
      <w:r w:rsidR="0023232E" w:rsidRPr="0023232E">
        <w:rPr>
          <w:u w:val="single"/>
          <w:lang w:val="en-US"/>
        </w:rPr>
        <w:t>are</w:t>
      </w:r>
      <w:r w:rsidRPr="0023232E">
        <w:rPr>
          <w:u w:val="single"/>
          <w:lang w:val="en-US"/>
        </w:rPr>
        <w:t xml:space="preserve"> </w:t>
      </w:r>
      <w:r w:rsidR="0023232E" w:rsidRPr="0023232E">
        <w:rPr>
          <w:u w:val="single"/>
          <w:lang w:val="en-US"/>
        </w:rPr>
        <w:t xml:space="preserve">presented to the </w:t>
      </w:r>
      <w:r w:rsidRPr="0023232E">
        <w:rPr>
          <w:u w:val="single"/>
          <w:lang w:val="en-US"/>
        </w:rPr>
        <w:t>user</w:t>
      </w:r>
      <w:r w:rsidR="0023232E" w:rsidRPr="0023232E">
        <w:rPr>
          <w:u w:val="single"/>
          <w:lang w:val="en-US"/>
        </w:rPr>
        <w:t xml:space="preserve"> for each ME</w:t>
      </w:r>
      <w:r>
        <w:rPr>
          <w:lang w:val="en-US"/>
        </w:rPr>
        <w:t xml:space="preserve">. </w:t>
      </w:r>
    </w:p>
    <w:p w14:paraId="05D21549" w14:textId="61795734" w:rsidR="00BD72C6" w:rsidRPr="00624C44" w:rsidRDefault="00BD72C6" w:rsidP="00BD72C6">
      <w:pPr>
        <w:pStyle w:val="Heading5"/>
        <w:rPr>
          <w:lang w:val="en-US"/>
        </w:rPr>
      </w:pPr>
      <w:r>
        <w:rPr>
          <w:lang w:val="en-US"/>
        </w:rPr>
        <w:t>In-Place, In-Space</w:t>
      </w:r>
      <w:r w:rsidRPr="00624C44">
        <w:rPr>
          <w:lang w:val="en-US"/>
        </w:rPr>
        <w:t xml:space="preserve">  </w:t>
      </w:r>
    </w:p>
    <w:p w14:paraId="7417069E" w14:textId="77777777" w:rsidR="00BD72C6" w:rsidRDefault="00BD72C6" w:rsidP="003E2FAE">
      <w:pPr>
        <w:rPr>
          <w:lang w:val="en-US"/>
        </w:rPr>
      </w:pPr>
    </w:p>
    <w:p w14:paraId="6B1E66AD" w14:textId="5118E52B" w:rsidR="00D50A33" w:rsidRDefault="003E2FAE" w:rsidP="003E2FAE">
      <w:pPr>
        <w:rPr>
          <w:lang w:val="en-US"/>
        </w:rPr>
      </w:pPr>
      <w:r>
        <w:rPr>
          <w:lang w:val="en-US"/>
        </w:rPr>
        <w:t>Tonality and Particles offer a choice of “</w:t>
      </w:r>
      <w:r w:rsidRPr="00AE578E">
        <w:rPr>
          <w:lang w:val="en-US"/>
        </w:rPr>
        <w:t>In-space</w:t>
      </w:r>
      <w:r>
        <w:rPr>
          <w:lang w:val="en-US"/>
        </w:rPr>
        <w:t>”</w:t>
      </w:r>
      <w:r w:rsidRPr="00AE578E">
        <w:rPr>
          <w:lang w:val="en-US"/>
        </w:rPr>
        <w:t xml:space="preserve"> </w:t>
      </w:r>
      <w:r w:rsidR="00D50A33">
        <w:rPr>
          <w:lang w:val="en-US"/>
        </w:rPr>
        <w:t>and “In-</w:t>
      </w:r>
      <w:r w:rsidR="00E13154">
        <w:rPr>
          <w:lang w:val="en-US"/>
        </w:rPr>
        <w:t>place” (</w:t>
      </w:r>
      <w:r w:rsidR="00D50A33">
        <w:rPr>
          <w:lang w:val="en-US"/>
        </w:rPr>
        <w:t>we may change these names…):</w:t>
      </w:r>
    </w:p>
    <w:p w14:paraId="215C9C3F" w14:textId="6D214464" w:rsidR="003E2FAE" w:rsidRPr="00491390" w:rsidRDefault="00D50A33" w:rsidP="00491390">
      <w:pPr>
        <w:pStyle w:val="bullet2"/>
        <w:ind w:left="567"/>
      </w:pPr>
      <w:r w:rsidRPr="00491390">
        <w:rPr>
          <w:b/>
        </w:rPr>
        <w:t>In-space</w:t>
      </w:r>
      <w:r w:rsidRPr="00491390">
        <w:t xml:space="preserve"> – choosing sounds, or notes, </w:t>
      </w:r>
      <w:r w:rsidR="003E2FAE" w:rsidRPr="00491390">
        <w:t>by moving through the room</w:t>
      </w:r>
      <w:r w:rsidR="00027B54" w:rsidRPr="00491390">
        <w:t>, /player/0/location/</w:t>
      </w:r>
      <w:proofErr w:type="spellStart"/>
      <w:r w:rsidR="00027B54" w:rsidRPr="00491390">
        <w:t>centerX</w:t>
      </w:r>
      <w:proofErr w:type="spellEnd"/>
      <w:r w:rsidR="00027B54" w:rsidRPr="00491390">
        <w:t xml:space="preserve"> 0,72.</w:t>
      </w:r>
    </w:p>
    <w:p w14:paraId="09C86BDE" w14:textId="38F074BE" w:rsidR="00BD72C6" w:rsidRPr="00491390" w:rsidRDefault="003E2FAE" w:rsidP="00491390">
      <w:pPr>
        <w:pStyle w:val="bullet2"/>
        <w:ind w:left="567"/>
      </w:pPr>
      <w:r w:rsidRPr="00491390">
        <w:rPr>
          <w:b/>
        </w:rPr>
        <w:t>In-place</w:t>
      </w:r>
      <w:r w:rsidR="00D50A33" w:rsidRPr="00491390">
        <w:t xml:space="preserve"> – choosing </w:t>
      </w:r>
      <w:r w:rsidRPr="00491390">
        <w:t>sounds</w:t>
      </w:r>
      <w:r w:rsidR="00D50A33" w:rsidRPr="00491390">
        <w:t>,</w:t>
      </w:r>
      <w:r w:rsidRPr="00491390">
        <w:t xml:space="preserve"> or notes</w:t>
      </w:r>
      <w:r w:rsidR="00D50A33" w:rsidRPr="00491390">
        <w:t>,</w:t>
      </w:r>
      <w:r w:rsidR="0023232E">
        <w:t xml:space="preserve"> by </w:t>
      </w:r>
      <w:r w:rsidR="00E13154">
        <w:t>height --</w:t>
      </w:r>
      <w:r w:rsidR="0023232E">
        <w:t xml:space="preserve"> </w:t>
      </w:r>
      <w:r w:rsidRPr="00491390">
        <w:t>eith</w:t>
      </w:r>
      <w:r w:rsidR="0023232E">
        <w:t>er normal overall height, or hand height</w:t>
      </w:r>
      <w:r w:rsidRPr="00491390">
        <w:t xml:space="preserve">.  If hand height is used, then there are two choosers (left </w:t>
      </w:r>
      <w:r w:rsidR="00D50A33" w:rsidRPr="00491390">
        <w:t xml:space="preserve">and right hand height, in other words, </w:t>
      </w:r>
      <w:r w:rsidR="00387640" w:rsidRPr="00491390">
        <w:t>/player/0/position/</w:t>
      </w:r>
      <w:r w:rsidR="0088348D" w:rsidRPr="00491390">
        <w:t>vertical</w:t>
      </w:r>
      <w:r w:rsidR="00387640" w:rsidRPr="00491390">
        <w:t xml:space="preserve">/hand/left 0,72 </w:t>
      </w:r>
      <w:r w:rsidR="0088348D" w:rsidRPr="00491390">
        <w:t xml:space="preserve">and /player/0/position/vertical/hand/right 0,23, </w:t>
      </w:r>
      <w:r w:rsidR="00387640" w:rsidRPr="00491390">
        <w:t>etc.)</w:t>
      </w:r>
      <w:r w:rsidR="00D50A33" w:rsidRPr="00491390">
        <w:t xml:space="preserve"> </w:t>
      </w:r>
    </w:p>
    <w:p w14:paraId="4674495E" w14:textId="20C85039" w:rsidR="00BD72C6" w:rsidRPr="00624C44" w:rsidRDefault="00BD72C6" w:rsidP="00BD72C6">
      <w:pPr>
        <w:pStyle w:val="Heading5"/>
        <w:rPr>
          <w:lang w:val="en-US"/>
        </w:rPr>
      </w:pPr>
      <w:r>
        <w:rPr>
          <w:lang w:val="en-US"/>
        </w:rPr>
        <w:t>Accents</w:t>
      </w:r>
      <w:r w:rsidRPr="00624C44">
        <w:rPr>
          <w:lang w:val="en-US"/>
        </w:rPr>
        <w:t xml:space="preserve">  </w:t>
      </w:r>
    </w:p>
    <w:p w14:paraId="68DECD3B" w14:textId="77777777" w:rsidR="00BD72C6" w:rsidRDefault="00BD72C6" w:rsidP="003E2FAE">
      <w:pPr>
        <w:rPr>
          <w:lang w:val="en-US"/>
        </w:rPr>
      </w:pPr>
    </w:p>
    <w:p w14:paraId="38C46191" w14:textId="77777777" w:rsidR="0023232E" w:rsidRDefault="0023232E" w:rsidP="003E2FAE">
      <w:pPr>
        <w:rPr>
          <w:lang w:val="en-US"/>
        </w:rPr>
      </w:pPr>
      <w:r>
        <w:rPr>
          <w:lang w:val="en-US"/>
        </w:rPr>
        <w:t xml:space="preserve">Many ME’s offer </w:t>
      </w:r>
      <w:r w:rsidR="003E2FAE">
        <w:rPr>
          <w:lang w:val="en-US"/>
        </w:rPr>
        <w:t xml:space="preserve">accents. </w:t>
      </w:r>
    </w:p>
    <w:p w14:paraId="027EA8C5" w14:textId="77777777" w:rsidR="0023232E" w:rsidRDefault="0023232E" w:rsidP="003E2FAE">
      <w:pPr>
        <w:rPr>
          <w:lang w:val="en-US"/>
        </w:rPr>
      </w:pPr>
    </w:p>
    <w:p w14:paraId="40FC750D" w14:textId="3F7160E6" w:rsidR="0023232E" w:rsidRDefault="0023232E" w:rsidP="003E2FAE">
      <w:pPr>
        <w:rPr>
          <w:lang w:val="en-US"/>
        </w:rPr>
      </w:pPr>
      <w:r>
        <w:rPr>
          <w:lang w:val="en-US"/>
        </w:rPr>
        <w:t>Tonality – chords usually.  possibly other instruments</w:t>
      </w:r>
    </w:p>
    <w:p w14:paraId="598E3418" w14:textId="19C67B3D" w:rsidR="0023232E" w:rsidRDefault="0023232E" w:rsidP="003E2FAE">
      <w:pPr>
        <w:rPr>
          <w:lang w:val="en-US"/>
        </w:rPr>
      </w:pPr>
      <w:r>
        <w:rPr>
          <w:lang w:val="en-US"/>
        </w:rPr>
        <w:t>Techno – yes</w:t>
      </w:r>
    </w:p>
    <w:p w14:paraId="7B9F2BC5" w14:textId="279EFCC8" w:rsidR="0023232E" w:rsidRDefault="0023232E" w:rsidP="003E2FAE">
      <w:pPr>
        <w:rPr>
          <w:lang w:val="en-US"/>
        </w:rPr>
      </w:pPr>
      <w:r>
        <w:rPr>
          <w:lang w:val="en-US"/>
        </w:rPr>
        <w:t>Particles – yes, though it has not been implemented</w:t>
      </w:r>
    </w:p>
    <w:p w14:paraId="4F2A5F83" w14:textId="4ED523E9" w:rsidR="0023232E" w:rsidRDefault="0023232E" w:rsidP="003E2FAE">
      <w:pPr>
        <w:rPr>
          <w:lang w:val="en-US"/>
        </w:rPr>
      </w:pPr>
      <w:r>
        <w:rPr>
          <w:lang w:val="en-US"/>
        </w:rPr>
        <w:t>Fields – yes, as an option</w:t>
      </w:r>
    </w:p>
    <w:p w14:paraId="067197B1" w14:textId="1ADAE014" w:rsidR="0023232E" w:rsidRDefault="0023232E" w:rsidP="003E2FAE">
      <w:pPr>
        <w:rPr>
          <w:lang w:val="en-US"/>
        </w:rPr>
      </w:pPr>
      <w:r>
        <w:rPr>
          <w:lang w:val="en-US"/>
        </w:rPr>
        <w:t xml:space="preserve">Importer – not sure yet. </w:t>
      </w:r>
    </w:p>
    <w:p w14:paraId="16F046DA" w14:textId="13E83D3A" w:rsidR="0023232E" w:rsidRDefault="0023232E" w:rsidP="003E2FAE">
      <w:pPr>
        <w:rPr>
          <w:lang w:val="en-US"/>
        </w:rPr>
      </w:pPr>
      <w:r>
        <w:rPr>
          <w:lang w:val="en-US"/>
        </w:rPr>
        <w:t xml:space="preserve">Drums – only overhead. </w:t>
      </w:r>
    </w:p>
    <w:p w14:paraId="501D4E61" w14:textId="77777777" w:rsidR="0023232E" w:rsidRDefault="0023232E" w:rsidP="003E2FAE">
      <w:pPr>
        <w:rPr>
          <w:lang w:val="en-US"/>
        </w:rPr>
      </w:pPr>
    </w:p>
    <w:p w14:paraId="780EC976" w14:textId="39F70646" w:rsidR="0023232E" w:rsidRPr="0023232E" w:rsidRDefault="0023232E" w:rsidP="0023232E">
      <w:pPr>
        <w:rPr>
          <w:lang w:val="en-US"/>
        </w:rPr>
      </w:pPr>
      <w:r w:rsidRPr="0023232E">
        <w:rPr>
          <w:lang w:val="en-US"/>
        </w:rPr>
        <w:t xml:space="preserve">Each </w:t>
      </w:r>
      <w:proofErr w:type="gramStart"/>
      <w:r w:rsidRPr="0023232E">
        <w:rPr>
          <w:lang w:val="en-US"/>
        </w:rPr>
        <w:t>accents</w:t>
      </w:r>
      <w:proofErr w:type="gramEnd"/>
      <w:r w:rsidRPr="0023232E">
        <w:rPr>
          <w:lang w:val="en-US"/>
        </w:rPr>
        <w:t xml:space="preserve"> is not a single sound, but a collection of similar samples, </w:t>
      </w:r>
      <w:r>
        <w:rPr>
          <w:lang w:val="en-US"/>
        </w:rPr>
        <w:t>ca.</w:t>
      </w:r>
      <w:r w:rsidRPr="0023232E">
        <w:rPr>
          <w:lang w:val="en-US"/>
        </w:rPr>
        <w:t xml:space="preserve"> 7-10. </w:t>
      </w:r>
      <w:r>
        <w:rPr>
          <w:lang w:val="en-US"/>
        </w:rPr>
        <w:t>T</w:t>
      </w:r>
      <w:r w:rsidRPr="0023232E">
        <w:rPr>
          <w:lang w:val="en-US"/>
        </w:rPr>
        <w:t xml:space="preserve">hey are “naturalized”, so that even if you hear the same exact sample twice, it will </w:t>
      </w:r>
      <w:r>
        <w:rPr>
          <w:lang w:val="en-US"/>
        </w:rPr>
        <w:t xml:space="preserve">always sound </w:t>
      </w:r>
      <w:r w:rsidRPr="0023232E">
        <w:rPr>
          <w:lang w:val="en-US"/>
        </w:rPr>
        <w:t xml:space="preserve">a little different. </w:t>
      </w:r>
    </w:p>
    <w:p w14:paraId="6A53A994" w14:textId="77777777" w:rsidR="0023232E" w:rsidRPr="0023232E" w:rsidRDefault="0023232E" w:rsidP="0023232E">
      <w:pPr>
        <w:rPr>
          <w:lang w:val="en-US"/>
        </w:rPr>
      </w:pPr>
    </w:p>
    <w:p w14:paraId="026D3030" w14:textId="61927EC7" w:rsidR="0023232E" w:rsidRPr="0023232E" w:rsidRDefault="0023232E" w:rsidP="0023232E">
      <w:pPr>
        <w:rPr>
          <w:lang w:val="en-US"/>
        </w:rPr>
      </w:pPr>
      <w:r>
        <w:rPr>
          <w:lang w:val="en-US"/>
        </w:rPr>
        <w:t xml:space="preserve">They need </w:t>
      </w:r>
      <w:r w:rsidRPr="0023232E">
        <w:rPr>
          <w:lang w:val="en-US"/>
        </w:rPr>
        <w:t>to contrast strongly wit</w:t>
      </w:r>
      <w:r>
        <w:rPr>
          <w:lang w:val="en-US"/>
        </w:rPr>
        <w:t>h the other notes being played – they are not played very often.</w:t>
      </w:r>
      <w:r w:rsidRPr="0023232E">
        <w:rPr>
          <w:lang w:val="en-US"/>
        </w:rPr>
        <w:t xml:space="preserve"> </w:t>
      </w:r>
    </w:p>
    <w:p w14:paraId="31DE5D75" w14:textId="77777777" w:rsidR="0023232E" w:rsidRDefault="0023232E" w:rsidP="0023232E">
      <w:pPr>
        <w:rPr>
          <w:lang w:val="en-US"/>
        </w:rPr>
      </w:pPr>
      <w:r w:rsidRPr="0023232E">
        <w:rPr>
          <w:lang w:val="en-US"/>
        </w:rPr>
        <w:t>Some sounds, such as vocalizations (shouts especially</w:t>
      </w:r>
      <w:proofErr w:type="gramStart"/>
      <w:r w:rsidRPr="0023232E">
        <w:rPr>
          <w:lang w:val="en-US"/>
        </w:rPr>
        <w:t>),  animal</w:t>
      </w:r>
      <w:proofErr w:type="gramEnd"/>
      <w:r w:rsidRPr="0023232E">
        <w:rPr>
          <w:lang w:val="en-US"/>
        </w:rPr>
        <w:t xml:space="preserve"> sounds, or some kinds of percussion, are atonal – and will work well with any key.  </w:t>
      </w:r>
    </w:p>
    <w:p w14:paraId="36C93B71" w14:textId="77777777" w:rsidR="005F098B" w:rsidRDefault="005F098B" w:rsidP="0023232E">
      <w:pPr>
        <w:rPr>
          <w:lang w:val="en-US"/>
        </w:rPr>
      </w:pPr>
    </w:p>
    <w:p w14:paraId="60FA3797" w14:textId="178617EB" w:rsidR="005F098B" w:rsidRPr="0023232E" w:rsidRDefault="005F098B" w:rsidP="0023232E">
      <w:pPr>
        <w:rPr>
          <w:lang w:val="en-US"/>
        </w:rPr>
      </w:pPr>
      <w:r>
        <w:rPr>
          <w:lang w:val="en-US"/>
        </w:rPr>
        <w:t xml:space="preserve">For </w:t>
      </w:r>
      <w:proofErr w:type="gramStart"/>
      <w:r>
        <w:rPr>
          <w:lang w:val="en-US"/>
        </w:rPr>
        <w:t>Importer</w:t>
      </w:r>
      <w:proofErr w:type="gramEnd"/>
      <w:r>
        <w:rPr>
          <w:lang w:val="en-US"/>
        </w:rPr>
        <w:t xml:space="preserve"> there is the challenge of how to find accents that fit universally.  Maybe the key can be analyzed, and accents generated which fit the key.  Or, this may not be necessary.   </w:t>
      </w:r>
    </w:p>
    <w:p w14:paraId="0F54BDA7" w14:textId="77777777" w:rsidR="0023232E" w:rsidRDefault="0023232E" w:rsidP="003E2FAE">
      <w:pPr>
        <w:rPr>
          <w:lang w:val="en-US"/>
        </w:rPr>
      </w:pPr>
    </w:p>
    <w:p w14:paraId="603116FE" w14:textId="60DFBDBB" w:rsidR="003E2FAE" w:rsidRDefault="003E2FAE" w:rsidP="003E2FAE">
      <w:pPr>
        <w:rPr>
          <w:lang w:val="en-US"/>
        </w:rPr>
      </w:pPr>
      <w:r>
        <w:rPr>
          <w:lang w:val="en-US"/>
        </w:rPr>
        <w:t xml:space="preserve">Choosing to use different gestures to trigger the </w:t>
      </w:r>
      <w:proofErr w:type="gramStart"/>
      <w:r>
        <w:rPr>
          <w:lang w:val="en-US"/>
        </w:rPr>
        <w:t>accents  is</w:t>
      </w:r>
      <w:proofErr w:type="gramEnd"/>
      <w:r w:rsidR="0074372C">
        <w:rPr>
          <w:lang w:val="en-US"/>
        </w:rPr>
        <w:t xml:space="preserve"> important since abilities vary. </w:t>
      </w:r>
    </w:p>
    <w:p w14:paraId="3A3EED3C" w14:textId="77777777" w:rsidR="0074372C" w:rsidRDefault="0074372C" w:rsidP="003E2FAE">
      <w:pPr>
        <w:rPr>
          <w:lang w:val="en-US"/>
        </w:rPr>
      </w:pPr>
    </w:p>
    <w:p w14:paraId="564BFA52" w14:textId="77777777" w:rsidR="003E2FAE" w:rsidRDefault="003E2FAE" w:rsidP="003E2FAE">
      <w:pPr>
        <w:rPr>
          <w:lang w:val="en-US"/>
        </w:rPr>
      </w:pPr>
    </w:p>
    <w:tbl>
      <w:tblPr>
        <w:tblW w:w="4395" w:type="dxa"/>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395"/>
      </w:tblGrid>
      <w:tr w:rsidR="003E2FAE" w:rsidRPr="00AE578E" w14:paraId="0D44B814" w14:textId="77777777" w:rsidTr="00286E5B">
        <w:trPr>
          <w:trHeight w:val="173"/>
        </w:trPr>
        <w:tc>
          <w:tcPr>
            <w:tcW w:w="4395" w:type="dxa"/>
            <w:vAlign w:val="center"/>
          </w:tcPr>
          <w:p w14:paraId="3BCEF2C8" w14:textId="77777777" w:rsidR="003E2FAE" w:rsidRPr="00AE578E" w:rsidRDefault="003E2FAE" w:rsidP="00286E5B">
            <w:pPr>
              <w:ind w:left="176"/>
              <w:rPr>
                <w:lang w:val="en-US"/>
              </w:rPr>
            </w:pPr>
            <w:r w:rsidRPr="00AE578E">
              <w:rPr>
                <w:lang w:val="en-US"/>
              </w:rPr>
              <w:t>Musical controls</w:t>
            </w:r>
            <w:r>
              <w:rPr>
                <w:lang w:val="en-US"/>
              </w:rPr>
              <w:t xml:space="preserve">  </w:t>
            </w:r>
          </w:p>
        </w:tc>
      </w:tr>
      <w:tr w:rsidR="003E2FAE" w:rsidRPr="00AE578E" w14:paraId="460DC2C7" w14:textId="77777777" w:rsidTr="00286E5B">
        <w:trPr>
          <w:trHeight w:val="2496"/>
        </w:trPr>
        <w:tc>
          <w:tcPr>
            <w:tcW w:w="4395" w:type="dxa"/>
          </w:tcPr>
          <w:p w14:paraId="337CE80A" w14:textId="287E975B" w:rsidR="003E2FAE" w:rsidRDefault="0023232E" w:rsidP="003E2FAE">
            <w:pPr>
              <w:rPr>
                <w:lang w:val="en-US"/>
              </w:rPr>
            </w:pPr>
            <w:r>
              <w:rPr>
                <w:lang w:val="en-US"/>
              </w:rPr>
              <w:t>…</w:t>
            </w:r>
          </w:p>
          <w:p w14:paraId="59DEA61E" w14:textId="77777777" w:rsidR="003E2FAE" w:rsidRDefault="003E2FAE" w:rsidP="003E2FAE">
            <w:pPr>
              <w:rPr>
                <w:lang w:val="en-US"/>
              </w:rPr>
            </w:pPr>
          </w:p>
          <w:p w14:paraId="4D97A89C" w14:textId="77777777" w:rsidR="003E2FAE" w:rsidRPr="00AE578E" w:rsidRDefault="003E2FAE" w:rsidP="00286E5B">
            <w:pPr>
              <w:rPr>
                <w:lang w:val="en-US"/>
              </w:rPr>
            </w:pPr>
            <w:r>
              <w:rPr>
                <w:lang w:val="en-US"/>
              </w:rPr>
              <w:t>ACCENTS:</w:t>
            </w:r>
          </w:p>
          <w:p w14:paraId="4E2C4F19" w14:textId="77777777" w:rsidR="003E2FAE" w:rsidRPr="00AE578E" w:rsidRDefault="003E2FAE" w:rsidP="003E2FAE">
            <w:pPr>
              <w:rPr>
                <w:lang w:val="en-US"/>
              </w:rPr>
            </w:pPr>
            <w:r w:rsidRPr="00AE578E">
              <w:rPr>
                <w:lang w:val="en-US"/>
              </w:rPr>
              <w:t xml:space="preserve">Jump </w:t>
            </w:r>
            <w:r w:rsidRPr="00AE578E">
              <w:rPr>
                <w:sz w:val="16"/>
                <w:szCs w:val="16"/>
                <w:highlight w:val="yellow"/>
                <w:lang w:val="en-US"/>
              </w:rPr>
              <w:t>(checkbox)</w:t>
            </w:r>
          </w:p>
          <w:p w14:paraId="14E3578A" w14:textId="77777777" w:rsidR="003E2FAE" w:rsidRPr="00AE578E" w:rsidRDefault="003E2FAE" w:rsidP="003E2FAE">
            <w:pPr>
              <w:rPr>
                <w:lang w:val="en-US"/>
              </w:rPr>
            </w:pPr>
            <w:r w:rsidRPr="00AE578E">
              <w:rPr>
                <w:lang w:val="en-US"/>
              </w:rPr>
              <w:t>Kick</w:t>
            </w:r>
            <w:r w:rsidRPr="00AE578E">
              <w:rPr>
                <w:sz w:val="16"/>
                <w:szCs w:val="16"/>
                <w:highlight w:val="yellow"/>
                <w:lang w:val="en-US"/>
              </w:rPr>
              <w:t xml:space="preserve"> (checkbox)</w:t>
            </w:r>
          </w:p>
          <w:p w14:paraId="70A1FA5C" w14:textId="77777777" w:rsidR="003E2FAE" w:rsidRPr="00AE578E" w:rsidRDefault="003E2FAE" w:rsidP="003E2FAE">
            <w:pPr>
              <w:rPr>
                <w:lang w:val="en-US"/>
              </w:rPr>
            </w:pPr>
            <w:r w:rsidRPr="00AE578E">
              <w:rPr>
                <w:lang w:val="en-US"/>
              </w:rPr>
              <w:t>Overhead</w:t>
            </w:r>
            <w:r w:rsidRPr="00AE578E">
              <w:rPr>
                <w:sz w:val="16"/>
                <w:szCs w:val="16"/>
                <w:highlight w:val="yellow"/>
                <w:lang w:val="en-US"/>
              </w:rPr>
              <w:t xml:space="preserve"> (checkbox)</w:t>
            </w:r>
          </w:p>
          <w:p w14:paraId="110E823A" w14:textId="77777777" w:rsidR="003E2FAE" w:rsidRPr="00AE578E" w:rsidRDefault="003E2FAE" w:rsidP="003E2FAE">
            <w:pPr>
              <w:rPr>
                <w:sz w:val="16"/>
                <w:szCs w:val="16"/>
                <w:highlight w:val="yellow"/>
                <w:lang w:val="en-US"/>
              </w:rPr>
            </w:pPr>
            <w:r w:rsidRPr="00AE578E">
              <w:rPr>
                <w:lang w:val="en-US"/>
              </w:rPr>
              <w:t>Peak</w:t>
            </w:r>
            <w:r w:rsidRPr="00AE578E">
              <w:rPr>
                <w:sz w:val="16"/>
                <w:szCs w:val="16"/>
                <w:highlight w:val="yellow"/>
                <w:lang w:val="en-US"/>
              </w:rPr>
              <w:t xml:space="preserve"> (checkbox)</w:t>
            </w:r>
          </w:p>
          <w:p w14:paraId="74A6A6A3" w14:textId="77777777" w:rsidR="003E2FAE" w:rsidRDefault="003E2FAE" w:rsidP="003E2FAE">
            <w:pPr>
              <w:rPr>
                <w:sz w:val="16"/>
                <w:szCs w:val="16"/>
                <w:lang w:val="en-US"/>
              </w:rPr>
            </w:pPr>
            <w:r w:rsidRPr="00AE578E">
              <w:rPr>
                <w:lang w:val="en-US"/>
              </w:rPr>
              <w:t xml:space="preserve">Meltdown </w:t>
            </w:r>
            <w:r w:rsidRPr="00AE578E">
              <w:rPr>
                <w:sz w:val="16"/>
                <w:szCs w:val="16"/>
                <w:highlight w:val="yellow"/>
                <w:lang w:val="en-US"/>
              </w:rPr>
              <w:t>(checkbox)</w:t>
            </w:r>
          </w:p>
          <w:p w14:paraId="3853A491" w14:textId="77777777" w:rsidR="003E2FAE" w:rsidRPr="00AE578E" w:rsidRDefault="003E2FAE" w:rsidP="003E2FAE">
            <w:pPr>
              <w:rPr>
                <w:lang w:val="en-US"/>
              </w:rPr>
            </w:pPr>
          </w:p>
          <w:p w14:paraId="7BDD1122" w14:textId="77777777" w:rsidR="003E2FAE" w:rsidRDefault="003E2FAE" w:rsidP="003E2FAE">
            <w:pPr>
              <w:rPr>
                <w:sz w:val="16"/>
                <w:szCs w:val="16"/>
                <w:lang w:val="en-US"/>
              </w:rPr>
            </w:pPr>
            <w:r w:rsidRPr="00AE578E">
              <w:rPr>
                <w:lang w:val="en-US"/>
              </w:rPr>
              <w:t>All Accents active</w:t>
            </w:r>
            <w:r>
              <w:rPr>
                <w:lang w:val="en-US"/>
              </w:rPr>
              <w:t xml:space="preserve"> / All accents in-active</w:t>
            </w:r>
            <w:r w:rsidRPr="00AE578E">
              <w:rPr>
                <w:lang w:val="en-US"/>
              </w:rPr>
              <w:t xml:space="preserve"> </w:t>
            </w:r>
            <w:r w:rsidRPr="00AE578E">
              <w:rPr>
                <w:sz w:val="16"/>
                <w:szCs w:val="16"/>
                <w:highlight w:val="yellow"/>
                <w:lang w:val="en-US"/>
              </w:rPr>
              <w:t>(checkbox)</w:t>
            </w:r>
          </w:p>
          <w:p w14:paraId="6AE749F9" w14:textId="77777777" w:rsidR="003E2FAE" w:rsidRPr="00AE578E" w:rsidRDefault="003E2FAE" w:rsidP="003E2FAE">
            <w:pPr>
              <w:rPr>
                <w:lang w:val="en-US"/>
              </w:rPr>
            </w:pPr>
          </w:p>
        </w:tc>
      </w:tr>
    </w:tbl>
    <w:p w14:paraId="38D0E6B2" w14:textId="77777777" w:rsidR="003E2FAE" w:rsidRPr="004B4B9B" w:rsidRDefault="003E2FAE" w:rsidP="003E2FAE"/>
    <w:p w14:paraId="2B241072" w14:textId="7D8435DB" w:rsidR="009F4359" w:rsidRDefault="009F4359">
      <w:pPr>
        <w:rPr>
          <w:rFonts w:ascii="Blender Pro Bold" w:eastAsiaTheme="majorEastAsia" w:hAnsi="Blender Pro Bold" w:cs="Arial"/>
          <w:color w:val="4F81BD" w:themeColor="accent1"/>
          <w:sz w:val="28"/>
          <w:szCs w:val="26"/>
        </w:rPr>
      </w:pPr>
      <w:r>
        <w:br w:type="page"/>
      </w:r>
    </w:p>
    <w:p w14:paraId="541302F3" w14:textId="77777777" w:rsidR="0039641F" w:rsidRPr="0039641F" w:rsidRDefault="0039641F" w:rsidP="00491390">
      <w:pPr>
        <w:rPr>
          <w:del w:id="1049" w:author="motioncomposer" w:date="2017-12-21T19:52:00Z"/>
        </w:rPr>
      </w:pPr>
    </w:p>
    <w:p w14:paraId="7BC565B4" w14:textId="77777777" w:rsidR="000A2671" w:rsidRPr="00624C44" w:rsidRDefault="000A2671" w:rsidP="00491390">
      <w:pPr>
        <w:rPr>
          <w:del w:id="1050" w:author="motioncomposer" w:date="2017-12-21T19:52:00Z"/>
          <w:lang w:val="en-US"/>
        </w:rPr>
      </w:pPr>
    </w:p>
    <w:p w14:paraId="5EDBA75F" w14:textId="1BE5F921" w:rsidR="00D926EC" w:rsidRPr="00624C44" w:rsidRDefault="00A320B6" w:rsidP="00491390">
      <w:pPr>
        <w:rPr>
          <w:del w:id="1051" w:author="motioncomposer" w:date="2017-12-21T19:52:00Z"/>
          <w:lang w:val="en-US"/>
        </w:rPr>
      </w:pPr>
      <w:del w:id="1052" w:author="motioncomposer" w:date="2017-12-21T19:52:00Z">
        <w:r w:rsidRPr="00624C44">
          <w:rPr>
            <w:lang w:val="en-US"/>
          </w:rPr>
          <w:delText xml:space="preserve"> </w:delText>
        </w:r>
      </w:del>
    </w:p>
    <w:p w14:paraId="45063335" w14:textId="2193ABCD" w:rsidR="00DA302B" w:rsidRPr="00624C44" w:rsidRDefault="00DA302B" w:rsidP="00491390">
      <w:pPr>
        <w:pStyle w:val="Heading3"/>
        <w:ind w:left="0" w:firstLine="0"/>
        <w:rPr>
          <w:lang w:val="en-US"/>
        </w:rPr>
      </w:pPr>
      <w:bookmarkStart w:id="1053" w:name="_Toc362437890"/>
      <w:bookmarkStart w:id="1054" w:name="_Toc365022712"/>
      <w:bookmarkStart w:id="1055" w:name="_Toc369191190"/>
      <w:bookmarkStart w:id="1056" w:name="_Toc380405767"/>
      <w:bookmarkStart w:id="1057" w:name="_Toc347839318"/>
      <w:r w:rsidRPr="00624C44">
        <w:rPr>
          <w:lang w:val="en-US"/>
        </w:rPr>
        <w:t>GUI Elements</w:t>
      </w:r>
      <w:bookmarkEnd w:id="1053"/>
      <w:bookmarkEnd w:id="1054"/>
      <w:bookmarkEnd w:id="1055"/>
      <w:bookmarkEnd w:id="1056"/>
    </w:p>
    <w:p w14:paraId="04C07241" w14:textId="1462A868" w:rsidR="0032501C" w:rsidRPr="00624C44" w:rsidRDefault="0082490C" w:rsidP="0082490C">
      <w:pPr>
        <w:rPr>
          <w:lang w:val="en-US"/>
        </w:rPr>
      </w:pPr>
      <w:r w:rsidRPr="00624C44">
        <w:rPr>
          <w:lang w:val="en-US"/>
        </w:rPr>
        <w:t xml:space="preserve">Each ME has its own </w:t>
      </w:r>
      <w:r w:rsidR="0032501C" w:rsidRPr="00624C44">
        <w:rPr>
          <w:lang w:val="en-US"/>
        </w:rPr>
        <w:t xml:space="preserve">GUI. </w:t>
      </w:r>
      <w:ins w:id="1058" w:author="motioncomposer" w:date="2017-12-21T19:52:00Z">
        <w:r w:rsidR="00E319E8" w:rsidRPr="00624C44">
          <w:rPr>
            <w:lang w:val="en-US"/>
          </w:rPr>
          <w:t xml:space="preserve">The “General Controls” </w:t>
        </w:r>
      </w:ins>
      <w:del w:id="1059" w:author="motioncomposer" w:date="2017-12-21T19:52:00Z">
        <w:r w:rsidR="0032501C" w:rsidRPr="00624C44">
          <w:rPr>
            <w:lang w:val="en-US"/>
          </w:rPr>
          <w:delText>Some of the controls</w:delText>
        </w:r>
        <w:r w:rsidR="00E319E8" w:rsidRPr="00624C44">
          <w:rPr>
            <w:lang w:val="en-US"/>
          </w:rPr>
          <w:delText xml:space="preserve"> </w:delText>
        </w:r>
      </w:del>
      <w:r w:rsidR="0032501C" w:rsidRPr="00624C44">
        <w:rPr>
          <w:lang w:val="en-US"/>
        </w:rPr>
        <w:t>are common to all ME’s</w:t>
      </w:r>
      <w:ins w:id="1060" w:author="motioncomposer" w:date="2017-12-21T19:52:00Z">
        <w:r w:rsidR="00CA35DC" w:rsidRPr="00624C44">
          <w:rPr>
            <w:lang w:val="en-US"/>
          </w:rPr>
          <w:t>.  Additionally, there are options that</w:t>
        </w:r>
      </w:ins>
      <w:del w:id="1061" w:author="motioncomposer" w:date="2017-12-21T19:52:00Z">
        <w:r w:rsidR="0032501C" w:rsidRPr="00624C44">
          <w:rPr>
            <w:lang w:val="en-US"/>
          </w:rPr>
          <w:delText>, some</w:delText>
        </w:r>
      </w:del>
      <w:r w:rsidR="0032501C" w:rsidRPr="00624C44">
        <w:rPr>
          <w:lang w:val="en-US"/>
        </w:rPr>
        <w:t xml:space="preserve"> are similar</w:t>
      </w:r>
      <w:ins w:id="1062" w:author="motioncomposer" w:date="2017-12-21T19:52:00Z">
        <w:r w:rsidR="00CA35DC" w:rsidRPr="00624C44">
          <w:rPr>
            <w:lang w:val="en-US"/>
          </w:rPr>
          <w:t>,</w:t>
        </w:r>
      </w:ins>
      <w:r w:rsidR="0032501C" w:rsidRPr="00624C44">
        <w:rPr>
          <w:lang w:val="en-US"/>
        </w:rPr>
        <w:t xml:space="preserve"> but not identical, and others </w:t>
      </w:r>
      <w:ins w:id="1063" w:author="motioncomposer" w:date="2017-12-21T19:52:00Z">
        <w:r w:rsidR="00CA35DC" w:rsidRPr="00624C44">
          <w:rPr>
            <w:lang w:val="en-US"/>
          </w:rPr>
          <w:t xml:space="preserve">that </w:t>
        </w:r>
      </w:ins>
      <w:r w:rsidR="0032501C" w:rsidRPr="00624C44">
        <w:rPr>
          <w:lang w:val="en-US"/>
        </w:rPr>
        <w:t>are unique to a certain ME.</w:t>
      </w:r>
    </w:p>
    <w:p w14:paraId="19E75DA2" w14:textId="27E347D1" w:rsidR="00DA302B" w:rsidRPr="00624C44" w:rsidRDefault="0032501C" w:rsidP="00DA302B">
      <w:pPr>
        <w:pStyle w:val="Heading5"/>
        <w:rPr>
          <w:u w:val="none"/>
          <w:lang w:val="en-US"/>
        </w:rPr>
      </w:pPr>
      <w:bookmarkStart w:id="1064" w:name="_Toc365022713"/>
      <w:r w:rsidRPr="00624C44">
        <w:rPr>
          <w:u w:val="none"/>
          <w:lang w:val="en-US"/>
        </w:rPr>
        <w:t xml:space="preserve">Typical GUI </w:t>
      </w:r>
      <w:proofErr w:type="gramStart"/>
      <w:r w:rsidRPr="00624C44">
        <w:rPr>
          <w:u w:val="none"/>
          <w:lang w:val="en-US"/>
        </w:rPr>
        <w:t>controls</w:t>
      </w:r>
      <w:ins w:id="1065" w:author="motioncomposer" w:date="2017-12-21T19:52:00Z">
        <w:r w:rsidR="00CA35DC" w:rsidRPr="00624C44">
          <w:rPr>
            <w:u w:val="none"/>
            <w:lang w:val="en-US"/>
          </w:rPr>
          <w:t xml:space="preserve">  (</w:t>
        </w:r>
        <w:proofErr w:type="gramEnd"/>
        <w:r w:rsidR="00CA35DC" w:rsidRPr="00624C44">
          <w:rPr>
            <w:u w:val="none"/>
            <w:lang w:val="en-US"/>
          </w:rPr>
          <w:t>see individual MEs for more examples)</w:t>
        </w:r>
        <w:r w:rsidRPr="00624C44">
          <w:rPr>
            <w:u w:val="none"/>
            <w:lang w:val="en-US"/>
          </w:rPr>
          <w:t>:</w:t>
        </w:r>
      </w:ins>
      <w:del w:id="1066" w:author="motioncomposer" w:date="2017-12-21T19:52:00Z">
        <w:r w:rsidRPr="00624C44">
          <w:rPr>
            <w:u w:val="none"/>
            <w:lang w:val="en-US"/>
          </w:rPr>
          <w:delText>:</w:delText>
        </w:r>
      </w:del>
      <w:bookmarkEnd w:id="1064"/>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94"/>
        <w:gridCol w:w="3402"/>
        <w:gridCol w:w="2976"/>
      </w:tblGrid>
      <w:tr w:rsidR="00C91BEB" w:rsidRPr="00624C44" w14:paraId="6E35BA3E" w14:textId="77777777" w:rsidTr="00C91BEB">
        <w:trPr>
          <w:trHeight w:val="173"/>
        </w:trPr>
        <w:tc>
          <w:tcPr>
            <w:tcW w:w="2694" w:type="dxa"/>
            <w:vAlign w:val="center"/>
          </w:tcPr>
          <w:p w14:paraId="0D514A71" w14:textId="77777777" w:rsidR="00C91BEB" w:rsidRPr="00624C44" w:rsidRDefault="00C91BEB" w:rsidP="00C91BEB">
            <w:pPr>
              <w:rPr>
                <w:lang w:val="en-US"/>
              </w:rPr>
            </w:pPr>
            <w:r w:rsidRPr="00624C44">
              <w:rPr>
                <w:lang w:val="en-US"/>
              </w:rPr>
              <w:t>General controls</w:t>
            </w:r>
          </w:p>
        </w:tc>
        <w:tc>
          <w:tcPr>
            <w:tcW w:w="3402" w:type="dxa"/>
            <w:vAlign w:val="center"/>
          </w:tcPr>
          <w:p w14:paraId="02A18189" w14:textId="77777777" w:rsidR="00C91BEB" w:rsidRPr="00624C44" w:rsidRDefault="00C91BEB" w:rsidP="00C91BEB">
            <w:pPr>
              <w:rPr>
                <w:lang w:val="en-US"/>
              </w:rPr>
            </w:pPr>
            <w:r w:rsidRPr="00624C44">
              <w:rPr>
                <w:lang w:val="en-US"/>
              </w:rPr>
              <w:t>Player controls</w:t>
            </w:r>
          </w:p>
        </w:tc>
        <w:tc>
          <w:tcPr>
            <w:tcW w:w="2976" w:type="dxa"/>
            <w:vAlign w:val="center"/>
          </w:tcPr>
          <w:p w14:paraId="08F305E4" w14:textId="77777777" w:rsidR="00C91BEB" w:rsidRPr="00624C44" w:rsidRDefault="00C91BEB" w:rsidP="00C91BEB">
            <w:pPr>
              <w:rPr>
                <w:lang w:val="en-US"/>
              </w:rPr>
            </w:pPr>
            <w:r w:rsidRPr="00624C44">
              <w:rPr>
                <w:lang w:val="en-US"/>
              </w:rPr>
              <w:t>Musical controls</w:t>
            </w:r>
          </w:p>
        </w:tc>
      </w:tr>
      <w:tr w:rsidR="00C91BEB" w:rsidRPr="00624C44" w14:paraId="7857E34F" w14:textId="77777777" w:rsidTr="00C91BEB">
        <w:trPr>
          <w:trHeight w:val="173"/>
        </w:trPr>
        <w:tc>
          <w:tcPr>
            <w:tcW w:w="2694" w:type="dxa"/>
          </w:tcPr>
          <w:p w14:paraId="1E36D91F" w14:textId="77777777" w:rsidR="00C91BEB" w:rsidRPr="00624C44" w:rsidRDefault="00C91BEB" w:rsidP="00C91BEB">
            <w:pPr>
              <w:rPr>
                <w:lang w:val="en-US"/>
              </w:rPr>
            </w:pPr>
            <w:r w:rsidRPr="00624C44">
              <w:rPr>
                <w:lang w:val="en-US"/>
              </w:rPr>
              <w:t xml:space="preserve">Start </w:t>
            </w:r>
            <w:r w:rsidRPr="00624C44">
              <w:rPr>
                <w:sz w:val="16"/>
                <w:szCs w:val="16"/>
                <w:highlight w:val="yellow"/>
                <w:lang w:val="en-US"/>
              </w:rPr>
              <w:t>(button)</w:t>
            </w:r>
          </w:p>
          <w:p w14:paraId="39344783" w14:textId="77777777" w:rsidR="00C91BEB" w:rsidRPr="00624C44" w:rsidRDefault="00C91BEB" w:rsidP="00C91BEB">
            <w:pPr>
              <w:rPr>
                <w:lang w:val="en-US"/>
              </w:rPr>
            </w:pPr>
          </w:p>
          <w:p w14:paraId="25A850D9" w14:textId="77777777" w:rsidR="00C91BEB" w:rsidRPr="00624C44" w:rsidRDefault="00C91BEB" w:rsidP="00C91BEB">
            <w:pPr>
              <w:rPr>
                <w:lang w:val="en-US"/>
              </w:rPr>
            </w:pPr>
            <w:r w:rsidRPr="00624C44">
              <w:rPr>
                <w:lang w:val="en-US"/>
              </w:rPr>
              <w:t xml:space="preserve">Stop </w:t>
            </w:r>
            <w:r w:rsidRPr="00624C44">
              <w:rPr>
                <w:sz w:val="16"/>
                <w:szCs w:val="16"/>
                <w:highlight w:val="yellow"/>
                <w:lang w:val="en-US"/>
              </w:rPr>
              <w:t>(button)</w:t>
            </w:r>
          </w:p>
          <w:p w14:paraId="453249A8" w14:textId="77777777" w:rsidR="00C91BEB" w:rsidRPr="00624C44" w:rsidRDefault="00C91BEB" w:rsidP="00C91BEB">
            <w:pPr>
              <w:rPr>
                <w:lang w:val="en-US"/>
              </w:rPr>
            </w:pPr>
          </w:p>
          <w:p w14:paraId="35408E0B" w14:textId="77777777" w:rsidR="00C91BEB" w:rsidRPr="00624C44" w:rsidRDefault="00C91BEB" w:rsidP="00C91BEB">
            <w:pPr>
              <w:rPr>
                <w:lang w:val="en-US"/>
              </w:rPr>
            </w:pPr>
            <w:r w:rsidRPr="00624C44">
              <w:rPr>
                <w:lang w:val="en-US"/>
              </w:rPr>
              <w:t>Volume</w:t>
            </w:r>
            <w:r w:rsidRPr="00624C44">
              <w:rPr>
                <w:highlight w:val="yellow"/>
                <w:lang w:val="en-US"/>
              </w:rPr>
              <w:t xml:space="preserve"> </w:t>
            </w:r>
            <w:r w:rsidRPr="00624C44">
              <w:rPr>
                <w:sz w:val="16"/>
                <w:szCs w:val="16"/>
                <w:highlight w:val="yellow"/>
                <w:lang w:val="en-US"/>
              </w:rPr>
              <w:t>(slider)</w:t>
            </w:r>
          </w:p>
          <w:p w14:paraId="089617F0" w14:textId="77777777" w:rsidR="00C91BEB" w:rsidRPr="00624C44" w:rsidRDefault="00C91BEB" w:rsidP="00C91BEB">
            <w:pPr>
              <w:rPr>
                <w:lang w:val="en-US"/>
              </w:rPr>
            </w:pPr>
          </w:p>
          <w:p w14:paraId="012100CC" w14:textId="77777777" w:rsidR="00C91BEB" w:rsidRPr="00624C44" w:rsidRDefault="00C91BEB" w:rsidP="00C91BEB">
            <w:pPr>
              <w:rPr>
                <w:lang w:val="en-US"/>
              </w:rPr>
            </w:pPr>
            <w:r w:rsidRPr="00624C44">
              <w:rPr>
                <w:lang w:val="en-US"/>
              </w:rPr>
              <w:t>Sensitivity</w:t>
            </w:r>
            <w:r w:rsidRPr="00624C44">
              <w:rPr>
                <w:highlight w:val="yellow"/>
                <w:lang w:val="en-US"/>
              </w:rPr>
              <w:t xml:space="preserve"> </w:t>
            </w:r>
            <w:r w:rsidRPr="00624C44">
              <w:rPr>
                <w:sz w:val="16"/>
                <w:szCs w:val="16"/>
                <w:highlight w:val="yellow"/>
                <w:lang w:val="en-US"/>
              </w:rPr>
              <w:t>(slider)</w:t>
            </w:r>
          </w:p>
          <w:p w14:paraId="6A2844D5" w14:textId="77777777" w:rsidR="00C91BEB" w:rsidRPr="00624C44" w:rsidRDefault="00C91BEB" w:rsidP="00C91BEB">
            <w:pPr>
              <w:rPr>
                <w:lang w:val="en-US"/>
              </w:rPr>
            </w:pPr>
          </w:p>
        </w:tc>
        <w:tc>
          <w:tcPr>
            <w:tcW w:w="3402" w:type="dxa"/>
          </w:tcPr>
          <w:p w14:paraId="25E59E76" w14:textId="77777777" w:rsidR="00C91BEB" w:rsidRPr="00624C44" w:rsidRDefault="00C91BEB" w:rsidP="00C91BEB">
            <w:pPr>
              <w:rPr>
                <w:lang w:val="en-US"/>
              </w:rPr>
            </w:pPr>
            <w:r w:rsidRPr="00624C44">
              <w:rPr>
                <w:lang w:val="en-US"/>
              </w:rPr>
              <w:t>1 Player / 2 Players / Zones</w:t>
            </w:r>
            <w:r w:rsidRPr="00624C44">
              <w:rPr>
                <w:lang w:val="en-US"/>
              </w:rPr>
              <w:br/>
            </w:r>
            <w:r w:rsidRPr="00624C44">
              <w:rPr>
                <w:sz w:val="16"/>
                <w:szCs w:val="16"/>
                <w:highlight w:val="yellow"/>
                <w:lang w:val="en-US"/>
              </w:rPr>
              <w:t>(radio button)</w:t>
            </w:r>
          </w:p>
          <w:p w14:paraId="74FCD634" w14:textId="77777777" w:rsidR="00C91BEB" w:rsidRPr="00624C44" w:rsidRDefault="00C91BEB" w:rsidP="00C91BEB">
            <w:pPr>
              <w:rPr>
                <w:lang w:val="en-US"/>
              </w:rPr>
            </w:pPr>
          </w:p>
          <w:p w14:paraId="22B271B8" w14:textId="77777777" w:rsidR="00C91BEB" w:rsidRPr="00624C44" w:rsidRDefault="00C91BEB" w:rsidP="00C91BEB">
            <w:pPr>
              <w:rPr>
                <w:lang w:val="en-US"/>
              </w:rPr>
            </w:pPr>
          </w:p>
          <w:p w14:paraId="32C157D1" w14:textId="77777777" w:rsidR="00C91BEB" w:rsidRPr="00624C44" w:rsidRDefault="00C91BEB" w:rsidP="00C91BEB">
            <w:pPr>
              <w:rPr>
                <w:lang w:val="en-US"/>
              </w:rPr>
            </w:pPr>
            <w:r w:rsidRPr="00624C44">
              <w:rPr>
                <w:sz w:val="16"/>
                <w:szCs w:val="16"/>
                <w:highlight w:val="yellow"/>
                <w:u w:val="single"/>
                <w:lang w:val="en-US"/>
              </w:rPr>
              <w:t>For each player and zone</w:t>
            </w:r>
            <w:r w:rsidRPr="00624C44">
              <w:rPr>
                <w:lang w:val="en-US"/>
              </w:rPr>
              <w:t>:</w:t>
            </w:r>
          </w:p>
          <w:p w14:paraId="2784B85F" w14:textId="587752F6" w:rsidR="00C91BEB" w:rsidRPr="00624C44" w:rsidRDefault="00C91BEB" w:rsidP="00C91BEB">
            <w:pPr>
              <w:rPr>
                <w:sz w:val="16"/>
                <w:szCs w:val="16"/>
                <w:lang w:val="en-US"/>
              </w:rPr>
            </w:pPr>
            <w:r w:rsidRPr="00624C44">
              <w:rPr>
                <w:lang w:val="en-US"/>
              </w:rPr>
              <w:t xml:space="preserve">Play in place / play in space </w:t>
            </w:r>
            <w:r w:rsidRPr="00624C44">
              <w:rPr>
                <w:sz w:val="16"/>
                <w:szCs w:val="16"/>
                <w:highlight w:val="yellow"/>
                <w:lang w:val="en-US"/>
              </w:rPr>
              <w:t>(radio button)</w:t>
            </w:r>
          </w:p>
          <w:p w14:paraId="29A1CCC9" w14:textId="77777777" w:rsidR="00C91BEB" w:rsidRPr="00624C44" w:rsidRDefault="00C91BEB" w:rsidP="00C91BEB">
            <w:pPr>
              <w:rPr>
                <w:lang w:val="en-US"/>
              </w:rPr>
            </w:pPr>
            <w:r w:rsidRPr="00624C44">
              <w:rPr>
                <w:lang w:val="en-US"/>
              </w:rPr>
              <w:t xml:space="preserve">Instrument 1 </w:t>
            </w:r>
            <w:r w:rsidRPr="00624C44">
              <w:rPr>
                <w:sz w:val="16"/>
                <w:szCs w:val="16"/>
                <w:highlight w:val="yellow"/>
                <w:lang w:val="en-US"/>
              </w:rPr>
              <w:t>(dropdown list)</w:t>
            </w:r>
          </w:p>
          <w:p w14:paraId="3F39FE4E" w14:textId="77777777" w:rsidR="00C91BEB" w:rsidRPr="00624C44" w:rsidRDefault="00C91BEB" w:rsidP="00C91BEB">
            <w:pPr>
              <w:rPr>
                <w:lang w:val="en-US"/>
              </w:rPr>
            </w:pPr>
            <w:r w:rsidRPr="00624C44">
              <w:rPr>
                <w:lang w:val="en-US"/>
              </w:rPr>
              <w:t xml:space="preserve">Instrument 2 </w:t>
            </w:r>
            <w:r w:rsidRPr="00624C44">
              <w:rPr>
                <w:sz w:val="16"/>
                <w:szCs w:val="16"/>
                <w:highlight w:val="yellow"/>
                <w:lang w:val="en-US"/>
              </w:rPr>
              <w:t>(dropdown list)</w:t>
            </w:r>
          </w:p>
          <w:p w14:paraId="2EDDD486" w14:textId="77777777" w:rsidR="00C91BEB" w:rsidRPr="00624C44" w:rsidRDefault="00C91BEB" w:rsidP="00C91BEB">
            <w:pPr>
              <w:rPr>
                <w:lang w:val="en-US"/>
              </w:rPr>
            </w:pPr>
          </w:p>
        </w:tc>
        <w:tc>
          <w:tcPr>
            <w:tcW w:w="2976" w:type="dxa"/>
          </w:tcPr>
          <w:p w14:paraId="0F2ED886" w14:textId="77777777" w:rsidR="00C91BEB" w:rsidRPr="00624C44" w:rsidRDefault="00C91BEB" w:rsidP="00C91BEB">
            <w:pPr>
              <w:rPr>
                <w:lang w:val="en-US"/>
              </w:rPr>
            </w:pPr>
            <w:r w:rsidRPr="00624C44">
              <w:rPr>
                <w:lang w:val="en-US"/>
              </w:rPr>
              <w:t xml:space="preserve">Scale </w:t>
            </w:r>
            <w:r w:rsidRPr="00624C44">
              <w:rPr>
                <w:sz w:val="16"/>
                <w:szCs w:val="16"/>
                <w:highlight w:val="yellow"/>
                <w:lang w:val="en-US"/>
              </w:rPr>
              <w:t>(dropdown list)</w:t>
            </w:r>
          </w:p>
          <w:p w14:paraId="133536DE" w14:textId="77777777" w:rsidR="00C91BEB" w:rsidRPr="00624C44" w:rsidRDefault="00C91BEB" w:rsidP="00C91BEB">
            <w:pPr>
              <w:rPr>
                <w:lang w:val="en-US"/>
              </w:rPr>
            </w:pPr>
          </w:p>
          <w:p w14:paraId="7B86A03C" w14:textId="77777777" w:rsidR="00C91BEB" w:rsidRPr="00624C44" w:rsidRDefault="00C91BEB" w:rsidP="00C91BEB">
            <w:pPr>
              <w:rPr>
                <w:lang w:val="en-US"/>
              </w:rPr>
            </w:pPr>
            <w:r w:rsidRPr="00624C44">
              <w:rPr>
                <w:lang w:val="en-US"/>
              </w:rPr>
              <w:t xml:space="preserve">Direction reverse </w:t>
            </w:r>
            <w:r w:rsidRPr="00624C44">
              <w:rPr>
                <w:sz w:val="16"/>
                <w:szCs w:val="16"/>
                <w:highlight w:val="yellow"/>
                <w:lang w:val="en-US"/>
              </w:rPr>
              <w:t>(checkbox)</w:t>
            </w:r>
          </w:p>
          <w:p w14:paraId="76BE29D6" w14:textId="77777777" w:rsidR="00C91BEB" w:rsidRPr="00624C44" w:rsidRDefault="00C91BEB" w:rsidP="00C91BEB">
            <w:pPr>
              <w:rPr>
                <w:lang w:val="en-US"/>
              </w:rPr>
            </w:pPr>
          </w:p>
        </w:tc>
      </w:tr>
    </w:tbl>
    <w:p w14:paraId="4A22DFA2" w14:textId="38948ACD" w:rsidR="00F21623" w:rsidRPr="00624C44" w:rsidRDefault="00DA302B" w:rsidP="00F21623">
      <w:pPr>
        <w:rPr>
          <w:lang w:val="en-US"/>
        </w:rPr>
      </w:pPr>
      <w:r w:rsidRPr="00624C44">
        <w:rPr>
          <w:lang w:val="en-US"/>
        </w:rPr>
        <w:t xml:space="preserve"> </w:t>
      </w:r>
    </w:p>
    <w:p w14:paraId="3855C06E" w14:textId="58D1268D" w:rsidR="005B4EC1" w:rsidRPr="00624C44" w:rsidRDefault="00D926EC" w:rsidP="00871292">
      <w:pPr>
        <w:pStyle w:val="Heading3"/>
        <w:rPr>
          <w:lang w:val="en-US"/>
        </w:rPr>
      </w:pPr>
      <w:bookmarkStart w:id="1067" w:name="_Toc362437891"/>
      <w:bookmarkStart w:id="1068" w:name="_Toc365022714"/>
      <w:bookmarkStart w:id="1069" w:name="_Toc369191191"/>
      <w:bookmarkStart w:id="1070" w:name="_Toc380405768"/>
      <w:r w:rsidRPr="00624C44">
        <w:rPr>
          <w:lang w:val="en-US"/>
        </w:rPr>
        <w:t>ME Technical Requirements</w:t>
      </w:r>
      <w:bookmarkEnd w:id="1057"/>
      <w:bookmarkEnd w:id="1067"/>
      <w:bookmarkEnd w:id="1068"/>
      <w:bookmarkEnd w:id="1069"/>
      <w:bookmarkEnd w:id="1070"/>
      <w:r w:rsidRPr="00624C44">
        <w:rPr>
          <w:lang w:val="en-US"/>
        </w:rPr>
        <w:t xml:space="preserve"> </w:t>
      </w:r>
    </w:p>
    <w:p w14:paraId="018F311A" w14:textId="1209170D" w:rsidR="00D926EC" w:rsidRPr="00624C44" w:rsidRDefault="00D926EC" w:rsidP="001F5D32">
      <w:pPr>
        <w:pStyle w:val="Heading5"/>
        <w:rPr>
          <w:lang w:val="en-US"/>
        </w:rPr>
      </w:pPr>
      <w:bookmarkStart w:id="1071" w:name="_Toc347839319"/>
      <w:bookmarkStart w:id="1072" w:name="_Toc365022715"/>
      <w:r w:rsidRPr="00624C44">
        <w:rPr>
          <w:lang w:val="en-US"/>
        </w:rPr>
        <w:t>Development Platforms</w:t>
      </w:r>
      <w:bookmarkEnd w:id="1071"/>
      <w:bookmarkEnd w:id="1072"/>
    </w:p>
    <w:p w14:paraId="6D5B544F" w14:textId="3C07517F" w:rsidR="00D926EC" w:rsidRPr="00624C44" w:rsidRDefault="00D926EC" w:rsidP="00D926EC">
      <w:pPr>
        <w:rPr>
          <w:lang w:val="en-US"/>
        </w:rPr>
      </w:pPr>
      <w:r w:rsidRPr="00624C44">
        <w:rPr>
          <w:lang w:val="en-US"/>
        </w:rPr>
        <w:t>Currently MC handles communication with</w:t>
      </w:r>
    </w:p>
    <w:p w14:paraId="63BE5ECC" w14:textId="77777777" w:rsidR="00D926EC" w:rsidRPr="00624C44" w:rsidRDefault="00D926EC" w:rsidP="00F821A3">
      <w:pPr>
        <w:ind w:left="720"/>
        <w:rPr>
          <w:b/>
          <w:lang w:val="en-US"/>
        </w:rPr>
      </w:pPr>
      <w:r w:rsidRPr="00624C44">
        <w:rPr>
          <w:b/>
          <w:lang w:val="en-US"/>
        </w:rPr>
        <w:t>Pure Data</w:t>
      </w:r>
    </w:p>
    <w:p w14:paraId="1947A67B" w14:textId="77777777" w:rsidR="00D926EC" w:rsidRPr="00624C44" w:rsidRDefault="00D926EC" w:rsidP="00F821A3">
      <w:pPr>
        <w:ind w:left="720"/>
        <w:rPr>
          <w:b/>
          <w:lang w:val="en-US"/>
        </w:rPr>
      </w:pPr>
      <w:proofErr w:type="spellStart"/>
      <w:r w:rsidRPr="00624C44">
        <w:rPr>
          <w:b/>
          <w:lang w:val="en-US"/>
        </w:rPr>
        <w:t>SuperCollider</w:t>
      </w:r>
      <w:proofErr w:type="spellEnd"/>
    </w:p>
    <w:p w14:paraId="6CCA8583" w14:textId="77777777" w:rsidR="00D926EC" w:rsidRPr="00624C44" w:rsidRDefault="00D926EC" w:rsidP="00F821A3">
      <w:pPr>
        <w:ind w:left="720"/>
        <w:rPr>
          <w:b/>
          <w:lang w:val="en-US"/>
        </w:rPr>
      </w:pPr>
      <w:proofErr w:type="spellStart"/>
      <w:r w:rsidRPr="00624C44">
        <w:rPr>
          <w:b/>
          <w:lang w:val="en-US"/>
        </w:rPr>
        <w:t>CSound</w:t>
      </w:r>
      <w:proofErr w:type="spellEnd"/>
    </w:p>
    <w:p w14:paraId="2BE7B30E" w14:textId="72CCF607" w:rsidR="00F821A3" w:rsidRPr="00624C44" w:rsidRDefault="00F821A3" w:rsidP="00D926EC">
      <w:pPr>
        <w:rPr>
          <w:lang w:val="en-US"/>
        </w:rPr>
      </w:pPr>
      <w:r w:rsidRPr="00624C44">
        <w:rPr>
          <w:lang w:val="en-US"/>
        </w:rPr>
        <w:t>But other environments can also be added</w:t>
      </w:r>
    </w:p>
    <w:p w14:paraId="3070E1B6" w14:textId="77777777" w:rsidR="00D926EC" w:rsidRPr="00624C44" w:rsidRDefault="00D926EC" w:rsidP="001F5D32">
      <w:pPr>
        <w:pStyle w:val="Heading5"/>
        <w:rPr>
          <w:lang w:val="en-US"/>
        </w:rPr>
      </w:pPr>
      <w:bookmarkStart w:id="1073" w:name="_Toc347839320"/>
      <w:bookmarkStart w:id="1074" w:name="_Toc365022716"/>
      <w:r w:rsidRPr="00624C44">
        <w:rPr>
          <w:lang w:val="en-US"/>
        </w:rPr>
        <w:t>Tracking Schemes</w:t>
      </w:r>
      <w:bookmarkEnd w:id="1073"/>
      <w:bookmarkEnd w:id="1074"/>
    </w:p>
    <w:p w14:paraId="758FC4FA" w14:textId="5CFF4687" w:rsidR="00D926EC" w:rsidRPr="00624C44" w:rsidRDefault="00D926EC" w:rsidP="00D926EC">
      <w:pPr>
        <w:rPr>
          <w:lang w:val="en-US"/>
        </w:rPr>
      </w:pPr>
      <w:r w:rsidRPr="00624C44">
        <w:rPr>
          <w:lang w:val="en-US"/>
        </w:rPr>
        <w:t xml:space="preserve">TM Tracking Scheme uses two separate approaches:  </w:t>
      </w:r>
    </w:p>
    <w:p w14:paraId="27849E10" w14:textId="39D78B44" w:rsidR="00D926EC" w:rsidRPr="00624C44" w:rsidRDefault="00D926EC" w:rsidP="00D926EC">
      <w:pPr>
        <w:rPr>
          <w:lang w:val="en-US"/>
        </w:rPr>
      </w:pPr>
      <w:r w:rsidRPr="00624C44">
        <w:rPr>
          <w:lang w:val="en-US"/>
        </w:rPr>
        <w:t xml:space="preserve">“tracking </w:t>
      </w:r>
      <w:r w:rsidR="001230D1" w:rsidRPr="00624C44">
        <w:rPr>
          <w:lang w:val="en-US"/>
        </w:rPr>
        <w:t>player</w:t>
      </w:r>
      <w:r w:rsidRPr="00624C44">
        <w:rPr>
          <w:lang w:val="en-US"/>
        </w:rPr>
        <w:t xml:space="preserve">”, </w:t>
      </w:r>
      <w:r w:rsidR="00C16585" w:rsidRPr="00624C44">
        <w:rPr>
          <w:lang w:val="en-US"/>
        </w:rPr>
        <w:t xml:space="preserve">TM </w:t>
      </w:r>
      <w:r w:rsidRPr="00624C44">
        <w:rPr>
          <w:lang w:val="en-US"/>
        </w:rPr>
        <w:t xml:space="preserve">tracks one or two </w:t>
      </w:r>
      <w:r w:rsidR="001230D1" w:rsidRPr="00624C44">
        <w:rPr>
          <w:lang w:val="en-US"/>
        </w:rPr>
        <w:t>player</w:t>
      </w:r>
      <w:r w:rsidRPr="00624C44">
        <w:rPr>
          <w:lang w:val="en-US"/>
        </w:rPr>
        <w:t>(s) and recognizes the body and its parts;</w:t>
      </w:r>
    </w:p>
    <w:p w14:paraId="25B08D60" w14:textId="059098D9" w:rsidR="00D926EC" w:rsidRPr="00624C44" w:rsidRDefault="00D926EC" w:rsidP="00D926EC">
      <w:pPr>
        <w:rPr>
          <w:lang w:val="en-US"/>
        </w:rPr>
      </w:pPr>
      <w:r w:rsidRPr="00624C44">
        <w:rPr>
          <w:lang w:val="en-US"/>
        </w:rPr>
        <w:t xml:space="preserve">“tracking zones” </w:t>
      </w:r>
      <w:r w:rsidR="00C16585" w:rsidRPr="00624C44">
        <w:rPr>
          <w:lang w:val="en-US"/>
        </w:rPr>
        <w:t xml:space="preserve">TM </w:t>
      </w:r>
      <w:r w:rsidRPr="00624C44">
        <w:rPr>
          <w:lang w:val="en-US"/>
        </w:rPr>
        <w:t xml:space="preserve">does not try to recognize the body or its parts, but only tracks the movement in the selected areas. </w:t>
      </w:r>
    </w:p>
    <w:p w14:paraId="012C733F" w14:textId="5076CF16" w:rsidR="00D926EC" w:rsidRPr="00624C44" w:rsidRDefault="00644A66" w:rsidP="001F5D32">
      <w:pPr>
        <w:pStyle w:val="Heading5"/>
        <w:rPr>
          <w:lang w:val="en-US"/>
        </w:rPr>
      </w:pPr>
      <w:bookmarkStart w:id="1075" w:name="_Toc365022717"/>
      <w:bookmarkStart w:id="1076" w:name="_Toc347839322"/>
      <w:r w:rsidRPr="00624C44">
        <w:rPr>
          <w:lang w:val="en-US"/>
        </w:rPr>
        <w:t>Messages</w:t>
      </w:r>
      <w:bookmarkEnd w:id="1075"/>
      <w:r w:rsidR="00D926EC" w:rsidRPr="00624C44">
        <w:rPr>
          <w:lang w:val="en-US"/>
        </w:rPr>
        <w:t xml:space="preserve"> </w:t>
      </w:r>
      <w:bookmarkEnd w:id="1076"/>
    </w:p>
    <w:p w14:paraId="214DE36C" w14:textId="2DA052A7" w:rsidR="00D926EC" w:rsidRPr="00624C44" w:rsidRDefault="00D926EC" w:rsidP="00D926EC">
      <w:pPr>
        <w:rPr>
          <w:lang w:val="en-US"/>
        </w:rPr>
      </w:pPr>
      <w:r w:rsidRPr="00624C44">
        <w:rPr>
          <w:lang w:val="en-US"/>
        </w:rPr>
        <w:t xml:space="preserve">The ME receives </w:t>
      </w:r>
      <w:r w:rsidR="00644A66" w:rsidRPr="00624C44">
        <w:rPr>
          <w:lang w:val="en-US"/>
        </w:rPr>
        <w:t>messages</w:t>
      </w:r>
      <w:r w:rsidRPr="00624C44">
        <w:rPr>
          <w:lang w:val="en-US"/>
        </w:rPr>
        <w:t xml:space="preserve"> from two sources: </w:t>
      </w:r>
    </w:p>
    <w:p w14:paraId="441A6E2B" w14:textId="041EFBA2" w:rsidR="00D926EC" w:rsidRPr="00624C44" w:rsidRDefault="00D926EC" w:rsidP="007B1D53">
      <w:pPr>
        <w:pStyle w:val="bullet2"/>
      </w:pPr>
      <w:r w:rsidRPr="00624C44">
        <w:t>TM, via the Player’s movements</w:t>
      </w:r>
    </w:p>
    <w:p w14:paraId="450134FC" w14:textId="72B226A4" w:rsidR="00D926EC" w:rsidRPr="00624C44" w:rsidRDefault="00F821A3" w:rsidP="007B1D53">
      <w:pPr>
        <w:pStyle w:val="bullet2"/>
      </w:pPr>
      <w:r w:rsidRPr="00624C44">
        <w:t>CM</w:t>
      </w:r>
      <w:r w:rsidR="00D926EC" w:rsidRPr="00624C44">
        <w:t xml:space="preserve"> </w:t>
      </w:r>
      <w:r w:rsidRPr="00624C44">
        <w:t>via operator’s control</w:t>
      </w:r>
      <w:r w:rsidR="00644A66" w:rsidRPr="00624C44">
        <w:t xml:space="preserve"> actions</w:t>
      </w:r>
      <w:r w:rsidR="00D926EC" w:rsidRPr="00624C44">
        <w:t xml:space="preserve"> </w:t>
      </w:r>
    </w:p>
    <w:p w14:paraId="2EC8EBEF" w14:textId="77777777" w:rsidR="00D926EC" w:rsidRPr="00624C44" w:rsidRDefault="00D926EC" w:rsidP="007B1D53">
      <w:pPr>
        <w:pStyle w:val="bullet2"/>
        <w:numPr>
          <w:ilvl w:val="0"/>
          <w:numId w:val="0"/>
        </w:numPr>
        <w:ind w:left="1080"/>
      </w:pPr>
    </w:p>
    <w:p w14:paraId="77CF71D0" w14:textId="77777777" w:rsidR="00D926EC" w:rsidRPr="00624C44" w:rsidRDefault="00D926EC" w:rsidP="001F5D32">
      <w:pPr>
        <w:pStyle w:val="Heading1"/>
        <w:rPr>
          <w:del w:id="1077" w:author="motioncomposer" w:date="2017-12-21T19:52:00Z"/>
          <w:u w:val="single"/>
        </w:rPr>
      </w:pPr>
      <w:bookmarkStart w:id="1078" w:name="_Toc348390719"/>
      <w:bookmarkStart w:id="1079" w:name="_Toc362437893"/>
      <w:bookmarkStart w:id="1080" w:name="_Toc365022718"/>
      <w:bookmarkStart w:id="1081" w:name="_Toc347839326"/>
      <w:bookmarkStart w:id="1082" w:name="_Toc348390720"/>
      <w:bookmarkStart w:id="1083" w:name="_Toc362437894"/>
      <w:bookmarkStart w:id="1084" w:name="_Toc365022719"/>
      <w:bookmarkStart w:id="1085" w:name="_Toc369191193"/>
      <w:bookmarkEnd w:id="809"/>
      <w:del w:id="1086" w:author="motioncomposer" w:date="2017-12-21T19:52:00Z">
        <w:r w:rsidRPr="00624C44">
          <w:rPr>
            <w:u w:val="single"/>
          </w:rPr>
          <w:delText>The Individual Musical Environments</w:delText>
        </w:r>
        <w:bookmarkEnd w:id="1078"/>
        <w:bookmarkEnd w:id="1079"/>
        <w:bookmarkEnd w:id="1080"/>
      </w:del>
    </w:p>
    <w:p w14:paraId="513B461F" w14:textId="36EA36A6" w:rsidR="004B4F02" w:rsidRPr="00624C44" w:rsidRDefault="00D926EC" w:rsidP="00F21623">
      <w:pPr>
        <w:pStyle w:val="Heading1"/>
      </w:pPr>
      <w:bookmarkStart w:id="1087" w:name="_Toc380405769"/>
      <w:r w:rsidRPr="00624C44">
        <w:t>Techno</w:t>
      </w:r>
      <w:bookmarkEnd w:id="1081"/>
      <w:bookmarkEnd w:id="1082"/>
      <w:bookmarkEnd w:id="1083"/>
      <w:bookmarkEnd w:id="1084"/>
      <w:bookmarkEnd w:id="1085"/>
      <w:bookmarkEnd w:id="1087"/>
    </w:p>
    <w:p w14:paraId="06F21983" w14:textId="77777777" w:rsidR="006F5E51" w:rsidRPr="00624C44" w:rsidRDefault="006F5E51" w:rsidP="004B4F02">
      <w:pPr>
        <w:pStyle w:val="Heading3"/>
        <w:rPr>
          <w:ins w:id="1088" w:author="motioncomposer" w:date="2017-12-21T19:52:00Z"/>
          <w:lang w:val="en-US"/>
        </w:rPr>
      </w:pPr>
      <w:bookmarkStart w:id="1089" w:name="_Toc362437895"/>
      <w:bookmarkStart w:id="1090" w:name="_Toc365022720"/>
      <w:ins w:id="1091" w:author="motioncomposer" w:date="2017-12-21T19:52:00Z">
        <w:r w:rsidRPr="00624C44">
          <w:rPr>
            <w:noProof/>
            <w:lang w:val="en-GB" w:eastAsia="en-GB"/>
            <w:rPrChange w:id="1092" w:author="Unknown">
              <w:rPr>
                <w:rFonts w:ascii="Blender Pro Book" w:eastAsiaTheme="minorEastAsia" w:hAnsi="Blender Pro Book" w:cstheme="minorBidi"/>
                <w:noProof/>
                <w:color w:val="auto"/>
                <w:sz w:val="20"/>
                <w:szCs w:val="24"/>
                <w:lang w:val="en-GB" w:eastAsia="en-GB"/>
              </w:rPr>
            </w:rPrChange>
          </w:rPr>
          <mc:AlternateContent>
            <mc:Choice Requires="wps">
              <w:drawing>
                <wp:inline distT="0" distB="0" distL="0" distR="0" wp14:anchorId="1B894DBF" wp14:editId="50705D88">
                  <wp:extent cx="5799622" cy="923078"/>
                  <wp:effectExtent l="0" t="0" r="17145" b="17145"/>
                  <wp:docPr id="395"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1DE2F579" w14:textId="77777777" w:rsidR="00D124BC" w:rsidRPr="00EE6221" w:rsidRDefault="00D124BC" w:rsidP="006F5E51">
                              <w:pPr>
                                <w:pStyle w:val="Heading3"/>
                                <w:spacing w:before="120"/>
                                <w:ind w:left="431" w:hanging="431"/>
                                <w:rPr>
                                  <w:ins w:id="1093" w:author="motioncomposer" w:date="2017-12-21T19:52:00Z"/>
                                  <w:lang w:val="en-US"/>
                                </w:rPr>
                              </w:pPr>
                              <w:ins w:id="1094" w:author="motioncomposer" w:date="2017-12-21T19:52:00Z">
                                <w:r>
                                  <w:rPr>
                                    <w:lang w:val="en-US"/>
                                  </w:rPr>
                                  <w:t xml:space="preserve">Note to Composers </w:t>
                                </w:r>
                              </w:ins>
                            </w:p>
                            <w:p w14:paraId="5CB13316" w14:textId="1FE60EE5" w:rsidR="00D124BC" w:rsidRPr="001A4E3A" w:rsidRDefault="00D124BC" w:rsidP="00286E5B">
                              <w:pPr>
                                <w:pStyle w:val="bullet2"/>
                                <w:ind w:left="567"/>
                                <w:rPr>
                                  <w:ins w:id="1095" w:author="motioncomposer" w:date="2017-12-21T19:52:00Z"/>
                                </w:rPr>
                              </w:pPr>
                              <w:ins w:id="1096"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1501B8E6" w14:textId="77777777" w:rsidR="00D124BC" w:rsidRPr="00EE6221" w:rsidRDefault="00D124BC" w:rsidP="006F5E51">
                              <w:pPr>
                                <w:jc w:val="center"/>
                                <w:rPr>
                                  <w:ins w:id="1097" w:author="motioncomposer" w:date="2017-12-21T19:52:00Z"/>
                                  <w:lang w:val="en-US"/>
                                </w:rPr>
                              </w:pPr>
                            </w:p>
                            <w:p w14:paraId="7E1F043A" w14:textId="77777777" w:rsidR="00D124BC" w:rsidRPr="00EE6221" w:rsidRDefault="00D124BC" w:rsidP="006F5E51">
                              <w:pPr>
                                <w:rPr>
                                  <w:ins w:id="1098"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B894DBF" id="_x0000_s1196"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" fillcolor="#dbe5f1 [660]" strokecolor="#b8cce4 [1300]" strokeweight=".25pt">
                  <v:path arrowok="t"/>
                  <v:textbox>
                    <w:txbxContent>
                      <w:p w14:paraId="1DE2F579" w14:textId="77777777" w:rsidR="00D124BC" w:rsidRPr="00EE6221" w:rsidRDefault="00D124BC" w:rsidP="006F5E51">
                        <w:pPr>
                          <w:pStyle w:val="Heading3"/>
                          <w:spacing w:before="120"/>
                          <w:ind w:left="431" w:hanging="431"/>
                          <w:rPr>
                            <w:ins w:id="1099" w:author="motioncomposer" w:date="2017-12-21T19:52:00Z"/>
                            <w:lang w:val="en-US"/>
                          </w:rPr>
                        </w:pPr>
                        <w:ins w:id="1100" w:author="motioncomposer" w:date="2017-12-21T19:52:00Z">
                          <w:r>
                            <w:rPr>
                              <w:lang w:val="en-US"/>
                            </w:rPr>
                            <w:t xml:space="preserve">Note to Composers </w:t>
                          </w:r>
                        </w:ins>
                      </w:p>
                      <w:p w14:paraId="5CB13316" w14:textId="1FE60EE5" w:rsidR="00D124BC" w:rsidRPr="001A4E3A" w:rsidRDefault="00D124BC" w:rsidP="00286E5B">
                        <w:pPr>
                          <w:pStyle w:val="bullet2"/>
                          <w:ind w:left="567"/>
                          <w:rPr>
                            <w:ins w:id="1101" w:author="motioncomposer" w:date="2017-12-21T19:52:00Z"/>
                          </w:rPr>
                        </w:pPr>
                        <w:ins w:id="1102"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1501B8E6" w14:textId="77777777" w:rsidR="00D124BC" w:rsidRPr="00EE6221" w:rsidRDefault="00D124BC" w:rsidP="006F5E51">
                        <w:pPr>
                          <w:jc w:val="center"/>
                          <w:rPr>
                            <w:ins w:id="1103" w:author="motioncomposer" w:date="2017-12-21T19:52:00Z"/>
                            <w:lang w:val="en-US"/>
                          </w:rPr>
                        </w:pPr>
                      </w:p>
                      <w:p w14:paraId="7E1F043A" w14:textId="77777777" w:rsidR="00D124BC" w:rsidRPr="00EE6221" w:rsidRDefault="00D124BC" w:rsidP="006F5E51">
                        <w:pPr>
                          <w:rPr>
                            <w:ins w:id="1104" w:author="motioncomposer" w:date="2017-12-21T19:52:00Z"/>
                            <w:lang w:val="en-US"/>
                          </w:rPr>
                        </w:pPr>
                      </w:p>
                    </w:txbxContent>
                  </v:textbox>
                  <w10:anchorlock/>
                </v:roundrect>
              </w:pict>
            </mc:Fallback>
          </mc:AlternateContent>
        </w:r>
      </w:ins>
    </w:p>
    <w:p w14:paraId="10C9748F" w14:textId="77777777" w:rsidR="004B4F02" w:rsidRPr="00624C44" w:rsidRDefault="000123E7" w:rsidP="004B4F02">
      <w:pPr>
        <w:pStyle w:val="Heading3"/>
        <w:rPr>
          <w:ins w:id="1105" w:author="motioncomposer" w:date="2017-12-21T19:52:00Z"/>
          <w:lang w:val="en-US"/>
        </w:rPr>
      </w:pPr>
      <w:bookmarkStart w:id="1106" w:name="_Toc380405770"/>
      <w:ins w:id="1107" w:author="motioncomposer" w:date="2017-12-21T19:52:00Z">
        <w:r w:rsidRPr="00624C44">
          <w:rPr>
            <w:lang w:val="en-US"/>
          </w:rPr>
          <w:t>Description</w:t>
        </w:r>
        <w:bookmarkEnd w:id="1106"/>
      </w:ins>
    </w:p>
    <w:p w14:paraId="6C4E2AFA" w14:textId="77777777" w:rsidR="004B4F02" w:rsidRPr="00624C44" w:rsidRDefault="00D926EC" w:rsidP="004B4F02">
      <w:pPr>
        <w:pStyle w:val="Heading3"/>
        <w:rPr>
          <w:del w:id="1108" w:author="motioncomposer" w:date="2017-12-21T19:52:00Z"/>
          <w:lang w:val="en-US"/>
        </w:rPr>
      </w:pPr>
      <w:del w:id="1109" w:author="motioncomposer" w:date="2017-12-21T19:52:00Z">
        <w:r w:rsidRPr="00624C44">
          <w:rPr>
            <w:lang w:val="en-US"/>
          </w:rPr>
          <w:delText>Introduction</w:delText>
        </w:r>
      </w:del>
    </w:p>
    <w:bookmarkEnd w:id="1089"/>
    <w:bookmarkEnd w:id="1090"/>
    <w:p w14:paraId="62E69EE1" w14:textId="1532582C" w:rsidR="00D926EC" w:rsidRDefault="00D926EC" w:rsidP="00D926EC">
      <w:pPr>
        <w:rPr>
          <w:lang w:val="en-US"/>
        </w:rPr>
      </w:pPr>
      <w:r w:rsidRPr="00624C44">
        <w:rPr>
          <w:lang w:val="en-US"/>
        </w:rPr>
        <w:t xml:space="preserve">More than any other ME, Techno is </w:t>
      </w:r>
      <w:r w:rsidR="005433D9" w:rsidRPr="00624C44">
        <w:rPr>
          <w:lang w:val="en-US"/>
        </w:rPr>
        <w:t>concerned with pop</w:t>
      </w:r>
      <w:r w:rsidRPr="00624C44">
        <w:rPr>
          <w:lang w:val="en-US"/>
        </w:rPr>
        <w:t xml:space="preserve"> music. I.e. </w:t>
      </w:r>
      <w:r w:rsidR="00724BA6" w:rsidRPr="00624C44">
        <w:rPr>
          <w:lang w:val="en-US"/>
        </w:rPr>
        <w:t xml:space="preserve">the </w:t>
      </w:r>
      <w:r w:rsidR="005433D9" w:rsidRPr="00624C44">
        <w:rPr>
          <w:lang w:val="en-US"/>
        </w:rPr>
        <w:t>user-</w:t>
      </w:r>
      <w:r w:rsidR="00724BA6" w:rsidRPr="00624C44">
        <w:rPr>
          <w:lang w:val="en-US"/>
        </w:rPr>
        <w:t xml:space="preserve">experience </w:t>
      </w:r>
      <w:r w:rsidR="005433D9" w:rsidRPr="00624C44">
        <w:rPr>
          <w:lang w:val="en-US"/>
        </w:rPr>
        <w:t xml:space="preserve">begins with a more-or-less finished </w:t>
      </w:r>
      <w:r w:rsidRPr="00624C44">
        <w:rPr>
          <w:lang w:val="en-US"/>
        </w:rPr>
        <w:t xml:space="preserve">song, and </w:t>
      </w:r>
      <w:r w:rsidR="005433D9" w:rsidRPr="00624C44">
        <w:rPr>
          <w:lang w:val="en-US"/>
        </w:rPr>
        <w:t>the user is given ways to join in</w:t>
      </w:r>
      <w:r w:rsidR="00A320B6" w:rsidRPr="00624C44">
        <w:rPr>
          <w:lang w:val="en-US"/>
        </w:rPr>
        <w:t xml:space="preserve"> and add to it.</w:t>
      </w:r>
      <w:r w:rsidRPr="00624C44">
        <w:rPr>
          <w:lang w:val="en-US"/>
        </w:rPr>
        <w:t xml:space="preserve">  True to its name, the </w:t>
      </w:r>
      <w:r w:rsidR="00724BA6" w:rsidRPr="00624C44">
        <w:rPr>
          <w:lang w:val="en-US"/>
        </w:rPr>
        <w:t xml:space="preserve">beat never stops. </w:t>
      </w:r>
    </w:p>
    <w:p w14:paraId="21E3AF24" w14:textId="77777777" w:rsidR="00DC1ADC" w:rsidRDefault="00DC1ADC" w:rsidP="00D926EC">
      <w:pPr>
        <w:rPr>
          <w:lang w:val="en-US"/>
        </w:rPr>
      </w:pPr>
    </w:p>
    <w:p w14:paraId="67FF5871" w14:textId="40595A73" w:rsidR="00DC1ADC" w:rsidRPr="00624C44" w:rsidRDefault="00DC1ADC" w:rsidP="00DC1ADC">
      <w:pPr>
        <w:pStyle w:val="Heading3"/>
        <w:rPr>
          <w:lang w:val="en-US"/>
        </w:rPr>
      </w:pPr>
      <w:bookmarkStart w:id="1110" w:name="_Toc380405771"/>
      <w:r>
        <w:rPr>
          <w:lang w:val="en-US"/>
        </w:rPr>
        <w:t>Modes of Use</w:t>
      </w:r>
      <w:bookmarkEnd w:id="1110"/>
    </w:p>
    <w:p w14:paraId="446A05D0" w14:textId="06199299" w:rsidR="00D926EC" w:rsidRPr="00624C44" w:rsidRDefault="00D926EC" w:rsidP="008C6917">
      <w:pPr>
        <w:pStyle w:val="Heading3"/>
        <w:rPr>
          <w:lang w:val="en-US"/>
        </w:rPr>
      </w:pPr>
      <w:bookmarkStart w:id="1111" w:name="_Toc362437897"/>
      <w:bookmarkStart w:id="1112" w:name="_Toc365022722"/>
      <w:bookmarkStart w:id="1113" w:name="_Toc380405772"/>
      <w:r w:rsidRPr="00624C44">
        <w:rPr>
          <w:lang w:val="en-US"/>
        </w:rPr>
        <w:t>Features</w:t>
      </w:r>
      <w:bookmarkEnd w:id="1111"/>
      <w:bookmarkEnd w:id="1112"/>
      <w:bookmarkEnd w:id="1113"/>
    </w:p>
    <w:p w14:paraId="3B048CA6" w14:textId="5829229D" w:rsidR="005433D9" w:rsidRPr="00624C44" w:rsidRDefault="003F37B9" w:rsidP="00D926EC">
      <w:pPr>
        <w:rPr>
          <w:lang w:val="en-US"/>
        </w:rPr>
      </w:pPr>
      <w:bookmarkStart w:id="1114" w:name="_Toc347839331"/>
      <w:bookmarkStart w:id="1115" w:name="_Toc348390725"/>
      <w:r w:rsidRPr="00624C44">
        <w:rPr>
          <w:lang w:val="en-US"/>
        </w:rPr>
        <w:t>Techno offer these ways to control the music:</w:t>
      </w:r>
    </w:p>
    <w:p w14:paraId="35820FF0" w14:textId="77777777" w:rsidR="005433D9" w:rsidRPr="00624C44" w:rsidRDefault="005433D9" w:rsidP="00D926EC">
      <w:pPr>
        <w:rPr>
          <w:lang w:val="en-US"/>
        </w:rPr>
      </w:pPr>
    </w:p>
    <w:p w14:paraId="59AA2887" w14:textId="7DB7129A" w:rsidR="005433D9" w:rsidRPr="00624C44" w:rsidRDefault="005433D9" w:rsidP="00D926EC">
      <w:pPr>
        <w:rPr>
          <w:b/>
          <w:lang w:val="en-US"/>
        </w:rPr>
      </w:pPr>
      <w:r w:rsidRPr="00624C44">
        <w:rPr>
          <w:b/>
          <w:lang w:val="en-US"/>
        </w:rPr>
        <w:t>1. Levels, based on movement activity level</w:t>
      </w:r>
    </w:p>
    <w:bookmarkEnd w:id="1114"/>
    <w:bookmarkEnd w:id="1115"/>
    <w:p w14:paraId="3C7ECB4E" w14:textId="443584A6" w:rsidR="00D926EC" w:rsidRPr="00624C44" w:rsidRDefault="005433D9" w:rsidP="007F1B22">
      <w:pPr>
        <w:ind w:left="720"/>
        <w:rPr>
          <w:lang w:val="en-US"/>
        </w:rPr>
      </w:pPr>
      <w:r w:rsidRPr="00624C44">
        <w:rPr>
          <w:lang w:val="en-US"/>
        </w:rPr>
        <w:lastRenderedPageBreak/>
        <w:t>1 n</w:t>
      </w:r>
      <w:r w:rsidR="00D926EC" w:rsidRPr="00624C44">
        <w:rPr>
          <w:lang w:val="en-US"/>
        </w:rPr>
        <w:t>o</w:t>
      </w:r>
      <w:r w:rsidR="001C4C74" w:rsidRPr="00624C44">
        <w:rPr>
          <w:lang w:val="en-US"/>
        </w:rPr>
        <w:t xml:space="preserve"> user present </w:t>
      </w:r>
      <w:r w:rsidR="00D926EC" w:rsidRPr="00624C44">
        <w:rPr>
          <w:lang w:val="en-US"/>
        </w:rPr>
        <w:t xml:space="preserve"> </w:t>
      </w:r>
    </w:p>
    <w:p w14:paraId="674A3804" w14:textId="204E36EC" w:rsidR="00D926EC" w:rsidRPr="00624C44" w:rsidRDefault="005433D9" w:rsidP="007F1B22">
      <w:pPr>
        <w:ind w:left="720"/>
        <w:rPr>
          <w:lang w:val="en-US"/>
        </w:rPr>
      </w:pPr>
      <w:r w:rsidRPr="00624C44">
        <w:rPr>
          <w:lang w:val="en-US"/>
        </w:rPr>
        <w:t xml:space="preserve">2 </w:t>
      </w:r>
      <w:proofErr w:type="gramStart"/>
      <w:r w:rsidRPr="00624C44">
        <w:rPr>
          <w:lang w:val="en-US"/>
        </w:rPr>
        <w:t>u</w:t>
      </w:r>
      <w:r w:rsidR="001C4C74" w:rsidRPr="00624C44">
        <w:rPr>
          <w:lang w:val="en-US"/>
        </w:rPr>
        <w:t>ser</w:t>
      </w:r>
      <w:proofErr w:type="gramEnd"/>
      <w:r w:rsidR="001C4C74" w:rsidRPr="00624C44">
        <w:rPr>
          <w:lang w:val="en-US"/>
        </w:rPr>
        <w:t xml:space="preserve"> is present</w:t>
      </w:r>
      <w:r w:rsidR="00D926EC" w:rsidRPr="00624C44">
        <w:rPr>
          <w:lang w:val="en-US"/>
        </w:rPr>
        <w:t xml:space="preserve"> </w:t>
      </w:r>
    </w:p>
    <w:p w14:paraId="4260A13E" w14:textId="069ED688" w:rsidR="00074852" w:rsidRPr="00624C44" w:rsidRDefault="005433D9" w:rsidP="007F1B22">
      <w:pPr>
        <w:ind w:left="720"/>
        <w:rPr>
          <w:lang w:val="en-US"/>
        </w:rPr>
      </w:pPr>
      <w:r w:rsidRPr="00624C44">
        <w:rPr>
          <w:lang w:val="en-US"/>
        </w:rPr>
        <w:t>3 continuous transformation from s</w:t>
      </w:r>
      <w:r w:rsidR="00074852" w:rsidRPr="00624C44">
        <w:rPr>
          <w:lang w:val="en-US"/>
        </w:rPr>
        <w:t>mall dancing to large dancing</w:t>
      </w:r>
    </w:p>
    <w:p w14:paraId="5C9F130B" w14:textId="5DCB24CF" w:rsidR="00D926EC" w:rsidRPr="00624C44" w:rsidRDefault="005433D9" w:rsidP="005433D9">
      <w:pPr>
        <w:ind w:left="720"/>
        <w:rPr>
          <w:lang w:val="en-US"/>
        </w:rPr>
      </w:pPr>
      <w:r w:rsidRPr="00624C44">
        <w:rPr>
          <w:lang w:val="en-US"/>
        </w:rPr>
        <w:t xml:space="preserve">4 we are experimenting with </w:t>
      </w:r>
      <w:r w:rsidR="00D926EC" w:rsidRPr="00624C44">
        <w:rPr>
          <w:lang w:val="en-US"/>
        </w:rPr>
        <w:t xml:space="preserve">activity scratching </w:t>
      </w:r>
      <w:r w:rsidR="009160CE" w:rsidRPr="00624C44">
        <w:rPr>
          <w:lang w:val="en-US"/>
        </w:rPr>
        <w:t xml:space="preserve">(adding noise etc. to activity normal). </w:t>
      </w:r>
      <w:r w:rsidRPr="00624C44">
        <w:rPr>
          <w:lang w:val="en-US"/>
        </w:rPr>
        <w:t>w</w:t>
      </w:r>
      <w:r w:rsidR="00D926EC" w:rsidRPr="00624C44">
        <w:rPr>
          <w:lang w:val="en-US"/>
        </w:rPr>
        <w:t>ind, water soun</w:t>
      </w:r>
      <w:r w:rsidRPr="00624C44">
        <w:rPr>
          <w:lang w:val="en-US"/>
        </w:rPr>
        <w:t>ds…</w:t>
      </w:r>
    </w:p>
    <w:p w14:paraId="554FFB6E" w14:textId="77777777" w:rsidR="005433D9" w:rsidRPr="00624C44" w:rsidRDefault="005433D9" w:rsidP="00D926EC">
      <w:pPr>
        <w:rPr>
          <w:lang w:val="en-US"/>
        </w:rPr>
      </w:pPr>
    </w:p>
    <w:p w14:paraId="1D4D157B" w14:textId="77777777" w:rsidR="005433D9" w:rsidRPr="00624C44" w:rsidRDefault="005433D9" w:rsidP="00D926EC">
      <w:pPr>
        <w:rPr>
          <w:b/>
          <w:lang w:val="en-US"/>
        </w:rPr>
      </w:pPr>
      <w:r w:rsidRPr="00624C44">
        <w:rPr>
          <w:b/>
          <w:lang w:val="en-US"/>
        </w:rPr>
        <w:t>2. Hits, to the side, or front</w:t>
      </w:r>
    </w:p>
    <w:p w14:paraId="5B6D963A" w14:textId="046D9152" w:rsidR="005433D9" w:rsidRPr="00624C44" w:rsidRDefault="005379A8" w:rsidP="005433D9">
      <w:pPr>
        <w:rPr>
          <w:lang w:val="en-US"/>
        </w:rPr>
      </w:pPr>
      <w:r w:rsidRPr="00624C44">
        <w:rPr>
          <w:lang w:val="en-US"/>
        </w:rPr>
        <w:t>P</w:t>
      </w:r>
      <w:r w:rsidR="005433D9" w:rsidRPr="00624C44">
        <w:rPr>
          <w:lang w:val="en-US"/>
        </w:rPr>
        <w:t>lays individual notes or chords in a melody. (We experimented with Left being different from Right, but decided it is too complicated.)</w:t>
      </w:r>
    </w:p>
    <w:p w14:paraId="498F9438" w14:textId="77777777" w:rsidR="005433D9" w:rsidRPr="00624C44" w:rsidRDefault="005433D9" w:rsidP="005433D9">
      <w:pPr>
        <w:ind w:firstLine="720"/>
        <w:rPr>
          <w:lang w:val="en-US"/>
        </w:rPr>
      </w:pPr>
    </w:p>
    <w:p w14:paraId="31BC2D86" w14:textId="3875CD33" w:rsidR="005433D9" w:rsidRPr="00624C44" w:rsidRDefault="005433D9" w:rsidP="005433D9">
      <w:pPr>
        <w:rPr>
          <w:b/>
          <w:lang w:val="en-US"/>
        </w:rPr>
      </w:pPr>
      <w:r w:rsidRPr="00624C44">
        <w:rPr>
          <w:b/>
          <w:lang w:val="en-US"/>
        </w:rPr>
        <w:t xml:space="preserve">3. Breaks </w:t>
      </w:r>
    </w:p>
    <w:p w14:paraId="6577D597" w14:textId="1636BF77" w:rsidR="005433D9" w:rsidRPr="00624C44" w:rsidRDefault="005433D9" w:rsidP="005433D9">
      <w:pPr>
        <w:rPr>
          <w:lang w:val="en-US"/>
        </w:rPr>
      </w:pPr>
      <w:r w:rsidRPr="00624C44">
        <w:rPr>
          <w:lang w:val="en-US"/>
        </w:rPr>
        <w:t xml:space="preserve">We came up with 2 ways basic ways to do it.  (Either way discourages movement, so the usual pumped-up sound needs to be replaced with something of equal power). </w:t>
      </w:r>
    </w:p>
    <w:p w14:paraId="151E6CD5" w14:textId="7D2B3A7D" w:rsidR="005433D9" w:rsidRPr="00624C44" w:rsidRDefault="005433D9" w:rsidP="005433D9">
      <w:pPr>
        <w:ind w:left="720"/>
        <w:rPr>
          <w:lang w:val="en-US"/>
        </w:rPr>
      </w:pPr>
      <w:r w:rsidRPr="00624C44">
        <w:rPr>
          <w:lang w:val="en-US"/>
        </w:rPr>
        <w:t xml:space="preserve">1 </w:t>
      </w:r>
      <w:r w:rsidR="00D926EC" w:rsidRPr="00624C44">
        <w:rPr>
          <w:lang w:val="en-US"/>
        </w:rPr>
        <w:t xml:space="preserve">extension of arms </w:t>
      </w:r>
      <w:r w:rsidRPr="00624C44">
        <w:rPr>
          <w:lang w:val="en-US"/>
        </w:rPr>
        <w:t xml:space="preserve">to the </w:t>
      </w:r>
      <w:r w:rsidR="00D926EC" w:rsidRPr="00624C44">
        <w:rPr>
          <w:lang w:val="en-US"/>
        </w:rPr>
        <w:t>side</w:t>
      </w:r>
      <w:r w:rsidRPr="00624C44">
        <w:rPr>
          <w:lang w:val="en-US"/>
        </w:rPr>
        <w:t xml:space="preserve"> (cross-fade to break music, or as in ML’s case, a kind swimming comes in)</w:t>
      </w:r>
      <w:r w:rsidR="00D926EC" w:rsidRPr="00624C44">
        <w:rPr>
          <w:lang w:val="en-US"/>
        </w:rPr>
        <w:br/>
      </w:r>
      <w:r w:rsidRPr="00624C44">
        <w:rPr>
          <w:lang w:val="en-US"/>
        </w:rPr>
        <w:t>2 height level changes</w:t>
      </w:r>
    </w:p>
    <w:p w14:paraId="7E6FD1F4" w14:textId="0178DC5F" w:rsidR="005433D9" w:rsidRPr="00624C44" w:rsidRDefault="005433D9" w:rsidP="005433D9">
      <w:pPr>
        <w:ind w:left="720"/>
        <w:rPr>
          <w:lang w:val="en-US"/>
        </w:rPr>
      </w:pPr>
      <w:r w:rsidRPr="00624C44">
        <w:rPr>
          <w:lang w:val="en-US"/>
        </w:rPr>
        <w:tab/>
        <w:t>2a Overhead – something high, and/or high-pass filter</w:t>
      </w:r>
    </w:p>
    <w:p w14:paraId="37FD1AAA" w14:textId="6FBCC6DB" w:rsidR="005433D9" w:rsidRPr="00624C44" w:rsidRDefault="005433D9" w:rsidP="005433D9">
      <w:pPr>
        <w:ind w:left="720"/>
        <w:rPr>
          <w:lang w:val="en-US"/>
        </w:rPr>
      </w:pPr>
      <w:r w:rsidRPr="00624C44">
        <w:rPr>
          <w:lang w:val="en-US"/>
        </w:rPr>
        <w:tab/>
        <w:t>2b Crouch – base break</w:t>
      </w:r>
    </w:p>
    <w:p w14:paraId="135645B4" w14:textId="36D4E47D" w:rsidR="005433D9" w:rsidRPr="00624C44" w:rsidRDefault="005433D9" w:rsidP="005433D9">
      <w:pPr>
        <w:ind w:left="720"/>
        <w:rPr>
          <w:lang w:val="en-US"/>
        </w:rPr>
      </w:pPr>
      <w:r w:rsidRPr="00624C44">
        <w:rPr>
          <w:lang w:val="en-US"/>
        </w:rPr>
        <w:tab/>
        <w:t>2c Lying on floor – something totally crazy (like granular synthesis.  Does not need a beat)</w:t>
      </w:r>
    </w:p>
    <w:p w14:paraId="530D5B90" w14:textId="39D01D13" w:rsidR="00D926EC" w:rsidRPr="00624C44" w:rsidRDefault="005433D9" w:rsidP="00D926EC">
      <w:pPr>
        <w:rPr>
          <w:lang w:val="en-US"/>
        </w:rPr>
      </w:pPr>
      <w:r w:rsidRPr="00624C44">
        <w:rPr>
          <w:b/>
          <w:lang w:val="en-US"/>
        </w:rPr>
        <w:t>4. Accents,</w:t>
      </w:r>
      <w:r w:rsidR="00D926EC" w:rsidRPr="00624C44">
        <w:rPr>
          <w:lang w:val="en-US"/>
        </w:rPr>
        <w:t xml:space="preserve"> </w:t>
      </w:r>
      <w:r w:rsidRPr="00624C44">
        <w:rPr>
          <w:lang w:val="en-US"/>
        </w:rPr>
        <w:t>probably not quantized</w:t>
      </w:r>
    </w:p>
    <w:p w14:paraId="427E985A" w14:textId="77777777" w:rsidR="00D926EC" w:rsidRPr="00624C44" w:rsidRDefault="00D926EC" w:rsidP="00FD10A5">
      <w:pPr>
        <w:ind w:firstLine="720"/>
        <w:rPr>
          <w:lang w:val="en-US"/>
        </w:rPr>
      </w:pPr>
      <w:r w:rsidRPr="00624C44">
        <w:rPr>
          <w:lang w:val="en-US"/>
        </w:rPr>
        <w:t>kicks</w:t>
      </w:r>
    </w:p>
    <w:p w14:paraId="0DA783E6" w14:textId="77777777" w:rsidR="00D926EC" w:rsidRPr="00624C44" w:rsidRDefault="00D926EC" w:rsidP="00FD10A5">
      <w:pPr>
        <w:ind w:firstLine="720"/>
        <w:rPr>
          <w:lang w:val="en-US"/>
        </w:rPr>
      </w:pPr>
      <w:r w:rsidRPr="00624C44">
        <w:rPr>
          <w:lang w:val="en-US"/>
        </w:rPr>
        <w:t>jumps</w:t>
      </w:r>
    </w:p>
    <w:p w14:paraId="6E7BC1CE" w14:textId="6FEAE746" w:rsidR="00D926EC" w:rsidRPr="00624C44" w:rsidRDefault="00FD10A5" w:rsidP="00FD10A5">
      <w:pPr>
        <w:rPr>
          <w:lang w:val="en-US"/>
        </w:rPr>
      </w:pPr>
      <w:r w:rsidRPr="00624C44">
        <w:rPr>
          <w:lang w:val="en-US"/>
        </w:rPr>
        <w:tab/>
      </w:r>
      <w:r w:rsidR="005433D9" w:rsidRPr="00624C44">
        <w:rPr>
          <w:lang w:val="en-US"/>
        </w:rPr>
        <w:t>peak</w:t>
      </w:r>
      <w:r w:rsidR="00D926EC" w:rsidRPr="00624C44">
        <w:rPr>
          <w:lang w:val="en-US"/>
        </w:rPr>
        <w:t xml:space="preserve"> </w:t>
      </w:r>
    </w:p>
    <w:p w14:paraId="1CC6DEF8" w14:textId="57177AD5" w:rsidR="00D926EC" w:rsidRPr="00624C44" w:rsidRDefault="00D926EC" w:rsidP="00FD10A5">
      <w:pPr>
        <w:ind w:firstLine="720"/>
        <w:rPr>
          <w:lang w:val="en-US"/>
        </w:rPr>
      </w:pPr>
      <w:r w:rsidRPr="00624C44">
        <w:rPr>
          <w:lang w:val="en-US"/>
        </w:rPr>
        <w:t>button in tablet controller</w:t>
      </w:r>
      <w:r w:rsidR="005433D9" w:rsidRPr="00624C44">
        <w:rPr>
          <w:lang w:val="en-US"/>
        </w:rPr>
        <w:t xml:space="preserve"> - so Operator can play along.</w:t>
      </w:r>
    </w:p>
    <w:p w14:paraId="4C18DC03" w14:textId="77777777" w:rsidR="00C61349" w:rsidRPr="00624C44" w:rsidRDefault="00C61349" w:rsidP="003C5341">
      <w:pPr>
        <w:rPr>
          <w:lang w:val="en-US"/>
        </w:rPr>
      </w:pPr>
    </w:p>
    <w:p w14:paraId="0AB87253" w14:textId="77777777" w:rsidR="000D7195" w:rsidRPr="00624C44" w:rsidRDefault="000D7195" w:rsidP="000D7195">
      <w:pPr>
        <w:rPr>
          <w:ins w:id="1116" w:author="motioncomposer" w:date="2017-12-21T19:52:00Z"/>
          <w:b/>
          <w:lang w:val="en-US"/>
        </w:rPr>
      </w:pPr>
      <w:bookmarkStart w:id="1117" w:name="_Toc362437898"/>
      <w:bookmarkStart w:id="1118" w:name="_Toc365022723"/>
      <w:bookmarkStart w:id="1119" w:name="_Toc369191196"/>
      <w:ins w:id="1120" w:author="motioncomposer" w:date="2017-12-21T19:52:00Z">
        <w:r w:rsidRPr="00624C44">
          <w:rPr>
            <w:b/>
            <w:lang w:val="en-US"/>
          </w:rPr>
          <w:t>5.  2-Person play</w:t>
        </w:r>
      </w:ins>
    </w:p>
    <w:p w14:paraId="6106853C" w14:textId="77777777" w:rsidR="000D7195" w:rsidRPr="00624C44" w:rsidRDefault="000D7195" w:rsidP="000D7195">
      <w:pPr>
        <w:ind w:firstLine="720"/>
        <w:rPr>
          <w:ins w:id="1121" w:author="motioncomposer" w:date="2017-12-21T19:52:00Z"/>
          <w:lang w:val="en-US"/>
        </w:rPr>
      </w:pPr>
      <w:ins w:id="1122" w:author="motioncomposer" w:date="2017-12-21T19:52:00Z">
        <w:r w:rsidRPr="00624C44">
          <w:rPr>
            <w:lang w:val="en-US"/>
          </w:rPr>
          <w:t>In-place</w:t>
        </w:r>
      </w:ins>
    </w:p>
    <w:p w14:paraId="523239A5" w14:textId="77777777" w:rsidR="000D7195" w:rsidRPr="00624C44" w:rsidRDefault="000D7195" w:rsidP="000D7195">
      <w:pPr>
        <w:ind w:firstLine="720"/>
        <w:rPr>
          <w:ins w:id="1123" w:author="motioncomposer" w:date="2017-12-21T19:52:00Z"/>
          <w:lang w:val="en-US"/>
        </w:rPr>
      </w:pPr>
      <w:ins w:id="1124" w:author="motioncomposer" w:date="2017-12-21T19:52:00Z">
        <w:r w:rsidRPr="00624C44">
          <w:rPr>
            <w:lang w:val="en-US"/>
          </w:rPr>
          <w:t xml:space="preserve">for MC4.0 (this would be like </w:t>
        </w:r>
        <w:proofErr w:type="spellStart"/>
        <w:r w:rsidRPr="00624C44">
          <w:rPr>
            <w:lang w:val="en-US"/>
          </w:rPr>
          <w:t>nagual</w:t>
        </w:r>
        <w:proofErr w:type="spellEnd"/>
        <w:r w:rsidRPr="00624C44">
          <w:rPr>
            <w:lang w:val="en-US"/>
          </w:rPr>
          <w:t xml:space="preserve">… we can talk about it, but I think you’ll agree, </w:t>
        </w:r>
        <w:proofErr w:type="spellStart"/>
        <w:r w:rsidRPr="00624C44">
          <w:rPr>
            <w:lang w:val="en-US"/>
          </w:rPr>
          <w:t>its</w:t>
        </w:r>
        <w:proofErr w:type="spellEnd"/>
        <w:r w:rsidRPr="00624C44">
          <w:rPr>
            <w:lang w:val="en-US"/>
          </w:rPr>
          <w:t xml:space="preserve"> too soon for the 3.0)</w:t>
        </w:r>
      </w:ins>
    </w:p>
    <w:p w14:paraId="6BDA4987" w14:textId="77777777" w:rsidR="000D7195" w:rsidRPr="00624C44" w:rsidRDefault="000D7195" w:rsidP="00FD10A5">
      <w:pPr>
        <w:ind w:firstLine="720"/>
        <w:rPr>
          <w:ins w:id="1125" w:author="motioncomposer" w:date="2017-12-21T19:52:00Z"/>
          <w:lang w:val="en-US"/>
        </w:rPr>
      </w:pPr>
    </w:p>
    <w:p w14:paraId="1D2C0BA1" w14:textId="3043B109" w:rsidR="00067959" w:rsidRPr="00624C44" w:rsidRDefault="00C61349" w:rsidP="00C61349">
      <w:pPr>
        <w:pStyle w:val="Heading3"/>
        <w:rPr>
          <w:lang w:val="en-US"/>
        </w:rPr>
      </w:pPr>
      <w:bookmarkStart w:id="1126" w:name="_Toc380405773"/>
      <w:r w:rsidRPr="00624C44">
        <w:rPr>
          <w:lang w:val="en-US"/>
        </w:rPr>
        <w:t>Alphabet Used</w:t>
      </w:r>
      <w:bookmarkEnd w:id="1117"/>
      <w:bookmarkEnd w:id="1118"/>
      <w:bookmarkEnd w:id="1119"/>
      <w:ins w:id="1127" w:author="motioncomposer" w:date="2017-12-21T19:52:00Z">
        <w:r w:rsidR="00DA2A49" w:rsidRPr="00624C44">
          <w:rPr>
            <w:lang w:val="en-US"/>
          </w:rPr>
          <w:t xml:space="preserve"> (marked in red)</w:t>
        </w:r>
      </w:ins>
      <w:bookmarkEnd w:id="1126"/>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062"/>
        <w:gridCol w:w="1214"/>
        <w:gridCol w:w="1214"/>
        <w:gridCol w:w="910"/>
        <w:gridCol w:w="1974"/>
        <w:gridCol w:w="2275"/>
        <w:gridCol w:w="2124"/>
      </w:tblGrid>
      <w:tr w:rsidR="00C91BEB" w:rsidRPr="00624C44" w14:paraId="52F9F041" w14:textId="77777777" w:rsidTr="00AD3DA7">
        <w:trPr>
          <w:cantSplit/>
          <w:trHeight w:val="328"/>
        </w:trPr>
        <w:tc>
          <w:tcPr>
            <w:tcW w:w="993" w:type="dxa"/>
            <w:tcBorders>
              <w:bottom w:val="single" w:sz="4" w:space="0" w:color="auto"/>
            </w:tcBorders>
          </w:tcPr>
          <w:p w14:paraId="7D70205C" w14:textId="77777777" w:rsidR="00C91BEB" w:rsidRPr="00624C44" w:rsidRDefault="00C91BEB" w:rsidP="00C91BEB">
            <w:pPr>
              <w:rPr>
                <w:lang w:val="en-US"/>
              </w:rPr>
            </w:pPr>
          </w:p>
        </w:tc>
        <w:tc>
          <w:tcPr>
            <w:tcW w:w="1134" w:type="dxa"/>
            <w:tcBorders>
              <w:bottom w:val="single" w:sz="4" w:space="0" w:color="auto"/>
            </w:tcBorders>
          </w:tcPr>
          <w:p w14:paraId="5196540B" w14:textId="77777777" w:rsidR="00C91BEB" w:rsidRPr="00624C44" w:rsidRDefault="00C91BEB" w:rsidP="00C91BEB">
            <w:pPr>
              <w:rPr>
                <w:lang w:val="en-US"/>
              </w:rPr>
            </w:pPr>
          </w:p>
        </w:tc>
        <w:tc>
          <w:tcPr>
            <w:tcW w:w="1134" w:type="dxa"/>
            <w:tcBorders>
              <w:bottom w:val="single" w:sz="4" w:space="0" w:color="auto"/>
            </w:tcBorders>
          </w:tcPr>
          <w:p w14:paraId="0F23161F" w14:textId="77777777" w:rsidR="00C91BEB" w:rsidRPr="00624C44" w:rsidRDefault="00C91BEB" w:rsidP="00C91BEB">
            <w:pPr>
              <w:rPr>
                <w:lang w:val="en-US"/>
              </w:rPr>
            </w:pPr>
          </w:p>
        </w:tc>
        <w:tc>
          <w:tcPr>
            <w:tcW w:w="850" w:type="dxa"/>
            <w:tcBorders>
              <w:bottom w:val="single" w:sz="4" w:space="0" w:color="auto"/>
            </w:tcBorders>
          </w:tcPr>
          <w:p w14:paraId="50145ADC" w14:textId="77777777" w:rsidR="00C91BEB" w:rsidRPr="00624C44" w:rsidRDefault="00C91BEB" w:rsidP="00C91BEB">
            <w:pPr>
              <w:rPr>
                <w:lang w:val="en-US"/>
              </w:rPr>
            </w:pPr>
          </w:p>
        </w:tc>
        <w:tc>
          <w:tcPr>
            <w:tcW w:w="5955" w:type="dxa"/>
            <w:gridSpan w:val="3"/>
            <w:tcBorders>
              <w:bottom w:val="single" w:sz="4" w:space="0" w:color="auto"/>
            </w:tcBorders>
          </w:tcPr>
          <w:p w14:paraId="37EE7B38" w14:textId="77777777" w:rsidR="00C91BEB" w:rsidRPr="00624C44" w:rsidRDefault="00C91BEB" w:rsidP="00C91BEB">
            <w:pPr>
              <w:jc w:val="center"/>
              <w:rPr>
                <w:lang w:val="en-US"/>
              </w:rPr>
            </w:pPr>
            <w:r w:rsidRPr="00624C44">
              <w:rPr>
                <w:lang w:val="en-US"/>
              </w:rPr>
              <w:t>Techno Modes</w:t>
            </w:r>
          </w:p>
        </w:tc>
      </w:tr>
      <w:tr w:rsidR="00C91BEB" w:rsidRPr="00624C44" w14:paraId="3D00A00C" w14:textId="77777777" w:rsidTr="00AD3DA7">
        <w:trPr>
          <w:cantSplit/>
          <w:trHeight w:val="328"/>
        </w:trPr>
        <w:tc>
          <w:tcPr>
            <w:tcW w:w="993" w:type="dxa"/>
            <w:tcBorders>
              <w:bottom w:val="single" w:sz="4" w:space="0" w:color="auto"/>
            </w:tcBorders>
          </w:tcPr>
          <w:p w14:paraId="5982D071" w14:textId="77777777" w:rsidR="00C91BEB" w:rsidRPr="00624C44" w:rsidRDefault="00C91BEB" w:rsidP="00C91BEB">
            <w:pPr>
              <w:rPr>
                <w:lang w:val="en-US"/>
              </w:rPr>
            </w:pPr>
          </w:p>
        </w:tc>
        <w:tc>
          <w:tcPr>
            <w:tcW w:w="1134" w:type="dxa"/>
            <w:tcBorders>
              <w:bottom w:val="single" w:sz="4" w:space="0" w:color="auto"/>
            </w:tcBorders>
          </w:tcPr>
          <w:p w14:paraId="0A836F4C" w14:textId="77777777" w:rsidR="00C91BEB" w:rsidRPr="00624C44" w:rsidRDefault="00C91BEB" w:rsidP="00C91BEB">
            <w:pPr>
              <w:rPr>
                <w:lang w:val="en-US"/>
              </w:rPr>
            </w:pPr>
          </w:p>
        </w:tc>
        <w:tc>
          <w:tcPr>
            <w:tcW w:w="1134" w:type="dxa"/>
            <w:tcBorders>
              <w:bottom w:val="single" w:sz="4" w:space="0" w:color="auto"/>
            </w:tcBorders>
          </w:tcPr>
          <w:p w14:paraId="6F516DD4" w14:textId="77777777" w:rsidR="00C91BEB" w:rsidRPr="00624C44" w:rsidRDefault="00C91BEB" w:rsidP="00C91BEB">
            <w:pPr>
              <w:rPr>
                <w:lang w:val="en-US"/>
              </w:rPr>
            </w:pPr>
          </w:p>
        </w:tc>
        <w:tc>
          <w:tcPr>
            <w:tcW w:w="850" w:type="dxa"/>
            <w:tcBorders>
              <w:bottom w:val="single" w:sz="4" w:space="0" w:color="auto"/>
            </w:tcBorders>
          </w:tcPr>
          <w:p w14:paraId="21EF5933" w14:textId="77777777" w:rsidR="00C91BEB" w:rsidRPr="00624C44" w:rsidRDefault="00C91BEB" w:rsidP="00C91BEB">
            <w:pPr>
              <w:rPr>
                <w:lang w:val="en-US"/>
              </w:rPr>
            </w:pPr>
          </w:p>
        </w:tc>
        <w:tc>
          <w:tcPr>
            <w:tcW w:w="1844" w:type="dxa"/>
            <w:tcBorders>
              <w:bottom w:val="single" w:sz="4" w:space="0" w:color="auto"/>
            </w:tcBorders>
          </w:tcPr>
          <w:p w14:paraId="763DC4AD" w14:textId="77777777" w:rsidR="00C91BEB" w:rsidRPr="00624C44" w:rsidRDefault="00C91BEB" w:rsidP="00C91BEB">
            <w:pPr>
              <w:jc w:val="center"/>
              <w:rPr>
                <w:lang w:val="en-US"/>
              </w:rPr>
            </w:pPr>
            <w:r w:rsidRPr="00624C44">
              <w:rPr>
                <w:lang w:val="en-US"/>
              </w:rPr>
              <w:t>1-Person</w:t>
            </w:r>
          </w:p>
          <w:p w14:paraId="3AAF282B" w14:textId="77777777" w:rsidR="00C91BEB" w:rsidRPr="00624C44" w:rsidRDefault="00C91BEB" w:rsidP="00C91BEB">
            <w:pPr>
              <w:jc w:val="center"/>
              <w:rPr>
                <w:lang w:val="en-US"/>
              </w:rPr>
            </w:pPr>
            <w:r w:rsidRPr="00624C44">
              <w:rPr>
                <w:lang w:val="en-US"/>
              </w:rPr>
              <w:t>In-place</w:t>
            </w:r>
          </w:p>
        </w:tc>
        <w:tc>
          <w:tcPr>
            <w:tcW w:w="2126" w:type="dxa"/>
            <w:tcBorders>
              <w:bottom w:val="single" w:sz="4" w:space="0" w:color="auto"/>
            </w:tcBorders>
          </w:tcPr>
          <w:p w14:paraId="6CA4D542" w14:textId="77777777" w:rsidR="00C91BEB" w:rsidRPr="00624C44" w:rsidRDefault="00C91BEB" w:rsidP="00C91BEB">
            <w:pPr>
              <w:jc w:val="center"/>
              <w:rPr>
                <w:lang w:val="en-US"/>
              </w:rPr>
            </w:pPr>
            <w:r w:rsidRPr="00624C44">
              <w:rPr>
                <w:lang w:val="en-US"/>
              </w:rPr>
              <w:t>1-zone</w:t>
            </w:r>
          </w:p>
        </w:tc>
        <w:tc>
          <w:tcPr>
            <w:tcW w:w="1985" w:type="dxa"/>
            <w:tcBorders>
              <w:bottom w:val="single" w:sz="4" w:space="0" w:color="auto"/>
            </w:tcBorders>
          </w:tcPr>
          <w:p w14:paraId="0A962470" w14:textId="77777777" w:rsidR="00C91BEB" w:rsidRPr="00624C44" w:rsidRDefault="00C91BEB" w:rsidP="00C91BEB">
            <w:pPr>
              <w:jc w:val="center"/>
              <w:rPr>
                <w:lang w:val="en-US"/>
              </w:rPr>
            </w:pPr>
            <w:r w:rsidRPr="00624C44">
              <w:rPr>
                <w:lang w:val="en-US"/>
              </w:rPr>
              <w:t>2-zones</w:t>
            </w:r>
          </w:p>
        </w:tc>
      </w:tr>
      <w:tr w:rsidR="00C91BEB" w:rsidRPr="00624C44" w14:paraId="29DD7C2F" w14:textId="77777777" w:rsidTr="00AD3DA7">
        <w:trPr>
          <w:cantSplit/>
          <w:trHeight w:val="328"/>
        </w:trPr>
        <w:tc>
          <w:tcPr>
            <w:tcW w:w="993" w:type="dxa"/>
            <w:tcBorders>
              <w:bottom w:val="single" w:sz="4" w:space="0" w:color="auto"/>
            </w:tcBorders>
          </w:tcPr>
          <w:p w14:paraId="5C08D183" w14:textId="77777777" w:rsidR="00C91BEB" w:rsidRPr="00624C44" w:rsidRDefault="00C91BEB" w:rsidP="00C91BEB">
            <w:pPr>
              <w:rPr>
                <w:lang w:val="en-US"/>
              </w:rPr>
            </w:pPr>
          </w:p>
        </w:tc>
        <w:tc>
          <w:tcPr>
            <w:tcW w:w="1134" w:type="dxa"/>
            <w:tcBorders>
              <w:bottom w:val="single" w:sz="4" w:space="0" w:color="auto"/>
            </w:tcBorders>
          </w:tcPr>
          <w:p w14:paraId="595A70AB" w14:textId="77777777" w:rsidR="00C91BEB" w:rsidRPr="00624C44" w:rsidRDefault="00C91BEB" w:rsidP="00C91BEB">
            <w:pPr>
              <w:rPr>
                <w:lang w:val="en-US"/>
              </w:rPr>
            </w:pPr>
          </w:p>
        </w:tc>
        <w:tc>
          <w:tcPr>
            <w:tcW w:w="1134" w:type="dxa"/>
            <w:tcBorders>
              <w:bottom w:val="single" w:sz="4" w:space="0" w:color="auto"/>
            </w:tcBorders>
          </w:tcPr>
          <w:p w14:paraId="7DA14767" w14:textId="77777777" w:rsidR="00C91BEB" w:rsidRPr="00624C44" w:rsidRDefault="00C91BEB" w:rsidP="00C91BEB">
            <w:pPr>
              <w:rPr>
                <w:lang w:val="en-US"/>
              </w:rPr>
            </w:pPr>
          </w:p>
        </w:tc>
        <w:tc>
          <w:tcPr>
            <w:tcW w:w="850" w:type="dxa"/>
            <w:tcBorders>
              <w:bottom w:val="single" w:sz="4" w:space="0" w:color="auto"/>
            </w:tcBorders>
          </w:tcPr>
          <w:p w14:paraId="2F3D4137" w14:textId="77777777" w:rsidR="00C91BEB" w:rsidRPr="00624C44" w:rsidRDefault="00C91BEB" w:rsidP="00C91BEB">
            <w:pPr>
              <w:rPr>
                <w:lang w:val="en-US"/>
              </w:rPr>
            </w:pPr>
          </w:p>
        </w:tc>
        <w:tc>
          <w:tcPr>
            <w:tcW w:w="1844" w:type="dxa"/>
            <w:tcBorders>
              <w:bottom w:val="single" w:sz="4" w:space="0" w:color="auto"/>
            </w:tcBorders>
          </w:tcPr>
          <w:p w14:paraId="5BFBAC20" w14:textId="77777777" w:rsidR="00C91BEB" w:rsidRPr="00624C44" w:rsidRDefault="00C91BEB" w:rsidP="00C91BEB">
            <w:pPr>
              <w:rPr>
                <w:lang w:val="en-US"/>
              </w:rPr>
            </w:pPr>
          </w:p>
        </w:tc>
        <w:tc>
          <w:tcPr>
            <w:tcW w:w="2126" w:type="dxa"/>
            <w:tcBorders>
              <w:bottom w:val="single" w:sz="4" w:space="0" w:color="auto"/>
            </w:tcBorders>
          </w:tcPr>
          <w:p w14:paraId="61073CF6" w14:textId="77777777" w:rsidR="00C91BEB" w:rsidRPr="00624C44" w:rsidRDefault="00C91BEB" w:rsidP="00C91BEB">
            <w:pPr>
              <w:rPr>
                <w:lang w:val="en-US"/>
              </w:rPr>
            </w:pPr>
            <w:r w:rsidRPr="00624C44">
              <w:rPr>
                <w:lang w:val="en-US"/>
              </w:rPr>
              <w:t>this would be some</w:t>
            </w:r>
            <w:r w:rsidRPr="00624C44">
              <w:rPr>
                <w:lang w:val="en-US"/>
              </w:rPr>
              <w:softHyphen/>
              <w:t xml:space="preserve">thing new... I am not sure it has any value (let’s talk about it). </w:t>
            </w:r>
          </w:p>
        </w:tc>
        <w:tc>
          <w:tcPr>
            <w:tcW w:w="1985" w:type="dxa"/>
            <w:tcBorders>
              <w:bottom w:val="single" w:sz="4" w:space="0" w:color="auto"/>
            </w:tcBorders>
          </w:tcPr>
          <w:p w14:paraId="6DBA9470" w14:textId="77777777" w:rsidR="00C91BEB" w:rsidRPr="00624C44" w:rsidRDefault="00C91BEB" w:rsidP="00C91BEB">
            <w:pPr>
              <w:rPr>
                <w:lang w:val="en-US"/>
              </w:rPr>
            </w:pPr>
            <w:r w:rsidRPr="00624C44">
              <w:rPr>
                <w:lang w:val="en-US"/>
              </w:rPr>
              <w:t xml:space="preserve">this is the normal techno ‘bed’. </w:t>
            </w:r>
          </w:p>
        </w:tc>
      </w:tr>
      <w:tr w:rsidR="00C91BEB" w:rsidRPr="00624C44" w14:paraId="11F996D5" w14:textId="77777777" w:rsidTr="00AD3DA7">
        <w:trPr>
          <w:cantSplit/>
          <w:trHeight w:val="286"/>
        </w:trPr>
        <w:tc>
          <w:tcPr>
            <w:tcW w:w="993" w:type="dxa"/>
            <w:vMerge w:val="restart"/>
            <w:shd w:val="clear" w:color="auto" w:fill="FFFFC4"/>
          </w:tcPr>
          <w:p w14:paraId="30F1D557" w14:textId="77777777" w:rsidR="00C91BEB" w:rsidRPr="00624C44" w:rsidRDefault="00C91BEB" w:rsidP="00C91BEB">
            <w:pPr>
              <w:rPr>
                <w:b/>
                <w:color w:val="FF0000"/>
                <w:lang w:val="en-US"/>
              </w:rPr>
            </w:pPr>
            <w:r w:rsidRPr="00624C44">
              <w:rPr>
                <w:b/>
                <w:color w:val="FF0000"/>
                <w:lang w:val="en-US"/>
              </w:rPr>
              <w:t>/activity</w:t>
            </w:r>
          </w:p>
        </w:tc>
        <w:tc>
          <w:tcPr>
            <w:tcW w:w="1134" w:type="dxa"/>
            <w:vMerge w:val="restart"/>
            <w:shd w:val="clear" w:color="auto" w:fill="FFFFC4"/>
          </w:tcPr>
          <w:p w14:paraId="48924245" w14:textId="77777777" w:rsidR="00C91BEB" w:rsidRPr="00624C44" w:rsidRDefault="00C91BEB" w:rsidP="00C91BEB">
            <w:pPr>
              <w:rPr>
                <w:lang w:val="en-US"/>
              </w:rPr>
            </w:pPr>
            <w:r w:rsidRPr="00624C44">
              <w:rPr>
                <w:lang w:val="en-US"/>
              </w:rPr>
              <w:t>/discrete</w:t>
            </w:r>
          </w:p>
          <w:p w14:paraId="2E053ED6" w14:textId="77777777" w:rsidR="00C91BEB" w:rsidRPr="00624C44" w:rsidRDefault="00C91BEB" w:rsidP="00C91BEB">
            <w:pPr>
              <w:rPr>
                <w:lang w:val="en-US"/>
              </w:rPr>
            </w:pPr>
          </w:p>
          <w:p w14:paraId="1A48758E" w14:textId="77777777" w:rsidR="00C91BEB" w:rsidRPr="00624C44" w:rsidRDefault="00C91BEB" w:rsidP="00C91BEB">
            <w:pPr>
              <w:rPr>
                <w:lang w:val="en-US"/>
              </w:rPr>
            </w:pPr>
          </w:p>
        </w:tc>
        <w:tc>
          <w:tcPr>
            <w:tcW w:w="1134" w:type="dxa"/>
            <w:vMerge w:val="restart"/>
            <w:shd w:val="clear" w:color="auto" w:fill="FFFFC4"/>
          </w:tcPr>
          <w:p w14:paraId="68D28BF2" w14:textId="77777777" w:rsidR="00C91BEB" w:rsidRPr="00624C44" w:rsidRDefault="00C91BEB" w:rsidP="00C91BEB">
            <w:pPr>
              <w:rPr>
                <w:lang w:val="en-US"/>
              </w:rPr>
            </w:pPr>
            <w:r w:rsidRPr="00624C44">
              <w:rPr>
                <w:lang w:val="en-US"/>
              </w:rPr>
              <w:t>/hand</w:t>
            </w:r>
          </w:p>
          <w:p w14:paraId="704FA811" w14:textId="77777777" w:rsidR="00C91BEB" w:rsidRPr="00624C44" w:rsidRDefault="00C91BEB" w:rsidP="00C91BEB">
            <w:pPr>
              <w:rPr>
                <w:lang w:val="en-US"/>
              </w:rPr>
            </w:pPr>
          </w:p>
        </w:tc>
        <w:tc>
          <w:tcPr>
            <w:tcW w:w="850" w:type="dxa"/>
            <w:shd w:val="clear" w:color="auto" w:fill="FFFFC4"/>
          </w:tcPr>
          <w:p w14:paraId="3AEF7642" w14:textId="77777777" w:rsidR="00C91BEB" w:rsidRPr="00624C44" w:rsidRDefault="00C91BEB" w:rsidP="00C91BEB">
            <w:pPr>
              <w:rPr>
                <w:lang w:val="en-US"/>
              </w:rPr>
            </w:pPr>
            <w:r w:rsidRPr="00624C44">
              <w:rPr>
                <w:lang w:val="en-US"/>
              </w:rPr>
              <w:t>/left</w:t>
            </w:r>
          </w:p>
        </w:tc>
        <w:tc>
          <w:tcPr>
            <w:tcW w:w="1844" w:type="dxa"/>
            <w:shd w:val="clear" w:color="auto" w:fill="FFFFC4"/>
          </w:tcPr>
          <w:p w14:paraId="0F9892FA" w14:textId="77777777" w:rsidR="00C91BEB" w:rsidRPr="00624C44" w:rsidRDefault="00C91BEB" w:rsidP="00C91BEB">
            <w:pPr>
              <w:rPr>
                <w:lang w:val="en-US"/>
              </w:rPr>
            </w:pPr>
          </w:p>
        </w:tc>
        <w:tc>
          <w:tcPr>
            <w:tcW w:w="2126" w:type="dxa"/>
            <w:shd w:val="clear" w:color="auto" w:fill="FFFFC4"/>
          </w:tcPr>
          <w:p w14:paraId="6B4B41DB" w14:textId="77777777" w:rsidR="00C91BEB" w:rsidRPr="00624C44" w:rsidRDefault="00C91BEB" w:rsidP="00C91BEB">
            <w:pPr>
              <w:rPr>
                <w:lang w:val="en-US"/>
              </w:rPr>
            </w:pPr>
          </w:p>
        </w:tc>
        <w:tc>
          <w:tcPr>
            <w:tcW w:w="1985" w:type="dxa"/>
            <w:shd w:val="clear" w:color="auto" w:fill="FFFFC4"/>
          </w:tcPr>
          <w:p w14:paraId="412A61E0" w14:textId="77777777" w:rsidR="00C91BEB" w:rsidRPr="00624C44" w:rsidRDefault="00C91BEB" w:rsidP="00C91BEB">
            <w:pPr>
              <w:rPr>
                <w:lang w:val="en-US"/>
              </w:rPr>
            </w:pPr>
          </w:p>
        </w:tc>
      </w:tr>
      <w:tr w:rsidR="00C91BEB" w:rsidRPr="00624C44" w14:paraId="75370631" w14:textId="77777777" w:rsidTr="00AD3DA7">
        <w:trPr>
          <w:cantSplit/>
          <w:trHeight w:val="286"/>
        </w:trPr>
        <w:tc>
          <w:tcPr>
            <w:tcW w:w="993" w:type="dxa"/>
            <w:vMerge/>
            <w:shd w:val="clear" w:color="auto" w:fill="FFFFC4"/>
          </w:tcPr>
          <w:p w14:paraId="2F1C35A8" w14:textId="77777777" w:rsidR="00C91BEB" w:rsidRPr="00624C44" w:rsidRDefault="00C91BEB" w:rsidP="00C91BEB">
            <w:pPr>
              <w:rPr>
                <w:lang w:val="en-US"/>
              </w:rPr>
            </w:pPr>
          </w:p>
        </w:tc>
        <w:tc>
          <w:tcPr>
            <w:tcW w:w="1134" w:type="dxa"/>
            <w:vMerge/>
            <w:shd w:val="clear" w:color="auto" w:fill="FFFFC4"/>
          </w:tcPr>
          <w:p w14:paraId="6843446C" w14:textId="77777777" w:rsidR="00C91BEB" w:rsidRPr="00624C44" w:rsidRDefault="00C91BEB" w:rsidP="00C91BEB">
            <w:pPr>
              <w:rPr>
                <w:lang w:val="en-US"/>
              </w:rPr>
            </w:pPr>
          </w:p>
        </w:tc>
        <w:tc>
          <w:tcPr>
            <w:tcW w:w="1134" w:type="dxa"/>
            <w:vMerge/>
            <w:shd w:val="clear" w:color="auto" w:fill="FFFFC4"/>
          </w:tcPr>
          <w:p w14:paraId="77A4CDA1" w14:textId="77777777" w:rsidR="00C91BEB" w:rsidRPr="00624C44" w:rsidRDefault="00C91BEB" w:rsidP="00C91BEB">
            <w:pPr>
              <w:rPr>
                <w:lang w:val="en-US"/>
              </w:rPr>
            </w:pPr>
          </w:p>
        </w:tc>
        <w:tc>
          <w:tcPr>
            <w:tcW w:w="850" w:type="dxa"/>
            <w:shd w:val="clear" w:color="auto" w:fill="FFFFC4"/>
          </w:tcPr>
          <w:p w14:paraId="087196FF" w14:textId="77777777" w:rsidR="00C91BEB" w:rsidRPr="00624C44" w:rsidRDefault="00C91BEB" w:rsidP="00C91BEB">
            <w:pPr>
              <w:rPr>
                <w:lang w:val="en-US"/>
              </w:rPr>
            </w:pPr>
            <w:r w:rsidRPr="00624C44">
              <w:rPr>
                <w:lang w:val="en-US"/>
              </w:rPr>
              <w:t>/right</w:t>
            </w:r>
          </w:p>
        </w:tc>
        <w:tc>
          <w:tcPr>
            <w:tcW w:w="1844" w:type="dxa"/>
            <w:shd w:val="clear" w:color="auto" w:fill="FFFFC4"/>
          </w:tcPr>
          <w:p w14:paraId="08BA71B5" w14:textId="77777777" w:rsidR="00C91BEB" w:rsidRPr="00624C44" w:rsidRDefault="00C91BEB" w:rsidP="00C91BEB">
            <w:pPr>
              <w:rPr>
                <w:lang w:val="en-US"/>
              </w:rPr>
            </w:pPr>
          </w:p>
        </w:tc>
        <w:tc>
          <w:tcPr>
            <w:tcW w:w="2126" w:type="dxa"/>
            <w:shd w:val="clear" w:color="auto" w:fill="FFFFC4"/>
          </w:tcPr>
          <w:p w14:paraId="73A8E1A7" w14:textId="77777777" w:rsidR="00C91BEB" w:rsidRPr="00624C44" w:rsidRDefault="00C91BEB" w:rsidP="00C91BEB">
            <w:pPr>
              <w:rPr>
                <w:lang w:val="en-US"/>
              </w:rPr>
            </w:pPr>
          </w:p>
        </w:tc>
        <w:tc>
          <w:tcPr>
            <w:tcW w:w="1985" w:type="dxa"/>
            <w:shd w:val="clear" w:color="auto" w:fill="FFFFC4"/>
          </w:tcPr>
          <w:p w14:paraId="30E5A6A6" w14:textId="77777777" w:rsidR="00C91BEB" w:rsidRPr="00624C44" w:rsidRDefault="00C91BEB" w:rsidP="00C91BEB">
            <w:pPr>
              <w:rPr>
                <w:lang w:val="en-US"/>
              </w:rPr>
            </w:pPr>
          </w:p>
        </w:tc>
      </w:tr>
      <w:tr w:rsidR="00C91BEB" w:rsidRPr="00624C44" w14:paraId="6AF3C4F3" w14:textId="77777777" w:rsidTr="00AD3DA7">
        <w:trPr>
          <w:cantSplit/>
          <w:trHeight w:val="64"/>
        </w:trPr>
        <w:tc>
          <w:tcPr>
            <w:tcW w:w="993" w:type="dxa"/>
            <w:vMerge/>
            <w:shd w:val="clear" w:color="auto" w:fill="FFFFC4"/>
          </w:tcPr>
          <w:p w14:paraId="5AF58879" w14:textId="77777777" w:rsidR="00C91BEB" w:rsidRPr="00624C44" w:rsidRDefault="00C91BEB" w:rsidP="00C91BEB">
            <w:pPr>
              <w:rPr>
                <w:lang w:val="en-US"/>
              </w:rPr>
            </w:pPr>
          </w:p>
        </w:tc>
        <w:tc>
          <w:tcPr>
            <w:tcW w:w="1134" w:type="dxa"/>
            <w:vMerge/>
            <w:shd w:val="clear" w:color="auto" w:fill="FFFFC4"/>
          </w:tcPr>
          <w:p w14:paraId="188181C5" w14:textId="77777777" w:rsidR="00C91BEB" w:rsidRPr="00624C44" w:rsidRDefault="00C91BEB" w:rsidP="00C91BEB">
            <w:pPr>
              <w:rPr>
                <w:lang w:val="en-US"/>
              </w:rPr>
            </w:pPr>
          </w:p>
        </w:tc>
        <w:tc>
          <w:tcPr>
            <w:tcW w:w="1134" w:type="dxa"/>
            <w:shd w:val="clear" w:color="auto" w:fill="FFFFC4"/>
          </w:tcPr>
          <w:p w14:paraId="3B5C270D" w14:textId="77777777" w:rsidR="00C91BEB" w:rsidRPr="00624C44" w:rsidRDefault="00C91BEB" w:rsidP="00C91BEB">
            <w:pPr>
              <w:rPr>
                <w:lang w:val="en-US"/>
              </w:rPr>
            </w:pPr>
            <w:r w:rsidRPr="00624C44">
              <w:rPr>
                <w:lang w:val="en-US"/>
              </w:rPr>
              <w:t>/head</w:t>
            </w:r>
          </w:p>
        </w:tc>
        <w:tc>
          <w:tcPr>
            <w:tcW w:w="850" w:type="dxa"/>
            <w:shd w:val="clear" w:color="auto" w:fill="FFFFC4"/>
          </w:tcPr>
          <w:p w14:paraId="5952F84F" w14:textId="77777777" w:rsidR="00C91BEB" w:rsidRPr="00624C44" w:rsidRDefault="00C91BEB" w:rsidP="00C91BEB">
            <w:pPr>
              <w:rPr>
                <w:lang w:val="en-US"/>
              </w:rPr>
            </w:pPr>
          </w:p>
        </w:tc>
        <w:tc>
          <w:tcPr>
            <w:tcW w:w="1844" w:type="dxa"/>
            <w:shd w:val="clear" w:color="auto" w:fill="FFFFC4"/>
          </w:tcPr>
          <w:p w14:paraId="5F0CDFB1" w14:textId="77777777" w:rsidR="00C91BEB" w:rsidRPr="00624C44" w:rsidRDefault="00C91BEB" w:rsidP="00C91BEB">
            <w:pPr>
              <w:rPr>
                <w:lang w:val="en-US"/>
              </w:rPr>
            </w:pPr>
          </w:p>
        </w:tc>
        <w:tc>
          <w:tcPr>
            <w:tcW w:w="2126" w:type="dxa"/>
            <w:shd w:val="clear" w:color="auto" w:fill="FFFFC4"/>
          </w:tcPr>
          <w:p w14:paraId="0BEE5FD9" w14:textId="77777777" w:rsidR="00C91BEB" w:rsidRPr="00624C44" w:rsidRDefault="00C91BEB" w:rsidP="00C91BEB">
            <w:pPr>
              <w:rPr>
                <w:lang w:val="en-US"/>
              </w:rPr>
            </w:pPr>
          </w:p>
        </w:tc>
        <w:tc>
          <w:tcPr>
            <w:tcW w:w="1985" w:type="dxa"/>
            <w:shd w:val="clear" w:color="auto" w:fill="FFFFC4"/>
          </w:tcPr>
          <w:p w14:paraId="52DFB371" w14:textId="77777777" w:rsidR="00C91BEB" w:rsidRPr="00624C44" w:rsidRDefault="00C91BEB" w:rsidP="00C91BEB">
            <w:pPr>
              <w:rPr>
                <w:lang w:val="en-US"/>
              </w:rPr>
            </w:pPr>
          </w:p>
        </w:tc>
      </w:tr>
      <w:tr w:rsidR="00C91BEB" w:rsidRPr="00624C44" w14:paraId="65D81F68" w14:textId="77777777" w:rsidTr="00AD3DA7">
        <w:trPr>
          <w:cantSplit/>
          <w:trHeight w:val="63"/>
        </w:trPr>
        <w:tc>
          <w:tcPr>
            <w:tcW w:w="993" w:type="dxa"/>
            <w:vMerge/>
            <w:shd w:val="clear" w:color="auto" w:fill="FFFFC4"/>
          </w:tcPr>
          <w:p w14:paraId="24D78262" w14:textId="77777777" w:rsidR="00C91BEB" w:rsidRPr="00624C44" w:rsidRDefault="00C91BEB" w:rsidP="00C91BEB">
            <w:pPr>
              <w:rPr>
                <w:lang w:val="en-US"/>
              </w:rPr>
            </w:pPr>
          </w:p>
        </w:tc>
        <w:tc>
          <w:tcPr>
            <w:tcW w:w="1134" w:type="dxa"/>
            <w:vMerge/>
            <w:shd w:val="clear" w:color="auto" w:fill="FFFFC4"/>
          </w:tcPr>
          <w:p w14:paraId="7AB1B6D9" w14:textId="77777777" w:rsidR="00C91BEB" w:rsidRPr="00624C44" w:rsidRDefault="00C91BEB" w:rsidP="00C91BEB">
            <w:pPr>
              <w:rPr>
                <w:lang w:val="en-US"/>
              </w:rPr>
            </w:pPr>
          </w:p>
        </w:tc>
        <w:tc>
          <w:tcPr>
            <w:tcW w:w="1134" w:type="dxa"/>
            <w:vMerge w:val="restart"/>
            <w:shd w:val="clear" w:color="auto" w:fill="FFFFC4"/>
          </w:tcPr>
          <w:p w14:paraId="0EC0AD74" w14:textId="77777777" w:rsidR="00C91BEB" w:rsidRPr="00624C44" w:rsidRDefault="00C91BEB" w:rsidP="00C91BEB">
            <w:pPr>
              <w:rPr>
                <w:szCs w:val="20"/>
                <w:lang w:val="en-US"/>
              </w:rPr>
            </w:pPr>
            <w:r w:rsidRPr="00624C44">
              <w:rPr>
                <w:szCs w:val="20"/>
                <w:lang w:val="en-US"/>
              </w:rPr>
              <w:t>/leg</w:t>
            </w:r>
          </w:p>
          <w:p w14:paraId="10CAF01E" w14:textId="77777777" w:rsidR="00C91BEB" w:rsidRPr="00624C44" w:rsidRDefault="00C91BEB" w:rsidP="00C91BEB">
            <w:pPr>
              <w:rPr>
                <w:szCs w:val="20"/>
                <w:lang w:val="en-US"/>
              </w:rPr>
            </w:pPr>
          </w:p>
        </w:tc>
        <w:tc>
          <w:tcPr>
            <w:tcW w:w="850" w:type="dxa"/>
            <w:shd w:val="clear" w:color="auto" w:fill="FFFFC4"/>
          </w:tcPr>
          <w:p w14:paraId="546A727C" w14:textId="77777777" w:rsidR="00C91BEB" w:rsidRPr="00624C44" w:rsidRDefault="00C91BEB" w:rsidP="00C91BEB">
            <w:pPr>
              <w:rPr>
                <w:szCs w:val="20"/>
                <w:lang w:val="en-US"/>
              </w:rPr>
            </w:pPr>
            <w:r w:rsidRPr="00624C44">
              <w:rPr>
                <w:szCs w:val="20"/>
                <w:lang w:val="en-US"/>
              </w:rPr>
              <w:t>/left</w:t>
            </w:r>
          </w:p>
        </w:tc>
        <w:tc>
          <w:tcPr>
            <w:tcW w:w="1844" w:type="dxa"/>
            <w:shd w:val="clear" w:color="auto" w:fill="FFFFC4"/>
          </w:tcPr>
          <w:p w14:paraId="12B6D2BF" w14:textId="77777777" w:rsidR="00C91BEB" w:rsidRPr="00624C44" w:rsidRDefault="00C91BEB" w:rsidP="00C91BEB">
            <w:pPr>
              <w:rPr>
                <w:szCs w:val="20"/>
                <w:lang w:val="en-US"/>
              </w:rPr>
            </w:pPr>
          </w:p>
        </w:tc>
        <w:tc>
          <w:tcPr>
            <w:tcW w:w="2126" w:type="dxa"/>
            <w:shd w:val="clear" w:color="auto" w:fill="FFFFC4"/>
          </w:tcPr>
          <w:p w14:paraId="0ABF98BF" w14:textId="77777777" w:rsidR="00C91BEB" w:rsidRPr="00624C44" w:rsidRDefault="00C91BEB" w:rsidP="00C91BEB">
            <w:pPr>
              <w:rPr>
                <w:szCs w:val="20"/>
                <w:lang w:val="en-US"/>
              </w:rPr>
            </w:pPr>
          </w:p>
        </w:tc>
        <w:tc>
          <w:tcPr>
            <w:tcW w:w="1985" w:type="dxa"/>
            <w:shd w:val="clear" w:color="auto" w:fill="FFFFC4"/>
          </w:tcPr>
          <w:p w14:paraId="73538311" w14:textId="77777777" w:rsidR="00C91BEB" w:rsidRPr="00624C44" w:rsidRDefault="00C91BEB" w:rsidP="00C91BEB">
            <w:pPr>
              <w:rPr>
                <w:szCs w:val="20"/>
                <w:lang w:val="en-US"/>
              </w:rPr>
            </w:pPr>
          </w:p>
        </w:tc>
      </w:tr>
      <w:tr w:rsidR="00C91BEB" w:rsidRPr="00624C44" w14:paraId="6F6FA310" w14:textId="77777777" w:rsidTr="00AD3DA7">
        <w:trPr>
          <w:cantSplit/>
          <w:trHeight w:val="63"/>
        </w:trPr>
        <w:tc>
          <w:tcPr>
            <w:tcW w:w="993" w:type="dxa"/>
            <w:vMerge/>
            <w:shd w:val="clear" w:color="auto" w:fill="FFFFC4"/>
          </w:tcPr>
          <w:p w14:paraId="2F39B8EA" w14:textId="77777777" w:rsidR="00C91BEB" w:rsidRPr="00624C44" w:rsidRDefault="00C91BEB" w:rsidP="00C91BEB">
            <w:pPr>
              <w:rPr>
                <w:lang w:val="en-US"/>
              </w:rPr>
            </w:pPr>
          </w:p>
        </w:tc>
        <w:tc>
          <w:tcPr>
            <w:tcW w:w="1134" w:type="dxa"/>
            <w:vMerge/>
            <w:shd w:val="clear" w:color="auto" w:fill="FFFFC4"/>
          </w:tcPr>
          <w:p w14:paraId="5477C492" w14:textId="77777777" w:rsidR="00C91BEB" w:rsidRPr="00624C44" w:rsidRDefault="00C91BEB" w:rsidP="00C91BEB">
            <w:pPr>
              <w:rPr>
                <w:lang w:val="en-US"/>
              </w:rPr>
            </w:pPr>
          </w:p>
        </w:tc>
        <w:tc>
          <w:tcPr>
            <w:tcW w:w="1134" w:type="dxa"/>
            <w:vMerge/>
            <w:shd w:val="clear" w:color="auto" w:fill="FFFFC4"/>
          </w:tcPr>
          <w:p w14:paraId="11BCED88" w14:textId="77777777" w:rsidR="00C91BEB" w:rsidRPr="00624C44" w:rsidRDefault="00C91BEB" w:rsidP="00C91BEB">
            <w:pPr>
              <w:rPr>
                <w:szCs w:val="20"/>
                <w:lang w:val="en-US"/>
              </w:rPr>
            </w:pPr>
          </w:p>
        </w:tc>
        <w:tc>
          <w:tcPr>
            <w:tcW w:w="850" w:type="dxa"/>
            <w:shd w:val="clear" w:color="auto" w:fill="FFFFC4"/>
          </w:tcPr>
          <w:p w14:paraId="17F141BE" w14:textId="77777777" w:rsidR="00C91BEB" w:rsidRPr="00624C44" w:rsidRDefault="00C91BEB" w:rsidP="00C91BEB">
            <w:pPr>
              <w:rPr>
                <w:szCs w:val="20"/>
                <w:lang w:val="en-US"/>
              </w:rPr>
            </w:pPr>
            <w:r w:rsidRPr="00624C44">
              <w:rPr>
                <w:szCs w:val="20"/>
                <w:lang w:val="en-US"/>
              </w:rPr>
              <w:t>/right</w:t>
            </w:r>
          </w:p>
        </w:tc>
        <w:tc>
          <w:tcPr>
            <w:tcW w:w="1844" w:type="dxa"/>
            <w:shd w:val="clear" w:color="auto" w:fill="FFFFC4"/>
          </w:tcPr>
          <w:p w14:paraId="1D73C681" w14:textId="77777777" w:rsidR="00C91BEB" w:rsidRPr="00624C44" w:rsidRDefault="00C91BEB" w:rsidP="00C91BEB">
            <w:pPr>
              <w:rPr>
                <w:szCs w:val="20"/>
                <w:lang w:val="en-US"/>
              </w:rPr>
            </w:pPr>
          </w:p>
        </w:tc>
        <w:tc>
          <w:tcPr>
            <w:tcW w:w="2126" w:type="dxa"/>
            <w:shd w:val="clear" w:color="auto" w:fill="FFFFC4"/>
          </w:tcPr>
          <w:p w14:paraId="7D930A57" w14:textId="77777777" w:rsidR="00C91BEB" w:rsidRPr="00624C44" w:rsidRDefault="00C91BEB" w:rsidP="00C91BEB">
            <w:pPr>
              <w:rPr>
                <w:szCs w:val="20"/>
                <w:lang w:val="en-US"/>
              </w:rPr>
            </w:pPr>
          </w:p>
        </w:tc>
        <w:tc>
          <w:tcPr>
            <w:tcW w:w="1985" w:type="dxa"/>
            <w:shd w:val="clear" w:color="auto" w:fill="FFFFC4"/>
          </w:tcPr>
          <w:p w14:paraId="0D00B6C0" w14:textId="77777777" w:rsidR="00C91BEB" w:rsidRPr="00624C44" w:rsidRDefault="00C91BEB" w:rsidP="00C91BEB">
            <w:pPr>
              <w:rPr>
                <w:szCs w:val="20"/>
                <w:lang w:val="en-US"/>
              </w:rPr>
            </w:pPr>
          </w:p>
        </w:tc>
      </w:tr>
      <w:tr w:rsidR="00C91BEB" w:rsidRPr="00624C44" w14:paraId="4D51A41B" w14:textId="77777777" w:rsidTr="00AD3DA7">
        <w:trPr>
          <w:cantSplit/>
          <w:trHeight w:val="286"/>
        </w:trPr>
        <w:tc>
          <w:tcPr>
            <w:tcW w:w="993" w:type="dxa"/>
            <w:vMerge/>
            <w:shd w:val="clear" w:color="auto" w:fill="FFFFC4"/>
          </w:tcPr>
          <w:p w14:paraId="28CF894F" w14:textId="77777777" w:rsidR="00C91BEB" w:rsidRPr="00624C44" w:rsidRDefault="00C91BEB" w:rsidP="00C91BEB">
            <w:pPr>
              <w:rPr>
                <w:lang w:val="en-US"/>
              </w:rPr>
            </w:pPr>
          </w:p>
        </w:tc>
        <w:tc>
          <w:tcPr>
            <w:tcW w:w="1134" w:type="dxa"/>
            <w:vMerge/>
            <w:shd w:val="clear" w:color="auto" w:fill="FFFFC4"/>
          </w:tcPr>
          <w:p w14:paraId="3CD37623" w14:textId="77777777" w:rsidR="00C91BEB" w:rsidRPr="00624C44" w:rsidRDefault="00C91BEB" w:rsidP="00C91BEB">
            <w:pPr>
              <w:rPr>
                <w:lang w:val="en-US"/>
              </w:rPr>
            </w:pPr>
          </w:p>
        </w:tc>
        <w:tc>
          <w:tcPr>
            <w:tcW w:w="1134" w:type="dxa"/>
            <w:vMerge w:val="restart"/>
            <w:shd w:val="clear" w:color="auto" w:fill="FFFFC4"/>
          </w:tcPr>
          <w:p w14:paraId="1767FFC6" w14:textId="77777777" w:rsidR="00C91BEB" w:rsidRPr="00624C44" w:rsidRDefault="00C91BEB" w:rsidP="00C91BEB">
            <w:pPr>
              <w:rPr>
                <w:lang w:val="en-US"/>
              </w:rPr>
            </w:pPr>
            <w:r w:rsidRPr="00624C44">
              <w:rPr>
                <w:lang w:val="en-US"/>
              </w:rPr>
              <w:t>/body</w:t>
            </w:r>
          </w:p>
        </w:tc>
        <w:tc>
          <w:tcPr>
            <w:tcW w:w="850" w:type="dxa"/>
            <w:shd w:val="clear" w:color="auto" w:fill="FFFFC4"/>
          </w:tcPr>
          <w:p w14:paraId="0BCC075B" w14:textId="77777777" w:rsidR="00C91BEB" w:rsidRPr="00624C44" w:rsidRDefault="00C91BEB" w:rsidP="00C91BEB">
            <w:pPr>
              <w:rPr>
                <w:lang w:val="en-US"/>
              </w:rPr>
            </w:pPr>
            <w:r w:rsidRPr="00624C44">
              <w:rPr>
                <w:lang w:val="en-US"/>
              </w:rPr>
              <w:t>/upper</w:t>
            </w:r>
          </w:p>
        </w:tc>
        <w:tc>
          <w:tcPr>
            <w:tcW w:w="1844" w:type="dxa"/>
            <w:shd w:val="clear" w:color="auto" w:fill="FFFFC4"/>
          </w:tcPr>
          <w:p w14:paraId="2D42D8EB" w14:textId="77777777" w:rsidR="00C91BEB" w:rsidRPr="00624C44" w:rsidRDefault="00C91BEB" w:rsidP="00C91BEB">
            <w:pPr>
              <w:rPr>
                <w:lang w:val="en-US"/>
              </w:rPr>
            </w:pPr>
          </w:p>
        </w:tc>
        <w:tc>
          <w:tcPr>
            <w:tcW w:w="2126" w:type="dxa"/>
            <w:shd w:val="clear" w:color="auto" w:fill="FFFFC4"/>
          </w:tcPr>
          <w:p w14:paraId="78888550" w14:textId="77777777" w:rsidR="00C91BEB" w:rsidRPr="00624C44" w:rsidRDefault="00C91BEB" w:rsidP="00C91BEB">
            <w:pPr>
              <w:rPr>
                <w:lang w:val="en-US"/>
              </w:rPr>
            </w:pPr>
          </w:p>
        </w:tc>
        <w:tc>
          <w:tcPr>
            <w:tcW w:w="1985" w:type="dxa"/>
            <w:shd w:val="clear" w:color="auto" w:fill="FFFFC4"/>
          </w:tcPr>
          <w:p w14:paraId="286F3504" w14:textId="77777777" w:rsidR="00C91BEB" w:rsidRPr="00624C44" w:rsidRDefault="00C91BEB" w:rsidP="00C91BEB">
            <w:pPr>
              <w:rPr>
                <w:lang w:val="en-US"/>
              </w:rPr>
            </w:pPr>
          </w:p>
        </w:tc>
      </w:tr>
      <w:tr w:rsidR="00C91BEB" w:rsidRPr="00624C44" w14:paraId="71AE87B1" w14:textId="77777777" w:rsidTr="00AD3DA7">
        <w:trPr>
          <w:cantSplit/>
          <w:trHeight w:val="286"/>
        </w:trPr>
        <w:tc>
          <w:tcPr>
            <w:tcW w:w="993" w:type="dxa"/>
            <w:vMerge/>
            <w:shd w:val="clear" w:color="auto" w:fill="FFFFC4"/>
          </w:tcPr>
          <w:p w14:paraId="50118EDA" w14:textId="77777777" w:rsidR="00C91BEB" w:rsidRPr="00624C44" w:rsidRDefault="00C91BEB" w:rsidP="00C91BEB">
            <w:pPr>
              <w:rPr>
                <w:lang w:val="en-US"/>
              </w:rPr>
            </w:pPr>
          </w:p>
        </w:tc>
        <w:tc>
          <w:tcPr>
            <w:tcW w:w="1134" w:type="dxa"/>
            <w:vMerge/>
            <w:shd w:val="clear" w:color="auto" w:fill="FFFFC4"/>
          </w:tcPr>
          <w:p w14:paraId="4CA22260" w14:textId="77777777" w:rsidR="00C91BEB" w:rsidRPr="00624C44" w:rsidRDefault="00C91BEB" w:rsidP="00C91BEB">
            <w:pPr>
              <w:rPr>
                <w:lang w:val="en-US"/>
              </w:rPr>
            </w:pPr>
          </w:p>
        </w:tc>
        <w:tc>
          <w:tcPr>
            <w:tcW w:w="1134" w:type="dxa"/>
            <w:vMerge/>
            <w:shd w:val="clear" w:color="auto" w:fill="FFFFC4"/>
          </w:tcPr>
          <w:p w14:paraId="030DAD45" w14:textId="77777777" w:rsidR="00C91BEB" w:rsidRPr="00624C44" w:rsidRDefault="00C91BEB" w:rsidP="00C91BEB">
            <w:pPr>
              <w:rPr>
                <w:lang w:val="en-US"/>
              </w:rPr>
            </w:pPr>
          </w:p>
        </w:tc>
        <w:tc>
          <w:tcPr>
            <w:tcW w:w="850" w:type="dxa"/>
            <w:shd w:val="clear" w:color="auto" w:fill="FFFFC4"/>
          </w:tcPr>
          <w:p w14:paraId="3EBCF53A" w14:textId="77777777" w:rsidR="00C91BEB" w:rsidRPr="00624C44" w:rsidRDefault="00C91BEB" w:rsidP="00C91BEB">
            <w:pPr>
              <w:rPr>
                <w:lang w:val="en-US"/>
              </w:rPr>
            </w:pPr>
            <w:r w:rsidRPr="00624C44">
              <w:rPr>
                <w:lang w:val="en-US"/>
              </w:rPr>
              <w:t>/lower</w:t>
            </w:r>
          </w:p>
        </w:tc>
        <w:tc>
          <w:tcPr>
            <w:tcW w:w="1844" w:type="dxa"/>
            <w:shd w:val="clear" w:color="auto" w:fill="FFFFC4"/>
          </w:tcPr>
          <w:p w14:paraId="72187EA6" w14:textId="77777777" w:rsidR="00C91BEB" w:rsidRPr="00624C44" w:rsidRDefault="00C91BEB" w:rsidP="00C91BEB">
            <w:pPr>
              <w:rPr>
                <w:lang w:val="en-US"/>
              </w:rPr>
            </w:pPr>
          </w:p>
        </w:tc>
        <w:tc>
          <w:tcPr>
            <w:tcW w:w="2126" w:type="dxa"/>
            <w:shd w:val="clear" w:color="auto" w:fill="FFFFC4"/>
          </w:tcPr>
          <w:p w14:paraId="30BF8936" w14:textId="77777777" w:rsidR="00C91BEB" w:rsidRPr="00624C44" w:rsidRDefault="00C91BEB" w:rsidP="00C91BEB">
            <w:pPr>
              <w:rPr>
                <w:lang w:val="en-US"/>
              </w:rPr>
            </w:pPr>
          </w:p>
        </w:tc>
        <w:tc>
          <w:tcPr>
            <w:tcW w:w="1985" w:type="dxa"/>
            <w:shd w:val="clear" w:color="auto" w:fill="FFFFC4"/>
          </w:tcPr>
          <w:p w14:paraId="3EFFAD77" w14:textId="77777777" w:rsidR="00C91BEB" w:rsidRPr="00624C44" w:rsidRDefault="00C91BEB" w:rsidP="00C91BEB">
            <w:pPr>
              <w:rPr>
                <w:lang w:val="en-US"/>
              </w:rPr>
            </w:pPr>
          </w:p>
        </w:tc>
      </w:tr>
      <w:tr w:rsidR="00C91BEB" w:rsidRPr="00624C44" w14:paraId="2D26AAC8" w14:textId="77777777" w:rsidTr="00AD3DA7">
        <w:trPr>
          <w:cantSplit/>
          <w:trHeight w:val="286"/>
        </w:trPr>
        <w:tc>
          <w:tcPr>
            <w:tcW w:w="993" w:type="dxa"/>
            <w:vMerge/>
            <w:shd w:val="clear" w:color="auto" w:fill="FFFFC4"/>
          </w:tcPr>
          <w:p w14:paraId="4F988CDB" w14:textId="77777777" w:rsidR="00C91BEB" w:rsidRPr="00624C44" w:rsidRDefault="00C91BEB" w:rsidP="00C91BEB">
            <w:pPr>
              <w:rPr>
                <w:lang w:val="en-US"/>
              </w:rPr>
            </w:pPr>
          </w:p>
        </w:tc>
        <w:tc>
          <w:tcPr>
            <w:tcW w:w="1134" w:type="dxa"/>
            <w:vMerge/>
            <w:shd w:val="clear" w:color="auto" w:fill="FFFFC4"/>
          </w:tcPr>
          <w:p w14:paraId="2A609BA1" w14:textId="77777777" w:rsidR="00C91BEB" w:rsidRPr="00624C44" w:rsidRDefault="00C91BEB" w:rsidP="00C91BEB">
            <w:pPr>
              <w:rPr>
                <w:lang w:val="en-US"/>
              </w:rPr>
            </w:pPr>
          </w:p>
        </w:tc>
        <w:tc>
          <w:tcPr>
            <w:tcW w:w="1134" w:type="dxa"/>
            <w:vMerge/>
            <w:shd w:val="clear" w:color="auto" w:fill="FFFFC4"/>
          </w:tcPr>
          <w:p w14:paraId="573F42CF" w14:textId="77777777" w:rsidR="00C91BEB" w:rsidRPr="00624C44" w:rsidRDefault="00C91BEB" w:rsidP="00C91BEB">
            <w:pPr>
              <w:rPr>
                <w:lang w:val="en-US"/>
              </w:rPr>
            </w:pPr>
          </w:p>
        </w:tc>
        <w:tc>
          <w:tcPr>
            <w:tcW w:w="850" w:type="dxa"/>
            <w:shd w:val="clear" w:color="auto" w:fill="FFFFC4"/>
          </w:tcPr>
          <w:p w14:paraId="30F2D871" w14:textId="77777777" w:rsidR="00C91BEB" w:rsidRPr="00624C44" w:rsidRDefault="00C91BEB" w:rsidP="00C91BEB">
            <w:pPr>
              <w:rPr>
                <w:lang w:val="en-US"/>
              </w:rPr>
            </w:pPr>
            <w:r w:rsidRPr="00624C44">
              <w:rPr>
                <w:lang w:val="en-US"/>
              </w:rPr>
              <w:t>/right</w:t>
            </w:r>
          </w:p>
        </w:tc>
        <w:tc>
          <w:tcPr>
            <w:tcW w:w="1844" w:type="dxa"/>
            <w:shd w:val="clear" w:color="auto" w:fill="FFFFC4"/>
          </w:tcPr>
          <w:p w14:paraId="6F662756" w14:textId="77777777" w:rsidR="00C91BEB" w:rsidRPr="00624C44" w:rsidRDefault="00C91BEB" w:rsidP="00C91BEB">
            <w:pPr>
              <w:rPr>
                <w:lang w:val="en-US"/>
              </w:rPr>
            </w:pPr>
          </w:p>
        </w:tc>
        <w:tc>
          <w:tcPr>
            <w:tcW w:w="2126" w:type="dxa"/>
            <w:shd w:val="clear" w:color="auto" w:fill="FFFFC4"/>
          </w:tcPr>
          <w:p w14:paraId="3D00089A" w14:textId="77777777" w:rsidR="00C91BEB" w:rsidRPr="00624C44" w:rsidRDefault="00C91BEB" w:rsidP="00C91BEB">
            <w:pPr>
              <w:rPr>
                <w:lang w:val="en-US"/>
              </w:rPr>
            </w:pPr>
          </w:p>
        </w:tc>
        <w:tc>
          <w:tcPr>
            <w:tcW w:w="1985" w:type="dxa"/>
            <w:shd w:val="clear" w:color="auto" w:fill="FFFFC4"/>
          </w:tcPr>
          <w:p w14:paraId="4556C740" w14:textId="77777777" w:rsidR="00C91BEB" w:rsidRPr="00624C44" w:rsidRDefault="00C91BEB" w:rsidP="00C91BEB">
            <w:pPr>
              <w:rPr>
                <w:lang w:val="en-US"/>
              </w:rPr>
            </w:pPr>
          </w:p>
        </w:tc>
      </w:tr>
      <w:tr w:rsidR="00C91BEB" w:rsidRPr="00624C44" w14:paraId="334BDB55" w14:textId="77777777" w:rsidTr="00AD3DA7">
        <w:trPr>
          <w:cantSplit/>
          <w:trHeight w:val="286"/>
        </w:trPr>
        <w:tc>
          <w:tcPr>
            <w:tcW w:w="993" w:type="dxa"/>
            <w:vMerge/>
            <w:shd w:val="clear" w:color="auto" w:fill="FFFFC4"/>
          </w:tcPr>
          <w:p w14:paraId="3F728DE7" w14:textId="77777777" w:rsidR="00C91BEB" w:rsidRPr="00624C44" w:rsidRDefault="00C91BEB" w:rsidP="00C91BEB">
            <w:pPr>
              <w:rPr>
                <w:lang w:val="en-US"/>
              </w:rPr>
            </w:pPr>
          </w:p>
        </w:tc>
        <w:tc>
          <w:tcPr>
            <w:tcW w:w="1134" w:type="dxa"/>
            <w:vMerge/>
            <w:shd w:val="clear" w:color="auto" w:fill="FFFFC4"/>
          </w:tcPr>
          <w:p w14:paraId="28BAA931" w14:textId="77777777" w:rsidR="00C91BEB" w:rsidRPr="00624C44" w:rsidRDefault="00C91BEB" w:rsidP="00C91BEB">
            <w:pPr>
              <w:rPr>
                <w:lang w:val="en-US"/>
              </w:rPr>
            </w:pPr>
          </w:p>
        </w:tc>
        <w:tc>
          <w:tcPr>
            <w:tcW w:w="1134" w:type="dxa"/>
            <w:vMerge/>
            <w:shd w:val="clear" w:color="auto" w:fill="FFFFC4"/>
          </w:tcPr>
          <w:p w14:paraId="1BF98136" w14:textId="77777777" w:rsidR="00C91BEB" w:rsidRPr="00624C44" w:rsidRDefault="00C91BEB" w:rsidP="00C91BEB">
            <w:pPr>
              <w:rPr>
                <w:lang w:val="en-US"/>
              </w:rPr>
            </w:pPr>
          </w:p>
        </w:tc>
        <w:tc>
          <w:tcPr>
            <w:tcW w:w="850" w:type="dxa"/>
            <w:shd w:val="clear" w:color="auto" w:fill="FFFFC4"/>
          </w:tcPr>
          <w:p w14:paraId="4DDEC83D" w14:textId="77777777" w:rsidR="00C91BEB" w:rsidRPr="00624C44" w:rsidRDefault="00C91BEB" w:rsidP="00C91BEB">
            <w:pPr>
              <w:rPr>
                <w:lang w:val="en-US"/>
              </w:rPr>
            </w:pPr>
            <w:r w:rsidRPr="00624C44">
              <w:rPr>
                <w:lang w:val="en-US"/>
              </w:rPr>
              <w:t>/left</w:t>
            </w:r>
          </w:p>
        </w:tc>
        <w:tc>
          <w:tcPr>
            <w:tcW w:w="1844" w:type="dxa"/>
            <w:shd w:val="clear" w:color="auto" w:fill="FFFFC4"/>
          </w:tcPr>
          <w:p w14:paraId="76B49AE8" w14:textId="77777777" w:rsidR="00C91BEB" w:rsidRPr="00624C44" w:rsidRDefault="00C91BEB" w:rsidP="00C91BEB">
            <w:pPr>
              <w:rPr>
                <w:lang w:val="en-US"/>
              </w:rPr>
            </w:pPr>
          </w:p>
        </w:tc>
        <w:tc>
          <w:tcPr>
            <w:tcW w:w="2126" w:type="dxa"/>
            <w:shd w:val="clear" w:color="auto" w:fill="FFFFC4"/>
          </w:tcPr>
          <w:p w14:paraId="09A7B2D1" w14:textId="77777777" w:rsidR="00C91BEB" w:rsidRPr="00624C44" w:rsidRDefault="00C91BEB" w:rsidP="00C91BEB">
            <w:pPr>
              <w:rPr>
                <w:lang w:val="en-US"/>
              </w:rPr>
            </w:pPr>
          </w:p>
        </w:tc>
        <w:tc>
          <w:tcPr>
            <w:tcW w:w="1985" w:type="dxa"/>
            <w:shd w:val="clear" w:color="auto" w:fill="FFFFC4"/>
          </w:tcPr>
          <w:p w14:paraId="0183AB36" w14:textId="77777777" w:rsidR="00C91BEB" w:rsidRPr="00624C44" w:rsidRDefault="00C91BEB" w:rsidP="00C91BEB">
            <w:pPr>
              <w:rPr>
                <w:lang w:val="en-US"/>
              </w:rPr>
            </w:pPr>
          </w:p>
        </w:tc>
      </w:tr>
      <w:tr w:rsidR="00C91BEB" w:rsidRPr="00624C44" w14:paraId="29434AD5" w14:textId="77777777" w:rsidTr="00AD3DA7">
        <w:trPr>
          <w:cantSplit/>
          <w:trHeight w:val="286"/>
        </w:trPr>
        <w:tc>
          <w:tcPr>
            <w:tcW w:w="993" w:type="dxa"/>
            <w:vMerge/>
            <w:shd w:val="clear" w:color="auto" w:fill="FFFFC4"/>
          </w:tcPr>
          <w:p w14:paraId="002A25E0" w14:textId="77777777" w:rsidR="00C91BEB" w:rsidRPr="00624C44" w:rsidRDefault="00C91BEB" w:rsidP="00C91BEB">
            <w:pPr>
              <w:rPr>
                <w:lang w:val="en-US"/>
              </w:rPr>
            </w:pPr>
          </w:p>
        </w:tc>
        <w:tc>
          <w:tcPr>
            <w:tcW w:w="1134" w:type="dxa"/>
            <w:vMerge w:val="restart"/>
            <w:shd w:val="clear" w:color="auto" w:fill="FFFFC4"/>
          </w:tcPr>
          <w:p w14:paraId="6BFBA0C2" w14:textId="77777777" w:rsidR="00C91BEB" w:rsidRPr="00624C44" w:rsidRDefault="00C91BEB" w:rsidP="00C91BEB">
            <w:pPr>
              <w:rPr>
                <w:lang w:val="en-US"/>
              </w:rPr>
            </w:pPr>
            <w:r w:rsidRPr="00624C44">
              <w:rPr>
                <w:b/>
                <w:color w:val="FF0000"/>
                <w:lang w:val="en-US"/>
              </w:rPr>
              <w:t>/normal</w:t>
            </w:r>
          </w:p>
        </w:tc>
        <w:tc>
          <w:tcPr>
            <w:tcW w:w="1134" w:type="dxa"/>
            <w:vMerge w:val="restart"/>
            <w:shd w:val="clear" w:color="auto" w:fill="FFFFC4"/>
          </w:tcPr>
          <w:p w14:paraId="2F531246" w14:textId="77777777" w:rsidR="00C91BEB" w:rsidRPr="00624C44" w:rsidRDefault="00C91BEB" w:rsidP="00C91BEB">
            <w:pPr>
              <w:rPr>
                <w:lang w:val="en-US"/>
              </w:rPr>
            </w:pPr>
            <w:r w:rsidRPr="00624C44">
              <w:rPr>
                <w:lang w:val="en-US"/>
              </w:rPr>
              <w:t>/hand</w:t>
            </w:r>
          </w:p>
        </w:tc>
        <w:tc>
          <w:tcPr>
            <w:tcW w:w="850" w:type="dxa"/>
            <w:shd w:val="clear" w:color="auto" w:fill="FFFFC4"/>
          </w:tcPr>
          <w:p w14:paraId="20F0E551" w14:textId="77777777" w:rsidR="00C91BEB" w:rsidRPr="00624C44" w:rsidRDefault="00C91BEB" w:rsidP="00C91BEB">
            <w:pPr>
              <w:rPr>
                <w:lang w:val="en-US"/>
              </w:rPr>
            </w:pPr>
            <w:r w:rsidRPr="00624C44">
              <w:rPr>
                <w:lang w:val="en-US"/>
              </w:rPr>
              <w:t>/left</w:t>
            </w:r>
          </w:p>
        </w:tc>
        <w:tc>
          <w:tcPr>
            <w:tcW w:w="1844" w:type="dxa"/>
            <w:vMerge w:val="restart"/>
            <w:shd w:val="clear" w:color="auto" w:fill="FFFFC4"/>
            <w:vAlign w:val="center"/>
          </w:tcPr>
          <w:p w14:paraId="549A1EC1" w14:textId="77777777" w:rsidR="00C91BEB" w:rsidRPr="00624C44" w:rsidRDefault="00C91BEB" w:rsidP="00C91BEB">
            <w:pPr>
              <w:jc w:val="center"/>
              <w:rPr>
                <w:lang w:val="en-US"/>
              </w:rPr>
            </w:pPr>
            <w:r w:rsidRPr="00624C44">
              <w:rPr>
                <w:lang w:val="en-US"/>
              </w:rPr>
              <w:t>energy level</w:t>
            </w:r>
          </w:p>
          <w:p w14:paraId="379AB325" w14:textId="77777777" w:rsidR="00C91BEB" w:rsidRPr="00624C44" w:rsidRDefault="00C91BEB" w:rsidP="00C91BEB">
            <w:pPr>
              <w:jc w:val="center"/>
              <w:rPr>
                <w:lang w:val="en-US"/>
              </w:rPr>
            </w:pPr>
            <w:r w:rsidRPr="00624C44">
              <w:rPr>
                <w:lang w:val="en-US"/>
              </w:rPr>
              <w:t>and noise level (in some cases)</w:t>
            </w:r>
          </w:p>
        </w:tc>
        <w:tc>
          <w:tcPr>
            <w:tcW w:w="2126" w:type="dxa"/>
            <w:shd w:val="clear" w:color="auto" w:fill="FFFFC4"/>
            <w:vAlign w:val="center"/>
          </w:tcPr>
          <w:p w14:paraId="44D774E6" w14:textId="77777777" w:rsidR="00C91BEB" w:rsidRPr="00624C44" w:rsidRDefault="00C91BEB" w:rsidP="00C91BEB">
            <w:pPr>
              <w:jc w:val="center"/>
              <w:rPr>
                <w:lang w:val="en-US"/>
              </w:rPr>
            </w:pPr>
          </w:p>
        </w:tc>
        <w:tc>
          <w:tcPr>
            <w:tcW w:w="1985" w:type="dxa"/>
            <w:shd w:val="clear" w:color="auto" w:fill="FFFFC4"/>
            <w:vAlign w:val="center"/>
          </w:tcPr>
          <w:p w14:paraId="18AC68F5" w14:textId="77777777" w:rsidR="00C91BEB" w:rsidRPr="00624C44" w:rsidRDefault="00C91BEB" w:rsidP="00C91BEB">
            <w:pPr>
              <w:rPr>
                <w:lang w:val="en-US"/>
              </w:rPr>
            </w:pPr>
          </w:p>
        </w:tc>
      </w:tr>
      <w:tr w:rsidR="00C91BEB" w:rsidRPr="00624C44" w14:paraId="73980812" w14:textId="77777777" w:rsidTr="00AD3DA7">
        <w:trPr>
          <w:cantSplit/>
          <w:trHeight w:val="286"/>
        </w:trPr>
        <w:tc>
          <w:tcPr>
            <w:tcW w:w="993" w:type="dxa"/>
            <w:vMerge/>
            <w:shd w:val="clear" w:color="auto" w:fill="FFFFC4"/>
          </w:tcPr>
          <w:p w14:paraId="159AA054" w14:textId="77777777" w:rsidR="00C91BEB" w:rsidRPr="00624C44" w:rsidRDefault="00C91BEB" w:rsidP="00C91BEB">
            <w:pPr>
              <w:rPr>
                <w:lang w:val="en-US"/>
              </w:rPr>
            </w:pPr>
          </w:p>
        </w:tc>
        <w:tc>
          <w:tcPr>
            <w:tcW w:w="1134" w:type="dxa"/>
            <w:vMerge/>
            <w:shd w:val="clear" w:color="auto" w:fill="FFFFC4"/>
          </w:tcPr>
          <w:p w14:paraId="68056CE9" w14:textId="77777777" w:rsidR="00C91BEB" w:rsidRPr="00624C44" w:rsidRDefault="00C91BEB" w:rsidP="00C91BEB">
            <w:pPr>
              <w:rPr>
                <w:lang w:val="en-US"/>
              </w:rPr>
            </w:pPr>
          </w:p>
        </w:tc>
        <w:tc>
          <w:tcPr>
            <w:tcW w:w="1134" w:type="dxa"/>
            <w:vMerge/>
            <w:shd w:val="clear" w:color="auto" w:fill="FFFFC4"/>
          </w:tcPr>
          <w:p w14:paraId="333021E7" w14:textId="77777777" w:rsidR="00C91BEB" w:rsidRPr="00624C44" w:rsidRDefault="00C91BEB" w:rsidP="00C91BEB">
            <w:pPr>
              <w:rPr>
                <w:lang w:val="en-US"/>
              </w:rPr>
            </w:pPr>
          </w:p>
        </w:tc>
        <w:tc>
          <w:tcPr>
            <w:tcW w:w="850" w:type="dxa"/>
            <w:shd w:val="clear" w:color="auto" w:fill="FFFFC4"/>
          </w:tcPr>
          <w:p w14:paraId="58916D0A" w14:textId="77777777" w:rsidR="00C91BEB" w:rsidRPr="00624C44" w:rsidRDefault="00C91BEB" w:rsidP="00C91BEB">
            <w:pPr>
              <w:rPr>
                <w:lang w:val="en-US"/>
              </w:rPr>
            </w:pPr>
            <w:r w:rsidRPr="00624C44">
              <w:rPr>
                <w:lang w:val="en-US"/>
              </w:rPr>
              <w:t>/right</w:t>
            </w:r>
          </w:p>
        </w:tc>
        <w:tc>
          <w:tcPr>
            <w:tcW w:w="1844" w:type="dxa"/>
            <w:vMerge/>
            <w:shd w:val="clear" w:color="auto" w:fill="FFFFC4"/>
          </w:tcPr>
          <w:p w14:paraId="5E10F578" w14:textId="77777777" w:rsidR="00C91BEB" w:rsidRPr="00624C44" w:rsidRDefault="00C91BEB" w:rsidP="00C91BEB">
            <w:pPr>
              <w:rPr>
                <w:lang w:val="en-US"/>
              </w:rPr>
            </w:pPr>
          </w:p>
        </w:tc>
        <w:tc>
          <w:tcPr>
            <w:tcW w:w="2126" w:type="dxa"/>
            <w:shd w:val="clear" w:color="auto" w:fill="FFFFC4"/>
          </w:tcPr>
          <w:p w14:paraId="4BA5D875" w14:textId="77777777" w:rsidR="00C91BEB" w:rsidRPr="00624C44" w:rsidRDefault="00C91BEB" w:rsidP="00C91BEB">
            <w:pPr>
              <w:rPr>
                <w:lang w:val="en-US"/>
              </w:rPr>
            </w:pPr>
          </w:p>
        </w:tc>
        <w:tc>
          <w:tcPr>
            <w:tcW w:w="1985" w:type="dxa"/>
            <w:shd w:val="clear" w:color="auto" w:fill="FFFFC4"/>
          </w:tcPr>
          <w:p w14:paraId="346DCE81" w14:textId="77777777" w:rsidR="00C91BEB" w:rsidRPr="00624C44" w:rsidRDefault="00C91BEB" w:rsidP="00C91BEB">
            <w:pPr>
              <w:rPr>
                <w:lang w:val="en-US"/>
              </w:rPr>
            </w:pPr>
          </w:p>
        </w:tc>
      </w:tr>
      <w:tr w:rsidR="00C91BEB" w:rsidRPr="00624C44" w14:paraId="169ABEB0" w14:textId="77777777" w:rsidTr="00AD3DA7">
        <w:trPr>
          <w:cantSplit/>
          <w:trHeight w:val="286"/>
        </w:trPr>
        <w:tc>
          <w:tcPr>
            <w:tcW w:w="993" w:type="dxa"/>
            <w:vMerge/>
            <w:shd w:val="clear" w:color="auto" w:fill="FFFFC4"/>
          </w:tcPr>
          <w:p w14:paraId="2A7A993F" w14:textId="77777777" w:rsidR="00C91BEB" w:rsidRPr="00624C44" w:rsidRDefault="00C91BEB" w:rsidP="00C91BEB">
            <w:pPr>
              <w:rPr>
                <w:lang w:val="en-US"/>
              </w:rPr>
            </w:pPr>
          </w:p>
        </w:tc>
        <w:tc>
          <w:tcPr>
            <w:tcW w:w="1134" w:type="dxa"/>
            <w:vMerge/>
            <w:shd w:val="clear" w:color="auto" w:fill="FFFFC4"/>
          </w:tcPr>
          <w:p w14:paraId="3C55BF5B" w14:textId="77777777" w:rsidR="00C91BEB" w:rsidRPr="00624C44" w:rsidRDefault="00C91BEB" w:rsidP="00C91BEB">
            <w:pPr>
              <w:rPr>
                <w:lang w:val="en-US"/>
              </w:rPr>
            </w:pPr>
          </w:p>
        </w:tc>
        <w:tc>
          <w:tcPr>
            <w:tcW w:w="1134" w:type="dxa"/>
            <w:shd w:val="clear" w:color="auto" w:fill="FFFFC4"/>
          </w:tcPr>
          <w:p w14:paraId="409AEC1C" w14:textId="77777777" w:rsidR="00C91BEB" w:rsidRPr="00624C44" w:rsidRDefault="00C91BEB" w:rsidP="00C91BEB">
            <w:pPr>
              <w:rPr>
                <w:lang w:val="en-US"/>
              </w:rPr>
            </w:pPr>
            <w:r w:rsidRPr="00624C44">
              <w:rPr>
                <w:lang w:val="en-US"/>
              </w:rPr>
              <w:t>/head</w:t>
            </w:r>
          </w:p>
        </w:tc>
        <w:tc>
          <w:tcPr>
            <w:tcW w:w="850" w:type="dxa"/>
            <w:shd w:val="clear" w:color="auto" w:fill="FFFFC4"/>
          </w:tcPr>
          <w:p w14:paraId="1260D726" w14:textId="77777777" w:rsidR="00C91BEB" w:rsidRPr="00624C44" w:rsidRDefault="00C91BEB" w:rsidP="00C91BEB">
            <w:pPr>
              <w:rPr>
                <w:lang w:val="en-US"/>
              </w:rPr>
            </w:pPr>
          </w:p>
        </w:tc>
        <w:tc>
          <w:tcPr>
            <w:tcW w:w="1844" w:type="dxa"/>
            <w:vMerge/>
            <w:shd w:val="clear" w:color="auto" w:fill="FFFFC4"/>
          </w:tcPr>
          <w:p w14:paraId="282A92A4" w14:textId="77777777" w:rsidR="00C91BEB" w:rsidRPr="00624C44" w:rsidRDefault="00C91BEB" w:rsidP="00C91BEB">
            <w:pPr>
              <w:rPr>
                <w:lang w:val="en-US"/>
              </w:rPr>
            </w:pPr>
          </w:p>
        </w:tc>
        <w:tc>
          <w:tcPr>
            <w:tcW w:w="2126" w:type="dxa"/>
            <w:shd w:val="clear" w:color="auto" w:fill="FFFFC4"/>
          </w:tcPr>
          <w:p w14:paraId="04485C26" w14:textId="77777777" w:rsidR="00C91BEB" w:rsidRPr="00624C44" w:rsidRDefault="00C91BEB" w:rsidP="00C91BEB">
            <w:pPr>
              <w:rPr>
                <w:lang w:val="en-US"/>
              </w:rPr>
            </w:pPr>
          </w:p>
        </w:tc>
        <w:tc>
          <w:tcPr>
            <w:tcW w:w="1985" w:type="dxa"/>
            <w:shd w:val="clear" w:color="auto" w:fill="FFFFC4"/>
          </w:tcPr>
          <w:p w14:paraId="6703C49E" w14:textId="77777777" w:rsidR="00C91BEB" w:rsidRPr="00624C44" w:rsidRDefault="00C91BEB" w:rsidP="00C91BEB">
            <w:pPr>
              <w:rPr>
                <w:lang w:val="en-US"/>
              </w:rPr>
            </w:pPr>
          </w:p>
        </w:tc>
      </w:tr>
      <w:tr w:rsidR="00C91BEB" w:rsidRPr="00624C44" w14:paraId="128898B2" w14:textId="77777777" w:rsidTr="00AD3DA7">
        <w:trPr>
          <w:cantSplit/>
          <w:trHeight w:val="286"/>
        </w:trPr>
        <w:tc>
          <w:tcPr>
            <w:tcW w:w="993" w:type="dxa"/>
            <w:vMerge/>
            <w:shd w:val="clear" w:color="auto" w:fill="FFFFC4"/>
          </w:tcPr>
          <w:p w14:paraId="49921EE2" w14:textId="77777777" w:rsidR="00C91BEB" w:rsidRPr="00624C44" w:rsidRDefault="00C91BEB" w:rsidP="00C91BEB">
            <w:pPr>
              <w:rPr>
                <w:lang w:val="en-US"/>
              </w:rPr>
            </w:pPr>
          </w:p>
        </w:tc>
        <w:tc>
          <w:tcPr>
            <w:tcW w:w="1134" w:type="dxa"/>
            <w:vMerge/>
            <w:shd w:val="clear" w:color="auto" w:fill="FFFFC4"/>
          </w:tcPr>
          <w:p w14:paraId="05B79FBE" w14:textId="77777777" w:rsidR="00C91BEB" w:rsidRPr="00624C44" w:rsidRDefault="00C91BEB" w:rsidP="00C91BEB">
            <w:pPr>
              <w:rPr>
                <w:lang w:val="en-US"/>
              </w:rPr>
            </w:pPr>
          </w:p>
        </w:tc>
        <w:tc>
          <w:tcPr>
            <w:tcW w:w="1134" w:type="dxa"/>
            <w:vMerge w:val="restart"/>
            <w:shd w:val="clear" w:color="auto" w:fill="FFFFC4"/>
          </w:tcPr>
          <w:p w14:paraId="7077F51E" w14:textId="77777777" w:rsidR="00C91BEB" w:rsidRPr="00624C44" w:rsidRDefault="00C91BEB" w:rsidP="00C91BEB">
            <w:pPr>
              <w:rPr>
                <w:szCs w:val="20"/>
                <w:lang w:val="en-US"/>
              </w:rPr>
            </w:pPr>
            <w:r w:rsidRPr="00624C44">
              <w:rPr>
                <w:szCs w:val="20"/>
                <w:lang w:val="en-US"/>
              </w:rPr>
              <w:t>/leg</w:t>
            </w:r>
          </w:p>
        </w:tc>
        <w:tc>
          <w:tcPr>
            <w:tcW w:w="850" w:type="dxa"/>
            <w:shd w:val="clear" w:color="auto" w:fill="FFFFC4"/>
          </w:tcPr>
          <w:p w14:paraId="45036979" w14:textId="77777777" w:rsidR="00C91BEB" w:rsidRPr="00624C44" w:rsidRDefault="00C91BEB" w:rsidP="00C91BEB">
            <w:pPr>
              <w:rPr>
                <w:szCs w:val="20"/>
                <w:lang w:val="en-US"/>
              </w:rPr>
            </w:pPr>
            <w:r w:rsidRPr="00624C44">
              <w:rPr>
                <w:szCs w:val="20"/>
                <w:lang w:val="en-US"/>
              </w:rPr>
              <w:t>/left</w:t>
            </w:r>
          </w:p>
        </w:tc>
        <w:tc>
          <w:tcPr>
            <w:tcW w:w="1844" w:type="dxa"/>
            <w:vMerge/>
            <w:shd w:val="clear" w:color="auto" w:fill="FFFFC4"/>
          </w:tcPr>
          <w:p w14:paraId="2EF21E40" w14:textId="77777777" w:rsidR="00C91BEB" w:rsidRPr="00624C44" w:rsidRDefault="00C91BEB" w:rsidP="00C91BEB">
            <w:pPr>
              <w:rPr>
                <w:szCs w:val="20"/>
                <w:lang w:val="en-US"/>
              </w:rPr>
            </w:pPr>
          </w:p>
        </w:tc>
        <w:tc>
          <w:tcPr>
            <w:tcW w:w="2126" w:type="dxa"/>
            <w:shd w:val="clear" w:color="auto" w:fill="FFFFC4"/>
          </w:tcPr>
          <w:p w14:paraId="197F482E" w14:textId="77777777" w:rsidR="00C91BEB" w:rsidRPr="00624C44" w:rsidRDefault="00C91BEB" w:rsidP="00C91BEB">
            <w:pPr>
              <w:rPr>
                <w:szCs w:val="20"/>
                <w:lang w:val="en-US"/>
              </w:rPr>
            </w:pPr>
          </w:p>
        </w:tc>
        <w:tc>
          <w:tcPr>
            <w:tcW w:w="1985" w:type="dxa"/>
            <w:shd w:val="clear" w:color="auto" w:fill="FFFFC4"/>
          </w:tcPr>
          <w:p w14:paraId="4300D8C3" w14:textId="77777777" w:rsidR="00C91BEB" w:rsidRPr="00624C44" w:rsidRDefault="00C91BEB" w:rsidP="00C91BEB">
            <w:pPr>
              <w:rPr>
                <w:szCs w:val="20"/>
                <w:lang w:val="en-US"/>
              </w:rPr>
            </w:pPr>
          </w:p>
        </w:tc>
      </w:tr>
      <w:tr w:rsidR="00C91BEB" w:rsidRPr="00624C44" w14:paraId="5F46A80C" w14:textId="77777777" w:rsidTr="00AD3DA7">
        <w:trPr>
          <w:cantSplit/>
          <w:trHeight w:val="63"/>
        </w:trPr>
        <w:tc>
          <w:tcPr>
            <w:tcW w:w="993" w:type="dxa"/>
            <w:vMerge/>
            <w:shd w:val="clear" w:color="auto" w:fill="FFFFC4"/>
          </w:tcPr>
          <w:p w14:paraId="1D568EB4" w14:textId="77777777" w:rsidR="00C91BEB" w:rsidRPr="00624C44" w:rsidRDefault="00C91BEB" w:rsidP="00C91BEB">
            <w:pPr>
              <w:rPr>
                <w:lang w:val="en-US"/>
              </w:rPr>
            </w:pPr>
          </w:p>
        </w:tc>
        <w:tc>
          <w:tcPr>
            <w:tcW w:w="1134" w:type="dxa"/>
            <w:vMerge/>
            <w:shd w:val="clear" w:color="auto" w:fill="FFFFC4"/>
          </w:tcPr>
          <w:p w14:paraId="1CAD3F0C" w14:textId="77777777" w:rsidR="00C91BEB" w:rsidRPr="00624C44" w:rsidRDefault="00C91BEB" w:rsidP="00C91BEB">
            <w:pPr>
              <w:rPr>
                <w:lang w:val="en-US"/>
              </w:rPr>
            </w:pPr>
          </w:p>
        </w:tc>
        <w:tc>
          <w:tcPr>
            <w:tcW w:w="1134" w:type="dxa"/>
            <w:vMerge/>
            <w:shd w:val="clear" w:color="auto" w:fill="FFFFC4"/>
          </w:tcPr>
          <w:p w14:paraId="3D5876EB" w14:textId="77777777" w:rsidR="00C91BEB" w:rsidRPr="00624C44" w:rsidRDefault="00C91BEB" w:rsidP="00C91BEB">
            <w:pPr>
              <w:rPr>
                <w:szCs w:val="20"/>
                <w:lang w:val="en-US"/>
              </w:rPr>
            </w:pPr>
          </w:p>
        </w:tc>
        <w:tc>
          <w:tcPr>
            <w:tcW w:w="850" w:type="dxa"/>
            <w:shd w:val="clear" w:color="auto" w:fill="FFFFC4"/>
          </w:tcPr>
          <w:p w14:paraId="05D6DAC2" w14:textId="77777777" w:rsidR="00C91BEB" w:rsidRPr="00624C44" w:rsidRDefault="00C91BEB" w:rsidP="00C91BEB">
            <w:pPr>
              <w:rPr>
                <w:szCs w:val="20"/>
                <w:lang w:val="en-US"/>
              </w:rPr>
            </w:pPr>
            <w:r w:rsidRPr="00624C44">
              <w:rPr>
                <w:szCs w:val="20"/>
                <w:lang w:val="en-US"/>
              </w:rPr>
              <w:t>/right</w:t>
            </w:r>
          </w:p>
        </w:tc>
        <w:tc>
          <w:tcPr>
            <w:tcW w:w="1844" w:type="dxa"/>
            <w:vMerge/>
            <w:shd w:val="clear" w:color="auto" w:fill="FFFFC4"/>
          </w:tcPr>
          <w:p w14:paraId="1E92FF99" w14:textId="77777777" w:rsidR="00C91BEB" w:rsidRPr="00624C44" w:rsidRDefault="00C91BEB" w:rsidP="00C91BEB">
            <w:pPr>
              <w:rPr>
                <w:szCs w:val="20"/>
                <w:lang w:val="en-US"/>
              </w:rPr>
            </w:pPr>
          </w:p>
        </w:tc>
        <w:tc>
          <w:tcPr>
            <w:tcW w:w="2126" w:type="dxa"/>
            <w:shd w:val="clear" w:color="auto" w:fill="FFFFC4"/>
          </w:tcPr>
          <w:p w14:paraId="08645020" w14:textId="77777777" w:rsidR="00C91BEB" w:rsidRPr="00624C44" w:rsidRDefault="00C91BEB" w:rsidP="00C91BEB">
            <w:pPr>
              <w:rPr>
                <w:szCs w:val="20"/>
                <w:lang w:val="en-US"/>
              </w:rPr>
            </w:pPr>
          </w:p>
        </w:tc>
        <w:tc>
          <w:tcPr>
            <w:tcW w:w="1985" w:type="dxa"/>
            <w:shd w:val="clear" w:color="auto" w:fill="FFFFC4"/>
          </w:tcPr>
          <w:p w14:paraId="0B62904E" w14:textId="77777777" w:rsidR="00C91BEB" w:rsidRPr="00624C44" w:rsidRDefault="00C91BEB" w:rsidP="00C91BEB">
            <w:pPr>
              <w:rPr>
                <w:szCs w:val="20"/>
                <w:lang w:val="en-US"/>
              </w:rPr>
            </w:pPr>
          </w:p>
        </w:tc>
      </w:tr>
      <w:tr w:rsidR="00C91BEB" w:rsidRPr="00624C44" w14:paraId="4A314359" w14:textId="77777777" w:rsidTr="00AD3DA7">
        <w:trPr>
          <w:cantSplit/>
          <w:trHeight w:val="55"/>
        </w:trPr>
        <w:tc>
          <w:tcPr>
            <w:tcW w:w="993" w:type="dxa"/>
            <w:vMerge/>
            <w:shd w:val="clear" w:color="auto" w:fill="FFFFC4"/>
          </w:tcPr>
          <w:p w14:paraId="34A9B88A" w14:textId="77777777" w:rsidR="00C91BEB" w:rsidRPr="00624C44" w:rsidRDefault="00C91BEB" w:rsidP="00C91BEB">
            <w:pPr>
              <w:rPr>
                <w:lang w:val="en-US"/>
              </w:rPr>
            </w:pPr>
          </w:p>
        </w:tc>
        <w:tc>
          <w:tcPr>
            <w:tcW w:w="1134" w:type="dxa"/>
            <w:vMerge/>
            <w:shd w:val="clear" w:color="auto" w:fill="FFFFC4"/>
          </w:tcPr>
          <w:p w14:paraId="6E195A5A" w14:textId="77777777" w:rsidR="00C91BEB" w:rsidRPr="00624C44" w:rsidRDefault="00C91BEB" w:rsidP="00C91BEB">
            <w:pPr>
              <w:rPr>
                <w:lang w:val="en-US"/>
              </w:rPr>
            </w:pPr>
          </w:p>
        </w:tc>
        <w:tc>
          <w:tcPr>
            <w:tcW w:w="1134" w:type="dxa"/>
            <w:vMerge w:val="restart"/>
            <w:shd w:val="clear" w:color="auto" w:fill="FFFFC4"/>
          </w:tcPr>
          <w:p w14:paraId="5DAC0ED4" w14:textId="77777777" w:rsidR="00C91BEB" w:rsidRPr="00624C44" w:rsidRDefault="00C91BEB" w:rsidP="00C91BEB">
            <w:pPr>
              <w:rPr>
                <w:lang w:val="en-US"/>
              </w:rPr>
            </w:pPr>
            <w:r w:rsidRPr="00624C44">
              <w:rPr>
                <w:lang w:val="en-US"/>
              </w:rPr>
              <w:t>/body</w:t>
            </w:r>
          </w:p>
        </w:tc>
        <w:tc>
          <w:tcPr>
            <w:tcW w:w="850" w:type="dxa"/>
            <w:shd w:val="clear" w:color="auto" w:fill="FFFFC4"/>
          </w:tcPr>
          <w:p w14:paraId="2CC1B6A8" w14:textId="77777777" w:rsidR="00C91BEB" w:rsidRPr="00624C44" w:rsidRDefault="00C91BEB" w:rsidP="00C91BEB">
            <w:pPr>
              <w:rPr>
                <w:lang w:val="en-US"/>
              </w:rPr>
            </w:pPr>
            <w:r w:rsidRPr="00624C44">
              <w:rPr>
                <w:lang w:val="en-US"/>
              </w:rPr>
              <w:t>/upper</w:t>
            </w:r>
          </w:p>
        </w:tc>
        <w:tc>
          <w:tcPr>
            <w:tcW w:w="1844" w:type="dxa"/>
            <w:vMerge/>
            <w:shd w:val="clear" w:color="auto" w:fill="FFFFC4"/>
          </w:tcPr>
          <w:p w14:paraId="1E890421" w14:textId="77777777" w:rsidR="00C91BEB" w:rsidRPr="00624C44" w:rsidRDefault="00C91BEB" w:rsidP="00C91BEB">
            <w:pPr>
              <w:rPr>
                <w:lang w:val="en-US"/>
              </w:rPr>
            </w:pPr>
          </w:p>
        </w:tc>
        <w:tc>
          <w:tcPr>
            <w:tcW w:w="2126" w:type="dxa"/>
            <w:shd w:val="clear" w:color="auto" w:fill="FFFFC4"/>
          </w:tcPr>
          <w:p w14:paraId="09702934" w14:textId="77777777" w:rsidR="00C91BEB" w:rsidRPr="00624C44" w:rsidRDefault="00C91BEB" w:rsidP="00C91BEB">
            <w:pPr>
              <w:rPr>
                <w:lang w:val="en-US"/>
              </w:rPr>
            </w:pPr>
          </w:p>
        </w:tc>
        <w:tc>
          <w:tcPr>
            <w:tcW w:w="1985" w:type="dxa"/>
            <w:shd w:val="clear" w:color="auto" w:fill="FFFFC4"/>
          </w:tcPr>
          <w:p w14:paraId="2EE960BF" w14:textId="77777777" w:rsidR="00C91BEB" w:rsidRPr="00624C44" w:rsidRDefault="00C91BEB" w:rsidP="00C91BEB">
            <w:pPr>
              <w:rPr>
                <w:lang w:val="en-US"/>
              </w:rPr>
            </w:pPr>
          </w:p>
        </w:tc>
      </w:tr>
      <w:tr w:rsidR="00C91BEB" w:rsidRPr="00624C44" w14:paraId="7B90B4EE" w14:textId="77777777" w:rsidTr="00AD3DA7">
        <w:trPr>
          <w:cantSplit/>
          <w:trHeight w:val="55"/>
        </w:trPr>
        <w:tc>
          <w:tcPr>
            <w:tcW w:w="993" w:type="dxa"/>
            <w:vMerge/>
            <w:shd w:val="clear" w:color="auto" w:fill="FFFFC4"/>
          </w:tcPr>
          <w:p w14:paraId="5EF17D81" w14:textId="77777777" w:rsidR="00C91BEB" w:rsidRPr="00624C44" w:rsidRDefault="00C91BEB" w:rsidP="00C91BEB">
            <w:pPr>
              <w:rPr>
                <w:lang w:val="en-US"/>
              </w:rPr>
            </w:pPr>
          </w:p>
        </w:tc>
        <w:tc>
          <w:tcPr>
            <w:tcW w:w="1134" w:type="dxa"/>
            <w:vMerge/>
            <w:shd w:val="clear" w:color="auto" w:fill="FFFFC4"/>
          </w:tcPr>
          <w:p w14:paraId="7168A556" w14:textId="77777777" w:rsidR="00C91BEB" w:rsidRPr="00624C44" w:rsidRDefault="00C91BEB" w:rsidP="00C91BEB">
            <w:pPr>
              <w:rPr>
                <w:lang w:val="en-US"/>
              </w:rPr>
            </w:pPr>
          </w:p>
        </w:tc>
        <w:tc>
          <w:tcPr>
            <w:tcW w:w="1134" w:type="dxa"/>
            <w:vMerge/>
            <w:shd w:val="clear" w:color="auto" w:fill="FFFFC4"/>
          </w:tcPr>
          <w:p w14:paraId="569BCE86" w14:textId="77777777" w:rsidR="00C91BEB" w:rsidRPr="00624C44" w:rsidRDefault="00C91BEB" w:rsidP="00C91BEB">
            <w:pPr>
              <w:rPr>
                <w:lang w:val="en-US"/>
              </w:rPr>
            </w:pPr>
          </w:p>
        </w:tc>
        <w:tc>
          <w:tcPr>
            <w:tcW w:w="850" w:type="dxa"/>
            <w:shd w:val="clear" w:color="auto" w:fill="FFFFC4"/>
          </w:tcPr>
          <w:p w14:paraId="324ED54E" w14:textId="77777777" w:rsidR="00C91BEB" w:rsidRPr="00624C44" w:rsidRDefault="00C91BEB" w:rsidP="00C91BEB">
            <w:pPr>
              <w:rPr>
                <w:lang w:val="en-US"/>
              </w:rPr>
            </w:pPr>
            <w:r w:rsidRPr="00624C44">
              <w:rPr>
                <w:lang w:val="en-US"/>
              </w:rPr>
              <w:t>/lower</w:t>
            </w:r>
          </w:p>
        </w:tc>
        <w:tc>
          <w:tcPr>
            <w:tcW w:w="1844" w:type="dxa"/>
            <w:vMerge/>
            <w:shd w:val="clear" w:color="auto" w:fill="FFFFC4"/>
          </w:tcPr>
          <w:p w14:paraId="1559D706" w14:textId="77777777" w:rsidR="00C91BEB" w:rsidRPr="00624C44" w:rsidRDefault="00C91BEB" w:rsidP="00C91BEB">
            <w:pPr>
              <w:rPr>
                <w:lang w:val="en-US"/>
              </w:rPr>
            </w:pPr>
          </w:p>
        </w:tc>
        <w:tc>
          <w:tcPr>
            <w:tcW w:w="2126" w:type="dxa"/>
            <w:shd w:val="clear" w:color="auto" w:fill="FFFFC4"/>
          </w:tcPr>
          <w:p w14:paraId="329AB1CF" w14:textId="77777777" w:rsidR="00C91BEB" w:rsidRPr="00624C44" w:rsidRDefault="00C91BEB" w:rsidP="00C91BEB">
            <w:pPr>
              <w:rPr>
                <w:lang w:val="en-US"/>
              </w:rPr>
            </w:pPr>
          </w:p>
        </w:tc>
        <w:tc>
          <w:tcPr>
            <w:tcW w:w="1985" w:type="dxa"/>
            <w:shd w:val="clear" w:color="auto" w:fill="FFFFC4"/>
          </w:tcPr>
          <w:p w14:paraId="73A4279D" w14:textId="77777777" w:rsidR="00C91BEB" w:rsidRPr="00624C44" w:rsidRDefault="00C91BEB" w:rsidP="00C91BEB">
            <w:pPr>
              <w:rPr>
                <w:lang w:val="en-US"/>
              </w:rPr>
            </w:pPr>
          </w:p>
        </w:tc>
      </w:tr>
      <w:tr w:rsidR="00C91BEB" w:rsidRPr="00624C44" w14:paraId="16D6F5E7" w14:textId="77777777" w:rsidTr="00AD3DA7">
        <w:trPr>
          <w:cantSplit/>
          <w:trHeight w:val="264"/>
        </w:trPr>
        <w:tc>
          <w:tcPr>
            <w:tcW w:w="993" w:type="dxa"/>
            <w:vMerge/>
            <w:shd w:val="clear" w:color="auto" w:fill="FFFFC4"/>
          </w:tcPr>
          <w:p w14:paraId="797A1B3F" w14:textId="77777777" w:rsidR="00C91BEB" w:rsidRPr="00624C44" w:rsidRDefault="00C91BEB" w:rsidP="00C91BEB">
            <w:pPr>
              <w:rPr>
                <w:lang w:val="en-US"/>
              </w:rPr>
            </w:pPr>
          </w:p>
        </w:tc>
        <w:tc>
          <w:tcPr>
            <w:tcW w:w="1134" w:type="dxa"/>
            <w:vMerge/>
            <w:shd w:val="clear" w:color="auto" w:fill="FFFFC4"/>
          </w:tcPr>
          <w:p w14:paraId="5C744BC7" w14:textId="77777777" w:rsidR="00C91BEB" w:rsidRPr="00624C44" w:rsidRDefault="00C91BEB" w:rsidP="00C91BEB">
            <w:pPr>
              <w:rPr>
                <w:lang w:val="en-US"/>
              </w:rPr>
            </w:pPr>
          </w:p>
        </w:tc>
        <w:tc>
          <w:tcPr>
            <w:tcW w:w="1134" w:type="dxa"/>
            <w:vMerge/>
            <w:shd w:val="clear" w:color="auto" w:fill="FFFFC4"/>
          </w:tcPr>
          <w:p w14:paraId="748BEFED" w14:textId="77777777" w:rsidR="00C91BEB" w:rsidRPr="00624C44" w:rsidRDefault="00C91BEB" w:rsidP="00C91BEB">
            <w:pPr>
              <w:rPr>
                <w:lang w:val="en-US"/>
              </w:rPr>
            </w:pPr>
          </w:p>
        </w:tc>
        <w:tc>
          <w:tcPr>
            <w:tcW w:w="850" w:type="dxa"/>
            <w:shd w:val="clear" w:color="auto" w:fill="FFFFC4"/>
          </w:tcPr>
          <w:p w14:paraId="378040BF" w14:textId="77777777" w:rsidR="00C91BEB" w:rsidRPr="00624C44" w:rsidRDefault="00C91BEB" w:rsidP="00C91BEB">
            <w:pPr>
              <w:rPr>
                <w:lang w:val="en-US"/>
              </w:rPr>
            </w:pPr>
            <w:r w:rsidRPr="00624C44">
              <w:rPr>
                <w:lang w:val="en-US"/>
              </w:rPr>
              <w:t>/right</w:t>
            </w:r>
          </w:p>
        </w:tc>
        <w:tc>
          <w:tcPr>
            <w:tcW w:w="1844" w:type="dxa"/>
            <w:vMerge/>
            <w:shd w:val="clear" w:color="auto" w:fill="FFFFC4"/>
          </w:tcPr>
          <w:p w14:paraId="4E40BDB9" w14:textId="77777777" w:rsidR="00C91BEB" w:rsidRPr="00624C44" w:rsidRDefault="00C91BEB" w:rsidP="00C91BEB">
            <w:pPr>
              <w:rPr>
                <w:lang w:val="en-US"/>
              </w:rPr>
            </w:pPr>
          </w:p>
        </w:tc>
        <w:tc>
          <w:tcPr>
            <w:tcW w:w="2126" w:type="dxa"/>
            <w:shd w:val="clear" w:color="auto" w:fill="FFFFC4"/>
          </w:tcPr>
          <w:p w14:paraId="24BB2FFC" w14:textId="77777777" w:rsidR="00C91BEB" w:rsidRPr="00624C44" w:rsidRDefault="00C91BEB" w:rsidP="00C91BEB">
            <w:pPr>
              <w:rPr>
                <w:lang w:val="en-US"/>
              </w:rPr>
            </w:pPr>
          </w:p>
        </w:tc>
        <w:tc>
          <w:tcPr>
            <w:tcW w:w="1985" w:type="dxa"/>
            <w:shd w:val="clear" w:color="auto" w:fill="FFFFC4"/>
          </w:tcPr>
          <w:p w14:paraId="3C2C9EDA" w14:textId="77777777" w:rsidR="00C91BEB" w:rsidRPr="00624C44" w:rsidRDefault="00C91BEB" w:rsidP="00C91BEB">
            <w:pPr>
              <w:rPr>
                <w:lang w:val="en-US"/>
              </w:rPr>
            </w:pPr>
          </w:p>
        </w:tc>
      </w:tr>
      <w:tr w:rsidR="00C91BEB" w:rsidRPr="00624C44" w14:paraId="41E42D4A" w14:textId="77777777" w:rsidTr="00AD3DA7">
        <w:trPr>
          <w:cantSplit/>
          <w:trHeight w:val="233"/>
        </w:trPr>
        <w:tc>
          <w:tcPr>
            <w:tcW w:w="993" w:type="dxa"/>
            <w:vMerge/>
            <w:shd w:val="clear" w:color="auto" w:fill="FFFFC4"/>
          </w:tcPr>
          <w:p w14:paraId="4FA45730" w14:textId="77777777" w:rsidR="00C91BEB" w:rsidRPr="00624C44" w:rsidRDefault="00C91BEB" w:rsidP="00C91BEB">
            <w:pPr>
              <w:rPr>
                <w:lang w:val="en-US"/>
              </w:rPr>
            </w:pPr>
          </w:p>
        </w:tc>
        <w:tc>
          <w:tcPr>
            <w:tcW w:w="1134" w:type="dxa"/>
            <w:vMerge/>
            <w:shd w:val="clear" w:color="auto" w:fill="FFFFC4"/>
          </w:tcPr>
          <w:p w14:paraId="6EB1B615" w14:textId="77777777" w:rsidR="00C91BEB" w:rsidRPr="00624C44" w:rsidRDefault="00C91BEB" w:rsidP="00C91BEB">
            <w:pPr>
              <w:rPr>
                <w:lang w:val="en-US"/>
              </w:rPr>
            </w:pPr>
          </w:p>
        </w:tc>
        <w:tc>
          <w:tcPr>
            <w:tcW w:w="1134" w:type="dxa"/>
            <w:vMerge/>
            <w:shd w:val="clear" w:color="auto" w:fill="FFFFC4"/>
          </w:tcPr>
          <w:p w14:paraId="32A3482E" w14:textId="77777777" w:rsidR="00C91BEB" w:rsidRPr="00624C44" w:rsidRDefault="00C91BEB" w:rsidP="00C91BEB">
            <w:pPr>
              <w:rPr>
                <w:lang w:val="en-US"/>
              </w:rPr>
            </w:pPr>
          </w:p>
        </w:tc>
        <w:tc>
          <w:tcPr>
            <w:tcW w:w="850" w:type="dxa"/>
            <w:shd w:val="clear" w:color="auto" w:fill="FFFFC4"/>
          </w:tcPr>
          <w:p w14:paraId="3D14CCA0" w14:textId="77777777" w:rsidR="00C91BEB" w:rsidRPr="00624C44" w:rsidRDefault="00C91BEB" w:rsidP="00C91BEB">
            <w:pPr>
              <w:rPr>
                <w:lang w:val="en-US"/>
              </w:rPr>
            </w:pPr>
            <w:r w:rsidRPr="00624C44">
              <w:rPr>
                <w:lang w:val="en-US"/>
              </w:rPr>
              <w:t>/left</w:t>
            </w:r>
          </w:p>
        </w:tc>
        <w:tc>
          <w:tcPr>
            <w:tcW w:w="1844" w:type="dxa"/>
            <w:vMerge/>
            <w:shd w:val="clear" w:color="auto" w:fill="FFFFC4"/>
          </w:tcPr>
          <w:p w14:paraId="61FAEDA4" w14:textId="77777777" w:rsidR="00C91BEB" w:rsidRPr="00624C44" w:rsidRDefault="00C91BEB" w:rsidP="00C91BEB">
            <w:pPr>
              <w:rPr>
                <w:lang w:val="en-US"/>
              </w:rPr>
            </w:pPr>
          </w:p>
        </w:tc>
        <w:tc>
          <w:tcPr>
            <w:tcW w:w="2126" w:type="dxa"/>
            <w:shd w:val="clear" w:color="auto" w:fill="FFFFC4"/>
          </w:tcPr>
          <w:p w14:paraId="727B8C69" w14:textId="77777777" w:rsidR="00C91BEB" w:rsidRPr="00624C44" w:rsidRDefault="00C91BEB" w:rsidP="00C91BEB">
            <w:pPr>
              <w:rPr>
                <w:lang w:val="en-US"/>
              </w:rPr>
            </w:pPr>
          </w:p>
        </w:tc>
        <w:tc>
          <w:tcPr>
            <w:tcW w:w="1985" w:type="dxa"/>
            <w:shd w:val="clear" w:color="auto" w:fill="FFFFC4"/>
          </w:tcPr>
          <w:p w14:paraId="08C67E33" w14:textId="77777777" w:rsidR="00C91BEB" w:rsidRPr="00624C44" w:rsidRDefault="00C91BEB" w:rsidP="00C91BEB">
            <w:pPr>
              <w:rPr>
                <w:lang w:val="en-US"/>
              </w:rPr>
            </w:pPr>
          </w:p>
        </w:tc>
      </w:tr>
      <w:tr w:rsidR="00C91BEB" w:rsidRPr="00624C44" w14:paraId="4F3299CF" w14:textId="77777777" w:rsidTr="00AD3DA7">
        <w:trPr>
          <w:cantSplit/>
          <w:trHeight w:val="286"/>
        </w:trPr>
        <w:tc>
          <w:tcPr>
            <w:tcW w:w="993" w:type="dxa"/>
            <w:vMerge/>
            <w:shd w:val="clear" w:color="auto" w:fill="FFFFC4"/>
          </w:tcPr>
          <w:p w14:paraId="69AA43A7" w14:textId="77777777" w:rsidR="00C91BEB" w:rsidRPr="00624C44" w:rsidRDefault="00C91BEB" w:rsidP="00C91BEB">
            <w:pPr>
              <w:rPr>
                <w:lang w:val="en-US"/>
              </w:rPr>
            </w:pPr>
          </w:p>
        </w:tc>
        <w:tc>
          <w:tcPr>
            <w:tcW w:w="1134" w:type="dxa"/>
            <w:shd w:val="clear" w:color="auto" w:fill="FFFFC4"/>
          </w:tcPr>
          <w:p w14:paraId="43F23A5B" w14:textId="77777777" w:rsidR="00C91BEB" w:rsidRPr="00624C44" w:rsidRDefault="00C91BEB" w:rsidP="00C91BEB">
            <w:pPr>
              <w:rPr>
                <w:lang w:val="en-US"/>
              </w:rPr>
            </w:pPr>
            <w:r w:rsidRPr="00624C44">
              <w:rPr>
                <w:b/>
                <w:color w:val="FF0000"/>
                <w:lang w:val="en-US"/>
              </w:rPr>
              <w:t>/peak</w:t>
            </w:r>
          </w:p>
        </w:tc>
        <w:tc>
          <w:tcPr>
            <w:tcW w:w="1134" w:type="dxa"/>
            <w:shd w:val="clear" w:color="auto" w:fill="FFFFC4"/>
          </w:tcPr>
          <w:p w14:paraId="3EB582FC" w14:textId="77777777" w:rsidR="00C91BEB" w:rsidRPr="00624C44" w:rsidRDefault="00C91BEB" w:rsidP="00C91BEB">
            <w:pPr>
              <w:rPr>
                <w:lang w:val="en-US"/>
              </w:rPr>
            </w:pPr>
          </w:p>
        </w:tc>
        <w:tc>
          <w:tcPr>
            <w:tcW w:w="850" w:type="dxa"/>
            <w:shd w:val="clear" w:color="auto" w:fill="FFFFC4"/>
          </w:tcPr>
          <w:p w14:paraId="546ED3CA" w14:textId="77777777" w:rsidR="00C91BEB" w:rsidRPr="00624C44" w:rsidRDefault="00C91BEB" w:rsidP="00C91BEB">
            <w:pPr>
              <w:rPr>
                <w:lang w:val="en-US"/>
              </w:rPr>
            </w:pPr>
          </w:p>
        </w:tc>
        <w:tc>
          <w:tcPr>
            <w:tcW w:w="1844" w:type="dxa"/>
            <w:shd w:val="clear" w:color="auto" w:fill="FFFFC4"/>
          </w:tcPr>
          <w:p w14:paraId="3ABFC8D8" w14:textId="77777777" w:rsidR="00C91BEB" w:rsidRPr="00624C44" w:rsidRDefault="00C91BEB" w:rsidP="00C91BEB">
            <w:pPr>
              <w:rPr>
                <w:sz w:val="18"/>
                <w:szCs w:val="18"/>
                <w:lang w:val="en-US"/>
              </w:rPr>
            </w:pPr>
            <w:r w:rsidRPr="00624C44">
              <w:rPr>
                <w:sz w:val="18"/>
                <w:szCs w:val="18"/>
                <w:lang w:val="en-US"/>
              </w:rPr>
              <w:t xml:space="preserve">not currently used, except in ML’s beat doubling effect.  or other effect (wild African drums). </w:t>
            </w:r>
          </w:p>
        </w:tc>
        <w:tc>
          <w:tcPr>
            <w:tcW w:w="2126" w:type="dxa"/>
            <w:shd w:val="clear" w:color="auto" w:fill="FFFFC4"/>
          </w:tcPr>
          <w:p w14:paraId="6A88E5DA" w14:textId="77777777" w:rsidR="00C91BEB" w:rsidRPr="00624C44" w:rsidRDefault="00C91BEB" w:rsidP="00C91BEB">
            <w:pPr>
              <w:rPr>
                <w:sz w:val="18"/>
                <w:szCs w:val="18"/>
                <w:lang w:val="en-US"/>
              </w:rPr>
            </w:pPr>
          </w:p>
        </w:tc>
        <w:tc>
          <w:tcPr>
            <w:tcW w:w="1985" w:type="dxa"/>
            <w:shd w:val="clear" w:color="auto" w:fill="FFFFC4"/>
          </w:tcPr>
          <w:p w14:paraId="20E6BECE" w14:textId="77777777" w:rsidR="00C91BEB" w:rsidRPr="00624C44" w:rsidRDefault="00C91BEB" w:rsidP="00C91BEB">
            <w:pPr>
              <w:rPr>
                <w:lang w:val="en-US"/>
              </w:rPr>
            </w:pPr>
          </w:p>
        </w:tc>
      </w:tr>
      <w:tr w:rsidR="00C91BEB" w:rsidRPr="00624C44" w14:paraId="7BBE52E5" w14:textId="77777777" w:rsidTr="00AD3DA7">
        <w:trPr>
          <w:cantSplit/>
          <w:trHeight w:val="286"/>
        </w:trPr>
        <w:tc>
          <w:tcPr>
            <w:tcW w:w="993" w:type="dxa"/>
            <w:vMerge/>
            <w:shd w:val="clear" w:color="auto" w:fill="FFFFC4"/>
          </w:tcPr>
          <w:p w14:paraId="63438425" w14:textId="77777777" w:rsidR="00C91BEB" w:rsidRPr="00624C44" w:rsidRDefault="00C91BEB" w:rsidP="00C91BEB">
            <w:pPr>
              <w:rPr>
                <w:lang w:val="en-US"/>
              </w:rPr>
            </w:pPr>
          </w:p>
        </w:tc>
        <w:tc>
          <w:tcPr>
            <w:tcW w:w="1134" w:type="dxa"/>
            <w:vMerge w:val="restart"/>
            <w:shd w:val="clear" w:color="auto" w:fill="FFFFC4"/>
          </w:tcPr>
          <w:p w14:paraId="30317980" w14:textId="77777777" w:rsidR="00C91BEB" w:rsidRPr="00624C44" w:rsidRDefault="00C91BEB" w:rsidP="00C91BEB">
            <w:pPr>
              <w:rPr>
                <w:lang w:val="en-US"/>
              </w:rPr>
            </w:pPr>
            <w:r w:rsidRPr="00624C44">
              <w:rPr>
                <w:lang w:val="en-US"/>
              </w:rPr>
              <w:t>/flow</w:t>
            </w:r>
          </w:p>
        </w:tc>
        <w:tc>
          <w:tcPr>
            <w:tcW w:w="1134" w:type="dxa"/>
            <w:shd w:val="clear" w:color="auto" w:fill="FFFFC4"/>
          </w:tcPr>
          <w:p w14:paraId="750EF937" w14:textId="77777777" w:rsidR="00C91BEB" w:rsidRPr="00624C44" w:rsidRDefault="00C91BEB" w:rsidP="00C91BEB">
            <w:pPr>
              <w:rPr>
                <w:lang w:val="en-US"/>
              </w:rPr>
            </w:pPr>
            <w:r w:rsidRPr="00624C44">
              <w:rPr>
                <w:lang w:val="en-US"/>
              </w:rPr>
              <w:t>/leftwards</w:t>
            </w:r>
          </w:p>
        </w:tc>
        <w:tc>
          <w:tcPr>
            <w:tcW w:w="850" w:type="dxa"/>
            <w:shd w:val="clear" w:color="auto" w:fill="FFFFC4"/>
          </w:tcPr>
          <w:p w14:paraId="5A7BAB64" w14:textId="77777777" w:rsidR="00C91BEB" w:rsidRPr="00624C44" w:rsidRDefault="00C91BEB" w:rsidP="00C91BEB">
            <w:pPr>
              <w:rPr>
                <w:lang w:val="en-US"/>
              </w:rPr>
            </w:pPr>
            <w:r w:rsidRPr="00624C44">
              <w:rPr>
                <w:lang w:val="en-US"/>
              </w:rPr>
              <w:t>/left</w:t>
            </w:r>
          </w:p>
        </w:tc>
        <w:tc>
          <w:tcPr>
            <w:tcW w:w="1844" w:type="dxa"/>
            <w:shd w:val="clear" w:color="auto" w:fill="FFFFC4"/>
          </w:tcPr>
          <w:p w14:paraId="556AF145" w14:textId="77777777" w:rsidR="00C91BEB" w:rsidRPr="00624C44" w:rsidRDefault="00C91BEB" w:rsidP="00C91BEB">
            <w:pPr>
              <w:rPr>
                <w:lang w:val="en-US"/>
              </w:rPr>
            </w:pPr>
          </w:p>
        </w:tc>
        <w:tc>
          <w:tcPr>
            <w:tcW w:w="2126" w:type="dxa"/>
            <w:shd w:val="clear" w:color="auto" w:fill="FFFFC4"/>
          </w:tcPr>
          <w:p w14:paraId="02B6CB06" w14:textId="77777777" w:rsidR="00C91BEB" w:rsidRPr="00624C44" w:rsidRDefault="00C91BEB" w:rsidP="00C91BEB">
            <w:pPr>
              <w:rPr>
                <w:lang w:val="en-US"/>
              </w:rPr>
            </w:pPr>
          </w:p>
        </w:tc>
        <w:tc>
          <w:tcPr>
            <w:tcW w:w="1985" w:type="dxa"/>
            <w:shd w:val="clear" w:color="auto" w:fill="FFFFC4"/>
          </w:tcPr>
          <w:p w14:paraId="39974852" w14:textId="77777777" w:rsidR="00C91BEB" w:rsidRPr="00624C44" w:rsidRDefault="00C91BEB" w:rsidP="00C91BEB">
            <w:pPr>
              <w:rPr>
                <w:lang w:val="en-US"/>
              </w:rPr>
            </w:pPr>
          </w:p>
        </w:tc>
      </w:tr>
      <w:tr w:rsidR="00C91BEB" w:rsidRPr="00624C44" w14:paraId="4FAA1EEB" w14:textId="77777777" w:rsidTr="00AD3DA7">
        <w:trPr>
          <w:cantSplit/>
          <w:trHeight w:val="286"/>
        </w:trPr>
        <w:tc>
          <w:tcPr>
            <w:tcW w:w="993" w:type="dxa"/>
            <w:vMerge/>
            <w:shd w:val="clear" w:color="auto" w:fill="FFFFC4"/>
          </w:tcPr>
          <w:p w14:paraId="4F7F1B9E" w14:textId="77777777" w:rsidR="00C91BEB" w:rsidRPr="00624C44" w:rsidRDefault="00C91BEB" w:rsidP="00C91BEB">
            <w:pPr>
              <w:rPr>
                <w:lang w:val="en-US"/>
              </w:rPr>
            </w:pPr>
          </w:p>
        </w:tc>
        <w:tc>
          <w:tcPr>
            <w:tcW w:w="1134" w:type="dxa"/>
            <w:vMerge/>
            <w:shd w:val="clear" w:color="auto" w:fill="FFFFC4"/>
          </w:tcPr>
          <w:p w14:paraId="5A536320" w14:textId="77777777" w:rsidR="00C91BEB" w:rsidRPr="00624C44" w:rsidRDefault="00C91BEB" w:rsidP="00C91BEB">
            <w:pPr>
              <w:rPr>
                <w:lang w:val="en-US"/>
              </w:rPr>
            </w:pPr>
          </w:p>
        </w:tc>
        <w:tc>
          <w:tcPr>
            <w:tcW w:w="1134" w:type="dxa"/>
            <w:shd w:val="clear" w:color="auto" w:fill="FFFFC4"/>
          </w:tcPr>
          <w:p w14:paraId="4C0E9D96" w14:textId="77777777" w:rsidR="00C91BEB" w:rsidRPr="00624C44" w:rsidRDefault="00C91BEB" w:rsidP="00C91BEB">
            <w:pPr>
              <w:rPr>
                <w:lang w:val="en-US"/>
              </w:rPr>
            </w:pPr>
          </w:p>
        </w:tc>
        <w:tc>
          <w:tcPr>
            <w:tcW w:w="850" w:type="dxa"/>
            <w:shd w:val="clear" w:color="auto" w:fill="FFFFC4"/>
          </w:tcPr>
          <w:p w14:paraId="67C070F6" w14:textId="77777777" w:rsidR="00C91BEB" w:rsidRPr="00624C44" w:rsidRDefault="00C91BEB" w:rsidP="00C91BEB">
            <w:pPr>
              <w:rPr>
                <w:lang w:val="en-US"/>
              </w:rPr>
            </w:pPr>
            <w:r w:rsidRPr="00624C44">
              <w:rPr>
                <w:lang w:val="en-US"/>
              </w:rPr>
              <w:t>/right</w:t>
            </w:r>
          </w:p>
        </w:tc>
        <w:tc>
          <w:tcPr>
            <w:tcW w:w="1844" w:type="dxa"/>
            <w:shd w:val="clear" w:color="auto" w:fill="FFFFC4"/>
          </w:tcPr>
          <w:p w14:paraId="5CBA75AA" w14:textId="77777777" w:rsidR="00C91BEB" w:rsidRPr="00624C44" w:rsidRDefault="00C91BEB" w:rsidP="00C91BEB">
            <w:pPr>
              <w:rPr>
                <w:lang w:val="en-US"/>
              </w:rPr>
            </w:pPr>
          </w:p>
        </w:tc>
        <w:tc>
          <w:tcPr>
            <w:tcW w:w="2126" w:type="dxa"/>
            <w:shd w:val="clear" w:color="auto" w:fill="FFFFC4"/>
          </w:tcPr>
          <w:p w14:paraId="7840F4F6" w14:textId="77777777" w:rsidR="00C91BEB" w:rsidRPr="00624C44" w:rsidRDefault="00C91BEB" w:rsidP="00C91BEB">
            <w:pPr>
              <w:rPr>
                <w:lang w:val="en-US"/>
              </w:rPr>
            </w:pPr>
          </w:p>
        </w:tc>
        <w:tc>
          <w:tcPr>
            <w:tcW w:w="1985" w:type="dxa"/>
            <w:shd w:val="clear" w:color="auto" w:fill="FFFFC4"/>
          </w:tcPr>
          <w:p w14:paraId="6F028B62" w14:textId="77777777" w:rsidR="00C91BEB" w:rsidRPr="00624C44" w:rsidRDefault="00C91BEB" w:rsidP="00C91BEB">
            <w:pPr>
              <w:rPr>
                <w:lang w:val="en-US"/>
              </w:rPr>
            </w:pPr>
          </w:p>
        </w:tc>
      </w:tr>
      <w:tr w:rsidR="00C91BEB" w:rsidRPr="00624C44" w14:paraId="754F63C2" w14:textId="77777777" w:rsidTr="00AD3DA7">
        <w:trPr>
          <w:cantSplit/>
          <w:trHeight w:val="286"/>
        </w:trPr>
        <w:tc>
          <w:tcPr>
            <w:tcW w:w="993" w:type="dxa"/>
            <w:vMerge/>
            <w:shd w:val="clear" w:color="auto" w:fill="FFFFC4"/>
          </w:tcPr>
          <w:p w14:paraId="4C710200" w14:textId="77777777" w:rsidR="00C91BEB" w:rsidRPr="00624C44" w:rsidRDefault="00C91BEB" w:rsidP="00C91BEB">
            <w:pPr>
              <w:rPr>
                <w:lang w:val="en-US"/>
              </w:rPr>
            </w:pPr>
          </w:p>
        </w:tc>
        <w:tc>
          <w:tcPr>
            <w:tcW w:w="1134" w:type="dxa"/>
            <w:vMerge/>
            <w:shd w:val="clear" w:color="auto" w:fill="FFFFC4"/>
          </w:tcPr>
          <w:p w14:paraId="266691AB" w14:textId="77777777" w:rsidR="00C91BEB" w:rsidRPr="00624C44" w:rsidRDefault="00C91BEB" w:rsidP="00C91BEB">
            <w:pPr>
              <w:rPr>
                <w:lang w:val="en-US"/>
              </w:rPr>
            </w:pPr>
          </w:p>
        </w:tc>
        <w:tc>
          <w:tcPr>
            <w:tcW w:w="1134" w:type="dxa"/>
            <w:shd w:val="clear" w:color="auto" w:fill="FFFFC4"/>
          </w:tcPr>
          <w:p w14:paraId="47EF1487" w14:textId="77777777" w:rsidR="00C91BEB" w:rsidRPr="00624C44" w:rsidRDefault="00C91BEB" w:rsidP="00C91BEB">
            <w:pPr>
              <w:rPr>
                <w:lang w:val="en-US"/>
              </w:rPr>
            </w:pPr>
            <w:r w:rsidRPr="00624C44">
              <w:rPr>
                <w:lang w:val="en-US"/>
              </w:rPr>
              <w:t>/rightwards</w:t>
            </w:r>
          </w:p>
        </w:tc>
        <w:tc>
          <w:tcPr>
            <w:tcW w:w="850" w:type="dxa"/>
            <w:shd w:val="clear" w:color="auto" w:fill="FFFFC4"/>
          </w:tcPr>
          <w:p w14:paraId="39F35CDB" w14:textId="77777777" w:rsidR="00C91BEB" w:rsidRPr="00624C44" w:rsidRDefault="00C91BEB" w:rsidP="00C91BEB">
            <w:pPr>
              <w:rPr>
                <w:lang w:val="en-US"/>
              </w:rPr>
            </w:pPr>
            <w:r w:rsidRPr="00624C44">
              <w:rPr>
                <w:lang w:val="en-US"/>
              </w:rPr>
              <w:t>/left</w:t>
            </w:r>
          </w:p>
        </w:tc>
        <w:tc>
          <w:tcPr>
            <w:tcW w:w="1844" w:type="dxa"/>
            <w:shd w:val="clear" w:color="auto" w:fill="FFFFC4"/>
          </w:tcPr>
          <w:p w14:paraId="483E00EB" w14:textId="77777777" w:rsidR="00C91BEB" w:rsidRPr="00624C44" w:rsidRDefault="00C91BEB" w:rsidP="00C91BEB">
            <w:pPr>
              <w:rPr>
                <w:lang w:val="en-US"/>
              </w:rPr>
            </w:pPr>
          </w:p>
        </w:tc>
        <w:tc>
          <w:tcPr>
            <w:tcW w:w="2126" w:type="dxa"/>
            <w:shd w:val="clear" w:color="auto" w:fill="FFFFC4"/>
          </w:tcPr>
          <w:p w14:paraId="0DB61C87" w14:textId="77777777" w:rsidR="00C91BEB" w:rsidRPr="00624C44" w:rsidRDefault="00C91BEB" w:rsidP="00C91BEB">
            <w:pPr>
              <w:rPr>
                <w:lang w:val="en-US"/>
              </w:rPr>
            </w:pPr>
          </w:p>
        </w:tc>
        <w:tc>
          <w:tcPr>
            <w:tcW w:w="1985" w:type="dxa"/>
            <w:shd w:val="clear" w:color="auto" w:fill="FFFFC4"/>
          </w:tcPr>
          <w:p w14:paraId="1E7122C3" w14:textId="77777777" w:rsidR="00C91BEB" w:rsidRPr="00624C44" w:rsidRDefault="00C91BEB" w:rsidP="00C91BEB">
            <w:pPr>
              <w:rPr>
                <w:lang w:val="en-US"/>
              </w:rPr>
            </w:pPr>
          </w:p>
        </w:tc>
      </w:tr>
      <w:tr w:rsidR="00C91BEB" w:rsidRPr="00624C44" w14:paraId="1C3D8C3E" w14:textId="77777777" w:rsidTr="00AD3DA7">
        <w:trPr>
          <w:cantSplit/>
          <w:trHeight w:val="286"/>
        </w:trPr>
        <w:tc>
          <w:tcPr>
            <w:tcW w:w="993" w:type="dxa"/>
            <w:vMerge/>
            <w:shd w:val="clear" w:color="auto" w:fill="FFFFC4"/>
          </w:tcPr>
          <w:p w14:paraId="01B31047" w14:textId="77777777" w:rsidR="00C91BEB" w:rsidRPr="00624C44" w:rsidRDefault="00C91BEB" w:rsidP="00C91BEB">
            <w:pPr>
              <w:rPr>
                <w:lang w:val="en-US"/>
              </w:rPr>
            </w:pPr>
          </w:p>
        </w:tc>
        <w:tc>
          <w:tcPr>
            <w:tcW w:w="1134" w:type="dxa"/>
            <w:vMerge/>
            <w:shd w:val="clear" w:color="auto" w:fill="FFFFC4"/>
          </w:tcPr>
          <w:p w14:paraId="4D841E94" w14:textId="77777777" w:rsidR="00C91BEB" w:rsidRPr="00624C44" w:rsidRDefault="00C91BEB" w:rsidP="00C91BEB">
            <w:pPr>
              <w:rPr>
                <w:lang w:val="en-US"/>
              </w:rPr>
            </w:pPr>
          </w:p>
        </w:tc>
        <w:tc>
          <w:tcPr>
            <w:tcW w:w="1134" w:type="dxa"/>
            <w:shd w:val="clear" w:color="auto" w:fill="FFFFC4"/>
          </w:tcPr>
          <w:p w14:paraId="6095E2BE" w14:textId="77777777" w:rsidR="00C91BEB" w:rsidRPr="00624C44" w:rsidRDefault="00C91BEB" w:rsidP="00C91BEB">
            <w:pPr>
              <w:rPr>
                <w:lang w:val="en-US"/>
              </w:rPr>
            </w:pPr>
          </w:p>
        </w:tc>
        <w:tc>
          <w:tcPr>
            <w:tcW w:w="850" w:type="dxa"/>
            <w:shd w:val="clear" w:color="auto" w:fill="FFFFC4"/>
          </w:tcPr>
          <w:p w14:paraId="71286EBC" w14:textId="77777777" w:rsidR="00C91BEB" w:rsidRPr="00624C44" w:rsidRDefault="00C91BEB" w:rsidP="00C91BEB">
            <w:pPr>
              <w:rPr>
                <w:lang w:val="en-US"/>
              </w:rPr>
            </w:pPr>
            <w:r w:rsidRPr="00624C44">
              <w:rPr>
                <w:lang w:val="en-US"/>
              </w:rPr>
              <w:t>/right</w:t>
            </w:r>
          </w:p>
        </w:tc>
        <w:tc>
          <w:tcPr>
            <w:tcW w:w="1844" w:type="dxa"/>
            <w:shd w:val="clear" w:color="auto" w:fill="FFFFC4"/>
          </w:tcPr>
          <w:p w14:paraId="372D08BA" w14:textId="77777777" w:rsidR="00C91BEB" w:rsidRPr="00624C44" w:rsidRDefault="00C91BEB" w:rsidP="00C91BEB">
            <w:pPr>
              <w:rPr>
                <w:lang w:val="en-US"/>
              </w:rPr>
            </w:pPr>
          </w:p>
        </w:tc>
        <w:tc>
          <w:tcPr>
            <w:tcW w:w="2126" w:type="dxa"/>
            <w:shd w:val="clear" w:color="auto" w:fill="FFFFC4"/>
          </w:tcPr>
          <w:p w14:paraId="55B486BC" w14:textId="77777777" w:rsidR="00C91BEB" w:rsidRPr="00624C44" w:rsidRDefault="00C91BEB" w:rsidP="00C91BEB">
            <w:pPr>
              <w:rPr>
                <w:lang w:val="en-US"/>
              </w:rPr>
            </w:pPr>
          </w:p>
        </w:tc>
        <w:tc>
          <w:tcPr>
            <w:tcW w:w="1985" w:type="dxa"/>
            <w:shd w:val="clear" w:color="auto" w:fill="FFFFC4"/>
          </w:tcPr>
          <w:p w14:paraId="09A1B8DC" w14:textId="77777777" w:rsidR="00C91BEB" w:rsidRPr="00624C44" w:rsidRDefault="00C91BEB" w:rsidP="00C91BEB">
            <w:pPr>
              <w:rPr>
                <w:lang w:val="en-US"/>
              </w:rPr>
            </w:pPr>
          </w:p>
        </w:tc>
      </w:tr>
      <w:tr w:rsidR="00C91BEB" w:rsidRPr="00624C44" w14:paraId="5381EA90" w14:textId="77777777" w:rsidTr="00AD3DA7">
        <w:trPr>
          <w:cantSplit/>
          <w:trHeight w:val="286"/>
        </w:trPr>
        <w:tc>
          <w:tcPr>
            <w:tcW w:w="993" w:type="dxa"/>
            <w:vMerge/>
            <w:shd w:val="clear" w:color="auto" w:fill="FFFFC4"/>
          </w:tcPr>
          <w:p w14:paraId="0039E278" w14:textId="77777777" w:rsidR="00C91BEB" w:rsidRPr="00624C44" w:rsidRDefault="00C91BEB" w:rsidP="00C91BEB">
            <w:pPr>
              <w:rPr>
                <w:lang w:val="en-US"/>
              </w:rPr>
            </w:pPr>
          </w:p>
        </w:tc>
        <w:tc>
          <w:tcPr>
            <w:tcW w:w="1134" w:type="dxa"/>
            <w:vMerge/>
            <w:shd w:val="clear" w:color="auto" w:fill="FFFFC4"/>
          </w:tcPr>
          <w:p w14:paraId="47B1D50F" w14:textId="77777777" w:rsidR="00C91BEB" w:rsidRPr="00624C44" w:rsidRDefault="00C91BEB" w:rsidP="00C91BEB">
            <w:pPr>
              <w:rPr>
                <w:lang w:val="en-US"/>
              </w:rPr>
            </w:pPr>
          </w:p>
        </w:tc>
        <w:tc>
          <w:tcPr>
            <w:tcW w:w="1134" w:type="dxa"/>
            <w:shd w:val="clear" w:color="auto" w:fill="FFFFC4"/>
          </w:tcPr>
          <w:p w14:paraId="0C477486" w14:textId="77777777" w:rsidR="00C91BEB" w:rsidRPr="00624C44" w:rsidRDefault="00C91BEB" w:rsidP="00C91BEB">
            <w:pPr>
              <w:rPr>
                <w:lang w:val="en-US"/>
              </w:rPr>
            </w:pPr>
            <w:r w:rsidRPr="00624C44">
              <w:rPr>
                <w:lang w:val="en-US"/>
              </w:rPr>
              <w:t>/upwards</w:t>
            </w:r>
          </w:p>
        </w:tc>
        <w:tc>
          <w:tcPr>
            <w:tcW w:w="850" w:type="dxa"/>
            <w:shd w:val="clear" w:color="auto" w:fill="FFFFC4"/>
          </w:tcPr>
          <w:p w14:paraId="2C4DF2E7" w14:textId="77777777" w:rsidR="00C91BEB" w:rsidRPr="00624C44" w:rsidRDefault="00C91BEB" w:rsidP="00C91BEB">
            <w:pPr>
              <w:rPr>
                <w:lang w:val="en-US"/>
              </w:rPr>
            </w:pPr>
            <w:r w:rsidRPr="00624C44">
              <w:rPr>
                <w:lang w:val="en-US"/>
              </w:rPr>
              <w:t>/left</w:t>
            </w:r>
          </w:p>
        </w:tc>
        <w:tc>
          <w:tcPr>
            <w:tcW w:w="1844" w:type="dxa"/>
            <w:shd w:val="clear" w:color="auto" w:fill="FFFFC4"/>
          </w:tcPr>
          <w:p w14:paraId="456C4090" w14:textId="77777777" w:rsidR="00C91BEB" w:rsidRPr="00624C44" w:rsidRDefault="00C91BEB" w:rsidP="00C91BEB">
            <w:pPr>
              <w:rPr>
                <w:lang w:val="en-US"/>
              </w:rPr>
            </w:pPr>
          </w:p>
        </w:tc>
        <w:tc>
          <w:tcPr>
            <w:tcW w:w="2126" w:type="dxa"/>
            <w:shd w:val="clear" w:color="auto" w:fill="FFFFC4"/>
          </w:tcPr>
          <w:p w14:paraId="64F5BA70" w14:textId="77777777" w:rsidR="00C91BEB" w:rsidRPr="00624C44" w:rsidRDefault="00C91BEB" w:rsidP="00C91BEB">
            <w:pPr>
              <w:rPr>
                <w:lang w:val="en-US"/>
              </w:rPr>
            </w:pPr>
          </w:p>
        </w:tc>
        <w:tc>
          <w:tcPr>
            <w:tcW w:w="1985" w:type="dxa"/>
            <w:shd w:val="clear" w:color="auto" w:fill="FFFFC4"/>
          </w:tcPr>
          <w:p w14:paraId="41FE4AA1" w14:textId="77777777" w:rsidR="00C91BEB" w:rsidRPr="00624C44" w:rsidRDefault="00C91BEB" w:rsidP="00C91BEB">
            <w:pPr>
              <w:rPr>
                <w:lang w:val="en-US"/>
              </w:rPr>
            </w:pPr>
          </w:p>
        </w:tc>
      </w:tr>
      <w:tr w:rsidR="00C91BEB" w:rsidRPr="00624C44" w14:paraId="5EC3C2D7" w14:textId="77777777" w:rsidTr="00AD3DA7">
        <w:trPr>
          <w:cantSplit/>
          <w:trHeight w:val="286"/>
        </w:trPr>
        <w:tc>
          <w:tcPr>
            <w:tcW w:w="993" w:type="dxa"/>
            <w:vMerge/>
            <w:tcBorders>
              <w:bottom w:val="single" w:sz="4" w:space="0" w:color="auto"/>
            </w:tcBorders>
            <w:shd w:val="clear" w:color="auto" w:fill="FFFFC4"/>
          </w:tcPr>
          <w:p w14:paraId="3A107B9E" w14:textId="77777777" w:rsidR="00C91BEB" w:rsidRPr="00624C44" w:rsidRDefault="00C91BEB" w:rsidP="00C91BEB">
            <w:pPr>
              <w:rPr>
                <w:lang w:val="en-US"/>
              </w:rPr>
            </w:pPr>
          </w:p>
        </w:tc>
        <w:tc>
          <w:tcPr>
            <w:tcW w:w="1134" w:type="dxa"/>
            <w:vMerge/>
            <w:shd w:val="clear" w:color="auto" w:fill="FFFFC4"/>
          </w:tcPr>
          <w:p w14:paraId="2563260E" w14:textId="77777777" w:rsidR="00C91BEB" w:rsidRPr="00624C44" w:rsidRDefault="00C91BEB" w:rsidP="00C91BEB">
            <w:pPr>
              <w:rPr>
                <w:lang w:val="en-US"/>
              </w:rPr>
            </w:pPr>
          </w:p>
        </w:tc>
        <w:tc>
          <w:tcPr>
            <w:tcW w:w="1134" w:type="dxa"/>
            <w:tcBorders>
              <w:bottom w:val="single" w:sz="4" w:space="0" w:color="auto"/>
            </w:tcBorders>
            <w:shd w:val="clear" w:color="auto" w:fill="FFFFC4"/>
          </w:tcPr>
          <w:p w14:paraId="67B7AFC4" w14:textId="77777777" w:rsidR="00C91BEB" w:rsidRPr="00624C44" w:rsidRDefault="00C91BEB" w:rsidP="00C91BEB">
            <w:pPr>
              <w:rPr>
                <w:lang w:val="en-US"/>
              </w:rPr>
            </w:pPr>
          </w:p>
        </w:tc>
        <w:tc>
          <w:tcPr>
            <w:tcW w:w="850" w:type="dxa"/>
            <w:tcBorders>
              <w:bottom w:val="single" w:sz="4" w:space="0" w:color="auto"/>
            </w:tcBorders>
            <w:shd w:val="clear" w:color="auto" w:fill="FFFFC4"/>
          </w:tcPr>
          <w:p w14:paraId="0CDED363" w14:textId="77777777" w:rsidR="00C91BEB" w:rsidRPr="00624C44" w:rsidRDefault="00C91BEB" w:rsidP="00C91BEB">
            <w:pPr>
              <w:rPr>
                <w:lang w:val="en-US"/>
              </w:rPr>
            </w:pPr>
            <w:r w:rsidRPr="00624C44">
              <w:rPr>
                <w:lang w:val="en-US"/>
              </w:rPr>
              <w:t>/right</w:t>
            </w:r>
          </w:p>
        </w:tc>
        <w:tc>
          <w:tcPr>
            <w:tcW w:w="1844" w:type="dxa"/>
            <w:tcBorders>
              <w:bottom w:val="single" w:sz="4" w:space="0" w:color="auto"/>
            </w:tcBorders>
            <w:shd w:val="clear" w:color="auto" w:fill="FFFFC4"/>
          </w:tcPr>
          <w:p w14:paraId="5B6046FE" w14:textId="77777777" w:rsidR="00C91BEB" w:rsidRPr="00624C44" w:rsidRDefault="00C91BEB" w:rsidP="00C91BEB">
            <w:pPr>
              <w:rPr>
                <w:lang w:val="en-US"/>
              </w:rPr>
            </w:pPr>
          </w:p>
        </w:tc>
        <w:tc>
          <w:tcPr>
            <w:tcW w:w="2126" w:type="dxa"/>
            <w:tcBorders>
              <w:bottom w:val="single" w:sz="4" w:space="0" w:color="auto"/>
            </w:tcBorders>
            <w:shd w:val="clear" w:color="auto" w:fill="FFFFC4"/>
          </w:tcPr>
          <w:p w14:paraId="179069CC" w14:textId="77777777" w:rsidR="00C91BEB" w:rsidRPr="00624C44" w:rsidRDefault="00C91BEB" w:rsidP="00C91BEB">
            <w:pPr>
              <w:rPr>
                <w:lang w:val="en-US"/>
              </w:rPr>
            </w:pPr>
          </w:p>
        </w:tc>
        <w:tc>
          <w:tcPr>
            <w:tcW w:w="1985" w:type="dxa"/>
            <w:tcBorders>
              <w:bottom w:val="single" w:sz="4" w:space="0" w:color="auto"/>
            </w:tcBorders>
            <w:shd w:val="clear" w:color="auto" w:fill="FFFFC4"/>
          </w:tcPr>
          <w:p w14:paraId="1A3783B0" w14:textId="77777777" w:rsidR="00C91BEB" w:rsidRPr="00624C44" w:rsidRDefault="00C91BEB" w:rsidP="00C91BEB">
            <w:pPr>
              <w:rPr>
                <w:lang w:val="en-US"/>
              </w:rPr>
            </w:pPr>
          </w:p>
        </w:tc>
      </w:tr>
      <w:tr w:rsidR="00C91BEB" w:rsidRPr="00624C44" w14:paraId="3A09032E" w14:textId="77777777" w:rsidTr="00AD3DA7">
        <w:trPr>
          <w:cantSplit/>
          <w:trHeight w:val="286"/>
        </w:trPr>
        <w:tc>
          <w:tcPr>
            <w:tcW w:w="993" w:type="dxa"/>
            <w:vMerge/>
            <w:tcBorders>
              <w:bottom w:val="single" w:sz="4" w:space="0" w:color="auto"/>
            </w:tcBorders>
            <w:shd w:val="clear" w:color="auto" w:fill="FFFFC4"/>
          </w:tcPr>
          <w:p w14:paraId="17168C06" w14:textId="77777777" w:rsidR="00C91BEB" w:rsidRPr="00624C44" w:rsidRDefault="00C91BEB" w:rsidP="00C91BEB">
            <w:pPr>
              <w:rPr>
                <w:lang w:val="en-US"/>
              </w:rPr>
            </w:pPr>
          </w:p>
        </w:tc>
        <w:tc>
          <w:tcPr>
            <w:tcW w:w="1134" w:type="dxa"/>
            <w:vMerge/>
            <w:shd w:val="clear" w:color="auto" w:fill="FFFFC4"/>
          </w:tcPr>
          <w:p w14:paraId="57067475" w14:textId="77777777" w:rsidR="00C91BEB" w:rsidRPr="00624C44" w:rsidRDefault="00C91BEB" w:rsidP="00C91BEB">
            <w:pPr>
              <w:rPr>
                <w:lang w:val="en-US"/>
              </w:rPr>
            </w:pPr>
          </w:p>
        </w:tc>
        <w:tc>
          <w:tcPr>
            <w:tcW w:w="1134" w:type="dxa"/>
            <w:tcBorders>
              <w:bottom w:val="single" w:sz="4" w:space="0" w:color="auto"/>
            </w:tcBorders>
            <w:shd w:val="clear" w:color="auto" w:fill="FFFFC4"/>
          </w:tcPr>
          <w:p w14:paraId="2DAE81C6" w14:textId="77777777" w:rsidR="00C91BEB" w:rsidRPr="00624C44" w:rsidRDefault="00C91BEB" w:rsidP="00C91BEB">
            <w:pPr>
              <w:rPr>
                <w:lang w:val="en-US"/>
              </w:rPr>
            </w:pPr>
            <w:r w:rsidRPr="00624C44">
              <w:rPr>
                <w:lang w:val="en-US"/>
              </w:rPr>
              <w:t>/downwards</w:t>
            </w:r>
          </w:p>
        </w:tc>
        <w:tc>
          <w:tcPr>
            <w:tcW w:w="850" w:type="dxa"/>
            <w:tcBorders>
              <w:bottom w:val="single" w:sz="4" w:space="0" w:color="auto"/>
            </w:tcBorders>
            <w:shd w:val="clear" w:color="auto" w:fill="FFFFC4"/>
          </w:tcPr>
          <w:p w14:paraId="1AB55788" w14:textId="77777777" w:rsidR="00C91BEB" w:rsidRPr="00624C44" w:rsidRDefault="00C91BEB" w:rsidP="00C91BEB">
            <w:pPr>
              <w:rPr>
                <w:lang w:val="en-US"/>
              </w:rPr>
            </w:pPr>
            <w:r w:rsidRPr="00624C44">
              <w:rPr>
                <w:lang w:val="en-US"/>
              </w:rPr>
              <w:t>/left</w:t>
            </w:r>
          </w:p>
        </w:tc>
        <w:tc>
          <w:tcPr>
            <w:tcW w:w="1844" w:type="dxa"/>
            <w:tcBorders>
              <w:bottom w:val="single" w:sz="4" w:space="0" w:color="auto"/>
            </w:tcBorders>
            <w:shd w:val="clear" w:color="auto" w:fill="FFFFC4"/>
          </w:tcPr>
          <w:p w14:paraId="39EBC4A3" w14:textId="77777777" w:rsidR="00C91BEB" w:rsidRPr="00624C44" w:rsidRDefault="00C91BEB" w:rsidP="00C91BEB">
            <w:pPr>
              <w:rPr>
                <w:lang w:val="en-US"/>
              </w:rPr>
            </w:pPr>
          </w:p>
        </w:tc>
        <w:tc>
          <w:tcPr>
            <w:tcW w:w="2126" w:type="dxa"/>
            <w:tcBorders>
              <w:bottom w:val="single" w:sz="4" w:space="0" w:color="auto"/>
            </w:tcBorders>
            <w:shd w:val="clear" w:color="auto" w:fill="FFFFC4"/>
          </w:tcPr>
          <w:p w14:paraId="24E37EF4" w14:textId="77777777" w:rsidR="00C91BEB" w:rsidRPr="00624C44" w:rsidRDefault="00C91BEB" w:rsidP="00C91BEB">
            <w:pPr>
              <w:rPr>
                <w:lang w:val="en-US"/>
              </w:rPr>
            </w:pPr>
          </w:p>
        </w:tc>
        <w:tc>
          <w:tcPr>
            <w:tcW w:w="1985" w:type="dxa"/>
            <w:tcBorders>
              <w:bottom w:val="single" w:sz="4" w:space="0" w:color="auto"/>
            </w:tcBorders>
            <w:shd w:val="clear" w:color="auto" w:fill="FFFFC4"/>
          </w:tcPr>
          <w:p w14:paraId="468A1308" w14:textId="77777777" w:rsidR="00C91BEB" w:rsidRPr="00624C44" w:rsidRDefault="00C91BEB" w:rsidP="00C91BEB">
            <w:pPr>
              <w:rPr>
                <w:lang w:val="en-US"/>
              </w:rPr>
            </w:pPr>
          </w:p>
        </w:tc>
      </w:tr>
      <w:tr w:rsidR="00C91BEB" w:rsidRPr="00624C44" w14:paraId="77C9722C" w14:textId="77777777" w:rsidTr="00AD3DA7">
        <w:trPr>
          <w:cantSplit/>
          <w:trHeight w:val="286"/>
        </w:trPr>
        <w:tc>
          <w:tcPr>
            <w:tcW w:w="993" w:type="dxa"/>
            <w:vMerge/>
            <w:tcBorders>
              <w:bottom w:val="single" w:sz="4" w:space="0" w:color="auto"/>
            </w:tcBorders>
            <w:shd w:val="clear" w:color="auto" w:fill="FFFFC4"/>
          </w:tcPr>
          <w:p w14:paraId="06CBDD6C" w14:textId="77777777" w:rsidR="00C91BEB" w:rsidRPr="00624C44" w:rsidRDefault="00C91BEB" w:rsidP="00C91BEB">
            <w:pPr>
              <w:rPr>
                <w:lang w:val="en-US"/>
              </w:rPr>
            </w:pPr>
          </w:p>
        </w:tc>
        <w:tc>
          <w:tcPr>
            <w:tcW w:w="1134" w:type="dxa"/>
            <w:vMerge/>
            <w:tcBorders>
              <w:bottom w:val="single" w:sz="4" w:space="0" w:color="auto"/>
            </w:tcBorders>
            <w:shd w:val="clear" w:color="auto" w:fill="FFFFC4"/>
          </w:tcPr>
          <w:p w14:paraId="55FA2650" w14:textId="77777777" w:rsidR="00C91BEB" w:rsidRPr="00624C44" w:rsidRDefault="00C91BEB" w:rsidP="00C91BEB">
            <w:pPr>
              <w:rPr>
                <w:lang w:val="en-US"/>
              </w:rPr>
            </w:pPr>
          </w:p>
        </w:tc>
        <w:tc>
          <w:tcPr>
            <w:tcW w:w="1134" w:type="dxa"/>
            <w:tcBorders>
              <w:bottom w:val="single" w:sz="4" w:space="0" w:color="auto"/>
            </w:tcBorders>
            <w:shd w:val="clear" w:color="auto" w:fill="FFFFC4"/>
          </w:tcPr>
          <w:p w14:paraId="789CC019" w14:textId="77777777" w:rsidR="00C91BEB" w:rsidRPr="00624C44" w:rsidRDefault="00C91BEB" w:rsidP="00C91BEB">
            <w:pPr>
              <w:rPr>
                <w:lang w:val="en-US"/>
              </w:rPr>
            </w:pPr>
          </w:p>
        </w:tc>
        <w:tc>
          <w:tcPr>
            <w:tcW w:w="850" w:type="dxa"/>
            <w:tcBorders>
              <w:bottom w:val="single" w:sz="4" w:space="0" w:color="auto"/>
            </w:tcBorders>
            <w:shd w:val="clear" w:color="auto" w:fill="FFFFC4"/>
          </w:tcPr>
          <w:p w14:paraId="308274A5" w14:textId="77777777" w:rsidR="00C91BEB" w:rsidRPr="00624C44" w:rsidRDefault="00C91BEB" w:rsidP="00C91BEB">
            <w:pPr>
              <w:rPr>
                <w:lang w:val="en-US"/>
              </w:rPr>
            </w:pPr>
            <w:r w:rsidRPr="00624C44">
              <w:rPr>
                <w:lang w:val="en-US"/>
              </w:rPr>
              <w:t>/right</w:t>
            </w:r>
          </w:p>
        </w:tc>
        <w:tc>
          <w:tcPr>
            <w:tcW w:w="1844" w:type="dxa"/>
            <w:tcBorders>
              <w:bottom w:val="single" w:sz="4" w:space="0" w:color="auto"/>
            </w:tcBorders>
            <w:shd w:val="clear" w:color="auto" w:fill="FFFFC4"/>
          </w:tcPr>
          <w:p w14:paraId="17C1B7A2" w14:textId="77777777" w:rsidR="00C91BEB" w:rsidRPr="00624C44" w:rsidRDefault="00C91BEB" w:rsidP="00C91BEB">
            <w:pPr>
              <w:rPr>
                <w:lang w:val="en-US"/>
              </w:rPr>
            </w:pPr>
          </w:p>
        </w:tc>
        <w:tc>
          <w:tcPr>
            <w:tcW w:w="2126" w:type="dxa"/>
            <w:tcBorders>
              <w:bottom w:val="single" w:sz="4" w:space="0" w:color="auto"/>
            </w:tcBorders>
            <w:shd w:val="clear" w:color="auto" w:fill="FFFFC4"/>
          </w:tcPr>
          <w:p w14:paraId="7DAE8595" w14:textId="77777777" w:rsidR="00C91BEB" w:rsidRPr="00624C44" w:rsidRDefault="00C91BEB" w:rsidP="00C91BEB">
            <w:pPr>
              <w:rPr>
                <w:lang w:val="en-US"/>
              </w:rPr>
            </w:pPr>
          </w:p>
        </w:tc>
        <w:tc>
          <w:tcPr>
            <w:tcW w:w="1985" w:type="dxa"/>
            <w:tcBorders>
              <w:bottom w:val="single" w:sz="4" w:space="0" w:color="auto"/>
            </w:tcBorders>
            <w:shd w:val="clear" w:color="auto" w:fill="FFFFC4"/>
          </w:tcPr>
          <w:p w14:paraId="2B47AD20" w14:textId="77777777" w:rsidR="00C91BEB" w:rsidRPr="00624C44" w:rsidRDefault="00C91BEB" w:rsidP="00C91BEB">
            <w:pPr>
              <w:rPr>
                <w:lang w:val="en-US"/>
              </w:rPr>
            </w:pPr>
          </w:p>
        </w:tc>
      </w:tr>
      <w:tr w:rsidR="00C91BEB" w:rsidRPr="00624C44" w14:paraId="017CFEBC" w14:textId="77777777" w:rsidTr="00AD3DA7">
        <w:trPr>
          <w:cantSplit/>
          <w:trHeight w:val="95"/>
        </w:trPr>
        <w:tc>
          <w:tcPr>
            <w:tcW w:w="993" w:type="dxa"/>
            <w:vMerge w:val="restart"/>
            <w:shd w:val="clear" w:color="auto" w:fill="B8CCE4" w:themeFill="accent1" w:themeFillTint="66"/>
          </w:tcPr>
          <w:p w14:paraId="062E021E" w14:textId="77777777" w:rsidR="00C91BEB" w:rsidRPr="00624C44" w:rsidRDefault="00C91BEB" w:rsidP="00C91BEB">
            <w:pPr>
              <w:rPr>
                <w:lang w:val="en-US"/>
              </w:rPr>
            </w:pPr>
            <w:r w:rsidRPr="00624C44">
              <w:rPr>
                <w:lang w:val="en-US"/>
              </w:rPr>
              <w:t>/location</w:t>
            </w:r>
          </w:p>
        </w:tc>
        <w:tc>
          <w:tcPr>
            <w:tcW w:w="1134" w:type="dxa"/>
            <w:shd w:val="clear" w:color="auto" w:fill="B8CCE4" w:themeFill="accent1" w:themeFillTint="66"/>
          </w:tcPr>
          <w:p w14:paraId="2E13DD64" w14:textId="77777777" w:rsidR="00C91BEB" w:rsidRPr="00624C44" w:rsidRDefault="00C91BEB" w:rsidP="00C91BEB">
            <w:pPr>
              <w:rPr>
                <w:b/>
                <w:color w:val="FF0000"/>
                <w:lang w:val="en-US"/>
              </w:rPr>
            </w:pPr>
            <w:r w:rsidRPr="00624C44">
              <w:rPr>
                <w:b/>
                <w:color w:val="FF0000"/>
                <w:lang w:val="en-US"/>
              </w:rPr>
              <w:t>/ready</w:t>
            </w:r>
          </w:p>
        </w:tc>
        <w:tc>
          <w:tcPr>
            <w:tcW w:w="1134" w:type="dxa"/>
            <w:shd w:val="clear" w:color="auto" w:fill="B8CCE4" w:themeFill="accent1" w:themeFillTint="66"/>
          </w:tcPr>
          <w:p w14:paraId="4B210A69" w14:textId="77777777" w:rsidR="00C91BEB" w:rsidRPr="00624C44" w:rsidRDefault="00C91BEB" w:rsidP="00C91BEB">
            <w:pPr>
              <w:rPr>
                <w:lang w:val="en-US"/>
              </w:rPr>
            </w:pPr>
          </w:p>
        </w:tc>
        <w:tc>
          <w:tcPr>
            <w:tcW w:w="850" w:type="dxa"/>
            <w:shd w:val="clear" w:color="auto" w:fill="B8CCE4" w:themeFill="accent1" w:themeFillTint="66"/>
          </w:tcPr>
          <w:p w14:paraId="4D994A1E" w14:textId="77777777" w:rsidR="00C91BEB" w:rsidRPr="00624C44" w:rsidRDefault="00C91BEB" w:rsidP="00C91BEB">
            <w:pPr>
              <w:rPr>
                <w:lang w:val="en-US"/>
              </w:rPr>
            </w:pPr>
          </w:p>
        </w:tc>
        <w:tc>
          <w:tcPr>
            <w:tcW w:w="1844" w:type="dxa"/>
            <w:shd w:val="clear" w:color="auto" w:fill="B8CCE4" w:themeFill="accent1" w:themeFillTint="66"/>
          </w:tcPr>
          <w:p w14:paraId="0CBD30ED" w14:textId="77777777" w:rsidR="00C91BEB" w:rsidRPr="00624C44" w:rsidRDefault="00C91BEB" w:rsidP="00C91BEB">
            <w:pPr>
              <w:rPr>
                <w:lang w:val="en-US"/>
              </w:rPr>
            </w:pPr>
            <w:r w:rsidRPr="00624C44">
              <w:rPr>
                <w:lang w:val="en-US"/>
              </w:rPr>
              <w:t xml:space="preserve">turns on the normal activity response (see above) so that the player can pump up the music, play hits, etc. </w:t>
            </w:r>
          </w:p>
        </w:tc>
        <w:tc>
          <w:tcPr>
            <w:tcW w:w="2126" w:type="dxa"/>
            <w:shd w:val="clear" w:color="auto" w:fill="B8CCE4" w:themeFill="accent1" w:themeFillTint="66"/>
          </w:tcPr>
          <w:p w14:paraId="510AA746" w14:textId="77777777" w:rsidR="00C91BEB" w:rsidRPr="00624C44" w:rsidRDefault="00C91BEB" w:rsidP="00C91BEB">
            <w:pPr>
              <w:rPr>
                <w:lang w:val="en-US"/>
              </w:rPr>
            </w:pPr>
          </w:p>
        </w:tc>
        <w:tc>
          <w:tcPr>
            <w:tcW w:w="1985" w:type="dxa"/>
            <w:shd w:val="clear" w:color="auto" w:fill="B8CCE4" w:themeFill="accent1" w:themeFillTint="66"/>
          </w:tcPr>
          <w:p w14:paraId="20C00498" w14:textId="77777777" w:rsidR="00C91BEB" w:rsidRPr="00624C44" w:rsidRDefault="00C91BEB" w:rsidP="00C91BEB">
            <w:pPr>
              <w:rPr>
                <w:lang w:val="en-US"/>
              </w:rPr>
            </w:pPr>
          </w:p>
        </w:tc>
      </w:tr>
      <w:tr w:rsidR="00C91BEB" w:rsidRPr="00624C44" w14:paraId="1B2EB4EF" w14:textId="77777777" w:rsidTr="00AD3DA7">
        <w:trPr>
          <w:cantSplit/>
          <w:trHeight w:val="95"/>
        </w:trPr>
        <w:tc>
          <w:tcPr>
            <w:tcW w:w="993" w:type="dxa"/>
            <w:vMerge/>
            <w:shd w:val="clear" w:color="auto" w:fill="B8CCE4" w:themeFill="accent1" w:themeFillTint="66"/>
          </w:tcPr>
          <w:p w14:paraId="334518A9" w14:textId="77777777" w:rsidR="00C91BEB" w:rsidRPr="00624C44" w:rsidRDefault="00C91BEB" w:rsidP="00C91BEB">
            <w:pPr>
              <w:rPr>
                <w:lang w:val="en-US"/>
              </w:rPr>
            </w:pPr>
          </w:p>
        </w:tc>
        <w:tc>
          <w:tcPr>
            <w:tcW w:w="1134" w:type="dxa"/>
            <w:shd w:val="clear" w:color="auto" w:fill="B8CCE4" w:themeFill="accent1" w:themeFillTint="66"/>
          </w:tcPr>
          <w:p w14:paraId="7CCFE53B" w14:textId="77777777" w:rsidR="00C91BEB" w:rsidRPr="00624C44" w:rsidRDefault="00C91BEB" w:rsidP="00C91BEB">
            <w:pPr>
              <w:rPr>
                <w:b/>
                <w:color w:val="FF0000"/>
                <w:lang w:val="en-US"/>
              </w:rPr>
            </w:pPr>
            <w:r w:rsidRPr="00624C44">
              <w:rPr>
                <w:b/>
                <w:color w:val="FF0000"/>
                <w:lang w:val="en-US"/>
              </w:rPr>
              <w:t>/present</w:t>
            </w:r>
          </w:p>
        </w:tc>
        <w:tc>
          <w:tcPr>
            <w:tcW w:w="1134" w:type="dxa"/>
            <w:shd w:val="clear" w:color="auto" w:fill="B8CCE4" w:themeFill="accent1" w:themeFillTint="66"/>
          </w:tcPr>
          <w:p w14:paraId="4E9A0BF8" w14:textId="77777777" w:rsidR="00C91BEB" w:rsidRPr="00624C44" w:rsidRDefault="00C91BEB" w:rsidP="00C91BEB">
            <w:pPr>
              <w:rPr>
                <w:lang w:val="en-US"/>
              </w:rPr>
            </w:pPr>
          </w:p>
        </w:tc>
        <w:tc>
          <w:tcPr>
            <w:tcW w:w="850" w:type="dxa"/>
            <w:shd w:val="clear" w:color="auto" w:fill="B8CCE4" w:themeFill="accent1" w:themeFillTint="66"/>
          </w:tcPr>
          <w:p w14:paraId="06CA112C" w14:textId="77777777" w:rsidR="00C91BEB" w:rsidRPr="00624C44" w:rsidRDefault="00C91BEB" w:rsidP="00C91BEB">
            <w:pPr>
              <w:rPr>
                <w:lang w:val="en-US"/>
              </w:rPr>
            </w:pPr>
          </w:p>
        </w:tc>
        <w:tc>
          <w:tcPr>
            <w:tcW w:w="1844" w:type="dxa"/>
            <w:shd w:val="clear" w:color="auto" w:fill="B8CCE4" w:themeFill="accent1" w:themeFillTint="66"/>
          </w:tcPr>
          <w:p w14:paraId="110183ED" w14:textId="77777777" w:rsidR="00C91BEB" w:rsidRPr="00624C44" w:rsidRDefault="00C91BEB" w:rsidP="00C91BEB">
            <w:pPr>
              <w:rPr>
                <w:lang w:val="en-US"/>
              </w:rPr>
            </w:pPr>
            <w:r w:rsidRPr="00624C44">
              <w:rPr>
                <w:lang w:val="en-US"/>
              </w:rPr>
              <w:t>music goes from “no user present” to “user present”, (but do not yet activate /activity etc. until /ready.)</w:t>
            </w:r>
          </w:p>
        </w:tc>
        <w:tc>
          <w:tcPr>
            <w:tcW w:w="2126" w:type="dxa"/>
            <w:shd w:val="clear" w:color="auto" w:fill="B8CCE4" w:themeFill="accent1" w:themeFillTint="66"/>
          </w:tcPr>
          <w:p w14:paraId="022EE4C2" w14:textId="77777777" w:rsidR="00C91BEB" w:rsidRPr="00624C44" w:rsidRDefault="00C91BEB" w:rsidP="00C91BEB">
            <w:pPr>
              <w:rPr>
                <w:lang w:val="en-US"/>
              </w:rPr>
            </w:pPr>
          </w:p>
        </w:tc>
        <w:tc>
          <w:tcPr>
            <w:tcW w:w="1985" w:type="dxa"/>
            <w:shd w:val="clear" w:color="auto" w:fill="B8CCE4" w:themeFill="accent1" w:themeFillTint="66"/>
          </w:tcPr>
          <w:p w14:paraId="5C0A88CB" w14:textId="77777777" w:rsidR="00C91BEB" w:rsidRPr="00624C44" w:rsidRDefault="00C91BEB" w:rsidP="00C91BEB">
            <w:pPr>
              <w:rPr>
                <w:lang w:val="en-US"/>
              </w:rPr>
            </w:pPr>
          </w:p>
        </w:tc>
      </w:tr>
      <w:tr w:rsidR="00C91BEB" w:rsidRPr="00624C44" w14:paraId="435ED757" w14:textId="77777777" w:rsidTr="00AD3DA7">
        <w:trPr>
          <w:cantSplit/>
          <w:trHeight w:val="94"/>
        </w:trPr>
        <w:tc>
          <w:tcPr>
            <w:tcW w:w="993" w:type="dxa"/>
            <w:vMerge/>
            <w:shd w:val="clear" w:color="auto" w:fill="B8CCE4" w:themeFill="accent1" w:themeFillTint="66"/>
          </w:tcPr>
          <w:p w14:paraId="69DFEF7E" w14:textId="77777777" w:rsidR="00C91BEB" w:rsidRPr="00624C44" w:rsidRDefault="00C91BEB" w:rsidP="00C91BEB">
            <w:pPr>
              <w:rPr>
                <w:lang w:val="en-US"/>
              </w:rPr>
            </w:pPr>
          </w:p>
        </w:tc>
        <w:tc>
          <w:tcPr>
            <w:tcW w:w="1134" w:type="dxa"/>
            <w:shd w:val="clear" w:color="auto" w:fill="B8CCE4" w:themeFill="accent1" w:themeFillTint="66"/>
          </w:tcPr>
          <w:p w14:paraId="4EF3973B" w14:textId="77777777" w:rsidR="00C91BEB" w:rsidRPr="00624C44" w:rsidRDefault="00C91BEB" w:rsidP="00C91BEB">
            <w:pPr>
              <w:rPr>
                <w:lang w:val="en-US"/>
              </w:rPr>
            </w:pPr>
            <w:r w:rsidRPr="00624C44">
              <w:rPr>
                <w:lang w:val="en-US"/>
              </w:rPr>
              <w:t>/</w:t>
            </w:r>
            <w:proofErr w:type="spellStart"/>
            <w:r w:rsidRPr="00624C44">
              <w:rPr>
                <w:lang w:val="en-US"/>
              </w:rPr>
              <w:t>centerX</w:t>
            </w:r>
            <w:proofErr w:type="spellEnd"/>
          </w:p>
        </w:tc>
        <w:tc>
          <w:tcPr>
            <w:tcW w:w="1134" w:type="dxa"/>
            <w:shd w:val="clear" w:color="auto" w:fill="B8CCE4" w:themeFill="accent1" w:themeFillTint="66"/>
          </w:tcPr>
          <w:p w14:paraId="71FD7FD5" w14:textId="77777777" w:rsidR="00C91BEB" w:rsidRPr="00624C44" w:rsidRDefault="00C91BEB" w:rsidP="00C91BEB">
            <w:pPr>
              <w:rPr>
                <w:lang w:val="en-US"/>
              </w:rPr>
            </w:pPr>
          </w:p>
        </w:tc>
        <w:tc>
          <w:tcPr>
            <w:tcW w:w="850" w:type="dxa"/>
            <w:shd w:val="clear" w:color="auto" w:fill="B8CCE4" w:themeFill="accent1" w:themeFillTint="66"/>
          </w:tcPr>
          <w:p w14:paraId="251E0092" w14:textId="77777777" w:rsidR="00C91BEB" w:rsidRPr="00624C44" w:rsidRDefault="00C91BEB" w:rsidP="00C91BEB">
            <w:pPr>
              <w:rPr>
                <w:lang w:val="en-US"/>
              </w:rPr>
            </w:pPr>
          </w:p>
        </w:tc>
        <w:tc>
          <w:tcPr>
            <w:tcW w:w="1844" w:type="dxa"/>
            <w:shd w:val="clear" w:color="auto" w:fill="B8CCE4" w:themeFill="accent1" w:themeFillTint="66"/>
          </w:tcPr>
          <w:p w14:paraId="0B08B3FD" w14:textId="77777777" w:rsidR="00C91BEB" w:rsidRPr="00624C44" w:rsidRDefault="00C91BEB" w:rsidP="00C91BEB">
            <w:pPr>
              <w:rPr>
                <w:lang w:val="en-US"/>
              </w:rPr>
            </w:pPr>
          </w:p>
        </w:tc>
        <w:tc>
          <w:tcPr>
            <w:tcW w:w="2126" w:type="dxa"/>
            <w:shd w:val="clear" w:color="auto" w:fill="B8CCE4" w:themeFill="accent1" w:themeFillTint="66"/>
          </w:tcPr>
          <w:p w14:paraId="67EDA74E" w14:textId="77777777" w:rsidR="00C91BEB" w:rsidRPr="00624C44" w:rsidRDefault="00C91BEB" w:rsidP="00C91BEB">
            <w:pPr>
              <w:rPr>
                <w:lang w:val="en-US"/>
              </w:rPr>
            </w:pPr>
          </w:p>
        </w:tc>
        <w:tc>
          <w:tcPr>
            <w:tcW w:w="1985" w:type="dxa"/>
            <w:shd w:val="clear" w:color="auto" w:fill="B8CCE4" w:themeFill="accent1" w:themeFillTint="66"/>
          </w:tcPr>
          <w:p w14:paraId="23385698" w14:textId="77777777" w:rsidR="00C91BEB" w:rsidRPr="00624C44" w:rsidRDefault="00C91BEB" w:rsidP="00C91BEB">
            <w:pPr>
              <w:rPr>
                <w:lang w:val="en-US"/>
              </w:rPr>
            </w:pPr>
          </w:p>
        </w:tc>
      </w:tr>
      <w:tr w:rsidR="00C91BEB" w:rsidRPr="00624C44" w14:paraId="5706A992" w14:textId="77777777" w:rsidTr="00AD3DA7">
        <w:trPr>
          <w:cantSplit/>
          <w:trHeight w:val="161"/>
        </w:trPr>
        <w:tc>
          <w:tcPr>
            <w:tcW w:w="993" w:type="dxa"/>
            <w:vMerge/>
            <w:shd w:val="clear" w:color="auto" w:fill="B8CCE4" w:themeFill="accent1" w:themeFillTint="66"/>
          </w:tcPr>
          <w:p w14:paraId="28780172" w14:textId="77777777" w:rsidR="00C91BEB" w:rsidRPr="00624C44" w:rsidRDefault="00C91BEB" w:rsidP="00C91BEB">
            <w:pPr>
              <w:rPr>
                <w:lang w:val="en-US"/>
              </w:rPr>
            </w:pPr>
          </w:p>
        </w:tc>
        <w:tc>
          <w:tcPr>
            <w:tcW w:w="1134" w:type="dxa"/>
            <w:shd w:val="clear" w:color="auto" w:fill="B8CCE4" w:themeFill="accent1" w:themeFillTint="66"/>
          </w:tcPr>
          <w:p w14:paraId="1EDC27EA" w14:textId="77777777" w:rsidR="00C91BEB" w:rsidRPr="00624C44" w:rsidRDefault="00C91BEB" w:rsidP="00C91BEB">
            <w:pPr>
              <w:rPr>
                <w:lang w:val="en-US"/>
              </w:rPr>
            </w:pPr>
            <w:r w:rsidRPr="00624C44">
              <w:rPr>
                <w:lang w:val="en-US"/>
              </w:rPr>
              <w:t>/</w:t>
            </w:r>
            <w:proofErr w:type="spellStart"/>
            <w:r w:rsidRPr="00624C44">
              <w:rPr>
                <w:lang w:val="en-US"/>
              </w:rPr>
              <w:t>centerZ</w:t>
            </w:r>
            <w:proofErr w:type="spellEnd"/>
          </w:p>
        </w:tc>
        <w:tc>
          <w:tcPr>
            <w:tcW w:w="1134" w:type="dxa"/>
            <w:shd w:val="clear" w:color="auto" w:fill="B8CCE4" w:themeFill="accent1" w:themeFillTint="66"/>
          </w:tcPr>
          <w:p w14:paraId="7EF40A01" w14:textId="77777777" w:rsidR="00C91BEB" w:rsidRPr="00624C44" w:rsidRDefault="00C91BEB" w:rsidP="00C91BEB">
            <w:pPr>
              <w:rPr>
                <w:lang w:val="en-US"/>
              </w:rPr>
            </w:pPr>
          </w:p>
        </w:tc>
        <w:tc>
          <w:tcPr>
            <w:tcW w:w="850" w:type="dxa"/>
            <w:shd w:val="clear" w:color="auto" w:fill="B8CCE4" w:themeFill="accent1" w:themeFillTint="66"/>
          </w:tcPr>
          <w:p w14:paraId="7330CBEF" w14:textId="77777777" w:rsidR="00C91BEB" w:rsidRPr="00624C44" w:rsidRDefault="00C91BEB" w:rsidP="00C91BEB">
            <w:pPr>
              <w:rPr>
                <w:lang w:val="en-US"/>
              </w:rPr>
            </w:pPr>
          </w:p>
        </w:tc>
        <w:tc>
          <w:tcPr>
            <w:tcW w:w="1844" w:type="dxa"/>
            <w:shd w:val="clear" w:color="auto" w:fill="B8CCE4" w:themeFill="accent1" w:themeFillTint="66"/>
          </w:tcPr>
          <w:p w14:paraId="320C8E87" w14:textId="77777777" w:rsidR="00C91BEB" w:rsidRPr="00624C44" w:rsidRDefault="00C91BEB" w:rsidP="00C91BEB">
            <w:pPr>
              <w:rPr>
                <w:lang w:val="en-US"/>
              </w:rPr>
            </w:pPr>
          </w:p>
        </w:tc>
        <w:tc>
          <w:tcPr>
            <w:tcW w:w="2126" w:type="dxa"/>
            <w:shd w:val="clear" w:color="auto" w:fill="B8CCE4" w:themeFill="accent1" w:themeFillTint="66"/>
          </w:tcPr>
          <w:p w14:paraId="26C4B0E1" w14:textId="77777777" w:rsidR="00C91BEB" w:rsidRPr="00624C44" w:rsidRDefault="00C91BEB" w:rsidP="00C91BEB">
            <w:pPr>
              <w:rPr>
                <w:lang w:val="en-US"/>
              </w:rPr>
            </w:pPr>
          </w:p>
        </w:tc>
        <w:tc>
          <w:tcPr>
            <w:tcW w:w="1985" w:type="dxa"/>
            <w:shd w:val="clear" w:color="auto" w:fill="B8CCE4" w:themeFill="accent1" w:themeFillTint="66"/>
          </w:tcPr>
          <w:p w14:paraId="62C2676D" w14:textId="77777777" w:rsidR="00C91BEB" w:rsidRPr="00624C44" w:rsidRDefault="00C91BEB" w:rsidP="00C91BEB">
            <w:pPr>
              <w:rPr>
                <w:lang w:val="en-US"/>
              </w:rPr>
            </w:pPr>
          </w:p>
        </w:tc>
      </w:tr>
      <w:tr w:rsidR="00C91BEB" w:rsidRPr="00624C44" w14:paraId="42FF66C3" w14:textId="77777777" w:rsidTr="00AD3DA7">
        <w:trPr>
          <w:cantSplit/>
          <w:trHeight w:val="111"/>
        </w:trPr>
        <w:tc>
          <w:tcPr>
            <w:tcW w:w="993" w:type="dxa"/>
            <w:vMerge/>
            <w:shd w:val="clear" w:color="auto" w:fill="B8CCE4" w:themeFill="accent1" w:themeFillTint="66"/>
          </w:tcPr>
          <w:p w14:paraId="35A4323D" w14:textId="77777777" w:rsidR="00C91BEB" w:rsidRPr="00624C44" w:rsidRDefault="00C91BEB" w:rsidP="00C91BEB">
            <w:pPr>
              <w:rPr>
                <w:lang w:val="en-US"/>
              </w:rPr>
            </w:pPr>
          </w:p>
        </w:tc>
        <w:tc>
          <w:tcPr>
            <w:tcW w:w="1134" w:type="dxa"/>
            <w:shd w:val="clear" w:color="auto" w:fill="B8CCE4" w:themeFill="accent1" w:themeFillTint="66"/>
          </w:tcPr>
          <w:p w14:paraId="77280CB9" w14:textId="77777777" w:rsidR="00C91BEB" w:rsidRPr="00624C44" w:rsidRDefault="00C91BEB" w:rsidP="00C91BEB">
            <w:pPr>
              <w:rPr>
                <w:lang w:val="en-US"/>
              </w:rPr>
            </w:pPr>
            <w:r w:rsidRPr="00624C44">
              <w:rPr>
                <w:lang w:val="en-US"/>
              </w:rPr>
              <w:t>/</w:t>
            </w:r>
            <w:proofErr w:type="spellStart"/>
            <w:r w:rsidRPr="00624C44">
              <w:rPr>
                <w:lang w:val="en-US"/>
              </w:rPr>
              <w:t>outOfRange</w:t>
            </w:r>
            <w:proofErr w:type="spellEnd"/>
          </w:p>
        </w:tc>
        <w:tc>
          <w:tcPr>
            <w:tcW w:w="1134" w:type="dxa"/>
            <w:shd w:val="clear" w:color="auto" w:fill="B8CCE4" w:themeFill="accent1" w:themeFillTint="66"/>
          </w:tcPr>
          <w:p w14:paraId="567D08BF" w14:textId="77777777" w:rsidR="00C91BEB" w:rsidRPr="00624C44" w:rsidRDefault="00C91BEB" w:rsidP="00C91BEB">
            <w:pPr>
              <w:rPr>
                <w:lang w:val="en-US"/>
              </w:rPr>
            </w:pPr>
          </w:p>
        </w:tc>
        <w:tc>
          <w:tcPr>
            <w:tcW w:w="850" w:type="dxa"/>
            <w:shd w:val="clear" w:color="auto" w:fill="B8CCE4" w:themeFill="accent1" w:themeFillTint="66"/>
          </w:tcPr>
          <w:p w14:paraId="15C564D3" w14:textId="77777777" w:rsidR="00C91BEB" w:rsidRPr="00624C44" w:rsidRDefault="00C91BEB" w:rsidP="00C91BEB">
            <w:pPr>
              <w:rPr>
                <w:lang w:val="en-US"/>
              </w:rPr>
            </w:pPr>
          </w:p>
        </w:tc>
        <w:tc>
          <w:tcPr>
            <w:tcW w:w="1844" w:type="dxa"/>
            <w:shd w:val="clear" w:color="auto" w:fill="B8CCE4" w:themeFill="accent1" w:themeFillTint="66"/>
          </w:tcPr>
          <w:p w14:paraId="50B9B989" w14:textId="77777777" w:rsidR="00C91BEB" w:rsidRPr="00624C44" w:rsidRDefault="00C91BEB" w:rsidP="00C91BEB">
            <w:pPr>
              <w:rPr>
                <w:lang w:val="en-US"/>
              </w:rPr>
            </w:pPr>
          </w:p>
        </w:tc>
        <w:tc>
          <w:tcPr>
            <w:tcW w:w="2126" w:type="dxa"/>
            <w:shd w:val="clear" w:color="auto" w:fill="B8CCE4" w:themeFill="accent1" w:themeFillTint="66"/>
          </w:tcPr>
          <w:p w14:paraId="000F902B" w14:textId="77777777" w:rsidR="00C91BEB" w:rsidRPr="00624C44" w:rsidRDefault="00C91BEB" w:rsidP="00C91BEB">
            <w:pPr>
              <w:rPr>
                <w:lang w:val="en-US"/>
              </w:rPr>
            </w:pPr>
          </w:p>
        </w:tc>
        <w:tc>
          <w:tcPr>
            <w:tcW w:w="1985" w:type="dxa"/>
            <w:shd w:val="clear" w:color="auto" w:fill="B8CCE4" w:themeFill="accent1" w:themeFillTint="66"/>
          </w:tcPr>
          <w:p w14:paraId="701A7B77" w14:textId="77777777" w:rsidR="00C91BEB" w:rsidRPr="00624C44" w:rsidRDefault="00C91BEB" w:rsidP="00C91BEB">
            <w:pPr>
              <w:rPr>
                <w:lang w:val="en-US"/>
              </w:rPr>
            </w:pPr>
          </w:p>
        </w:tc>
      </w:tr>
      <w:tr w:rsidR="00C91BEB" w:rsidRPr="00624C44" w14:paraId="5A20864A" w14:textId="77777777" w:rsidTr="00AD3DA7">
        <w:trPr>
          <w:cantSplit/>
          <w:trHeight w:val="286"/>
        </w:trPr>
        <w:tc>
          <w:tcPr>
            <w:tcW w:w="993" w:type="dxa"/>
            <w:vMerge w:val="restart"/>
            <w:shd w:val="clear" w:color="auto" w:fill="E5B8B7" w:themeFill="accent2" w:themeFillTint="66"/>
          </w:tcPr>
          <w:p w14:paraId="5B1628EB" w14:textId="77777777" w:rsidR="00C91BEB" w:rsidRPr="00624C44" w:rsidRDefault="00C91BEB" w:rsidP="00C91BEB">
            <w:pPr>
              <w:rPr>
                <w:b/>
                <w:color w:val="FF0000"/>
                <w:lang w:val="en-US"/>
              </w:rPr>
            </w:pPr>
            <w:r w:rsidRPr="00624C44">
              <w:rPr>
                <w:b/>
                <w:color w:val="FF0000"/>
                <w:lang w:val="en-US"/>
              </w:rPr>
              <w:t>/position</w:t>
            </w:r>
          </w:p>
          <w:p w14:paraId="7C2CB6A7" w14:textId="77777777" w:rsidR="00C91BEB" w:rsidRPr="00624C44" w:rsidRDefault="00C91BEB" w:rsidP="00C91BEB">
            <w:pPr>
              <w:rPr>
                <w:b/>
                <w:color w:val="FF0000"/>
                <w:lang w:val="en-US"/>
              </w:rPr>
            </w:pPr>
          </w:p>
        </w:tc>
        <w:tc>
          <w:tcPr>
            <w:tcW w:w="1134" w:type="dxa"/>
            <w:shd w:val="clear" w:color="auto" w:fill="E5B8B7" w:themeFill="accent2" w:themeFillTint="66"/>
          </w:tcPr>
          <w:p w14:paraId="5A682B76" w14:textId="77777777" w:rsidR="00C91BEB" w:rsidRPr="00624C44" w:rsidRDefault="00C91BEB" w:rsidP="00C91BEB">
            <w:pPr>
              <w:rPr>
                <w:b/>
                <w:color w:val="FF0000"/>
                <w:lang w:val="en-US"/>
              </w:rPr>
            </w:pPr>
            <w:r w:rsidRPr="00624C44">
              <w:rPr>
                <w:b/>
                <w:color w:val="FF0000"/>
                <w:lang w:val="en-US"/>
              </w:rPr>
              <w:t>/height</w:t>
            </w:r>
          </w:p>
        </w:tc>
        <w:tc>
          <w:tcPr>
            <w:tcW w:w="1134" w:type="dxa"/>
            <w:shd w:val="clear" w:color="auto" w:fill="E5B8B7" w:themeFill="accent2" w:themeFillTint="66"/>
          </w:tcPr>
          <w:p w14:paraId="69584560" w14:textId="77777777" w:rsidR="00C91BEB" w:rsidRPr="00624C44" w:rsidRDefault="00C91BEB" w:rsidP="00C91BEB">
            <w:pPr>
              <w:rPr>
                <w:lang w:val="en-US"/>
              </w:rPr>
            </w:pPr>
          </w:p>
        </w:tc>
        <w:tc>
          <w:tcPr>
            <w:tcW w:w="850" w:type="dxa"/>
            <w:shd w:val="clear" w:color="auto" w:fill="E5B8B7" w:themeFill="accent2" w:themeFillTint="66"/>
          </w:tcPr>
          <w:p w14:paraId="7A6A6936" w14:textId="77777777" w:rsidR="00C91BEB" w:rsidRPr="00624C44" w:rsidRDefault="00C91BEB" w:rsidP="00C91BEB">
            <w:pPr>
              <w:rPr>
                <w:lang w:val="en-US"/>
              </w:rPr>
            </w:pPr>
          </w:p>
        </w:tc>
        <w:tc>
          <w:tcPr>
            <w:tcW w:w="1844" w:type="dxa"/>
            <w:shd w:val="clear" w:color="auto" w:fill="E5B8B7" w:themeFill="accent2" w:themeFillTint="66"/>
          </w:tcPr>
          <w:p w14:paraId="5F5327B0" w14:textId="77777777" w:rsidR="00C91BEB" w:rsidRPr="00624C44" w:rsidRDefault="00C91BEB" w:rsidP="00C91BEB">
            <w:pPr>
              <w:rPr>
                <w:lang w:val="en-US"/>
              </w:rPr>
            </w:pPr>
            <w:r w:rsidRPr="00624C44">
              <w:rPr>
                <w:lang w:val="en-US"/>
              </w:rPr>
              <w:t xml:space="preserve">Used within hL3.  at maximum, we talked about ‘super angels’. </w:t>
            </w:r>
          </w:p>
          <w:p w14:paraId="14267A82" w14:textId="77777777" w:rsidR="00C91BEB" w:rsidRPr="00624C44" w:rsidRDefault="00C91BEB" w:rsidP="00C91BEB">
            <w:pPr>
              <w:rPr>
                <w:lang w:val="en-US"/>
              </w:rPr>
            </w:pPr>
            <w:r w:rsidRPr="00624C44">
              <w:rPr>
                <w:lang w:val="en-US"/>
              </w:rPr>
              <w:t>could be used with hL0 and 1?</w:t>
            </w:r>
          </w:p>
        </w:tc>
        <w:tc>
          <w:tcPr>
            <w:tcW w:w="2126" w:type="dxa"/>
            <w:shd w:val="clear" w:color="auto" w:fill="E5B8B7" w:themeFill="accent2" w:themeFillTint="66"/>
          </w:tcPr>
          <w:p w14:paraId="23369276" w14:textId="77777777" w:rsidR="00C91BEB" w:rsidRPr="00624C44" w:rsidRDefault="00C91BEB" w:rsidP="00C91BEB">
            <w:pPr>
              <w:rPr>
                <w:lang w:val="en-US"/>
              </w:rPr>
            </w:pPr>
          </w:p>
        </w:tc>
        <w:tc>
          <w:tcPr>
            <w:tcW w:w="1985" w:type="dxa"/>
            <w:shd w:val="clear" w:color="auto" w:fill="E5B8B7" w:themeFill="accent2" w:themeFillTint="66"/>
          </w:tcPr>
          <w:p w14:paraId="7F9D8C69" w14:textId="77777777" w:rsidR="00C91BEB" w:rsidRPr="00624C44" w:rsidRDefault="00C91BEB" w:rsidP="00C91BEB">
            <w:pPr>
              <w:rPr>
                <w:lang w:val="en-US"/>
              </w:rPr>
            </w:pPr>
          </w:p>
        </w:tc>
      </w:tr>
      <w:tr w:rsidR="00C91BEB" w:rsidRPr="00624C44" w14:paraId="38D710D0" w14:textId="77777777" w:rsidTr="00AD3DA7">
        <w:trPr>
          <w:cantSplit/>
          <w:trHeight w:val="286"/>
        </w:trPr>
        <w:tc>
          <w:tcPr>
            <w:tcW w:w="993" w:type="dxa"/>
            <w:vMerge/>
            <w:shd w:val="clear" w:color="auto" w:fill="E5B8B7" w:themeFill="accent2" w:themeFillTint="66"/>
          </w:tcPr>
          <w:p w14:paraId="2CCC9F53" w14:textId="77777777" w:rsidR="00C91BEB" w:rsidRPr="00624C44" w:rsidRDefault="00C91BEB" w:rsidP="00C91BEB">
            <w:pPr>
              <w:rPr>
                <w:b/>
                <w:color w:val="FF0000"/>
                <w:lang w:val="en-US"/>
              </w:rPr>
            </w:pPr>
          </w:p>
        </w:tc>
        <w:tc>
          <w:tcPr>
            <w:tcW w:w="1134" w:type="dxa"/>
            <w:shd w:val="clear" w:color="auto" w:fill="E5B8B7" w:themeFill="accent2" w:themeFillTint="66"/>
          </w:tcPr>
          <w:p w14:paraId="4108EFD8" w14:textId="77777777" w:rsidR="00C91BEB" w:rsidRPr="00624C44" w:rsidRDefault="00C91BEB" w:rsidP="00C91BEB">
            <w:pPr>
              <w:rPr>
                <w:b/>
                <w:color w:val="FF0000"/>
                <w:lang w:val="en-US"/>
              </w:rPr>
            </w:pPr>
            <w:r w:rsidRPr="00624C44">
              <w:rPr>
                <w:b/>
                <w:color w:val="FF0000"/>
                <w:lang w:val="en-US"/>
              </w:rPr>
              <w:t>/</w:t>
            </w:r>
            <w:proofErr w:type="spellStart"/>
            <w:r w:rsidRPr="00624C44">
              <w:rPr>
                <w:b/>
                <w:color w:val="FF0000"/>
                <w:lang w:val="en-US"/>
              </w:rPr>
              <w:t>heightLevel</w:t>
            </w:r>
            <w:proofErr w:type="spellEnd"/>
            <w:r w:rsidRPr="00624C44">
              <w:rPr>
                <w:b/>
                <w:color w:val="FF0000"/>
                <w:lang w:val="en-US"/>
              </w:rPr>
              <w:t xml:space="preserve">   </w:t>
            </w:r>
          </w:p>
        </w:tc>
        <w:tc>
          <w:tcPr>
            <w:tcW w:w="1134" w:type="dxa"/>
            <w:shd w:val="clear" w:color="auto" w:fill="E5B8B7" w:themeFill="accent2" w:themeFillTint="66"/>
          </w:tcPr>
          <w:p w14:paraId="0EE61042" w14:textId="77777777" w:rsidR="00C91BEB" w:rsidRPr="00624C44" w:rsidRDefault="00C91BEB" w:rsidP="00C91BEB">
            <w:pPr>
              <w:rPr>
                <w:lang w:val="en-US"/>
              </w:rPr>
            </w:pPr>
          </w:p>
        </w:tc>
        <w:tc>
          <w:tcPr>
            <w:tcW w:w="850" w:type="dxa"/>
            <w:shd w:val="clear" w:color="auto" w:fill="E5B8B7" w:themeFill="accent2" w:themeFillTint="66"/>
          </w:tcPr>
          <w:p w14:paraId="2B0A5ED6" w14:textId="77777777" w:rsidR="00C91BEB" w:rsidRPr="00624C44" w:rsidRDefault="00C91BEB" w:rsidP="00C91BEB">
            <w:pPr>
              <w:rPr>
                <w:lang w:val="en-US"/>
              </w:rPr>
            </w:pPr>
          </w:p>
        </w:tc>
        <w:tc>
          <w:tcPr>
            <w:tcW w:w="1844" w:type="dxa"/>
            <w:shd w:val="clear" w:color="auto" w:fill="E5B8B7" w:themeFill="accent2" w:themeFillTint="66"/>
            <w:vAlign w:val="center"/>
          </w:tcPr>
          <w:p w14:paraId="47E50DAF" w14:textId="77777777" w:rsidR="00C91BEB" w:rsidRPr="00624C44" w:rsidRDefault="00C91BEB" w:rsidP="00C91BEB">
            <w:pPr>
              <w:rPr>
                <w:lang w:val="en-US"/>
              </w:rPr>
            </w:pPr>
            <w:r w:rsidRPr="00624C44">
              <w:rPr>
                <w:lang w:val="en-US"/>
              </w:rPr>
              <w:t>0- granulated stuff (it can be quite crazy (ML)</w:t>
            </w:r>
          </w:p>
          <w:p w14:paraId="394AD987" w14:textId="77777777" w:rsidR="00C91BEB" w:rsidRPr="00624C44" w:rsidRDefault="00C91BEB" w:rsidP="00C91BEB">
            <w:pPr>
              <w:rPr>
                <w:lang w:val="en-US"/>
              </w:rPr>
            </w:pPr>
            <w:r w:rsidRPr="00624C44">
              <w:rPr>
                <w:lang w:val="en-US"/>
              </w:rPr>
              <w:t>1- certain instruments only</w:t>
            </w:r>
          </w:p>
          <w:p w14:paraId="0787D98D" w14:textId="77777777" w:rsidR="00C91BEB" w:rsidRPr="00624C44" w:rsidRDefault="00C91BEB" w:rsidP="00C91BEB">
            <w:pPr>
              <w:rPr>
                <w:lang w:val="en-US"/>
              </w:rPr>
            </w:pPr>
            <w:r w:rsidRPr="00624C44">
              <w:rPr>
                <w:lang w:val="en-US"/>
              </w:rPr>
              <w:t>3- certain instruments (e.g. angels)</w:t>
            </w:r>
          </w:p>
        </w:tc>
        <w:tc>
          <w:tcPr>
            <w:tcW w:w="2126" w:type="dxa"/>
            <w:shd w:val="clear" w:color="auto" w:fill="E5B8B7" w:themeFill="accent2" w:themeFillTint="66"/>
          </w:tcPr>
          <w:p w14:paraId="01B1B0F8" w14:textId="77777777" w:rsidR="00C91BEB" w:rsidRPr="00624C44" w:rsidRDefault="00C91BEB" w:rsidP="00C91BEB">
            <w:pPr>
              <w:rPr>
                <w:lang w:val="en-US"/>
              </w:rPr>
            </w:pPr>
          </w:p>
        </w:tc>
        <w:tc>
          <w:tcPr>
            <w:tcW w:w="1985" w:type="dxa"/>
            <w:shd w:val="clear" w:color="auto" w:fill="E5B8B7" w:themeFill="accent2" w:themeFillTint="66"/>
          </w:tcPr>
          <w:p w14:paraId="18DEDD28" w14:textId="77777777" w:rsidR="00C91BEB" w:rsidRPr="00624C44" w:rsidRDefault="00C91BEB" w:rsidP="00C91BEB">
            <w:pPr>
              <w:rPr>
                <w:lang w:val="en-US"/>
              </w:rPr>
            </w:pPr>
          </w:p>
        </w:tc>
      </w:tr>
      <w:tr w:rsidR="00C91BEB" w:rsidRPr="00624C44" w14:paraId="0AF716EF" w14:textId="77777777" w:rsidTr="00AD3DA7">
        <w:trPr>
          <w:cantSplit/>
          <w:trHeight w:val="55"/>
        </w:trPr>
        <w:tc>
          <w:tcPr>
            <w:tcW w:w="993" w:type="dxa"/>
            <w:vMerge/>
            <w:shd w:val="clear" w:color="auto" w:fill="E5B8B7" w:themeFill="accent2" w:themeFillTint="66"/>
          </w:tcPr>
          <w:p w14:paraId="2DACDEC5" w14:textId="77777777" w:rsidR="00C91BEB" w:rsidRPr="00624C44" w:rsidRDefault="00C91BEB" w:rsidP="00C91BEB">
            <w:pPr>
              <w:rPr>
                <w:lang w:val="en-US"/>
              </w:rPr>
            </w:pPr>
          </w:p>
        </w:tc>
        <w:tc>
          <w:tcPr>
            <w:tcW w:w="1134" w:type="dxa"/>
            <w:vMerge w:val="restart"/>
            <w:shd w:val="clear" w:color="auto" w:fill="E5B8B7" w:themeFill="accent2" w:themeFillTint="66"/>
          </w:tcPr>
          <w:p w14:paraId="5BEAF1EC" w14:textId="77777777" w:rsidR="00C91BEB" w:rsidRPr="00624C44" w:rsidRDefault="00C91BEB" w:rsidP="00C91BEB">
            <w:pPr>
              <w:rPr>
                <w:lang w:val="en-US"/>
              </w:rPr>
            </w:pPr>
            <w:r w:rsidRPr="00624C44">
              <w:rPr>
                <w:lang w:val="en-US"/>
              </w:rPr>
              <w:t xml:space="preserve">/vertical </w:t>
            </w:r>
          </w:p>
          <w:p w14:paraId="5F4FDA14" w14:textId="77777777" w:rsidR="00C91BEB" w:rsidRPr="00624C44" w:rsidRDefault="00C91BEB" w:rsidP="00C91BEB">
            <w:pPr>
              <w:rPr>
                <w:lang w:val="en-US"/>
              </w:rPr>
            </w:pPr>
          </w:p>
        </w:tc>
        <w:tc>
          <w:tcPr>
            <w:tcW w:w="1134" w:type="dxa"/>
            <w:vMerge w:val="restart"/>
            <w:shd w:val="clear" w:color="auto" w:fill="E5B8B7" w:themeFill="accent2" w:themeFillTint="66"/>
          </w:tcPr>
          <w:p w14:paraId="156E07F6" w14:textId="77777777" w:rsidR="00C91BEB" w:rsidRPr="00624C44" w:rsidRDefault="00C91BEB" w:rsidP="00C91BEB">
            <w:pPr>
              <w:rPr>
                <w:lang w:val="en-US"/>
              </w:rPr>
            </w:pPr>
            <w:r w:rsidRPr="00624C44">
              <w:rPr>
                <w:lang w:val="en-US"/>
              </w:rPr>
              <w:t>/hand</w:t>
            </w:r>
          </w:p>
        </w:tc>
        <w:tc>
          <w:tcPr>
            <w:tcW w:w="850" w:type="dxa"/>
            <w:shd w:val="clear" w:color="auto" w:fill="E5B8B7" w:themeFill="accent2" w:themeFillTint="66"/>
          </w:tcPr>
          <w:p w14:paraId="393421EA" w14:textId="77777777" w:rsidR="00C91BEB" w:rsidRPr="00624C44" w:rsidRDefault="00C91BEB" w:rsidP="00C91BEB">
            <w:pPr>
              <w:rPr>
                <w:lang w:val="en-US"/>
              </w:rPr>
            </w:pPr>
            <w:r w:rsidRPr="00624C44">
              <w:rPr>
                <w:lang w:val="en-US"/>
              </w:rPr>
              <w:t>/left</w:t>
            </w:r>
          </w:p>
        </w:tc>
        <w:tc>
          <w:tcPr>
            <w:tcW w:w="1844" w:type="dxa"/>
            <w:shd w:val="clear" w:color="auto" w:fill="E5B8B7" w:themeFill="accent2" w:themeFillTint="66"/>
          </w:tcPr>
          <w:p w14:paraId="2005D4AB" w14:textId="77777777" w:rsidR="00C91BEB" w:rsidRPr="00624C44" w:rsidRDefault="00C91BEB" w:rsidP="00C91BEB">
            <w:pPr>
              <w:rPr>
                <w:lang w:val="en-US"/>
              </w:rPr>
            </w:pPr>
          </w:p>
        </w:tc>
        <w:tc>
          <w:tcPr>
            <w:tcW w:w="2126" w:type="dxa"/>
            <w:shd w:val="clear" w:color="auto" w:fill="E5B8B7" w:themeFill="accent2" w:themeFillTint="66"/>
          </w:tcPr>
          <w:p w14:paraId="1ABC629D" w14:textId="77777777" w:rsidR="00C91BEB" w:rsidRPr="00624C44" w:rsidRDefault="00C91BEB" w:rsidP="00C91BEB">
            <w:pPr>
              <w:rPr>
                <w:lang w:val="en-US"/>
              </w:rPr>
            </w:pPr>
          </w:p>
        </w:tc>
        <w:tc>
          <w:tcPr>
            <w:tcW w:w="1985" w:type="dxa"/>
            <w:vMerge w:val="restart"/>
            <w:shd w:val="clear" w:color="auto" w:fill="E5B8B7" w:themeFill="accent2" w:themeFillTint="66"/>
          </w:tcPr>
          <w:p w14:paraId="481FE73E" w14:textId="77777777" w:rsidR="00C91BEB" w:rsidRPr="00624C44" w:rsidRDefault="00C91BEB" w:rsidP="00C91BEB">
            <w:pPr>
              <w:rPr>
                <w:lang w:val="en-US"/>
              </w:rPr>
            </w:pPr>
          </w:p>
        </w:tc>
      </w:tr>
      <w:tr w:rsidR="00C91BEB" w:rsidRPr="00624C44" w14:paraId="6DA3F962" w14:textId="77777777" w:rsidTr="00AD3DA7">
        <w:trPr>
          <w:cantSplit/>
          <w:trHeight w:val="55"/>
        </w:trPr>
        <w:tc>
          <w:tcPr>
            <w:tcW w:w="993" w:type="dxa"/>
            <w:vMerge/>
            <w:shd w:val="clear" w:color="auto" w:fill="E5B8B7" w:themeFill="accent2" w:themeFillTint="66"/>
          </w:tcPr>
          <w:p w14:paraId="44378765" w14:textId="77777777" w:rsidR="00C91BEB" w:rsidRPr="00624C44" w:rsidRDefault="00C91BEB" w:rsidP="00C91BEB">
            <w:pPr>
              <w:rPr>
                <w:lang w:val="en-US"/>
              </w:rPr>
            </w:pPr>
          </w:p>
        </w:tc>
        <w:tc>
          <w:tcPr>
            <w:tcW w:w="1134" w:type="dxa"/>
            <w:vMerge/>
            <w:shd w:val="clear" w:color="auto" w:fill="E5B8B7" w:themeFill="accent2" w:themeFillTint="66"/>
          </w:tcPr>
          <w:p w14:paraId="21520CDA" w14:textId="77777777" w:rsidR="00C91BEB" w:rsidRPr="00624C44" w:rsidRDefault="00C91BEB" w:rsidP="00C91BEB">
            <w:pPr>
              <w:rPr>
                <w:lang w:val="en-US"/>
              </w:rPr>
            </w:pPr>
          </w:p>
        </w:tc>
        <w:tc>
          <w:tcPr>
            <w:tcW w:w="1134" w:type="dxa"/>
            <w:vMerge/>
            <w:shd w:val="clear" w:color="auto" w:fill="E5B8B7" w:themeFill="accent2" w:themeFillTint="66"/>
          </w:tcPr>
          <w:p w14:paraId="63C3D4E5" w14:textId="77777777" w:rsidR="00C91BEB" w:rsidRPr="00624C44" w:rsidRDefault="00C91BEB" w:rsidP="00C91BEB">
            <w:pPr>
              <w:rPr>
                <w:lang w:val="en-US"/>
              </w:rPr>
            </w:pPr>
          </w:p>
        </w:tc>
        <w:tc>
          <w:tcPr>
            <w:tcW w:w="850" w:type="dxa"/>
            <w:shd w:val="clear" w:color="auto" w:fill="E5B8B7" w:themeFill="accent2" w:themeFillTint="66"/>
          </w:tcPr>
          <w:p w14:paraId="6ACB3CE4" w14:textId="77777777" w:rsidR="00C91BEB" w:rsidRPr="00624C44" w:rsidRDefault="00C91BEB" w:rsidP="00C91BEB">
            <w:pPr>
              <w:rPr>
                <w:lang w:val="en-US"/>
              </w:rPr>
            </w:pPr>
            <w:r w:rsidRPr="00624C44">
              <w:rPr>
                <w:lang w:val="en-US"/>
              </w:rPr>
              <w:t>/right</w:t>
            </w:r>
          </w:p>
        </w:tc>
        <w:tc>
          <w:tcPr>
            <w:tcW w:w="1844" w:type="dxa"/>
            <w:shd w:val="clear" w:color="auto" w:fill="E5B8B7" w:themeFill="accent2" w:themeFillTint="66"/>
          </w:tcPr>
          <w:p w14:paraId="11EBDFA8" w14:textId="77777777" w:rsidR="00C91BEB" w:rsidRPr="00624C44" w:rsidRDefault="00C91BEB" w:rsidP="00C91BEB">
            <w:pPr>
              <w:rPr>
                <w:lang w:val="en-US"/>
              </w:rPr>
            </w:pPr>
          </w:p>
        </w:tc>
        <w:tc>
          <w:tcPr>
            <w:tcW w:w="2126" w:type="dxa"/>
            <w:shd w:val="clear" w:color="auto" w:fill="E5B8B7" w:themeFill="accent2" w:themeFillTint="66"/>
          </w:tcPr>
          <w:p w14:paraId="20EFE801" w14:textId="77777777" w:rsidR="00C91BEB" w:rsidRPr="00624C44" w:rsidRDefault="00C91BEB" w:rsidP="00C91BEB">
            <w:pPr>
              <w:rPr>
                <w:lang w:val="en-US"/>
              </w:rPr>
            </w:pPr>
          </w:p>
        </w:tc>
        <w:tc>
          <w:tcPr>
            <w:tcW w:w="1985" w:type="dxa"/>
            <w:vMerge/>
            <w:shd w:val="clear" w:color="auto" w:fill="E5B8B7" w:themeFill="accent2" w:themeFillTint="66"/>
          </w:tcPr>
          <w:p w14:paraId="2EA43C24" w14:textId="77777777" w:rsidR="00C91BEB" w:rsidRPr="00624C44" w:rsidRDefault="00C91BEB" w:rsidP="00C91BEB">
            <w:pPr>
              <w:rPr>
                <w:lang w:val="en-US"/>
              </w:rPr>
            </w:pPr>
          </w:p>
        </w:tc>
      </w:tr>
      <w:tr w:rsidR="00C91BEB" w:rsidRPr="00624C44" w14:paraId="698E3035" w14:textId="77777777" w:rsidTr="00AD3DA7">
        <w:trPr>
          <w:cantSplit/>
          <w:trHeight w:val="78"/>
        </w:trPr>
        <w:tc>
          <w:tcPr>
            <w:tcW w:w="993" w:type="dxa"/>
            <w:vMerge/>
            <w:shd w:val="clear" w:color="auto" w:fill="E5B8B7" w:themeFill="accent2" w:themeFillTint="66"/>
          </w:tcPr>
          <w:p w14:paraId="46A3094E" w14:textId="77777777" w:rsidR="00C91BEB" w:rsidRPr="00624C44" w:rsidRDefault="00C91BEB" w:rsidP="00C91BEB">
            <w:pPr>
              <w:rPr>
                <w:lang w:val="en-US"/>
              </w:rPr>
            </w:pPr>
          </w:p>
        </w:tc>
        <w:tc>
          <w:tcPr>
            <w:tcW w:w="1134" w:type="dxa"/>
            <w:vMerge w:val="restart"/>
            <w:shd w:val="clear" w:color="auto" w:fill="E5B8B7" w:themeFill="accent2" w:themeFillTint="66"/>
          </w:tcPr>
          <w:p w14:paraId="77A8D3F8" w14:textId="77777777" w:rsidR="00C91BEB" w:rsidRPr="00624C44" w:rsidRDefault="00C91BEB" w:rsidP="00C91BEB">
            <w:pPr>
              <w:rPr>
                <w:b/>
                <w:color w:val="FF0000"/>
                <w:lang w:val="en-US"/>
              </w:rPr>
            </w:pPr>
            <w:r w:rsidRPr="00624C44">
              <w:rPr>
                <w:b/>
                <w:color w:val="FF0000"/>
                <w:lang w:val="en-US"/>
              </w:rPr>
              <w:t>/side</w:t>
            </w:r>
          </w:p>
          <w:p w14:paraId="22D8BABF" w14:textId="77777777" w:rsidR="00C91BEB" w:rsidRPr="00624C44" w:rsidRDefault="00C91BEB" w:rsidP="00C91BEB">
            <w:pPr>
              <w:rPr>
                <w:b/>
                <w:color w:val="FF0000"/>
                <w:lang w:val="en-US"/>
              </w:rPr>
            </w:pPr>
          </w:p>
        </w:tc>
        <w:tc>
          <w:tcPr>
            <w:tcW w:w="1134" w:type="dxa"/>
            <w:vMerge w:val="restart"/>
            <w:shd w:val="clear" w:color="auto" w:fill="E5B8B7" w:themeFill="accent2" w:themeFillTint="66"/>
          </w:tcPr>
          <w:p w14:paraId="6F80E95B" w14:textId="77777777" w:rsidR="00C91BEB" w:rsidRPr="00624C44" w:rsidRDefault="00C91BEB" w:rsidP="00C91BEB">
            <w:pPr>
              <w:rPr>
                <w:b/>
                <w:color w:val="FF0000"/>
                <w:lang w:val="en-US"/>
              </w:rPr>
            </w:pPr>
            <w:r w:rsidRPr="00624C44">
              <w:rPr>
                <w:b/>
                <w:color w:val="FF0000"/>
                <w:lang w:val="en-US"/>
              </w:rPr>
              <w:t>/hand</w:t>
            </w:r>
          </w:p>
        </w:tc>
        <w:tc>
          <w:tcPr>
            <w:tcW w:w="850" w:type="dxa"/>
            <w:shd w:val="clear" w:color="auto" w:fill="E5B8B7" w:themeFill="accent2" w:themeFillTint="66"/>
          </w:tcPr>
          <w:p w14:paraId="3F853C33"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E5B8B7" w:themeFill="accent2" w:themeFillTint="66"/>
          </w:tcPr>
          <w:p w14:paraId="756338FB" w14:textId="77777777" w:rsidR="00C91BEB" w:rsidRPr="00624C44" w:rsidRDefault="00C91BEB" w:rsidP="00C91BEB">
            <w:pPr>
              <w:rPr>
                <w:lang w:val="en-US"/>
              </w:rPr>
            </w:pPr>
            <w:r w:rsidRPr="00624C44">
              <w:rPr>
                <w:lang w:val="en-US"/>
              </w:rPr>
              <w:t>sometimes used</w:t>
            </w:r>
          </w:p>
        </w:tc>
        <w:tc>
          <w:tcPr>
            <w:tcW w:w="2126" w:type="dxa"/>
            <w:shd w:val="clear" w:color="auto" w:fill="E5B8B7" w:themeFill="accent2" w:themeFillTint="66"/>
          </w:tcPr>
          <w:p w14:paraId="7A8DE7D2" w14:textId="77777777" w:rsidR="00C91BEB" w:rsidRPr="00624C44" w:rsidRDefault="00C91BEB" w:rsidP="00C91BEB">
            <w:pPr>
              <w:rPr>
                <w:lang w:val="en-US"/>
              </w:rPr>
            </w:pPr>
          </w:p>
        </w:tc>
        <w:tc>
          <w:tcPr>
            <w:tcW w:w="1985" w:type="dxa"/>
            <w:vMerge/>
            <w:shd w:val="clear" w:color="auto" w:fill="E5B8B7" w:themeFill="accent2" w:themeFillTint="66"/>
          </w:tcPr>
          <w:p w14:paraId="31036032" w14:textId="77777777" w:rsidR="00C91BEB" w:rsidRPr="00624C44" w:rsidRDefault="00C91BEB" w:rsidP="00C91BEB">
            <w:pPr>
              <w:rPr>
                <w:lang w:val="en-US"/>
              </w:rPr>
            </w:pPr>
          </w:p>
        </w:tc>
      </w:tr>
      <w:tr w:rsidR="00C91BEB" w:rsidRPr="00624C44" w14:paraId="5DE82DCE" w14:textId="77777777" w:rsidTr="00AD3DA7">
        <w:trPr>
          <w:cantSplit/>
          <w:trHeight w:val="77"/>
        </w:trPr>
        <w:tc>
          <w:tcPr>
            <w:tcW w:w="993" w:type="dxa"/>
            <w:vMerge/>
            <w:shd w:val="clear" w:color="auto" w:fill="E5B8B7" w:themeFill="accent2" w:themeFillTint="66"/>
          </w:tcPr>
          <w:p w14:paraId="0EDC5D7D" w14:textId="77777777" w:rsidR="00C91BEB" w:rsidRPr="00624C44" w:rsidRDefault="00C91BEB" w:rsidP="00C91BEB">
            <w:pPr>
              <w:rPr>
                <w:lang w:val="en-US"/>
              </w:rPr>
            </w:pPr>
          </w:p>
        </w:tc>
        <w:tc>
          <w:tcPr>
            <w:tcW w:w="1134" w:type="dxa"/>
            <w:vMerge/>
            <w:shd w:val="clear" w:color="auto" w:fill="E5B8B7" w:themeFill="accent2" w:themeFillTint="66"/>
          </w:tcPr>
          <w:p w14:paraId="36FB3E08" w14:textId="77777777" w:rsidR="00C91BEB" w:rsidRPr="00624C44" w:rsidRDefault="00C91BEB" w:rsidP="00C91BEB">
            <w:pPr>
              <w:rPr>
                <w:b/>
                <w:color w:val="FF0000"/>
                <w:lang w:val="en-US"/>
              </w:rPr>
            </w:pPr>
          </w:p>
        </w:tc>
        <w:tc>
          <w:tcPr>
            <w:tcW w:w="1134" w:type="dxa"/>
            <w:vMerge/>
            <w:shd w:val="clear" w:color="auto" w:fill="E5B8B7" w:themeFill="accent2" w:themeFillTint="66"/>
          </w:tcPr>
          <w:p w14:paraId="5F878688" w14:textId="77777777" w:rsidR="00C91BEB" w:rsidRPr="00624C44" w:rsidRDefault="00C91BEB" w:rsidP="00C91BEB">
            <w:pPr>
              <w:rPr>
                <w:b/>
                <w:color w:val="FF0000"/>
                <w:lang w:val="en-US"/>
              </w:rPr>
            </w:pPr>
          </w:p>
        </w:tc>
        <w:tc>
          <w:tcPr>
            <w:tcW w:w="850" w:type="dxa"/>
            <w:shd w:val="clear" w:color="auto" w:fill="E5B8B7" w:themeFill="accent2" w:themeFillTint="66"/>
          </w:tcPr>
          <w:p w14:paraId="6D40F023"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E5B8B7" w:themeFill="accent2" w:themeFillTint="66"/>
          </w:tcPr>
          <w:p w14:paraId="6F495BA8" w14:textId="77777777" w:rsidR="00C91BEB" w:rsidRPr="00624C44" w:rsidRDefault="00C91BEB" w:rsidP="00C91BEB">
            <w:pPr>
              <w:rPr>
                <w:lang w:val="en-US"/>
              </w:rPr>
            </w:pPr>
            <w:r w:rsidRPr="00624C44">
              <w:rPr>
                <w:lang w:val="en-US"/>
              </w:rPr>
              <w:t>sometimes used</w:t>
            </w:r>
          </w:p>
        </w:tc>
        <w:tc>
          <w:tcPr>
            <w:tcW w:w="2126" w:type="dxa"/>
            <w:shd w:val="clear" w:color="auto" w:fill="E5B8B7" w:themeFill="accent2" w:themeFillTint="66"/>
          </w:tcPr>
          <w:p w14:paraId="6C4E406D" w14:textId="77777777" w:rsidR="00C91BEB" w:rsidRPr="00624C44" w:rsidRDefault="00C91BEB" w:rsidP="00C91BEB">
            <w:pPr>
              <w:rPr>
                <w:lang w:val="en-US"/>
              </w:rPr>
            </w:pPr>
          </w:p>
        </w:tc>
        <w:tc>
          <w:tcPr>
            <w:tcW w:w="1985" w:type="dxa"/>
            <w:vMerge/>
            <w:shd w:val="clear" w:color="auto" w:fill="E5B8B7" w:themeFill="accent2" w:themeFillTint="66"/>
          </w:tcPr>
          <w:p w14:paraId="110A944E" w14:textId="77777777" w:rsidR="00C91BEB" w:rsidRPr="00624C44" w:rsidRDefault="00C91BEB" w:rsidP="00C91BEB">
            <w:pPr>
              <w:rPr>
                <w:lang w:val="en-US"/>
              </w:rPr>
            </w:pPr>
          </w:p>
        </w:tc>
      </w:tr>
      <w:tr w:rsidR="00C91BEB" w:rsidRPr="00624C44" w14:paraId="02FB1E11" w14:textId="77777777" w:rsidTr="00AD3DA7">
        <w:trPr>
          <w:cantSplit/>
          <w:trHeight w:val="27"/>
        </w:trPr>
        <w:tc>
          <w:tcPr>
            <w:tcW w:w="993" w:type="dxa"/>
            <w:vMerge/>
            <w:shd w:val="clear" w:color="auto" w:fill="E5B8B7" w:themeFill="accent2" w:themeFillTint="66"/>
          </w:tcPr>
          <w:p w14:paraId="2F321DE4" w14:textId="77777777" w:rsidR="00C91BEB" w:rsidRPr="00624C44" w:rsidRDefault="00C91BEB" w:rsidP="00C91BEB">
            <w:pPr>
              <w:rPr>
                <w:lang w:val="en-US"/>
              </w:rPr>
            </w:pPr>
          </w:p>
        </w:tc>
        <w:tc>
          <w:tcPr>
            <w:tcW w:w="1134" w:type="dxa"/>
            <w:vMerge/>
            <w:shd w:val="clear" w:color="auto" w:fill="E5B8B7" w:themeFill="accent2" w:themeFillTint="66"/>
          </w:tcPr>
          <w:p w14:paraId="30B17671" w14:textId="77777777" w:rsidR="00C91BEB" w:rsidRPr="00624C44" w:rsidRDefault="00C91BEB" w:rsidP="00C91BEB">
            <w:pPr>
              <w:rPr>
                <w:lang w:val="en-US"/>
              </w:rPr>
            </w:pPr>
          </w:p>
        </w:tc>
        <w:tc>
          <w:tcPr>
            <w:tcW w:w="1134" w:type="dxa"/>
            <w:vMerge w:val="restart"/>
            <w:shd w:val="clear" w:color="auto" w:fill="E5B8B7" w:themeFill="accent2" w:themeFillTint="66"/>
          </w:tcPr>
          <w:p w14:paraId="231992E3" w14:textId="77777777" w:rsidR="00C91BEB" w:rsidRPr="00624C44" w:rsidRDefault="00C91BEB" w:rsidP="00C91BEB">
            <w:pPr>
              <w:rPr>
                <w:lang w:val="en-US"/>
              </w:rPr>
            </w:pPr>
            <w:r w:rsidRPr="00624C44">
              <w:rPr>
                <w:lang w:val="en-US"/>
              </w:rPr>
              <w:t>/foot</w:t>
            </w:r>
          </w:p>
        </w:tc>
        <w:tc>
          <w:tcPr>
            <w:tcW w:w="850" w:type="dxa"/>
            <w:shd w:val="clear" w:color="auto" w:fill="E5B8B7" w:themeFill="accent2" w:themeFillTint="66"/>
          </w:tcPr>
          <w:p w14:paraId="2724CD08" w14:textId="77777777" w:rsidR="00C91BEB" w:rsidRPr="00624C44" w:rsidRDefault="00C91BEB" w:rsidP="00C91BEB">
            <w:pPr>
              <w:rPr>
                <w:lang w:val="en-US"/>
              </w:rPr>
            </w:pPr>
            <w:r w:rsidRPr="00624C44">
              <w:rPr>
                <w:lang w:val="en-US"/>
              </w:rPr>
              <w:t>/left</w:t>
            </w:r>
          </w:p>
        </w:tc>
        <w:tc>
          <w:tcPr>
            <w:tcW w:w="1844" w:type="dxa"/>
            <w:shd w:val="clear" w:color="auto" w:fill="E5B8B7" w:themeFill="accent2" w:themeFillTint="66"/>
          </w:tcPr>
          <w:p w14:paraId="49DA7915" w14:textId="77777777" w:rsidR="00C91BEB" w:rsidRPr="00624C44" w:rsidRDefault="00C91BEB" w:rsidP="00C91BEB">
            <w:pPr>
              <w:rPr>
                <w:lang w:val="en-US"/>
              </w:rPr>
            </w:pPr>
          </w:p>
        </w:tc>
        <w:tc>
          <w:tcPr>
            <w:tcW w:w="2126" w:type="dxa"/>
            <w:shd w:val="clear" w:color="auto" w:fill="E5B8B7" w:themeFill="accent2" w:themeFillTint="66"/>
          </w:tcPr>
          <w:p w14:paraId="5D63F7EA" w14:textId="77777777" w:rsidR="00C91BEB" w:rsidRPr="00624C44" w:rsidRDefault="00C91BEB" w:rsidP="00C91BEB">
            <w:pPr>
              <w:rPr>
                <w:lang w:val="en-US"/>
              </w:rPr>
            </w:pPr>
          </w:p>
        </w:tc>
        <w:tc>
          <w:tcPr>
            <w:tcW w:w="1985" w:type="dxa"/>
            <w:vMerge/>
            <w:shd w:val="clear" w:color="auto" w:fill="E5B8B7" w:themeFill="accent2" w:themeFillTint="66"/>
          </w:tcPr>
          <w:p w14:paraId="5F2AAB51" w14:textId="77777777" w:rsidR="00C91BEB" w:rsidRPr="00624C44" w:rsidRDefault="00C91BEB" w:rsidP="00C91BEB">
            <w:pPr>
              <w:rPr>
                <w:lang w:val="en-US"/>
              </w:rPr>
            </w:pPr>
          </w:p>
        </w:tc>
      </w:tr>
      <w:tr w:rsidR="00C91BEB" w:rsidRPr="00624C44" w14:paraId="58CCB29D" w14:textId="77777777" w:rsidTr="00AD3DA7">
        <w:trPr>
          <w:cantSplit/>
          <w:trHeight w:val="23"/>
        </w:trPr>
        <w:tc>
          <w:tcPr>
            <w:tcW w:w="993" w:type="dxa"/>
            <w:vMerge/>
            <w:shd w:val="clear" w:color="auto" w:fill="E5B8B7" w:themeFill="accent2" w:themeFillTint="66"/>
          </w:tcPr>
          <w:p w14:paraId="76BD2B45" w14:textId="77777777" w:rsidR="00C91BEB" w:rsidRPr="00624C44" w:rsidRDefault="00C91BEB" w:rsidP="00C91BEB">
            <w:pPr>
              <w:rPr>
                <w:lang w:val="en-US"/>
              </w:rPr>
            </w:pPr>
          </w:p>
        </w:tc>
        <w:tc>
          <w:tcPr>
            <w:tcW w:w="1134" w:type="dxa"/>
            <w:vMerge/>
            <w:shd w:val="clear" w:color="auto" w:fill="E5B8B7" w:themeFill="accent2" w:themeFillTint="66"/>
          </w:tcPr>
          <w:p w14:paraId="5231DFA4" w14:textId="77777777" w:rsidR="00C91BEB" w:rsidRPr="00624C44" w:rsidRDefault="00C91BEB" w:rsidP="00C91BEB">
            <w:pPr>
              <w:rPr>
                <w:lang w:val="en-US"/>
              </w:rPr>
            </w:pPr>
          </w:p>
        </w:tc>
        <w:tc>
          <w:tcPr>
            <w:tcW w:w="1134" w:type="dxa"/>
            <w:vMerge/>
            <w:shd w:val="clear" w:color="auto" w:fill="E5B8B7" w:themeFill="accent2" w:themeFillTint="66"/>
          </w:tcPr>
          <w:p w14:paraId="5E5D84CC" w14:textId="77777777" w:rsidR="00C91BEB" w:rsidRPr="00624C44" w:rsidRDefault="00C91BEB" w:rsidP="00C91BEB">
            <w:pPr>
              <w:rPr>
                <w:lang w:val="en-US"/>
              </w:rPr>
            </w:pPr>
          </w:p>
        </w:tc>
        <w:tc>
          <w:tcPr>
            <w:tcW w:w="850" w:type="dxa"/>
            <w:shd w:val="clear" w:color="auto" w:fill="E5B8B7" w:themeFill="accent2" w:themeFillTint="66"/>
          </w:tcPr>
          <w:p w14:paraId="44BC675E" w14:textId="77777777" w:rsidR="00C91BEB" w:rsidRPr="00624C44" w:rsidRDefault="00C91BEB" w:rsidP="00C91BEB">
            <w:pPr>
              <w:rPr>
                <w:lang w:val="en-US"/>
              </w:rPr>
            </w:pPr>
            <w:r w:rsidRPr="00624C44">
              <w:rPr>
                <w:lang w:val="en-US"/>
              </w:rPr>
              <w:t>/right</w:t>
            </w:r>
          </w:p>
        </w:tc>
        <w:tc>
          <w:tcPr>
            <w:tcW w:w="1844" w:type="dxa"/>
            <w:shd w:val="clear" w:color="auto" w:fill="E5B8B7" w:themeFill="accent2" w:themeFillTint="66"/>
          </w:tcPr>
          <w:p w14:paraId="0AD65226" w14:textId="77777777" w:rsidR="00C91BEB" w:rsidRPr="00624C44" w:rsidRDefault="00C91BEB" w:rsidP="00C91BEB">
            <w:pPr>
              <w:rPr>
                <w:lang w:val="en-US"/>
              </w:rPr>
            </w:pPr>
          </w:p>
        </w:tc>
        <w:tc>
          <w:tcPr>
            <w:tcW w:w="2126" w:type="dxa"/>
            <w:shd w:val="clear" w:color="auto" w:fill="E5B8B7" w:themeFill="accent2" w:themeFillTint="66"/>
          </w:tcPr>
          <w:p w14:paraId="5B1A3CD7" w14:textId="77777777" w:rsidR="00C91BEB" w:rsidRPr="00624C44" w:rsidRDefault="00C91BEB" w:rsidP="00C91BEB">
            <w:pPr>
              <w:rPr>
                <w:lang w:val="en-US"/>
              </w:rPr>
            </w:pPr>
          </w:p>
        </w:tc>
        <w:tc>
          <w:tcPr>
            <w:tcW w:w="1985" w:type="dxa"/>
            <w:vMerge/>
            <w:shd w:val="clear" w:color="auto" w:fill="E5B8B7" w:themeFill="accent2" w:themeFillTint="66"/>
          </w:tcPr>
          <w:p w14:paraId="189CF76C" w14:textId="77777777" w:rsidR="00C91BEB" w:rsidRPr="00624C44" w:rsidRDefault="00C91BEB" w:rsidP="00C91BEB">
            <w:pPr>
              <w:rPr>
                <w:lang w:val="en-US"/>
              </w:rPr>
            </w:pPr>
          </w:p>
        </w:tc>
      </w:tr>
      <w:tr w:rsidR="00C91BEB" w:rsidRPr="00624C44" w14:paraId="7949BD32" w14:textId="77777777" w:rsidTr="00AD3DA7">
        <w:trPr>
          <w:cantSplit/>
          <w:trHeight w:val="182"/>
        </w:trPr>
        <w:tc>
          <w:tcPr>
            <w:tcW w:w="993" w:type="dxa"/>
            <w:vMerge/>
            <w:shd w:val="clear" w:color="auto" w:fill="E5B8B7" w:themeFill="accent2" w:themeFillTint="66"/>
          </w:tcPr>
          <w:p w14:paraId="3FED1CB5" w14:textId="77777777" w:rsidR="00C91BEB" w:rsidRPr="00624C44" w:rsidRDefault="00C91BEB" w:rsidP="00C91BEB">
            <w:pPr>
              <w:rPr>
                <w:lang w:val="en-US"/>
              </w:rPr>
            </w:pPr>
          </w:p>
        </w:tc>
        <w:tc>
          <w:tcPr>
            <w:tcW w:w="1134" w:type="dxa"/>
            <w:vMerge w:val="restart"/>
            <w:shd w:val="clear" w:color="auto" w:fill="E5B8B7" w:themeFill="accent2" w:themeFillTint="66"/>
          </w:tcPr>
          <w:p w14:paraId="06732645" w14:textId="77777777" w:rsidR="00C91BEB" w:rsidRPr="00624C44" w:rsidRDefault="00C91BEB" w:rsidP="00C91BEB">
            <w:pPr>
              <w:rPr>
                <w:b/>
                <w:color w:val="FF0000"/>
                <w:lang w:val="en-US"/>
              </w:rPr>
            </w:pPr>
            <w:r w:rsidRPr="00624C44">
              <w:rPr>
                <w:b/>
                <w:color w:val="FF0000"/>
                <w:lang w:val="en-US"/>
              </w:rPr>
              <w:t>/front</w:t>
            </w:r>
          </w:p>
          <w:p w14:paraId="0A8FE8BB" w14:textId="77777777" w:rsidR="00C91BEB" w:rsidRPr="00624C44" w:rsidRDefault="00C91BEB" w:rsidP="00C91BEB">
            <w:pPr>
              <w:rPr>
                <w:b/>
                <w:color w:val="FF0000"/>
                <w:lang w:val="en-US"/>
              </w:rPr>
            </w:pPr>
          </w:p>
        </w:tc>
        <w:tc>
          <w:tcPr>
            <w:tcW w:w="1134" w:type="dxa"/>
            <w:vMerge w:val="restart"/>
            <w:shd w:val="clear" w:color="auto" w:fill="E5B8B7" w:themeFill="accent2" w:themeFillTint="66"/>
          </w:tcPr>
          <w:p w14:paraId="4DE0023C" w14:textId="77777777" w:rsidR="00C91BEB" w:rsidRPr="00624C44" w:rsidRDefault="00C91BEB" w:rsidP="00C91BEB">
            <w:pPr>
              <w:rPr>
                <w:b/>
                <w:color w:val="FF0000"/>
                <w:lang w:val="en-US"/>
              </w:rPr>
            </w:pPr>
            <w:r w:rsidRPr="00624C44">
              <w:rPr>
                <w:b/>
                <w:color w:val="FF0000"/>
                <w:lang w:val="en-US"/>
              </w:rPr>
              <w:t>/hand</w:t>
            </w:r>
          </w:p>
          <w:p w14:paraId="25C28965" w14:textId="77777777" w:rsidR="00C91BEB" w:rsidRPr="00624C44" w:rsidRDefault="00C91BEB" w:rsidP="00C91BEB">
            <w:pPr>
              <w:rPr>
                <w:b/>
                <w:color w:val="FF0000"/>
                <w:lang w:val="en-US"/>
              </w:rPr>
            </w:pPr>
          </w:p>
        </w:tc>
        <w:tc>
          <w:tcPr>
            <w:tcW w:w="850" w:type="dxa"/>
            <w:shd w:val="clear" w:color="auto" w:fill="E5B8B7" w:themeFill="accent2" w:themeFillTint="66"/>
          </w:tcPr>
          <w:p w14:paraId="331DBA1D"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E5B8B7" w:themeFill="accent2" w:themeFillTint="66"/>
          </w:tcPr>
          <w:p w14:paraId="1679BCE2" w14:textId="77777777" w:rsidR="00C91BEB" w:rsidRPr="00624C44" w:rsidRDefault="00C91BEB" w:rsidP="00C91BEB">
            <w:pPr>
              <w:rPr>
                <w:lang w:val="en-US"/>
              </w:rPr>
            </w:pPr>
            <w:r w:rsidRPr="00624C44">
              <w:rPr>
                <w:lang w:val="en-US"/>
              </w:rPr>
              <w:t>sometimes used</w:t>
            </w:r>
          </w:p>
        </w:tc>
        <w:tc>
          <w:tcPr>
            <w:tcW w:w="2126" w:type="dxa"/>
            <w:shd w:val="clear" w:color="auto" w:fill="E5B8B7" w:themeFill="accent2" w:themeFillTint="66"/>
          </w:tcPr>
          <w:p w14:paraId="574FF57A" w14:textId="77777777" w:rsidR="00C91BEB" w:rsidRPr="00624C44" w:rsidRDefault="00C91BEB" w:rsidP="00C91BEB">
            <w:pPr>
              <w:rPr>
                <w:lang w:val="en-US"/>
              </w:rPr>
            </w:pPr>
          </w:p>
        </w:tc>
        <w:tc>
          <w:tcPr>
            <w:tcW w:w="1985" w:type="dxa"/>
            <w:vMerge/>
            <w:shd w:val="clear" w:color="auto" w:fill="E5B8B7" w:themeFill="accent2" w:themeFillTint="66"/>
          </w:tcPr>
          <w:p w14:paraId="31893F2F" w14:textId="77777777" w:rsidR="00C91BEB" w:rsidRPr="00624C44" w:rsidRDefault="00C91BEB" w:rsidP="00C91BEB">
            <w:pPr>
              <w:rPr>
                <w:lang w:val="en-US"/>
              </w:rPr>
            </w:pPr>
          </w:p>
        </w:tc>
      </w:tr>
      <w:tr w:rsidR="00C91BEB" w:rsidRPr="00624C44" w14:paraId="2BA951A8" w14:textId="77777777" w:rsidTr="00AD3DA7">
        <w:trPr>
          <w:cantSplit/>
          <w:trHeight w:val="182"/>
        </w:trPr>
        <w:tc>
          <w:tcPr>
            <w:tcW w:w="993" w:type="dxa"/>
            <w:vMerge/>
            <w:shd w:val="clear" w:color="auto" w:fill="E5B8B7" w:themeFill="accent2" w:themeFillTint="66"/>
          </w:tcPr>
          <w:p w14:paraId="1CEC202D" w14:textId="77777777" w:rsidR="00C91BEB" w:rsidRPr="00624C44" w:rsidRDefault="00C91BEB" w:rsidP="00C91BEB">
            <w:pPr>
              <w:rPr>
                <w:lang w:val="en-US"/>
              </w:rPr>
            </w:pPr>
          </w:p>
        </w:tc>
        <w:tc>
          <w:tcPr>
            <w:tcW w:w="1134" w:type="dxa"/>
            <w:vMerge/>
            <w:shd w:val="clear" w:color="auto" w:fill="E5B8B7" w:themeFill="accent2" w:themeFillTint="66"/>
          </w:tcPr>
          <w:p w14:paraId="299B1F50" w14:textId="77777777" w:rsidR="00C91BEB" w:rsidRPr="00624C44" w:rsidRDefault="00C91BEB" w:rsidP="00C91BEB">
            <w:pPr>
              <w:rPr>
                <w:b/>
                <w:color w:val="FF0000"/>
                <w:lang w:val="en-US"/>
              </w:rPr>
            </w:pPr>
          </w:p>
        </w:tc>
        <w:tc>
          <w:tcPr>
            <w:tcW w:w="1134" w:type="dxa"/>
            <w:vMerge/>
            <w:shd w:val="clear" w:color="auto" w:fill="E5B8B7" w:themeFill="accent2" w:themeFillTint="66"/>
          </w:tcPr>
          <w:p w14:paraId="3F0D060C" w14:textId="77777777" w:rsidR="00C91BEB" w:rsidRPr="00624C44" w:rsidRDefault="00C91BEB" w:rsidP="00C91BEB">
            <w:pPr>
              <w:rPr>
                <w:b/>
                <w:color w:val="FF0000"/>
                <w:lang w:val="en-US"/>
              </w:rPr>
            </w:pPr>
          </w:p>
        </w:tc>
        <w:tc>
          <w:tcPr>
            <w:tcW w:w="850" w:type="dxa"/>
            <w:shd w:val="clear" w:color="auto" w:fill="E5B8B7" w:themeFill="accent2" w:themeFillTint="66"/>
          </w:tcPr>
          <w:p w14:paraId="71ADC6DC"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E5B8B7" w:themeFill="accent2" w:themeFillTint="66"/>
          </w:tcPr>
          <w:p w14:paraId="32B2D138" w14:textId="77777777" w:rsidR="00C91BEB" w:rsidRPr="00624C44" w:rsidRDefault="00C91BEB" w:rsidP="00C91BEB">
            <w:pPr>
              <w:rPr>
                <w:lang w:val="en-US"/>
              </w:rPr>
            </w:pPr>
            <w:r w:rsidRPr="00624C44">
              <w:rPr>
                <w:lang w:val="en-US"/>
              </w:rPr>
              <w:t>sometimes used</w:t>
            </w:r>
          </w:p>
        </w:tc>
        <w:tc>
          <w:tcPr>
            <w:tcW w:w="2126" w:type="dxa"/>
            <w:shd w:val="clear" w:color="auto" w:fill="E5B8B7" w:themeFill="accent2" w:themeFillTint="66"/>
          </w:tcPr>
          <w:p w14:paraId="11112F62" w14:textId="77777777" w:rsidR="00C91BEB" w:rsidRPr="00624C44" w:rsidRDefault="00C91BEB" w:rsidP="00C91BEB">
            <w:pPr>
              <w:rPr>
                <w:lang w:val="en-US"/>
              </w:rPr>
            </w:pPr>
          </w:p>
        </w:tc>
        <w:tc>
          <w:tcPr>
            <w:tcW w:w="1985" w:type="dxa"/>
            <w:vMerge/>
            <w:shd w:val="clear" w:color="auto" w:fill="E5B8B7" w:themeFill="accent2" w:themeFillTint="66"/>
          </w:tcPr>
          <w:p w14:paraId="5B537481" w14:textId="77777777" w:rsidR="00C91BEB" w:rsidRPr="00624C44" w:rsidRDefault="00C91BEB" w:rsidP="00C91BEB">
            <w:pPr>
              <w:rPr>
                <w:lang w:val="en-US"/>
              </w:rPr>
            </w:pPr>
          </w:p>
        </w:tc>
      </w:tr>
      <w:tr w:rsidR="00C91BEB" w:rsidRPr="00624C44" w14:paraId="78CF1674" w14:textId="77777777" w:rsidTr="00AD3DA7">
        <w:trPr>
          <w:cantSplit/>
          <w:trHeight w:val="91"/>
        </w:trPr>
        <w:tc>
          <w:tcPr>
            <w:tcW w:w="993" w:type="dxa"/>
            <w:vMerge/>
            <w:shd w:val="clear" w:color="auto" w:fill="E5B8B7" w:themeFill="accent2" w:themeFillTint="66"/>
          </w:tcPr>
          <w:p w14:paraId="19AE56E0" w14:textId="77777777" w:rsidR="00C91BEB" w:rsidRPr="00624C44" w:rsidRDefault="00C91BEB" w:rsidP="00C91BEB">
            <w:pPr>
              <w:rPr>
                <w:lang w:val="en-US"/>
              </w:rPr>
            </w:pPr>
          </w:p>
        </w:tc>
        <w:tc>
          <w:tcPr>
            <w:tcW w:w="1134" w:type="dxa"/>
            <w:vMerge/>
            <w:shd w:val="clear" w:color="auto" w:fill="E5B8B7" w:themeFill="accent2" w:themeFillTint="66"/>
          </w:tcPr>
          <w:p w14:paraId="504795BB" w14:textId="77777777" w:rsidR="00C91BEB" w:rsidRPr="00624C44" w:rsidRDefault="00C91BEB" w:rsidP="00C91BEB">
            <w:pPr>
              <w:rPr>
                <w:lang w:val="en-US"/>
              </w:rPr>
            </w:pPr>
          </w:p>
        </w:tc>
        <w:tc>
          <w:tcPr>
            <w:tcW w:w="1134" w:type="dxa"/>
            <w:vMerge w:val="restart"/>
            <w:shd w:val="clear" w:color="auto" w:fill="E5B8B7" w:themeFill="accent2" w:themeFillTint="66"/>
          </w:tcPr>
          <w:p w14:paraId="65481646" w14:textId="77777777" w:rsidR="00C91BEB" w:rsidRPr="00624C44" w:rsidRDefault="00C91BEB" w:rsidP="00C91BEB">
            <w:pPr>
              <w:rPr>
                <w:lang w:val="en-US"/>
              </w:rPr>
            </w:pPr>
            <w:r w:rsidRPr="00624C44">
              <w:rPr>
                <w:lang w:val="en-US"/>
              </w:rPr>
              <w:t>/foot</w:t>
            </w:r>
          </w:p>
        </w:tc>
        <w:tc>
          <w:tcPr>
            <w:tcW w:w="850" w:type="dxa"/>
            <w:shd w:val="clear" w:color="auto" w:fill="E5B8B7" w:themeFill="accent2" w:themeFillTint="66"/>
          </w:tcPr>
          <w:p w14:paraId="198B787D" w14:textId="77777777" w:rsidR="00C91BEB" w:rsidRPr="00624C44" w:rsidRDefault="00C91BEB" w:rsidP="00C91BEB">
            <w:pPr>
              <w:rPr>
                <w:lang w:val="en-US"/>
              </w:rPr>
            </w:pPr>
            <w:r w:rsidRPr="00624C44">
              <w:rPr>
                <w:lang w:val="en-US"/>
              </w:rPr>
              <w:t>/left</w:t>
            </w:r>
          </w:p>
        </w:tc>
        <w:tc>
          <w:tcPr>
            <w:tcW w:w="1844" w:type="dxa"/>
            <w:shd w:val="clear" w:color="auto" w:fill="E5B8B7" w:themeFill="accent2" w:themeFillTint="66"/>
          </w:tcPr>
          <w:p w14:paraId="169A0CF5" w14:textId="77777777" w:rsidR="00C91BEB" w:rsidRPr="00624C44" w:rsidRDefault="00C91BEB" w:rsidP="00C91BEB">
            <w:pPr>
              <w:rPr>
                <w:lang w:val="en-US"/>
              </w:rPr>
            </w:pPr>
          </w:p>
        </w:tc>
        <w:tc>
          <w:tcPr>
            <w:tcW w:w="2126" w:type="dxa"/>
            <w:shd w:val="clear" w:color="auto" w:fill="E5B8B7" w:themeFill="accent2" w:themeFillTint="66"/>
          </w:tcPr>
          <w:p w14:paraId="2EEFD9AA" w14:textId="77777777" w:rsidR="00C91BEB" w:rsidRPr="00624C44" w:rsidRDefault="00C91BEB" w:rsidP="00C91BEB">
            <w:pPr>
              <w:rPr>
                <w:lang w:val="en-US"/>
              </w:rPr>
            </w:pPr>
          </w:p>
        </w:tc>
        <w:tc>
          <w:tcPr>
            <w:tcW w:w="1985" w:type="dxa"/>
            <w:vMerge/>
            <w:shd w:val="clear" w:color="auto" w:fill="E5B8B7" w:themeFill="accent2" w:themeFillTint="66"/>
          </w:tcPr>
          <w:p w14:paraId="427E0D40" w14:textId="77777777" w:rsidR="00C91BEB" w:rsidRPr="00624C44" w:rsidRDefault="00C91BEB" w:rsidP="00C91BEB">
            <w:pPr>
              <w:rPr>
                <w:lang w:val="en-US"/>
              </w:rPr>
            </w:pPr>
          </w:p>
        </w:tc>
      </w:tr>
      <w:tr w:rsidR="00C91BEB" w:rsidRPr="00624C44" w14:paraId="330FC610" w14:textId="77777777" w:rsidTr="00AD3DA7">
        <w:trPr>
          <w:cantSplit/>
          <w:trHeight w:val="211"/>
        </w:trPr>
        <w:tc>
          <w:tcPr>
            <w:tcW w:w="993" w:type="dxa"/>
            <w:vMerge/>
            <w:shd w:val="clear" w:color="auto" w:fill="E5B8B7" w:themeFill="accent2" w:themeFillTint="66"/>
          </w:tcPr>
          <w:p w14:paraId="3B9D67E9" w14:textId="77777777" w:rsidR="00C91BEB" w:rsidRPr="00624C44" w:rsidRDefault="00C91BEB" w:rsidP="00C91BEB">
            <w:pPr>
              <w:rPr>
                <w:lang w:val="en-US"/>
              </w:rPr>
            </w:pPr>
          </w:p>
        </w:tc>
        <w:tc>
          <w:tcPr>
            <w:tcW w:w="1134" w:type="dxa"/>
            <w:vMerge/>
            <w:shd w:val="clear" w:color="auto" w:fill="E5B8B7" w:themeFill="accent2" w:themeFillTint="66"/>
          </w:tcPr>
          <w:p w14:paraId="20A83495" w14:textId="77777777" w:rsidR="00C91BEB" w:rsidRPr="00624C44" w:rsidRDefault="00C91BEB" w:rsidP="00C91BEB">
            <w:pPr>
              <w:rPr>
                <w:lang w:val="en-US"/>
              </w:rPr>
            </w:pPr>
          </w:p>
        </w:tc>
        <w:tc>
          <w:tcPr>
            <w:tcW w:w="1134" w:type="dxa"/>
            <w:vMerge/>
            <w:shd w:val="clear" w:color="auto" w:fill="E5B8B7" w:themeFill="accent2" w:themeFillTint="66"/>
          </w:tcPr>
          <w:p w14:paraId="6FF5F0EC" w14:textId="77777777" w:rsidR="00C91BEB" w:rsidRPr="00624C44" w:rsidRDefault="00C91BEB" w:rsidP="00C91BEB">
            <w:pPr>
              <w:rPr>
                <w:lang w:val="en-US"/>
              </w:rPr>
            </w:pPr>
          </w:p>
        </w:tc>
        <w:tc>
          <w:tcPr>
            <w:tcW w:w="850" w:type="dxa"/>
            <w:shd w:val="clear" w:color="auto" w:fill="E5B8B7" w:themeFill="accent2" w:themeFillTint="66"/>
          </w:tcPr>
          <w:p w14:paraId="492881CC" w14:textId="77777777" w:rsidR="00C91BEB" w:rsidRPr="00624C44" w:rsidRDefault="00C91BEB" w:rsidP="00C91BEB">
            <w:pPr>
              <w:rPr>
                <w:lang w:val="en-US"/>
              </w:rPr>
            </w:pPr>
            <w:r w:rsidRPr="00624C44">
              <w:rPr>
                <w:lang w:val="en-US"/>
              </w:rPr>
              <w:t>/right</w:t>
            </w:r>
          </w:p>
        </w:tc>
        <w:tc>
          <w:tcPr>
            <w:tcW w:w="1844" w:type="dxa"/>
            <w:shd w:val="clear" w:color="auto" w:fill="E5B8B7" w:themeFill="accent2" w:themeFillTint="66"/>
          </w:tcPr>
          <w:p w14:paraId="320856E3" w14:textId="77777777" w:rsidR="00C91BEB" w:rsidRPr="00624C44" w:rsidRDefault="00C91BEB" w:rsidP="00C91BEB">
            <w:pPr>
              <w:rPr>
                <w:lang w:val="en-US"/>
              </w:rPr>
            </w:pPr>
          </w:p>
        </w:tc>
        <w:tc>
          <w:tcPr>
            <w:tcW w:w="2126" w:type="dxa"/>
            <w:shd w:val="clear" w:color="auto" w:fill="E5B8B7" w:themeFill="accent2" w:themeFillTint="66"/>
          </w:tcPr>
          <w:p w14:paraId="04FA0BE6" w14:textId="77777777" w:rsidR="00C91BEB" w:rsidRPr="00624C44" w:rsidRDefault="00C91BEB" w:rsidP="00C91BEB">
            <w:pPr>
              <w:rPr>
                <w:lang w:val="en-US"/>
              </w:rPr>
            </w:pPr>
          </w:p>
        </w:tc>
        <w:tc>
          <w:tcPr>
            <w:tcW w:w="1985" w:type="dxa"/>
            <w:vMerge/>
            <w:shd w:val="clear" w:color="auto" w:fill="E5B8B7" w:themeFill="accent2" w:themeFillTint="66"/>
          </w:tcPr>
          <w:p w14:paraId="07A72A55" w14:textId="77777777" w:rsidR="00C91BEB" w:rsidRPr="00624C44" w:rsidRDefault="00C91BEB" w:rsidP="00C91BEB">
            <w:pPr>
              <w:rPr>
                <w:lang w:val="en-US"/>
              </w:rPr>
            </w:pPr>
          </w:p>
        </w:tc>
      </w:tr>
      <w:tr w:rsidR="00C91BEB" w:rsidRPr="00624C44" w14:paraId="45C03660" w14:textId="77777777" w:rsidTr="00AD3DA7">
        <w:trPr>
          <w:cantSplit/>
          <w:trHeight w:val="23"/>
        </w:trPr>
        <w:tc>
          <w:tcPr>
            <w:tcW w:w="993" w:type="dxa"/>
            <w:vMerge/>
            <w:tcBorders>
              <w:bottom w:val="single" w:sz="4" w:space="0" w:color="auto"/>
            </w:tcBorders>
            <w:shd w:val="clear" w:color="auto" w:fill="E5B8B7" w:themeFill="accent2" w:themeFillTint="66"/>
          </w:tcPr>
          <w:p w14:paraId="7F2E1CB7" w14:textId="77777777" w:rsidR="00C91BEB" w:rsidRPr="00624C44" w:rsidRDefault="00C91BEB" w:rsidP="00C91BEB">
            <w:pPr>
              <w:rPr>
                <w:lang w:val="en-US"/>
              </w:rPr>
            </w:pPr>
          </w:p>
        </w:tc>
        <w:tc>
          <w:tcPr>
            <w:tcW w:w="1134" w:type="dxa"/>
            <w:tcBorders>
              <w:bottom w:val="single" w:sz="4" w:space="0" w:color="auto"/>
            </w:tcBorders>
            <w:shd w:val="clear" w:color="auto" w:fill="E5B8B7" w:themeFill="accent2" w:themeFillTint="66"/>
          </w:tcPr>
          <w:p w14:paraId="27108E92" w14:textId="77777777" w:rsidR="00C91BEB" w:rsidRPr="00624C44" w:rsidRDefault="00C91BEB" w:rsidP="00C91BEB">
            <w:pPr>
              <w:rPr>
                <w:lang w:val="en-US"/>
              </w:rPr>
            </w:pPr>
            <w:r w:rsidRPr="00624C44">
              <w:rPr>
                <w:b/>
                <w:color w:val="FF0000"/>
                <w:lang w:val="en-US"/>
              </w:rPr>
              <w:t>/width</w:t>
            </w:r>
          </w:p>
        </w:tc>
        <w:tc>
          <w:tcPr>
            <w:tcW w:w="1134" w:type="dxa"/>
            <w:tcBorders>
              <w:bottom w:val="single" w:sz="4" w:space="0" w:color="auto"/>
            </w:tcBorders>
            <w:shd w:val="clear" w:color="auto" w:fill="E5B8B7" w:themeFill="accent2" w:themeFillTint="66"/>
          </w:tcPr>
          <w:p w14:paraId="413A34B5" w14:textId="77777777" w:rsidR="00C91BEB" w:rsidRPr="00624C44" w:rsidRDefault="00C91BEB" w:rsidP="00C91BEB">
            <w:pPr>
              <w:rPr>
                <w:lang w:val="en-US"/>
              </w:rPr>
            </w:pPr>
          </w:p>
        </w:tc>
        <w:tc>
          <w:tcPr>
            <w:tcW w:w="850" w:type="dxa"/>
            <w:tcBorders>
              <w:bottom w:val="single" w:sz="4" w:space="0" w:color="auto"/>
            </w:tcBorders>
            <w:shd w:val="clear" w:color="auto" w:fill="E5B8B7" w:themeFill="accent2" w:themeFillTint="66"/>
          </w:tcPr>
          <w:p w14:paraId="7104CA09" w14:textId="77777777" w:rsidR="00C91BEB" w:rsidRPr="00624C44" w:rsidRDefault="00C91BEB" w:rsidP="00C91BEB">
            <w:pPr>
              <w:rPr>
                <w:lang w:val="en-US"/>
              </w:rPr>
            </w:pPr>
          </w:p>
        </w:tc>
        <w:tc>
          <w:tcPr>
            <w:tcW w:w="1844" w:type="dxa"/>
            <w:tcBorders>
              <w:bottom w:val="single" w:sz="4" w:space="0" w:color="auto"/>
            </w:tcBorders>
            <w:shd w:val="clear" w:color="auto" w:fill="E5B8B7" w:themeFill="accent2" w:themeFillTint="66"/>
          </w:tcPr>
          <w:p w14:paraId="5FC7A3A5" w14:textId="77777777" w:rsidR="00C91BEB" w:rsidRPr="00624C44" w:rsidRDefault="00C91BEB" w:rsidP="00C91BEB">
            <w:pPr>
              <w:rPr>
                <w:lang w:val="en-US"/>
              </w:rPr>
            </w:pPr>
            <w:r w:rsidRPr="00624C44">
              <w:rPr>
                <w:lang w:val="en-US"/>
              </w:rPr>
              <w:t>sometimes used</w:t>
            </w:r>
          </w:p>
        </w:tc>
        <w:tc>
          <w:tcPr>
            <w:tcW w:w="2126" w:type="dxa"/>
            <w:tcBorders>
              <w:bottom w:val="single" w:sz="4" w:space="0" w:color="auto"/>
            </w:tcBorders>
            <w:shd w:val="clear" w:color="auto" w:fill="E5B8B7" w:themeFill="accent2" w:themeFillTint="66"/>
          </w:tcPr>
          <w:p w14:paraId="08DDCBD5" w14:textId="77777777" w:rsidR="00C91BEB" w:rsidRPr="00624C44" w:rsidRDefault="00C91BEB" w:rsidP="00C91BEB">
            <w:pPr>
              <w:rPr>
                <w:lang w:val="en-US"/>
              </w:rPr>
            </w:pPr>
          </w:p>
        </w:tc>
        <w:tc>
          <w:tcPr>
            <w:tcW w:w="1985" w:type="dxa"/>
            <w:vMerge/>
            <w:tcBorders>
              <w:bottom w:val="single" w:sz="4" w:space="0" w:color="auto"/>
            </w:tcBorders>
            <w:shd w:val="clear" w:color="auto" w:fill="E5B8B7" w:themeFill="accent2" w:themeFillTint="66"/>
          </w:tcPr>
          <w:p w14:paraId="3FE16A85" w14:textId="77777777" w:rsidR="00C91BEB" w:rsidRPr="00624C44" w:rsidRDefault="00C91BEB" w:rsidP="00C91BEB">
            <w:pPr>
              <w:rPr>
                <w:lang w:val="en-US"/>
              </w:rPr>
            </w:pPr>
          </w:p>
        </w:tc>
      </w:tr>
      <w:tr w:rsidR="00C91BEB" w:rsidRPr="00624C44" w14:paraId="59B02719" w14:textId="77777777" w:rsidTr="00AD3DA7">
        <w:trPr>
          <w:cantSplit/>
          <w:trHeight w:val="23"/>
        </w:trPr>
        <w:tc>
          <w:tcPr>
            <w:tcW w:w="993" w:type="dxa"/>
            <w:vMerge w:val="restart"/>
            <w:shd w:val="clear" w:color="auto" w:fill="D6E3BC" w:themeFill="accent3" w:themeFillTint="66"/>
          </w:tcPr>
          <w:p w14:paraId="79F2D458" w14:textId="77777777" w:rsidR="00C91BEB" w:rsidRPr="00624C44" w:rsidRDefault="00C91BEB" w:rsidP="00C91BEB">
            <w:pPr>
              <w:rPr>
                <w:b/>
                <w:color w:val="FF0000"/>
                <w:lang w:val="en-US"/>
              </w:rPr>
            </w:pPr>
            <w:r w:rsidRPr="00624C44">
              <w:rPr>
                <w:b/>
                <w:color w:val="FF0000"/>
                <w:lang w:val="en-US"/>
              </w:rPr>
              <w:t>/gesture</w:t>
            </w:r>
          </w:p>
        </w:tc>
        <w:tc>
          <w:tcPr>
            <w:tcW w:w="1134" w:type="dxa"/>
            <w:vMerge w:val="restart"/>
            <w:shd w:val="clear" w:color="auto" w:fill="D6E3BC" w:themeFill="accent3" w:themeFillTint="66"/>
          </w:tcPr>
          <w:p w14:paraId="73C91B24" w14:textId="77777777" w:rsidR="00C91BEB" w:rsidRPr="00624C44" w:rsidRDefault="00C91BEB" w:rsidP="00C91BEB">
            <w:pPr>
              <w:rPr>
                <w:b/>
                <w:color w:val="FF0000"/>
                <w:lang w:val="en-US"/>
              </w:rPr>
            </w:pPr>
            <w:r w:rsidRPr="00624C44">
              <w:rPr>
                <w:b/>
                <w:color w:val="FF0000"/>
                <w:lang w:val="en-US"/>
              </w:rPr>
              <w:t>/hit</w:t>
            </w:r>
          </w:p>
        </w:tc>
        <w:tc>
          <w:tcPr>
            <w:tcW w:w="1134" w:type="dxa"/>
            <w:shd w:val="clear" w:color="auto" w:fill="D6E3BC" w:themeFill="accent3" w:themeFillTint="66"/>
          </w:tcPr>
          <w:p w14:paraId="052338EE" w14:textId="77777777" w:rsidR="00C91BEB" w:rsidRPr="00624C44" w:rsidRDefault="00C91BEB" w:rsidP="00C91BEB">
            <w:pPr>
              <w:rPr>
                <w:b/>
                <w:color w:val="FF0000"/>
                <w:lang w:val="en-US"/>
              </w:rPr>
            </w:pPr>
            <w:r w:rsidRPr="00624C44">
              <w:rPr>
                <w:b/>
                <w:color w:val="FF0000"/>
                <w:lang w:val="en-US"/>
              </w:rPr>
              <w:t>/overhead</w:t>
            </w:r>
          </w:p>
        </w:tc>
        <w:tc>
          <w:tcPr>
            <w:tcW w:w="850" w:type="dxa"/>
            <w:shd w:val="clear" w:color="auto" w:fill="D6E3BC" w:themeFill="accent3" w:themeFillTint="66"/>
          </w:tcPr>
          <w:p w14:paraId="334BB7E3" w14:textId="77777777" w:rsidR="00C91BEB" w:rsidRPr="00624C44" w:rsidRDefault="00C91BEB" w:rsidP="00C91BEB">
            <w:pPr>
              <w:rPr>
                <w:b/>
                <w:color w:val="FF0000"/>
                <w:lang w:val="en-US"/>
              </w:rPr>
            </w:pPr>
          </w:p>
        </w:tc>
        <w:tc>
          <w:tcPr>
            <w:tcW w:w="1844" w:type="dxa"/>
            <w:shd w:val="clear" w:color="auto" w:fill="D6E3BC" w:themeFill="accent3" w:themeFillTint="66"/>
          </w:tcPr>
          <w:p w14:paraId="7ADA467E" w14:textId="77777777" w:rsidR="00C91BEB" w:rsidRPr="00624C44" w:rsidRDefault="00C91BEB" w:rsidP="00C91BEB">
            <w:pPr>
              <w:rPr>
                <w:lang w:val="en-US"/>
              </w:rPr>
            </w:pPr>
            <w:r w:rsidRPr="00624C44">
              <w:rPr>
                <w:lang w:val="en-US"/>
              </w:rPr>
              <w:t>maybe an accent like a bell, but not if it interferes with hL3.</w:t>
            </w:r>
          </w:p>
        </w:tc>
        <w:tc>
          <w:tcPr>
            <w:tcW w:w="2126" w:type="dxa"/>
            <w:shd w:val="clear" w:color="auto" w:fill="D6E3BC" w:themeFill="accent3" w:themeFillTint="66"/>
          </w:tcPr>
          <w:p w14:paraId="22CF5778" w14:textId="77777777" w:rsidR="00C91BEB" w:rsidRPr="00624C44" w:rsidRDefault="00C91BEB" w:rsidP="00C91BEB">
            <w:pPr>
              <w:rPr>
                <w:lang w:val="en-US"/>
              </w:rPr>
            </w:pPr>
          </w:p>
        </w:tc>
        <w:tc>
          <w:tcPr>
            <w:tcW w:w="1985" w:type="dxa"/>
            <w:shd w:val="clear" w:color="auto" w:fill="D6E3BC" w:themeFill="accent3" w:themeFillTint="66"/>
          </w:tcPr>
          <w:p w14:paraId="075B6EA3" w14:textId="77777777" w:rsidR="00C91BEB" w:rsidRPr="00624C44" w:rsidRDefault="00C91BEB" w:rsidP="00C91BEB">
            <w:pPr>
              <w:rPr>
                <w:lang w:val="en-US"/>
              </w:rPr>
            </w:pPr>
          </w:p>
        </w:tc>
      </w:tr>
      <w:tr w:rsidR="00C91BEB" w:rsidRPr="00624C44" w14:paraId="1CDD360B" w14:textId="77777777" w:rsidTr="00AD3DA7">
        <w:trPr>
          <w:cantSplit/>
          <w:trHeight w:val="23"/>
        </w:trPr>
        <w:tc>
          <w:tcPr>
            <w:tcW w:w="993" w:type="dxa"/>
            <w:vMerge/>
            <w:shd w:val="clear" w:color="auto" w:fill="D6E3BC" w:themeFill="accent3" w:themeFillTint="66"/>
          </w:tcPr>
          <w:p w14:paraId="55D8D9A6"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7B22A0E6" w14:textId="77777777" w:rsidR="00C91BEB" w:rsidRPr="00624C44" w:rsidRDefault="00C91BEB" w:rsidP="00C91BEB">
            <w:pPr>
              <w:rPr>
                <w:b/>
                <w:color w:val="FF0000"/>
                <w:lang w:val="en-US"/>
              </w:rPr>
            </w:pPr>
          </w:p>
        </w:tc>
        <w:tc>
          <w:tcPr>
            <w:tcW w:w="1134" w:type="dxa"/>
            <w:vMerge w:val="restart"/>
            <w:shd w:val="clear" w:color="auto" w:fill="D6E3BC" w:themeFill="accent3" w:themeFillTint="66"/>
          </w:tcPr>
          <w:p w14:paraId="7A839176" w14:textId="77777777" w:rsidR="00C91BEB" w:rsidRPr="00624C44" w:rsidRDefault="00C91BEB" w:rsidP="00C91BEB">
            <w:pPr>
              <w:rPr>
                <w:b/>
                <w:color w:val="FF0000"/>
                <w:lang w:val="en-US"/>
              </w:rPr>
            </w:pPr>
            <w:r w:rsidRPr="00624C44">
              <w:rPr>
                <w:b/>
                <w:color w:val="FF0000"/>
                <w:lang w:val="en-US"/>
              </w:rPr>
              <w:t>/side</w:t>
            </w:r>
          </w:p>
        </w:tc>
        <w:tc>
          <w:tcPr>
            <w:tcW w:w="850" w:type="dxa"/>
            <w:shd w:val="clear" w:color="auto" w:fill="D6E3BC" w:themeFill="accent3" w:themeFillTint="66"/>
          </w:tcPr>
          <w:p w14:paraId="24704A17"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D6E3BC" w:themeFill="accent3" w:themeFillTint="66"/>
          </w:tcPr>
          <w:p w14:paraId="02D70F54" w14:textId="77777777" w:rsidR="00C91BEB" w:rsidRPr="00624C44" w:rsidRDefault="00C91BEB" w:rsidP="00C91BEB">
            <w:pPr>
              <w:rPr>
                <w:lang w:val="en-US"/>
              </w:rPr>
            </w:pPr>
            <w:r w:rsidRPr="00624C44">
              <w:rPr>
                <w:lang w:val="en-US"/>
              </w:rPr>
              <w:t>melody note (iteration)</w:t>
            </w:r>
          </w:p>
        </w:tc>
        <w:tc>
          <w:tcPr>
            <w:tcW w:w="2126" w:type="dxa"/>
            <w:shd w:val="clear" w:color="auto" w:fill="D6E3BC" w:themeFill="accent3" w:themeFillTint="66"/>
          </w:tcPr>
          <w:p w14:paraId="0F73BB1F" w14:textId="77777777" w:rsidR="00C91BEB" w:rsidRPr="00624C44" w:rsidRDefault="00C91BEB" w:rsidP="00C91BEB">
            <w:pPr>
              <w:rPr>
                <w:lang w:val="en-US"/>
              </w:rPr>
            </w:pPr>
          </w:p>
        </w:tc>
        <w:tc>
          <w:tcPr>
            <w:tcW w:w="1985" w:type="dxa"/>
            <w:shd w:val="clear" w:color="auto" w:fill="D6E3BC" w:themeFill="accent3" w:themeFillTint="66"/>
          </w:tcPr>
          <w:p w14:paraId="65DE512E" w14:textId="77777777" w:rsidR="00C91BEB" w:rsidRPr="00624C44" w:rsidRDefault="00C91BEB" w:rsidP="00C91BEB">
            <w:pPr>
              <w:rPr>
                <w:lang w:val="en-US"/>
              </w:rPr>
            </w:pPr>
          </w:p>
        </w:tc>
      </w:tr>
      <w:tr w:rsidR="00C91BEB" w:rsidRPr="00624C44" w14:paraId="0420CE86" w14:textId="77777777" w:rsidTr="00AD3DA7">
        <w:trPr>
          <w:cantSplit/>
          <w:trHeight w:val="59"/>
        </w:trPr>
        <w:tc>
          <w:tcPr>
            <w:tcW w:w="993" w:type="dxa"/>
            <w:vMerge/>
            <w:shd w:val="clear" w:color="auto" w:fill="D6E3BC" w:themeFill="accent3" w:themeFillTint="66"/>
          </w:tcPr>
          <w:p w14:paraId="6D6EFFC9"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5657C046"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7F7819D0" w14:textId="77777777" w:rsidR="00C91BEB" w:rsidRPr="00624C44" w:rsidRDefault="00C91BEB" w:rsidP="00C91BEB">
            <w:pPr>
              <w:rPr>
                <w:b/>
                <w:color w:val="FF0000"/>
                <w:lang w:val="en-US"/>
              </w:rPr>
            </w:pPr>
          </w:p>
        </w:tc>
        <w:tc>
          <w:tcPr>
            <w:tcW w:w="850" w:type="dxa"/>
            <w:shd w:val="clear" w:color="auto" w:fill="D6E3BC" w:themeFill="accent3" w:themeFillTint="66"/>
          </w:tcPr>
          <w:p w14:paraId="3D833F57"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D6E3BC" w:themeFill="accent3" w:themeFillTint="66"/>
          </w:tcPr>
          <w:p w14:paraId="6F21D354" w14:textId="77777777" w:rsidR="00C91BEB" w:rsidRPr="00624C44" w:rsidRDefault="00C91BEB" w:rsidP="00C91BEB">
            <w:pPr>
              <w:rPr>
                <w:lang w:val="en-US"/>
              </w:rPr>
            </w:pPr>
            <w:r w:rsidRPr="00624C44">
              <w:rPr>
                <w:lang w:val="en-US"/>
              </w:rPr>
              <w:t>melody note (iteration)</w:t>
            </w:r>
          </w:p>
        </w:tc>
        <w:tc>
          <w:tcPr>
            <w:tcW w:w="2126" w:type="dxa"/>
            <w:shd w:val="clear" w:color="auto" w:fill="D6E3BC" w:themeFill="accent3" w:themeFillTint="66"/>
          </w:tcPr>
          <w:p w14:paraId="7FB53ED7" w14:textId="77777777" w:rsidR="00C91BEB" w:rsidRPr="00624C44" w:rsidRDefault="00C91BEB" w:rsidP="00C91BEB">
            <w:pPr>
              <w:rPr>
                <w:lang w:val="en-US"/>
              </w:rPr>
            </w:pPr>
          </w:p>
        </w:tc>
        <w:tc>
          <w:tcPr>
            <w:tcW w:w="1985" w:type="dxa"/>
            <w:shd w:val="clear" w:color="auto" w:fill="D6E3BC" w:themeFill="accent3" w:themeFillTint="66"/>
          </w:tcPr>
          <w:p w14:paraId="6738ABB9" w14:textId="77777777" w:rsidR="00C91BEB" w:rsidRPr="00624C44" w:rsidRDefault="00C91BEB" w:rsidP="00C91BEB">
            <w:pPr>
              <w:rPr>
                <w:lang w:val="en-US"/>
              </w:rPr>
            </w:pPr>
          </w:p>
        </w:tc>
      </w:tr>
      <w:tr w:rsidR="00C91BEB" w:rsidRPr="00624C44" w14:paraId="6FED136B" w14:textId="77777777" w:rsidTr="00AD3DA7">
        <w:trPr>
          <w:cantSplit/>
          <w:trHeight w:val="57"/>
        </w:trPr>
        <w:tc>
          <w:tcPr>
            <w:tcW w:w="993" w:type="dxa"/>
            <w:vMerge/>
            <w:shd w:val="clear" w:color="auto" w:fill="D6E3BC" w:themeFill="accent3" w:themeFillTint="66"/>
          </w:tcPr>
          <w:p w14:paraId="799F96E2"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7A6C62BF" w14:textId="77777777" w:rsidR="00C91BEB" w:rsidRPr="00624C44" w:rsidRDefault="00C91BEB" w:rsidP="00C91BEB">
            <w:pPr>
              <w:rPr>
                <w:b/>
                <w:color w:val="FF0000"/>
                <w:lang w:val="en-US"/>
              </w:rPr>
            </w:pPr>
          </w:p>
        </w:tc>
        <w:tc>
          <w:tcPr>
            <w:tcW w:w="1134" w:type="dxa"/>
            <w:vMerge w:val="restart"/>
            <w:shd w:val="clear" w:color="auto" w:fill="D6E3BC" w:themeFill="accent3" w:themeFillTint="66"/>
          </w:tcPr>
          <w:p w14:paraId="2B1522F6" w14:textId="77777777" w:rsidR="00C91BEB" w:rsidRPr="00624C44" w:rsidRDefault="00C91BEB" w:rsidP="00C91BEB">
            <w:pPr>
              <w:rPr>
                <w:b/>
                <w:color w:val="FF0000"/>
                <w:lang w:val="en-US"/>
              </w:rPr>
            </w:pPr>
            <w:r w:rsidRPr="00624C44">
              <w:rPr>
                <w:b/>
                <w:color w:val="FF0000"/>
                <w:lang w:val="en-US"/>
              </w:rPr>
              <w:t>/down</w:t>
            </w:r>
          </w:p>
        </w:tc>
        <w:tc>
          <w:tcPr>
            <w:tcW w:w="850" w:type="dxa"/>
            <w:shd w:val="clear" w:color="auto" w:fill="D6E3BC" w:themeFill="accent3" w:themeFillTint="66"/>
          </w:tcPr>
          <w:p w14:paraId="64EB0EA8"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D6E3BC" w:themeFill="accent3" w:themeFillTint="66"/>
          </w:tcPr>
          <w:p w14:paraId="289E3453" w14:textId="77777777" w:rsidR="00C91BEB" w:rsidRPr="00624C44" w:rsidRDefault="00C91BEB" w:rsidP="00C91BEB">
            <w:pPr>
              <w:rPr>
                <w:lang w:val="en-US"/>
              </w:rPr>
            </w:pPr>
            <w:r w:rsidRPr="00624C44">
              <w:rPr>
                <w:lang w:val="en-US"/>
              </w:rPr>
              <w:t>alternative to /side</w:t>
            </w:r>
          </w:p>
        </w:tc>
        <w:tc>
          <w:tcPr>
            <w:tcW w:w="2126" w:type="dxa"/>
            <w:shd w:val="clear" w:color="auto" w:fill="D6E3BC" w:themeFill="accent3" w:themeFillTint="66"/>
          </w:tcPr>
          <w:p w14:paraId="584A2034" w14:textId="77777777" w:rsidR="00C91BEB" w:rsidRPr="00624C44" w:rsidRDefault="00C91BEB" w:rsidP="00C91BEB">
            <w:pPr>
              <w:rPr>
                <w:lang w:val="en-US"/>
              </w:rPr>
            </w:pPr>
          </w:p>
        </w:tc>
        <w:tc>
          <w:tcPr>
            <w:tcW w:w="1985" w:type="dxa"/>
            <w:shd w:val="clear" w:color="auto" w:fill="D6E3BC" w:themeFill="accent3" w:themeFillTint="66"/>
          </w:tcPr>
          <w:p w14:paraId="2EC252BE" w14:textId="77777777" w:rsidR="00C91BEB" w:rsidRPr="00624C44" w:rsidRDefault="00C91BEB" w:rsidP="00C91BEB">
            <w:pPr>
              <w:rPr>
                <w:lang w:val="en-US"/>
              </w:rPr>
            </w:pPr>
          </w:p>
        </w:tc>
      </w:tr>
      <w:tr w:rsidR="00C91BEB" w:rsidRPr="00624C44" w14:paraId="79068BCA" w14:textId="77777777" w:rsidTr="00AD3DA7">
        <w:trPr>
          <w:cantSplit/>
          <w:trHeight w:val="57"/>
        </w:trPr>
        <w:tc>
          <w:tcPr>
            <w:tcW w:w="993" w:type="dxa"/>
            <w:vMerge/>
            <w:shd w:val="clear" w:color="auto" w:fill="D6E3BC" w:themeFill="accent3" w:themeFillTint="66"/>
          </w:tcPr>
          <w:p w14:paraId="750EEC40"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588A412B"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4AF2FA71" w14:textId="77777777" w:rsidR="00C91BEB" w:rsidRPr="00624C44" w:rsidRDefault="00C91BEB" w:rsidP="00C91BEB">
            <w:pPr>
              <w:rPr>
                <w:b/>
                <w:color w:val="FF0000"/>
                <w:lang w:val="en-US"/>
              </w:rPr>
            </w:pPr>
          </w:p>
        </w:tc>
        <w:tc>
          <w:tcPr>
            <w:tcW w:w="850" w:type="dxa"/>
            <w:shd w:val="clear" w:color="auto" w:fill="D6E3BC" w:themeFill="accent3" w:themeFillTint="66"/>
          </w:tcPr>
          <w:p w14:paraId="667EA980"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D6E3BC" w:themeFill="accent3" w:themeFillTint="66"/>
          </w:tcPr>
          <w:p w14:paraId="24397549" w14:textId="77777777" w:rsidR="00C91BEB" w:rsidRPr="00624C44" w:rsidRDefault="00C91BEB" w:rsidP="00C91BEB">
            <w:pPr>
              <w:rPr>
                <w:lang w:val="en-US"/>
              </w:rPr>
            </w:pPr>
            <w:r w:rsidRPr="00624C44">
              <w:rPr>
                <w:lang w:val="en-US"/>
              </w:rPr>
              <w:t>alternative to /side</w:t>
            </w:r>
          </w:p>
        </w:tc>
        <w:tc>
          <w:tcPr>
            <w:tcW w:w="2126" w:type="dxa"/>
            <w:shd w:val="clear" w:color="auto" w:fill="D6E3BC" w:themeFill="accent3" w:themeFillTint="66"/>
          </w:tcPr>
          <w:p w14:paraId="4B552692" w14:textId="77777777" w:rsidR="00C91BEB" w:rsidRPr="00624C44" w:rsidRDefault="00C91BEB" w:rsidP="00C91BEB">
            <w:pPr>
              <w:rPr>
                <w:lang w:val="en-US"/>
              </w:rPr>
            </w:pPr>
          </w:p>
        </w:tc>
        <w:tc>
          <w:tcPr>
            <w:tcW w:w="1985" w:type="dxa"/>
            <w:shd w:val="clear" w:color="auto" w:fill="D6E3BC" w:themeFill="accent3" w:themeFillTint="66"/>
          </w:tcPr>
          <w:p w14:paraId="1CB57998" w14:textId="77777777" w:rsidR="00C91BEB" w:rsidRPr="00624C44" w:rsidRDefault="00C91BEB" w:rsidP="00C91BEB">
            <w:pPr>
              <w:rPr>
                <w:lang w:val="en-US"/>
              </w:rPr>
            </w:pPr>
          </w:p>
        </w:tc>
      </w:tr>
      <w:tr w:rsidR="00C91BEB" w:rsidRPr="00624C44" w14:paraId="0AACE1EB" w14:textId="77777777" w:rsidTr="00AD3DA7">
        <w:trPr>
          <w:cantSplit/>
          <w:trHeight w:val="23"/>
        </w:trPr>
        <w:tc>
          <w:tcPr>
            <w:tcW w:w="993" w:type="dxa"/>
            <w:vMerge/>
            <w:shd w:val="clear" w:color="auto" w:fill="D6E3BC" w:themeFill="accent3" w:themeFillTint="66"/>
          </w:tcPr>
          <w:p w14:paraId="0B2DC0D8"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754BC6B4" w14:textId="77777777" w:rsidR="00C91BEB" w:rsidRPr="00624C44" w:rsidRDefault="00C91BEB" w:rsidP="00C91BEB">
            <w:pPr>
              <w:rPr>
                <w:b/>
                <w:color w:val="FF0000"/>
                <w:lang w:val="en-US"/>
              </w:rPr>
            </w:pPr>
          </w:p>
        </w:tc>
        <w:tc>
          <w:tcPr>
            <w:tcW w:w="1134" w:type="dxa"/>
            <w:vMerge w:val="restart"/>
            <w:shd w:val="clear" w:color="auto" w:fill="D6E3BC" w:themeFill="accent3" w:themeFillTint="66"/>
          </w:tcPr>
          <w:p w14:paraId="7712D5FB" w14:textId="77777777" w:rsidR="00C91BEB" w:rsidRPr="00624C44" w:rsidRDefault="00C91BEB" w:rsidP="00C91BEB">
            <w:pPr>
              <w:rPr>
                <w:b/>
                <w:color w:val="FF0000"/>
                <w:lang w:val="en-US"/>
              </w:rPr>
            </w:pPr>
            <w:r w:rsidRPr="00624C44">
              <w:rPr>
                <w:b/>
                <w:color w:val="FF0000"/>
                <w:lang w:val="en-US"/>
              </w:rPr>
              <w:t>/forward</w:t>
            </w:r>
          </w:p>
        </w:tc>
        <w:tc>
          <w:tcPr>
            <w:tcW w:w="850" w:type="dxa"/>
            <w:shd w:val="clear" w:color="auto" w:fill="D6E3BC" w:themeFill="accent3" w:themeFillTint="66"/>
          </w:tcPr>
          <w:p w14:paraId="28A80249"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D6E3BC" w:themeFill="accent3" w:themeFillTint="66"/>
          </w:tcPr>
          <w:p w14:paraId="506C66FC" w14:textId="77777777" w:rsidR="00C91BEB" w:rsidRPr="00624C44" w:rsidRDefault="00C91BEB" w:rsidP="00C91BEB">
            <w:pPr>
              <w:rPr>
                <w:lang w:val="en-US"/>
              </w:rPr>
            </w:pPr>
            <w:r w:rsidRPr="00624C44">
              <w:rPr>
                <w:lang w:val="en-US"/>
              </w:rPr>
              <w:t>alternative to /side</w:t>
            </w:r>
          </w:p>
        </w:tc>
        <w:tc>
          <w:tcPr>
            <w:tcW w:w="2126" w:type="dxa"/>
            <w:shd w:val="clear" w:color="auto" w:fill="D6E3BC" w:themeFill="accent3" w:themeFillTint="66"/>
          </w:tcPr>
          <w:p w14:paraId="69B7C1CA" w14:textId="77777777" w:rsidR="00C91BEB" w:rsidRPr="00624C44" w:rsidRDefault="00C91BEB" w:rsidP="00C91BEB">
            <w:pPr>
              <w:rPr>
                <w:lang w:val="en-US"/>
              </w:rPr>
            </w:pPr>
          </w:p>
        </w:tc>
        <w:tc>
          <w:tcPr>
            <w:tcW w:w="1985" w:type="dxa"/>
            <w:shd w:val="clear" w:color="auto" w:fill="D6E3BC" w:themeFill="accent3" w:themeFillTint="66"/>
          </w:tcPr>
          <w:p w14:paraId="49923FF8" w14:textId="77777777" w:rsidR="00C91BEB" w:rsidRPr="00624C44" w:rsidRDefault="00C91BEB" w:rsidP="00C91BEB">
            <w:pPr>
              <w:rPr>
                <w:lang w:val="en-US"/>
              </w:rPr>
            </w:pPr>
          </w:p>
        </w:tc>
      </w:tr>
      <w:tr w:rsidR="00C91BEB" w:rsidRPr="00624C44" w14:paraId="680C3B84" w14:textId="77777777" w:rsidTr="00AD3DA7">
        <w:trPr>
          <w:cantSplit/>
          <w:trHeight w:val="23"/>
        </w:trPr>
        <w:tc>
          <w:tcPr>
            <w:tcW w:w="993" w:type="dxa"/>
            <w:vMerge/>
            <w:shd w:val="clear" w:color="auto" w:fill="D6E3BC" w:themeFill="accent3" w:themeFillTint="66"/>
          </w:tcPr>
          <w:p w14:paraId="2563992A"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78F79AD9"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4DFC78AF" w14:textId="77777777" w:rsidR="00C91BEB" w:rsidRPr="00624C44" w:rsidRDefault="00C91BEB" w:rsidP="00C91BEB">
            <w:pPr>
              <w:rPr>
                <w:b/>
                <w:color w:val="FF0000"/>
                <w:lang w:val="en-US"/>
              </w:rPr>
            </w:pPr>
          </w:p>
        </w:tc>
        <w:tc>
          <w:tcPr>
            <w:tcW w:w="850" w:type="dxa"/>
            <w:shd w:val="clear" w:color="auto" w:fill="D6E3BC" w:themeFill="accent3" w:themeFillTint="66"/>
          </w:tcPr>
          <w:p w14:paraId="69AEA32B"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D6E3BC" w:themeFill="accent3" w:themeFillTint="66"/>
          </w:tcPr>
          <w:p w14:paraId="6BB6A167" w14:textId="77777777" w:rsidR="00C91BEB" w:rsidRPr="00624C44" w:rsidRDefault="00C91BEB" w:rsidP="00C91BEB">
            <w:pPr>
              <w:rPr>
                <w:lang w:val="en-US"/>
              </w:rPr>
            </w:pPr>
            <w:r w:rsidRPr="00624C44">
              <w:rPr>
                <w:lang w:val="en-US"/>
              </w:rPr>
              <w:t>alternative to /side</w:t>
            </w:r>
          </w:p>
        </w:tc>
        <w:tc>
          <w:tcPr>
            <w:tcW w:w="2126" w:type="dxa"/>
            <w:shd w:val="clear" w:color="auto" w:fill="D6E3BC" w:themeFill="accent3" w:themeFillTint="66"/>
          </w:tcPr>
          <w:p w14:paraId="585AE520" w14:textId="77777777" w:rsidR="00C91BEB" w:rsidRPr="00624C44" w:rsidRDefault="00C91BEB" w:rsidP="00C91BEB">
            <w:pPr>
              <w:rPr>
                <w:lang w:val="en-US"/>
              </w:rPr>
            </w:pPr>
          </w:p>
        </w:tc>
        <w:tc>
          <w:tcPr>
            <w:tcW w:w="1985" w:type="dxa"/>
            <w:shd w:val="clear" w:color="auto" w:fill="D6E3BC" w:themeFill="accent3" w:themeFillTint="66"/>
          </w:tcPr>
          <w:p w14:paraId="3214EE71" w14:textId="77777777" w:rsidR="00C91BEB" w:rsidRPr="00624C44" w:rsidRDefault="00C91BEB" w:rsidP="00C91BEB">
            <w:pPr>
              <w:rPr>
                <w:lang w:val="en-US"/>
              </w:rPr>
            </w:pPr>
          </w:p>
        </w:tc>
      </w:tr>
      <w:tr w:rsidR="00C91BEB" w:rsidRPr="00624C44" w14:paraId="63BE4CEA" w14:textId="77777777" w:rsidTr="00AD3DA7">
        <w:trPr>
          <w:cantSplit/>
          <w:trHeight w:val="23"/>
        </w:trPr>
        <w:tc>
          <w:tcPr>
            <w:tcW w:w="993" w:type="dxa"/>
            <w:vMerge/>
            <w:shd w:val="clear" w:color="auto" w:fill="D6E3BC" w:themeFill="accent3" w:themeFillTint="66"/>
          </w:tcPr>
          <w:p w14:paraId="38542852" w14:textId="77777777" w:rsidR="00C91BEB" w:rsidRPr="00624C44" w:rsidRDefault="00C91BEB" w:rsidP="00C91BEB">
            <w:pPr>
              <w:rPr>
                <w:b/>
                <w:color w:val="FF0000"/>
                <w:lang w:val="en-US"/>
              </w:rPr>
            </w:pPr>
          </w:p>
        </w:tc>
        <w:tc>
          <w:tcPr>
            <w:tcW w:w="1134" w:type="dxa"/>
            <w:vMerge w:val="restart"/>
            <w:shd w:val="clear" w:color="auto" w:fill="D6E3BC" w:themeFill="accent3" w:themeFillTint="66"/>
          </w:tcPr>
          <w:p w14:paraId="0F9BA4D0" w14:textId="77777777" w:rsidR="00C91BEB" w:rsidRPr="00624C44" w:rsidRDefault="00C91BEB" w:rsidP="00C91BEB">
            <w:pPr>
              <w:rPr>
                <w:b/>
                <w:color w:val="FF0000"/>
                <w:lang w:val="en-US"/>
              </w:rPr>
            </w:pPr>
            <w:r w:rsidRPr="00624C44">
              <w:rPr>
                <w:b/>
                <w:color w:val="FF0000"/>
                <w:lang w:val="en-US"/>
              </w:rPr>
              <w:t>/kick</w:t>
            </w:r>
          </w:p>
        </w:tc>
        <w:tc>
          <w:tcPr>
            <w:tcW w:w="1134" w:type="dxa"/>
            <w:vMerge w:val="restart"/>
            <w:shd w:val="clear" w:color="auto" w:fill="D6E3BC" w:themeFill="accent3" w:themeFillTint="66"/>
          </w:tcPr>
          <w:p w14:paraId="610E7CED" w14:textId="77777777" w:rsidR="00C91BEB" w:rsidRPr="00624C44" w:rsidRDefault="00C91BEB" w:rsidP="00C91BEB">
            <w:pPr>
              <w:rPr>
                <w:b/>
                <w:color w:val="FF0000"/>
                <w:lang w:val="en-US"/>
              </w:rPr>
            </w:pPr>
            <w:r w:rsidRPr="00624C44">
              <w:rPr>
                <w:b/>
                <w:color w:val="FF0000"/>
                <w:lang w:val="en-US"/>
              </w:rPr>
              <w:t>/side</w:t>
            </w:r>
          </w:p>
        </w:tc>
        <w:tc>
          <w:tcPr>
            <w:tcW w:w="850" w:type="dxa"/>
            <w:shd w:val="clear" w:color="auto" w:fill="D6E3BC" w:themeFill="accent3" w:themeFillTint="66"/>
          </w:tcPr>
          <w:p w14:paraId="03DB873D"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D6E3BC" w:themeFill="accent3" w:themeFillTint="66"/>
          </w:tcPr>
          <w:p w14:paraId="17DFDB4C"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01ECA591" w14:textId="77777777" w:rsidR="00C91BEB" w:rsidRPr="00624C44" w:rsidRDefault="00C91BEB" w:rsidP="00C91BEB">
            <w:pPr>
              <w:rPr>
                <w:lang w:val="en-US"/>
              </w:rPr>
            </w:pPr>
          </w:p>
        </w:tc>
        <w:tc>
          <w:tcPr>
            <w:tcW w:w="1985" w:type="dxa"/>
            <w:shd w:val="clear" w:color="auto" w:fill="D6E3BC" w:themeFill="accent3" w:themeFillTint="66"/>
          </w:tcPr>
          <w:p w14:paraId="6E984C91" w14:textId="77777777" w:rsidR="00C91BEB" w:rsidRPr="00624C44" w:rsidRDefault="00C91BEB" w:rsidP="00C91BEB">
            <w:pPr>
              <w:rPr>
                <w:lang w:val="en-US"/>
              </w:rPr>
            </w:pPr>
          </w:p>
        </w:tc>
      </w:tr>
      <w:tr w:rsidR="00C91BEB" w:rsidRPr="00624C44" w14:paraId="5BDEE922" w14:textId="77777777" w:rsidTr="00AD3DA7">
        <w:trPr>
          <w:cantSplit/>
          <w:trHeight w:val="23"/>
        </w:trPr>
        <w:tc>
          <w:tcPr>
            <w:tcW w:w="993" w:type="dxa"/>
            <w:vMerge/>
            <w:shd w:val="clear" w:color="auto" w:fill="D6E3BC" w:themeFill="accent3" w:themeFillTint="66"/>
          </w:tcPr>
          <w:p w14:paraId="16998FB1"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1C2A353F"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1A49715B" w14:textId="77777777" w:rsidR="00C91BEB" w:rsidRPr="00624C44" w:rsidRDefault="00C91BEB" w:rsidP="00C91BEB">
            <w:pPr>
              <w:rPr>
                <w:b/>
                <w:color w:val="FF0000"/>
                <w:lang w:val="en-US"/>
              </w:rPr>
            </w:pPr>
          </w:p>
        </w:tc>
        <w:tc>
          <w:tcPr>
            <w:tcW w:w="850" w:type="dxa"/>
            <w:shd w:val="clear" w:color="auto" w:fill="D6E3BC" w:themeFill="accent3" w:themeFillTint="66"/>
          </w:tcPr>
          <w:p w14:paraId="0E8E5DC5"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D6E3BC" w:themeFill="accent3" w:themeFillTint="66"/>
          </w:tcPr>
          <w:p w14:paraId="06AFFA67"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2825FEDC" w14:textId="77777777" w:rsidR="00C91BEB" w:rsidRPr="00624C44" w:rsidRDefault="00C91BEB" w:rsidP="00C91BEB">
            <w:pPr>
              <w:rPr>
                <w:lang w:val="en-US"/>
              </w:rPr>
            </w:pPr>
          </w:p>
        </w:tc>
        <w:tc>
          <w:tcPr>
            <w:tcW w:w="1985" w:type="dxa"/>
            <w:shd w:val="clear" w:color="auto" w:fill="D6E3BC" w:themeFill="accent3" w:themeFillTint="66"/>
          </w:tcPr>
          <w:p w14:paraId="54AF15A9" w14:textId="77777777" w:rsidR="00C91BEB" w:rsidRPr="00624C44" w:rsidRDefault="00C91BEB" w:rsidP="00C91BEB">
            <w:pPr>
              <w:rPr>
                <w:lang w:val="en-US"/>
              </w:rPr>
            </w:pPr>
          </w:p>
        </w:tc>
      </w:tr>
      <w:tr w:rsidR="00C91BEB" w:rsidRPr="00624C44" w14:paraId="544F5994" w14:textId="77777777" w:rsidTr="00AD3DA7">
        <w:trPr>
          <w:cantSplit/>
          <w:trHeight w:val="23"/>
        </w:trPr>
        <w:tc>
          <w:tcPr>
            <w:tcW w:w="993" w:type="dxa"/>
            <w:vMerge/>
            <w:shd w:val="clear" w:color="auto" w:fill="D6E3BC" w:themeFill="accent3" w:themeFillTint="66"/>
          </w:tcPr>
          <w:p w14:paraId="11A2970B"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258944BC" w14:textId="77777777" w:rsidR="00C91BEB" w:rsidRPr="00624C44" w:rsidRDefault="00C91BEB" w:rsidP="00C91BEB">
            <w:pPr>
              <w:rPr>
                <w:b/>
                <w:color w:val="FF0000"/>
                <w:lang w:val="en-US"/>
              </w:rPr>
            </w:pPr>
          </w:p>
        </w:tc>
        <w:tc>
          <w:tcPr>
            <w:tcW w:w="1134" w:type="dxa"/>
            <w:vMerge w:val="restart"/>
            <w:shd w:val="clear" w:color="auto" w:fill="D6E3BC" w:themeFill="accent3" w:themeFillTint="66"/>
          </w:tcPr>
          <w:p w14:paraId="1E1E9B91" w14:textId="77777777" w:rsidR="00C91BEB" w:rsidRPr="00624C44" w:rsidRDefault="00C91BEB" w:rsidP="00C91BEB">
            <w:pPr>
              <w:rPr>
                <w:b/>
                <w:color w:val="FF0000"/>
                <w:lang w:val="en-US"/>
              </w:rPr>
            </w:pPr>
            <w:r w:rsidRPr="00624C44">
              <w:rPr>
                <w:b/>
                <w:color w:val="FF0000"/>
                <w:lang w:val="en-US"/>
              </w:rPr>
              <w:t>/forward</w:t>
            </w:r>
          </w:p>
        </w:tc>
        <w:tc>
          <w:tcPr>
            <w:tcW w:w="850" w:type="dxa"/>
            <w:shd w:val="clear" w:color="auto" w:fill="D6E3BC" w:themeFill="accent3" w:themeFillTint="66"/>
          </w:tcPr>
          <w:p w14:paraId="1742D728" w14:textId="77777777" w:rsidR="00C91BEB" w:rsidRPr="00624C44" w:rsidRDefault="00C91BEB" w:rsidP="00C91BEB">
            <w:pPr>
              <w:rPr>
                <w:b/>
                <w:color w:val="FF0000"/>
                <w:lang w:val="en-US"/>
              </w:rPr>
            </w:pPr>
            <w:r w:rsidRPr="00624C44">
              <w:rPr>
                <w:b/>
                <w:color w:val="FF0000"/>
                <w:lang w:val="en-US"/>
              </w:rPr>
              <w:t>/left</w:t>
            </w:r>
          </w:p>
        </w:tc>
        <w:tc>
          <w:tcPr>
            <w:tcW w:w="1844" w:type="dxa"/>
            <w:shd w:val="clear" w:color="auto" w:fill="D6E3BC" w:themeFill="accent3" w:themeFillTint="66"/>
          </w:tcPr>
          <w:p w14:paraId="7A44C5F6"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3B6B638E" w14:textId="77777777" w:rsidR="00C91BEB" w:rsidRPr="00624C44" w:rsidRDefault="00C91BEB" w:rsidP="00C91BEB">
            <w:pPr>
              <w:rPr>
                <w:lang w:val="en-US"/>
              </w:rPr>
            </w:pPr>
          </w:p>
        </w:tc>
        <w:tc>
          <w:tcPr>
            <w:tcW w:w="1985" w:type="dxa"/>
            <w:shd w:val="clear" w:color="auto" w:fill="D6E3BC" w:themeFill="accent3" w:themeFillTint="66"/>
          </w:tcPr>
          <w:p w14:paraId="21D71BB9" w14:textId="77777777" w:rsidR="00C91BEB" w:rsidRPr="00624C44" w:rsidRDefault="00C91BEB" w:rsidP="00C91BEB">
            <w:pPr>
              <w:rPr>
                <w:lang w:val="en-US"/>
              </w:rPr>
            </w:pPr>
          </w:p>
        </w:tc>
      </w:tr>
      <w:tr w:rsidR="00C91BEB" w:rsidRPr="00624C44" w14:paraId="2E0AB54D" w14:textId="77777777" w:rsidTr="00AD3DA7">
        <w:trPr>
          <w:cantSplit/>
          <w:trHeight w:val="23"/>
        </w:trPr>
        <w:tc>
          <w:tcPr>
            <w:tcW w:w="993" w:type="dxa"/>
            <w:vMerge/>
            <w:shd w:val="clear" w:color="auto" w:fill="D6E3BC" w:themeFill="accent3" w:themeFillTint="66"/>
          </w:tcPr>
          <w:p w14:paraId="032C66A6"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596AA6A6" w14:textId="77777777" w:rsidR="00C91BEB" w:rsidRPr="00624C44" w:rsidRDefault="00C91BEB" w:rsidP="00C91BEB">
            <w:pPr>
              <w:rPr>
                <w:b/>
                <w:color w:val="FF0000"/>
                <w:lang w:val="en-US"/>
              </w:rPr>
            </w:pPr>
          </w:p>
        </w:tc>
        <w:tc>
          <w:tcPr>
            <w:tcW w:w="1134" w:type="dxa"/>
            <w:vMerge/>
            <w:shd w:val="clear" w:color="auto" w:fill="D6E3BC" w:themeFill="accent3" w:themeFillTint="66"/>
          </w:tcPr>
          <w:p w14:paraId="6B881EEC" w14:textId="77777777" w:rsidR="00C91BEB" w:rsidRPr="00624C44" w:rsidRDefault="00C91BEB" w:rsidP="00C91BEB">
            <w:pPr>
              <w:rPr>
                <w:b/>
                <w:color w:val="FF0000"/>
                <w:lang w:val="en-US"/>
              </w:rPr>
            </w:pPr>
          </w:p>
        </w:tc>
        <w:tc>
          <w:tcPr>
            <w:tcW w:w="850" w:type="dxa"/>
            <w:shd w:val="clear" w:color="auto" w:fill="D6E3BC" w:themeFill="accent3" w:themeFillTint="66"/>
          </w:tcPr>
          <w:p w14:paraId="601734CD" w14:textId="77777777" w:rsidR="00C91BEB" w:rsidRPr="00624C44" w:rsidRDefault="00C91BEB" w:rsidP="00C91BEB">
            <w:pPr>
              <w:rPr>
                <w:b/>
                <w:color w:val="FF0000"/>
                <w:lang w:val="en-US"/>
              </w:rPr>
            </w:pPr>
            <w:r w:rsidRPr="00624C44">
              <w:rPr>
                <w:b/>
                <w:color w:val="FF0000"/>
                <w:lang w:val="en-US"/>
              </w:rPr>
              <w:t>/right</w:t>
            </w:r>
          </w:p>
        </w:tc>
        <w:tc>
          <w:tcPr>
            <w:tcW w:w="1844" w:type="dxa"/>
            <w:shd w:val="clear" w:color="auto" w:fill="D6E3BC" w:themeFill="accent3" w:themeFillTint="66"/>
          </w:tcPr>
          <w:p w14:paraId="75517A0E"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51C46644" w14:textId="77777777" w:rsidR="00C91BEB" w:rsidRPr="00624C44" w:rsidRDefault="00C91BEB" w:rsidP="00C91BEB">
            <w:pPr>
              <w:rPr>
                <w:lang w:val="en-US"/>
              </w:rPr>
            </w:pPr>
          </w:p>
        </w:tc>
        <w:tc>
          <w:tcPr>
            <w:tcW w:w="1985" w:type="dxa"/>
            <w:shd w:val="clear" w:color="auto" w:fill="D6E3BC" w:themeFill="accent3" w:themeFillTint="66"/>
          </w:tcPr>
          <w:p w14:paraId="76943037" w14:textId="77777777" w:rsidR="00C91BEB" w:rsidRPr="00624C44" w:rsidRDefault="00C91BEB" w:rsidP="00C91BEB">
            <w:pPr>
              <w:rPr>
                <w:lang w:val="en-US"/>
              </w:rPr>
            </w:pPr>
          </w:p>
        </w:tc>
      </w:tr>
      <w:tr w:rsidR="00C91BEB" w:rsidRPr="00624C44" w14:paraId="5D147E95" w14:textId="77777777" w:rsidTr="00AD3DA7">
        <w:trPr>
          <w:cantSplit/>
          <w:trHeight w:val="229"/>
        </w:trPr>
        <w:tc>
          <w:tcPr>
            <w:tcW w:w="993" w:type="dxa"/>
            <w:vMerge/>
            <w:shd w:val="clear" w:color="auto" w:fill="D6E3BC" w:themeFill="accent3" w:themeFillTint="66"/>
          </w:tcPr>
          <w:p w14:paraId="6BDA269C" w14:textId="77777777" w:rsidR="00C91BEB" w:rsidRPr="00624C44" w:rsidRDefault="00C91BEB" w:rsidP="00C91BEB">
            <w:pPr>
              <w:rPr>
                <w:lang w:val="en-US"/>
              </w:rPr>
            </w:pPr>
          </w:p>
        </w:tc>
        <w:tc>
          <w:tcPr>
            <w:tcW w:w="1134" w:type="dxa"/>
            <w:shd w:val="clear" w:color="auto" w:fill="D6E3BC" w:themeFill="accent3" w:themeFillTint="66"/>
          </w:tcPr>
          <w:p w14:paraId="2B080E22" w14:textId="77777777" w:rsidR="00C91BEB" w:rsidRPr="00624C44" w:rsidRDefault="00C91BEB" w:rsidP="00C91BEB">
            <w:pPr>
              <w:rPr>
                <w:lang w:val="en-US"/>
              </w:rPr>
            </w:pPr>
            <w:r w:rsidRPr="00624C44">
              <w:rPr>
                <w:b/>
                <w:color w:val="FF0000"/>
                <w:lang w:val="en-US"/>
              </w:rPr>
              <w:t>/</w:t>
            </w:r>
            <w:proofErr w:type="spellStart"/>
            <w:r w:rsidRPr="00624C44">
              <w:rPr>
                <w:b/>
                <w:color w:val="FF0000"/>
                <w:lang w:val="en-US"/>
              </w:rPr>
              <w:t>doubleArmSide</w:t>
            </w:r>
            <w:proofErr w:type="spellEnd"/>
          </w:p>
        </w:tc>
        <w:tc>
          <w:tcPr>
            <w:tcW w:w="1134" w:type="dxa"/>
            <w:shd w:val="clear" w:color="auto" w:fill="D6E3BC" w:themeFill="accent3" w:themeFillTint="66"/>
          </w:tcPr>
          <w:p w14:paraId="6F12F1B6" w14:textId="77777777" w:rsidR="00C91BEB" w:rsidRPr="00624C44" w:rsidRDefault="00C91BEB" w:rsidP="00C91BEB">
            <w:pPr>
              <w:rPr>
                <w:lang w:val="en-US"/>
              </w:rPr>
            </w:pPr>
          </w:p>
        </w:tc>
        <w:tc>
          <w:tcPr>
            <w:tcW w:w="850" w:type="dxa"/>
            <w:shd w:val="clear" w:color="auto" w:fill="D6E3BC" w:themeFill="accent3" w:themeFillTint="66"/>
          </w:tcPr>
          <w:p w14:paraId="44CFB845" w14:textId="77777777" w:rsidR="00C91BEB" w:rsidRPr="00624C44" w:rsidRDefault="00C91BEB" w:rsidP="00C91BEB">
            <w:pPr>
              <w:rPr>
                <w:lang w:val="en-US"/>
              </w:rPr>
            </w:pPr>
          </w:p>
        </w:tc>
        <w:tc>
          <w:tcPr>
            <w:tcW w:w="1844" w:type="dxa"/>
            <w:shd w:val="clear" w:color="auto" w:fill="D6E3BC" w:themeFill="accent3" w:themeFillTint="66"/>
          </w:tcPr>
          <w:p w14:paraId="6FDD114B"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0EED6F79" w14:textId="77777777" w:rsidR="00C91BEB" w:rsidRPr="00624C44" w:rsidRDefault="00C91BEB" w:rsidP="00C91BEB">
            <w:pPr>
              <w:rPr>
                <w:lang w:val="en-US"/>
              </w:rPr>
            </w:pPr>
          </w:p>
        </w:tc>
        <w:tc>
          <w:tcPr>
            <w:tcW w:w="1985" w:type="dxa"/>
            <w:shd w:val="clear" w:color="auto" w:fill="D6E3BC" w:themeFill="accent3" w:themeFillTint="66"/>
          </w:tcPr>
          <w:p w14:paraId="45DA26EF" w14:textId="77777777" w:rsidR="00C91BEB" w:rsidRPr="00624C44" w:rsidRDefault="00C91BEB" w:rsidP="00C91BEB">
            <w:pPr>
              <w:rPr>
                <w:lang w:val="en-US"/>
              </w:rPr>
            </w:pPr>
          </w:p>
        </w:tc>
      </w:tr>
      <w:tr w:rsidR="00C91BEB" w:rsidRPr="00624C44" w14:paraId="4B7F015E" w14:textId="77777777" w:rsidTr="00AD3DA7">
        <w:trPr>
          <w:cantSplit/>
          <w:trHeight w:val="23"/>
        </w:trPr>
        <w:tc>
          <w:tcPr>
            <w:tcW w:w="993" w:type="dxa"/>
            <w:vMerge/>
            <w:shd w:val="clear" w:color="auto" w:fill="D6E3BC" w:themeFill="accent3" w:themeFillTint="66"/>
          </w:tcPr>
          <w:p w14:paraId="7648F936" w14:textId="77777777" w:rsidR="00C91BEB" w:rsidRPr="00624C44" w:rsidRDefault="00C91BEB" w:rsidP="00C91BEB">
            <w:pPr>
              <w:rPr>
                <w:lang w:val="en-US"/>
              </w:rPr>
            </w:pPr>
          </w:p>
        </w:tc>
        <w:tc>
          <w:tcPr>
            <w:tcW w:w="1134" w:type="dxa"/>
            <w:shd w:val="clear" w:color="auto" w:fill="D6E3BC" w:themeFill="accent3" w:themeFillTint="66"/>
          </w:tcPr>
          <w:p w14:paraId="688D79B6" w14:textId="77777777" w:rsidR="00C91BEB" w:rsidRPr="00624C44" w:rsidRDefault="00C91BEB" w:rsidP="00C91BEB">
            <w:pPr>
              <w:rPr>
                <w:lang w:val="en-US"/>
              </w:rPr>
            </w:pPr>
            <w:r w:rsidRPr="00624C44">
              <w:rPr>
                <w:lang w:val="en-US"/>
              </w:rPr>
              <w:t>/</w:t>
            </w:r>
            <w:proofErr w:type="spellStart"/>
            <w:r w:rsidRPr="00624C44">
              <w:rPr>
                <w:lang w:val="en-US"/>
              </w:rPr>
              <w:t>doubleArmSideClose</w:t>
            </w:r>
            <w:proofErr w:type="spellEnd"/>
          </w:p>
        </w:tc>
        <w:tc>
          <w:tcPr>
            <w:tcW w:w="1134" w:type="dxa"/>
            <w:shd w:val="clear" w:color="auto" w:fill="D6E3BC" w:themeFill="accent3" w:themeFillTint="66"/>
          </w:tcPr>
          <w:p w14:paraId="168326F1" w14:textId="77777777" w:rsidR="00C91BEB" w:rsidRPr="00624C44" w:rsidRDefault="00C91BEB" w:rsidP="00C91BEB">
            <w:pPr>
              <w:rPr>
                <w:lang w:val="en-US"/>
              </w:rPr>
            </w:pPr>
          </w:p>
        </w:tc>
        <w:tc>
          <w:tcPr>
            <w:tcW w:w="850" w:type="dxa"/>
            <w:shd w:val="clear" w:color="auto" w:fill="D6E3BC" w:themeFill="accent3" w:themeFillTint="66"/>
          </w:tcPr>
          <w:p w14:paraId="4079ADA3" w14:textId="77777777" w:rsidR="00C91BEB" w:rsidRPr="00624C44" w:rsidRDefault="00C91BEB" w:rsidP="00C91BEB">
            <w:pPr>
              <w:rPr>
                <w:lang w:val="en-US"/>
              </w:rPr>
            </w:pPr>
          </w:p>
        </w:tc>
        <w:tc>
          <w:tcPr>
            <w:tcW w:w="1844" w:type="dxa"/>
            <w:shd w:val="clear" w:color="auto" w:fill="D6E3BC" w:themeFill="accent3" w:themeFillTint="66"/>
          </w:tcPr>
          <w:p w14:paraId="17072800" w14:textId="77777777" w:rsidR="00C91BEB" w:rsidRPr="00624C44" w:rsidRDefault="00C91BEB" w:rsidP="00C91BEB">
            <w:pPr>
              <w:rPr>
                <w:lang w:val="en-US"/>
              </w:rPr>
            </w:pPr>
          </w:p>
        </w:tc>
        <w:tc>
          <w:tcPr>
            <w:tcW w:w="2126" w:type="dxa"/>
            <w:shd w:val="clear" w:color="auto" w:fill="D6E3BC" w:themeFill="accent3" w:themeFillTint="66"/>
          </w:tcPr>
          <w:p w14:paraId="08963D0E" w14:textId="77777777" w:rsidR="00C91BEB" w:rsidRPr="00624C44" w:rsidRDefault="00C91BEB" w:rsidP="00C91BEB">
            <w:pPr>
              <w:rPr>
                <w:lang w:val="en-US"/>
              </w:rPr>
            </w:pPr>
          </w:p>
        </w:tc>
        <w:tc>
          <w:tcPr>
            <w:tcW w:w="1985" w:type="dxa"/>
            <w:shd w:val="clear" w:color="auto" w:fill="D6E3BC" w:themeFill="accent3" w:themeFillTint="66"/>
          </w:tcPr>
          <w:p w14:paraId="06B0E648" w14:textId="77777777" w:rsidR="00C91BEB" w:rsidRPr="00624C44" w:rsidRDefault="00C91BEB" w:rsidP="00C91BEB">
            <w:pPr>
              <w:rPr>
                <w:lang w:val="en-US"/>
              </w:rPr>
            </w:pPr>
          </w:p>
        </w:tc>
      </w:tr>
      <w:tr w:rsidR="00C91BEB" w:rsidRPr="00624C44" w14:paraId="40F56B69" w14:textId="77777777" w:rsidTr="00AD3DA7">
        <w:trPr>
          <w:cantSplit/>
          <w:trHeight w:val="23"/>
        </w:trPr>
        <w:tc>
          <w:tcPr>
            <w:tcW w:w="993" w:type="dxa"/>
            <w:vMerge/>
            <w:shd w:val="clear" w:color="auto" w:fill="D6E3BC" w:themeFill="accent3" w:themeFillTint="66"/>
          </w:tcPr>
          <w:p w14:paraId="6264493D" w14:textId="77777777" w:rsidR="00C91BEB" w:rsidRPr="00624C44" w:rsidRDefault="00C91BEB" w:rsidP="00C91BEB">
            <w:pPr>
              <w:rPr>
                <w:lang w:val="en-US"/>
              </w:rPr>
            </w:pPr>
          </w:p>
        </w:tc>
        <w:tc>
          <w:tcPr>
            <w:tcW w:w="1134" w:type="dxa"/>
            <w:shd w:val="clear" w:color="auto" w:fill="D6E3BC" w:themeFill="accent3" w:themeFillTint="66"/>
          </w:tcPr>
          <w:p w14:paraId="3C5A9E0D" w14:textId="77777777" w:rsidR="00C91BEB" w:rsidRPr="00624C44" w:rsidRDefault="00C91BEB" w:rsidP="00C91BEB">
            <w:pPr>
              <w:rPr>
                <w:lang w:val="en-US"/>
              </w:rPr>
            </w:pPr>
            <w:r w:rsidRPr="00624C44">
              <w:rPr>
                <w:b/>
                <w:color w:val="FF0000"/>
                <w:lang w:val="en-US"/>
              </w:rPr>
              <w:t>/jump</w:t>
            </w:r>
          </w:p>
        </w:tc>
        <w:tc>
          <w:tcPr>
            <w:tcW w:w="1134" w:type="dxa"/>
            <w:shd w:val="clear" w:color="auto" w:fill="D6E3BC" w:themeFill="accent3" w:themeFillTint="66"/>
          </w:tcPr>
          <w:p w14:paraId="7B6E19FB" w14:textId="77777777" w:rsidR="00C91BEB" w:rsidRPr="00624C44" w:rsidRDefault="00C91BEB" w:rsidP="00C91BEB">
            <w:pPr>
              <w:rPr>
                <w:lang w:val="en-US"/>
              </w:rPr>
            </w:pPr>
          </w:p>
        </w:tc>
        <w:tc>
          <w:tcPr>
            <w:tcW w:w="850" w:type="dxa"/>
            <w:shd w:val="clear" w:color="auto" w:fill="D6E3BC" w:themeFill="accent3" w:themeFillTint="66"/>
          </w:tcPr>
          <w:p w14:paraId="49E7BA67" w14:textId="77777777" w:rsidR="00C91BEB" w:rsidRPr="00624C44" w:rsidRDefault="00C91BEB" w:rsidP="00C91BEB">
            <w:pPr>
              <w:rPr>
                <w:lang w:val="en-US"/>
              </w:rPr>
            </w:pPr>
          </w:p>
        </w:tc>
        <w:tc>
          <w:tcPr>
            <w:tcW w:w="1844" w:type="dxa"/>
            <w:shd w:val="clear" w:color="auto" w:fill="D6E3BC" w:themeFill="accent3" w:themeFillTint="66"/>
          </w:tcPr>
          <w:p w14:paraId="59E6E3F3" w14:textId="77777777" w:rsidR="00C91BEB" w:rsidRPr="00624C44" w:rsidRDefault="00C91BEB" w:rsidP="00C91BEB">
            <w:pPr>
              <w:rPr>
                <w:lang w:val="en-US"/>
              </w:rPr>
            </w:pPr>
            <w:r w:rsidRPr="00624C44">
              <w:rPr>
                <w:lang w:val="en-US"/>
              </w:rPr>
              <w:t>accent*</w:t>
            </w:r>
          </w:p>
        </w:tc>
        <w:tc>
          <w:tcPr>
            <w:tcW w:w="2126" w:type="dxa"/>
            <w:shd w:val="clear" w:color="auto" w:fill="D6E3BC" w:themeFill="accent3" w:themeFillTint="66"/>
          </w:tcPr>
          <w:p w14:paraId="09C3B5A6" w14:textId="77777777" w:rsidR="00C91BEB" w:rsidRPr="00624C44" w:rsidRDefault="00C91BEB" w:rsidP="00C91BEB">
            <w:pPr>
              <w:rPr>
                <w:lang w:val="en-US"/>
              </w:rPr>
            </w:pPr>
          </w:p>
        </w:tc>
        <w:tc>
          <w:tcPr>
            <w:tcW w:w="1985" w:type="dxa"/>
            <w:shd w:val="clear" w:color="auto" w:fill="D6E3BC" w:themeFill="accent3" w:themeFillTint="66"/>
          </w:tcPr>
          <w:p w14:paraId="341C6903" w14:textId="77777777" w:rsidR="00C91BEB" w:rsidRPr="00624C44" w:rsidRDefault="00C91BEB" w:rsidP="00C91BEB">
            <w:pPr>
              <w:rPr>
                <w:lang w:val="en-US"/>
              </w:rPr>
            </w:pPr>
          </w:p>
        </w:tc>
      </w:tr>
      <w:tr w:rsidR="00C91BEB" w:rsidRPr="00624C44" w14:paraId="06B439B3" w14:textId="77777777" w:rsidTr="00AD3DA7">
        <w:trPr>
          <w:cantSplit/>
          <w:trHeight w:val="310"/>
        </w:trPr>
        <w:tc>
          <w:tcPr>
            <w:tcW w:w="993" w:type="dxa"/>
            <w:vMerge/>
            <w:tcBorders>
              <w:bottom w:val="single" w:sz="4" w:space="0" w:color="auto"/>
            </w:tcBorders>
            <w:shd w:val="clear" w:color="auto" w:fill="D6E3BC" w:themeFill="accent3" w:themeFillTint="66"/>
          </w:tcPr>
          <w:p w14:paraId="22267463" w14:textId="77777777" w:rsidR="00C91BEB" w:rsidRPr="00624C44" w:rsidRDefault="00C91BEB" w:rsidP="00C91BEB">
            <w:pPr>
              <w:rPr>
                <w:lang w:val="en-US"/>
              </w:rPr>
            </w:pPr>
          </w:p>
        </w:tc>
        <w:tc>
          <w:tcPr>
            <w:tcW w:w="1134" w:type="dxa"/>
            <w:tcBorders>
              <w:bottom w:val="single" w:sz="4" w:space="0" w:color="auto"/>
            </w:tcBorders>
            <w:shd w:val="clear" w:color="auto" w:fill="D6E3BC" w:themeFill="accent3" w:themeFillTint="66"/>
          </w:tcPr>
          <w:p w14:paraId="384BBA41" w14:textId="77777777" w:rsidR="00C91BEB" w:rsidRPr="00624C44" w:rsidRDefault="00C91BEB" w:rsidP="00C91BEB">
            <w:pPr>
              <w:rPr>
                <w:lang w:val="en-US"/>
              </w:rPr>
            </w:pPr>
            <w:r w:rsidRPr="00624C44">
              <w:rPr>
                <w:lang w:val="en-US"/>
              </w:rPr>
              <w:t>/clap</w:t>
            </w:r>
          </w:p>
        </w:tc>
        <w:tc>
          <w:tcPr>
            <w:tcW w:w="1134" w:type="dxa"/>
            <w:tcBorders>
              <w:bottom w:val="single" w:sz="4" w:space="0" w:color="auto"/>
            </w:tcBorders>
            <w:shd w:val="clear" w:color="auto" w:fill="D6E3BC" w:themeFill="accent3" w:themeFillTint="66"/>
          </w:tcPr>
          <w:p w14:paraId="4C35239C" w14:textId="77777777" w:rsidR="00C91BEB" w:rsidRPr="00624C44" w:rsidRDefault="00C91BEB" w:rsidP="00C91BEB">
            <w:pPr>
              <w:rPr>
                <w:lang w:val="en-US"/>
              </w:rPr>
            </w:pPr>
          </w:p>
        </w:tc>
        <w:tc>
          <w:tcPr>
            <w:tcW w:w="850" w:type="dxa"/>
            <w:tcBorders>
              <w:bottom w:val="single" w:sz="4" w:space="0" w:color="auto"/>
            </w:tcBorders>
            <w:shd w:val="clear" w:color="auto" w:fill="D6E3BC" w:themeFill="accent3" w:themeFillTint="66"/>
          </w:tcPr>
          <w:p w14:paraId="2DA3E2E7" w14:textId="77777777" w:rsidR="00C91BEB" w:rsidRPr="00624C44" w:rsidRDefault="00C91BEB" w:rsidP="00C91BEB">
            <w:pPr>
              <w:rPr>
                <w:lang w:val="en-US"/>
              </w:rPr>
            </w:pPr>
          </w:p>
        </w:tc>
        <w:tc>
          <w:tcPr>
            <w:tcW w:w="1844" w:type="dxa"/>
            <w:tcBorders>
              <w:bottom w:val="single" w:sz="4" w:space="0" w:color="auto"/>
            </w:tcBorders>
            <w:shd w:val="clear" w:color="auto" w:fill="D6E3BC" w:themeFill="accent3" w:themeFillTint="66"/>
          </w:tcPr>
          <w:p w14:paraId="0344797C" w14:textId="77777777" w:rsidR="00C91BEB" w:rsidRPr="00624C44" w:rsidRDefault="00C91BEB" w:rsidP="00C91BEB">
            <w:pPr>
              <w:rPr>
                <w:lang w:val="en-US"/>
              </w:rPr>
            </w:pPr>
          </w:p>
        </w:tc>
        <w:tc>
          <w:tcPr>
            <w:tcW w:w="2126" w:type="dxa"/>
            <w:tcBorders>
              <w:bottom w:val="single" w:sz="4" w:space="0" w:color="auto"/>
            </w:tcBorders>
            <w:shd w:val="clear" w:color="auto" w:fill="D6E3BC" w:themeFill="accent3" w:themeFillTint="66"/>
          </w:tcPr>
          <w:p w14:paraId="74F53B0C" w14:textId="77777777" w:rsidR="00C91BEB" w:rsidRPr="00624C44" w:rsidRDefault="00C91BEB" w:rsidP="00C91BEB">
            <w:pPr>
              <w:rPr>
                <w:lang w:val="en-US"/>
              </w:rPr>
            </w:pPr>
          </w:p>
        </w:tc>
        <w:tc>
          <w:tcPr>
            <w:tcW w:w="1985" w:type="dxa"/>
            <w:tcBorders>
              <w:bottom w:val="single" w:sz="4" w:space="0" w:color="auto"/>
            </w:tcBorders>
            <w:shd w:val="clear" w:color="auto" w:fill="D6E3BC" w:themeFill="accent3" w:themeFillTint="66"/>
          </w:tcPr>
          <w:p w14:paraId="7EE7339E" w14:textId="77777777" w:rsidR="00C91BEB" w:rsidRPr="00624C44" w:rsidRDefault="00C91BEB" w:rsidP="00C91BEB">
            <w:pPr>
              <w:rPr>
                <w:lang w:val="en-US"/>
              </w:rPr>
            </w:pPr>
          </w:p>
        </w:tc>
      </w:tr>
      <w:tr w:rsidR="00C91BEB" w:rsidRPr="00624C44" w14:paraId="096A7CE6" w14:textId="77777777" w:rsidTr="00AD3DA7">
        <w:trPr>
          <w:cantSplit/>
          <w:trHeight w:val="275"/>
        </w:trPr>
        <w:tc>
          <w:tcPr>
            <w:tcW w:w="993" w:type="dxa"/>
            <w:vMerge w:val="restart"/>
            <w:shd w:val="clear" w:color="auto" w:fill="92CDDC" w:themeFill="accent5" w:themeFillTint="99"/>
          </w:tcPr>
          <w:p w14:paraId="4B1640E6" w14:textId="77777777" w:rsidR="00C91BEB" w:rsidRPr="00624C44" w:rsidRDefault="00C91BEB" w:rsidP="00C91BEB">
            <w:pPr>
              <w:rPr>
                <w:b/>
                <w:color w:val="FF0000"/>
                <w:lang w:val="en-US"/>
              </w:rPr>
            </w:pPr>
            <w:r w:rsidRPr="00624C44">
              <w:rPr>
                <w:b/>
                <w:color w:val="FF0000"/>
                <w:lang w:val="en-US"/>
              </w:rPr>
              <w:t>/activity</w:t>
            </w:r>
          </w:p>
        </w:tc>
        <w:tc>
          <w:tcPr>
            <w:tcW w:w="1134" w:type="dxa"/>
            <w:shd w:val="clear" w:color="auto" w:fill="92CDDC" w:themeFill="accent5" w:themeFillTint="99"/>
          </w:tcPr>
          <w:p w14:paraId="2FC48C3A" w14:textId="77777777" w:rsidR="00C91BEB" w:rsidRPr="00624C44" w:rsidRDefault="00C91BEB" w:rsidP="00C91BEB">
            <w:pPr>
              <w:rPr>
                <w:b/>
                <w:color w:val="FF0000"/>
                <w:lang w:val="en-US"/>
              </w:rPr>
            </w:pPr>
            <w:r w:rsidRPr="00624C44">
              <w:rPr>
                <w:b/>
                <w:color w:val="FF0000"/>
                <w:lang w:val="en-US"/>
              </w:rPr>
              <w:t>/normal</w:t>
            </w:r>
          </w:p>
        </w:tc>
        <w:tc>
          <w:tcPr>
            <w:tcW w:w="1134" w:type="dxa"/>
            <w:tcBorders>
              <w:bottom w:val="single" w:sz="4" w:space="0" w:color="auto"/>
            </w:tcBorders>
            <w:shd w:val="clear" w:color="auto" w:fill="92CDDC" w:themeFill="accent5" w:themeFillTint="99"/>
          </w:tcPr>
          <w:p w14:paraId="22444A4A" w14:textId="77777777" w:rsidR="00C91BEB" w:rsidRPr="00624C44" w:rsidRDefault="00C91BEB" w:rsidP="00C91BEB">
            <w:pPr>
              <w:rPr>
                <w:lang w:val="en-US"/>
              </w:rPr>
            </w:pPr>
          </w:p>
        </w:tc>
        <w:tc>
          <w:tcPr>
            <w:tcW w:w="850" w:type="dxa"/>
            <w:tcBorders>
              <w:bottom w:val="single" w:sz="4" w:space="0" w:color="auto"/>
            </w:tcBorders>
            <w:shd w:val="clear" w:color="auto" w:fill="92CDDC" w:themeFill="accent5" w:themeFillTint="99"/>
          </w:tcPr>
          <w:p w14:paraId="30E2BBB8" w14:textId="77777777" w:rsidR="00C91BEB" w:rsidRPr="00624C44" w:rsidRDefault="00C91BEB" w:rsidP="00C91BEB">
            <w:pPr>
              <w:rPr>
                <w:lang w:val="en-US"/>
              </w:rPr>
            </w:pPr>
          </w:p>
        </w:tc>
        <w:tc>
          <w:tcPr>
            <w:tcW w:w="1844" w:type="dxa"/>
            <w:tcBorders>
              <w:bottom w:val="single" w:sz="4" w:space="0" w:color="auto"/>
            </w:tcBorders>
            <w:shd w:val="clear" w:color="auto" w:fill="92CDDC" w:themeFill="accent5" w:themeFillTint="99"/>
          </w:tcPr>
          <w:p w14:paraId="05485C96" w14:textId="77777777" w:rsidR="00C91BEB" w:rsidRPr="00624C44" w:rsidRDefault="00C91BEB" w:rsidP="00C91BEB">
            <w:pPr>
              <w:rPr>
                <w:lang w:val="en-US"/>
              </w:rPr>
            </w:pPr>
          </w:p>
        </w:tc>
        <w:tc>
          <w:tcPr>
            <w:tcW w:w="2126" w:type="dxa"/>
            <w:tcBorders>
              <w:bottom w:val="single" w:sz="4" w:space="0" w:color="auto"/>
            </w:tcBorders>
            <w:shd w:val="clear" w:color="auto" w:fill="92CDDC" w:themeFill="accent5" w:themeFillTint="99"/>
          </w:tcPr>
          <w:p w14:paraId="441498B2" w14:textId="77777777" w:rsidR="00C91BEB" w:rsidRPr="00624C44" w:rsidRDefault="00C91BEB" w:rsidP="00C91BEB">
            <w:pPr>
              <w:rPr>
                <w:lang w:val="en-US"/>
              </w:rPr>
            </w:pPr>
          </w:p>
        </w:tc>
        <w:tc>
          <w:tcPr>
            <w:tcW w:w="1985" w:type="dxa"/>
            <w:tcBorders>
              <w:bottom w:val="single" w:sz="4" w:space="0" w:color="auto"/>
            </w:tcBorders>
            <w:shd w:val="clear" w:color="auto" w:fill="92CDDC" w:themeFill="accent5" w:themeFillTint="99"/>
          </w:tcPr>
          <w:p w14:paraId="6532B2F6" w14:textId="77777777" w:rsidR="00C91BEB" w:rsidRPr="00624C44" w:rsidRDefault="00C91BEB" w:rsidP="00C91BEB">
            <w:pPr>
              <w:rPr>
                <w:lang w:val="en-US"/>
              </w:rPr>
            </w:pPr>
            <w:r w:rsidRPr="00624C44">
              <w:rPr>
                <w:lang w:val="en-US"/>
              </w:rPr>
              <w:t>zone1:  higher frequencies</w:t>
            </w:r>
          </w:p>
          <w:p w14:paraId="65088073" w14:textId="77777777" w:rsidR="00C91BEB" w:rsidRPr="00624C44" w:rsidRDefault="00C91BEB" w:rsidP="00C91BEB">
            <w:pPr>
              <w:rPr>
                <w:lang w:val="en-US"/>
              </w:rPr>
            </w:pPr>
            <w:r w:rsidRPr="00624C44">
              <w:rPr>
                <w:lang w:val="en-US"/>
              </w:rPr>
              <w:t xml:space="preserve">zone2:  lower frequencies, </w:t>
            </w:r>
          </w:p>
          <w:p w14:paraId="1234AA00" w14:textId="77777777" w:rsidR="00C91BEB" w:rsidRPr="00624C44" w:rsidRDefault="00C91BEB" w:rsidP="00C91BEB">
            <w:pPr>
              <w:rPr>
                <w:lang w:val="en-US"/>
              </w:rPr>
            </w:pPr>
            <w:r w:rsidRPr="00624C44">
              <w:rPr>
                <w:lang w:val="en-US"/>
              </w:rPr>
              <w:t>or other strong difference (dividing the instruments is usually better than filtering!)</w:t>
            </w:r>
          </w:p>
        </w:tc>
      </w:tr>
      <w:tr w:rsidR="00C91BEB" w:rsidRPr="00624C44" w14:paraId="2E9EE1F5" w14:textId="77777777" w:rsidTr="00AD3DA7">
        <w:trPr>
          <w:cantSplit/>
          <w:trHeight w:val="302"/>
        </w:trPr>
        <w:tc>
          <w:tcPr>
            <w:tcW w:w="993" w:type="dxa"/>
            <w:vMerge/>
            <w:shd w:val="clear" w:color="auto" w:fill="92CDDC" w:themeFill="accent5" w:themeFillTint="99"/>
          </w:tcPr>
          <w:p w14:paraId="55462E30" w14:textId="77777777" w:rsidR="00C91BEB" w:rsidRPr="00624C44" w:rsidRDefault="00C91BEB" w:rsidP="00C91BEB">
            <w:pPr>
              <w:rPr>
                <w:lang w:val="en-US"/>
              </w:rPr>
            </w:pPr>
          </w:p>
        </w:tc>
        <w:tc>
          <w:tcPr>
            <w:tcW w:w="1134" w:type="dxa"/>
            <w:shd w:val="clear" w:color="auto" w:fill="92CDDC" w:themeFill="accent5" w:themeFillTint="99"/>
          </w:tcPr>
          <w:p w14:paraId="0066CED8" w14:textId="77777777" w:rsidR="00C91BEB" w:rsidRPr="00624C44" w:rsidRDefault="00C91BEB" w:rsidP="00C91BEB">
            <w:pPr>
              <w:rPr>
                <w:lang w:val="en-US"/>
              </w:rPr>
            </w:pPr>
            <w:r w:rsidRPr="00624C44">
              <w:rPr>
                <w:lang w:val="en-US"/>
              </w:rPr>
              <w:t>/discrete</w:t>
            </w:r>
          </w:p>
        </w:tc>
        <w:tc>
          <w:tcPr>
            <w:tcW w:w="1134" w:type="dxa"/>
            <w:shd w:val="clear" w:color="auto" w:fill="92CDDC" w:themeFill="accent5" w:themeFillTint="99"/>
          </w:tcPr>
          <w:p w14:paraId="0319DB10" w14:textId="77777777" w:rsidR="00C91BEB" w:rsidRPr="00624C44" w:rsidRDefault="00C91BEB" w:rsidP="00C91BEB">
            <w:pPr>
              <w:rPr>
                <w:lang w:val="en-US"/>
              </w:rPr>
            </w:pPr>
          </w:p>
        </w:tc>
        <w:tc>
          <w:tcPr>
            <w:tcW w:w="850" w:type="dxa"/>
            <w:shd w:val="clear" w:color="auto" w:fill="92CDDC" w:themeFill="accent5" w:themeFillTint="99"/>
          </w:tcPr>
          <w:p w14:paraId="11F596D6" w14:textId="77777777" w:rsidR="00C91BEB" w:rsidRPr="00624C44" w:rsidRDefault="00C91BEB" w:rsidP="00C91BEB">
            <w:pPr>
              <w:rPr>
                <w:lang w:val="en-US"/>
              </w:rPr>
            </w:pPr>
          </w:p>
        </w:tc>
        <w:tc>
          <w:tcPr>
            <w:tcW w:w="1844" w:type="dxa"/>
            <w:shd w:val="clear" w:color="auto" w:fill="92CDDC" w:themeFill="accent5" w:themeFillTint="99"/>
          </w:tcPr>
          <w:p w14:paraId="15A83D11" w14:textId="77777777" w:rsidR="00C91BEB" w:rsidRPr="00624C44" w:rsidRDefault="00C91BEB" w:rsidP="00C91BEB">
            <w:pPr>
              <w:rPr>
                <w:lang w:val="en-US"/>
              </w:rPr>
            </w:pPr>
          </w:p>
        </w:tc>
        <w:tc>
          <w:tcPr>
            <w:tcW w:w="2126" w:type="dxa"/>
            <w:shd w:val="clear" w:color="auto" w:fill="92CDDC" w:themeFill="accent5" w:themeFillTint="99"/>
          </w:tcPr>
          <w:p w14:paraId="723B64A4" w14:textId="77777777" w:rsidR="00C91BEB" w:rsidRPr="00624C44" w:rsidRDefault="00C91BEB" w:rsidP="00C91BEB">
            <w:pPr>
              <w:rPr>
                <w:lang w:val="en-US"/>
              </w:rPr>
            </w:pPr>
          </w:p>
        </w:tc>
        <w:tc>
          <w:tcPr>
            <w:tcW w:w="1985" w:type="dxa"/>
            <w:shd w:val="clear" w:color="auto" w:fill="92CDDC" w:themeFill="accent5" w:themeFillTint="99"/>
          </w:tcPr>
          <w:p w14:paraId="6B90D742" w14:textId="77777777" w:rsidR="00C91BEB" w:rsidRPr="00624C44" w:rsidRDefault="00C91BEB" w:rsidP="00C91BEB">
            <w:pPr>
              <w:rPr>
                <w:lang w:val="en-US"/>
              </w:rPr>
            </w:pPr>
          </w:p>
        </w:tc>
      </w:tr>
      <w:tr w:rsidR="00C91BEB" w:rsidRPr="00624C44" w14:paraId="5DDFA81F" w14:textId="77777777" w:rsidTr="00AD3DA7">
        <w:trPr>
          <w:cantSplit/>
          <w:trHeight w:val="302"/>
        </w:trPr>
        <w:tc>
          <w:tcPr>
            <w:tcW w:w="993" w:type="dxa"/>
            <w:vMerge/>
            <w:shd w:val="clear" w:color="auto" w:fill="92CDDC" w:themeFill="accent5" w:themeFillTint="99"/>
          </w:tcPr>
          <w:p w14:paraId="204F4BE6" w14:textId="77777777" w:rsidR="00C91BEB" w:rsidRPr="00624C44" w:rsidRDefault="00C91BEB" w:rsidP="00C91BEB">
            <w:pPr>
              <w:rPr>
                <w:lang w:val="en-US"/>
              </w:rPr>
            </w:pPr>
          </w:p>
        </w:tc>
        <w:tc>
          <w:tcPr>
            <w:tcW w:w="1134" w:type="dxa"/>
            <w:shd w:val="clear" w:color="auto" w:fill="92CDDC" w:themeFill="accent5" w:themeFillTint="99"/>
          </w:tcPr>
          <w:p w14:paraId="1D1F6C81" w14:textId="77777777" w:rsidR="00C91BEB" w:rsidRPr="00624C44" w:rsidRDefault="00C91BEB" w:rsidP="00C91BEB">
            <w:pPr>
              <w:rPr>
                <w:lang w:val="en-US"/>
              </w:rPr>
            </w:pPr>
            <w:r w:rsidRPr="00624C44">
              <w:rPr>
                <w:lang w:val="en-US"/>
              </w:rPr>
              <w:t>/flow</w:t>
            </w:r>
          </w:p>
        </w:tc>
        <w:tc>
          <w:tcPr>
            <w:tcW w:w="1134" w:type="dxa"/>
            <w:shd w:val="clear" w:color="auto" w:fill="92CDDC" w:themeFill="accent5" w:themeFillTint="99"/>
          </w:tcPr>
          <w:p w14:paraId="5992624F" w14:textId="77777777" w:rsidR="00C91BEB" w:rsidRPr="00624C44" w:rsidRDefault="00C91BEB" w:rsidP="00C91BEB">
            <w:pPr>
              <w:rPr>
                <w:lang w:val="en-US"/>
              </w:rPr>
            </w:pPr>
            <w:r w:rsidRPr="00624C44">
              <w:rPr>
                <w:lang w:val="en-US"/>
              </w:rPr>
              <w:t>/leftwards</w:t>
            </w:r>
          </w:p>
        </w:tc>
        <w:tc>
          <w:tcPr>
            <w:tcW w:w="850" w:type="dxa"/>
            <w:shd w:val="clear" w:color="auto" w:fill="92CDDC" w:themeFill="accent5" w:themeFillTint="99"/>
          </w:tcPr>
          <w:p w14:paraId="5FD25B8C" w14:textId="77777777" w:rsidR="00C91BEB" w:rsidRPr="00624C44" w:rsidRDefault="00C91BEB" w:rsidP="00C91BEB">
            <w:pPr>
              <w:rPr>
                <w:lang w:val="en-US"/>
              </w:rPr>
            </w:pPr>
          </w:p>
        </w:tc>
        <w:tc>
          <w:tcPr>
            <w:tcW w:w="1844" w:type="dxa"/>
            <w:shd w:val="clear" w:color="auto" w:fill="92CDDC" w:themeFill="accent5" w:themeFillTint="99"/>
          </w:tcPr>
          <w:p w14:paraId="240EE473" w14:textId="77777777" w:rsidR="00C91BEB" w:rsidRPr="00624C44" w:rsidRDefault="00C91BEB" w:rsidP="00C91BEB">
            <w:pPr>
              <w:rPr>
                <w:lang w:val="en-US"/>
              </w:rPr>
            </w:pPr>
          </w:p>
        </w:tc>
        <w:tc>
          <w:tcPr>
            <w:tcW w:w="2126" w:type="dxa"/>
            <w:shd w:val="clear" w:color="auto" w:fill="92CDDC" w:themeFill="accent5" w:themeFillTint="99"/>
          </w:tcPr>
          <w:p w14:paraId="6A5EDA67" w14:textId="77777777" w:rsidR="00C91BEB" w:rsidRPr="00624C44" w:rsidRDefault="00C91BEB" w:rsidP="00C91BEB">
            <w:pPr>
              <w:rPr>
                <w:lang w:val="en-US"/>
              </w:rPr>
            </w:pPr>
          </w:p>
        </w:tc>
        <w:tc>
          <w:tcPr>
            <w:tcW w:w="1985" w:type="dxa"/>
            <w:shd w:val="clear" w:color="auto" w:fill="92CDDC" w:themeFill="accent5" w:themeFillTint="99"/>
          </w:tcPr>
          <w:p w14:paraId="53ED9E53" w14:textId="77777777" w:rsidR="00C91BEB" w:rsidRPr="00624C44" w:rsidRDefault="00C91BEB" w:rsidP="00C91BEB">
            <w:pPr>
              <w:rPr>
                <w:lang w:val="en-US"/>
              </w:rPr>
            </w:pPr>
          </w:p>
        </w:tc>
      </w:tr>
      <w:tr w:rsidR="00C91BEB" w:rsidRPr="00624C44" w14:paraId="276A8279" w14:textId="77777777" w:rsidTr="00AD3DA7">
        <w:trPr>
          <w:cantSplit/>
          <w:trHeight w:val="302"/>
        </w:trPr>
        <w:tc>
          <w:tcPr>
            <w:tcW w:w="993" w:type="dxa"/>
            <w:vMerge/>
            <w:shd w:val="clear" w:color="auto" w:fill="92CDDC" w:themeFill="accent5" w:themeFillTint="99"/>
          </w:tcPr>
          <w:p w14:paraId="6841A286" w14:textId="77777777" w:rsidR="00C91BEB" w:rsidRPr="00624C44" w:rsidRDefault="00C91BEB" w:rsidP="00C91BEB">
            <w:pPr>
              <w:rPr>
                <w:lang w:val="en-US"/>
              </w:rPr>
            </w:pPr>
          </w:p>
        </w:tc>
        <w:tc>
          <w:tcPr>
            <w:tcW w:w="1134" w:type="dxa"/>
            <w:shd w:val="clear" w:color="auto" w:fill="92CDDC" w:themeFill="accent5" w:themeFillTint="99"/>
          </w:tcPr>
          <w:p w14:paraId="3904D2C9" w14:textId="77777777" w:rsidR="00C91BEB" w:rsidRPr="00624C44" w:rsidRDefault="00C91BEB" w:rsidP="00C91BEB">
            <w:pPr>
              <w:rPr>
                <w:lang w:val="en-US"/>
              </w:rPr>
            </w:pPr>
          </w:p>
        </w:tc>
        <w:tc>
          <w:tcPr>
            <w:tcW w:w="1134" w:type="dxa"/>
            <w:shd w:val="clear" w:color="auto" w:fill="92CDDC" w:themeFill="accent5" w:themeFillTint="99"/>
          </w:tcPr>
          <w:p w14:paraId="09173646" w14:textId="77777777" w:rsidR="00C91BEB" w:rsidRPr="00624C44" w:rsidRDefault="00C91BEB" w:rsidP="00C91BEB">
            <w:pPr>
              <w:rPr>
                <w:lang w:val="en-US"/>
              </w:rPr>
            </w:pPr>
            <w:r w:rsidRPr="00624C44">
              <w:rPr>
                <w:lang w:val="en-US"/>
              </w:rPr>
              <w:t>/rightwards</w:t>
            </w:r>
          </w:p>
        </w:tc>
        <w:tc>
          <w:tcPr>
            <w:tcW w:w="850" w:type="dxa"/>
            <w:shd w:val="clear" w:color="auto" w:fill="92CDDC" w:themeFill="accent5" w:themeFillTint="99"/>
          </w:tcPr>
          <w:p w14:paraId="5A89D952" w14:textId="77777777" w:rsidR="00C91BEB" w:rsidRPr="00624C44" w:rsidRDefault="00C91BEB" w:rsidP="00C91BEB">
            <w:pPr>
              <w:rPr>
                <w:lang w:val="en-US"/>
              </w:rPr>
            </w:pPr>
          </w:p>
        </w:tc>
        <w:tc>
          <w:tcPr>
            <w:tcW w:w="1844" w:type="dxa"/>
            <w:shd w:val="clear" w:color="auto" w:fill="92CDDC" w:themeFill="accent5" w:themeFillTint="99"/>
          </w:tcPr>
          <w:p w14:paraId="7562F9F9" w14:textId="77777777" w:rsidR="00C91BEB" w:rsidRPr="00624C44" w:rsidRDefault="00C91BEB" w:rsidP="00C91BEB">
            <w:pPr>
              <w:rPr>
                <w:lang w:val="en-US"/>
              </w:rPr>
            </w:pPr>
          </w:p>
        </w:tc>
        <w:tc>
          <w:tcPr>
            <w:tcW w:w="2126" w:type="dxa"/>
            <w:shd w:val="clear" w:color="auto" w:fill="92CDDC" w:themeFill="accent5" w:themeFillTint="99"/>
          </w:tcPr>
          <w:p w14:paraId="711CC7D4" w14:textId="77777777" w:rsidR="00C91BEB" w:rsidRPr="00624C44" w:rsidRDefault="00C91BEB" w:rsidP="00C91BEB">
            <w:pPr>
              <w:rPr>
                <w:lang w:val="en-US"/>
              </w:rPr>
            </w:pPr>
          </w:p>
        </w:tc>
        <w:tc>
          <w:tcPr>
            <w:tcW w:w="1985" w:type="dxa"/>
            <w:shd w:val="clear" w:color="auto" w:fill="92CDDC" w:themeFill="accent5" w:themeFillTint="99"/>
          </w:tcPr>
          <w:p w14:paraId="782B1250" w14:textId="77777777" w:rsidR="00C91BEB" w:rsidRPr="00624C44" w:rsidRDefault="00C91BEB" w:rsidP="00C91BEB">
            <w:pPr>
              <w:rPr>
                <w:lang w:val="en-US"/>
              </w:rPr>
            </w:pPr>
          </w:p>
        </w:tc>
      </w:tr>
      <w:tr w:rsidR="00C91BEB" w:rsidRPr="00624C44" w14:paraId="7EEBD9F0" w14:textId="77777777" w:rsidTr="00AD3DA7">
        <w:trPr>
          <w:cantSplit/>
          <w:trHeight w:val="302"/>
        </w:trPr>
        <w:tc>
          <w:tcPr>
            <w:tcW w:w="993" w:type="dxa"/>
            <w:vMerge/>
            <w:shd w:val="clear" w:color="auto" w:fill="92CDDC" w:themeFill="accent5" w:themeFillTint="99"/>
          </w:tcPr>
          <w:p w14:paraId="3C1C15BA" w14:textId="77777777" w:rsidR="00C91BEB" w:rsidRPr="00624C44" w:rsidRDefault="00C91BEB" w:rsidP="00C91BEB">
            <w:pPr>
              <w:rPr>
                <w:lang w:val="en-US"/>
              </w:rPr>
            </w:pPr>
          </w:p>
        </w:tc>
        <w:tc>
          <w:tcPr>
            <w:tcW w:w="1134" w:type="dxa"/>
            <w:shd w:val="clear" w:color="auto" w:fill="92CDDC" w:themeFill="accent5" w:themeFillTint="99"/>
          </w:tcPr>
          <w:p w14:paraId="1C7A5C23" w14:textId="77777777" w:rsidR="00C91BEB" w:rsidRPr="00624C44" w:rsidRDefault="00C91BEB" w:rsidP="00C91BEB">
            <w:pPr>
              <w:rPr>
                <w:lang w:val="en-US"/>
              </w:rPr>
            </w:pPr>
          </w:p>
        </w:tc>
        <w:tc>
          <w:tcPr>
            <w:tcW w:w="1134" w:type="dxa"/>
            <w:shd w:val="clear" w:color="auto" w:fill="92CDDC" w:themeFill="accent5" w:themeFillTint="99"/>
          </w:tcPr>
          <w:p w14:paraId="1D2D5CD8" w14:textId="77777777" w:rsidR="00C91BEB" w:rsidRPr="00624C44" w:rsidRDefault="00C91BEB" w:rsidP="00C91BEB">
            <w:pPr>
              <w:rPr>
                <w:lang w:val="en-US"/>
              </w:rPr>
            </w:pPr>
            <w:r w:rsidRPr="00624C44">
              <w:rPr>
                <w:lang w:val="en-US"/>
              </w:rPr>
              <w:t>/upwards</w:t>
            </w:r>
          </w:p>
        </w:tc>
        <w:tc>
          <w:tcPr>
            <w:tcW w:w="850" w:type="dxa"/>
            <w:shd w:val="clear" w:color="auto" w:fill="92CDDC" w:themeFill="accent5" w:themeFillTint="99"/>
          </w:tcPr>
          <w:p w14:paraId="704F91CC" w14:textId="77777777" w:rsidR="00C91BEB" w:rsidRPr="00624C44" w:rsidRDefault="00C91BEB" w:rsidP="00C91BEB">
            <w:pPr>
              <w:rPr>
                <w:lang w:val="en-US"/>
              </w:rPr>
            </w:pPr>
          </w:p>
        </w:tc>
        <w:tc>
          <w:tcPr>
            <w:tcW w:w="1844" w:type="dxa"/>
            <w:shd w:val="clear" w:color="auto" w:fill="92CDDC" w:themeFill="accent5" w:themeFillTint="99"/>
          </w:tcPr>
          <w:p w14:paraId="37993C51" w14:textId="77777777" w:rsidR="00C91BEB" w:rsidRPr="00624C44" w:rsidRDefault="00C91BEB" w:rsidP="00C91BEB">
            <w:pPr>
              <w:rPr>
                <w:lang w:val="en-US"/>
              </w:rPr>
            </w:pPr>
          </w:p>
        </w:tc>
        <w:tc>
          <w:tcPr>
            <w:tcW w:w="2126" w:type="dxa"/>
            <w:shd w:val="clear" w:color="auto" w:fill="92CDDC" w:themeFill="accent5" w:themeFillTint="99"/>
          </w:tcPr>
          <w:p w14:paraId="0CABB6FC" w14:textId="77777777" w:rsidR="00C91BEB" w:rsidRPr="00624C44" w:rsidRDefault="00C91BEB" w:rsidP="00C91BEB">
            <w:pPr>
              <w:rPr>
                <w:lang w:val="en-US"/>
              </w:rPr>
            </w:pPr>
          </w:p>
        </w:tc>
        <w:tc>
          <w:tcPr>
            <w:tcW w:w="1985" w:type="dxa"/>
            <w:shd w:val="clear" w:color="auto" w:fill="92CDDC" w:themeFill="accent5" w:themeFillTint="99"/>
          </w:tcPr>
          <w:p w14:paraId="3297A6EE" w14:textId="77777777" w:rsidR="00C91BEB" w:rsidRPr="00624C44" w:rsidRDefault="00C91BEB" w:rsidP="00C91BEB">
            <w:pPr>
              <w:rPr>
                <w:lang w:val="en-US"/>
              </w:rPr>
            </w:pPr>
          </w:p>
        </w:tc>
      </w:tr>
      <w:tr w:rsidR="00C91BEB" w:rsidRPr="00624C44" w14:paraId="486210BF" w14:textId="77777777" w:rsidTr="00AD3DA7">
        <w:trPr>
          <w:cantSplit/>
          <w:trHeight w:val="302"/>
        </w:trPr>
        <w:tc>
          <w:tcPr>
            <w:tcW w:w="993" w:type="dxa"/>
            <w:vMerge/>
            <w:shd w:val="clear" w:color="auto" w:fill="92CDDC" w:themeFill="accent5" w:themeFillTint="99"/>
          </w:tcPr>
          <w:p w14:paraId="3914D874" w14:textId="77777777" w:rsidR="00C91BEB" w:rsidRPr="00624C44" w:rsidRDefault="00C91BEB" w:rsidP="00C91BEB">
            <w:pPr>
              <w:rPr>
                <w:lang w:val="en-US"/>
              </w:rPr>
            </w:pPr>
          </w:p>
        </w:tc>
        <w:tc>
          <w:tcPr>
            <w:tcW w:w="1134" w:type="dxa"/>
            <w:shd w:val="clear" w:color="auto" w:fill="92CDDC" w:themeFill="accent5" w:themeFillTint="99"/>
          </w:tcPr>
          <w:p w14:paraId="6FC0B52D" w14:textId="77777777" w:rsidR="00C91BEB" w:rsidRPr="00624C44" w:rsidRDefault="00C91BEB" w:rsidP="00C91BEB">
            <w:pPr>
              <w:rPr>
                <w:lang w:val="en-US"/>
              </w:rPr>
            </w:pPr>
          </w:p>
        </w:tc>
        <w:tc>
          <w:tcPr>
            <w:tcW w:w="1134" w:type="dxa"/>
            <w:shd w:val="clear" w:color="auto" w:fill="92CDDC" w:themeFill="accent5" w:themeFillTint="99"/>
          </w:tcPr>
          <w:p w14:paraId="4EF373C9" w14:textId="77777777" w:rsidR="00C91BEB" w:rsidRPr="00624C44" w:rsidRDefault="00C91BEB" w:rsidP="00C91BEB">
            <w:pPr>
              <w:rPr>
                <w:lang w:val="en-US"/>
              </w:rPr>
            </w:pPr>
            <w:r w:rsidRPr="00624C44">
              <w:rPr>
                <w:lang w:val="en-US"/>
              </w:rPr>
              <w:t>/downwards</w:t>
            </w:r>
          </w:p>
        </w:tc>
        <w:tc>
          <w:tcPr>
            <w:tcW w:w="850" w:type="dxa"/>
            <w:shd w:val="clear" w:color="auto" w:fill="92CDDC" w:themeFill="accent5" w:themeFillTint="99"/>
          </w:tcPr>
          <w:p w14:paraId="6CADCA59" w14:textId="77777777" w:rsidR="00C91BEB" w:rsidRPr="00624C44" w:rsidRDefault="00C91BEB" w:rsidP="00C91BEB">
            <w:pPr>
              <w:rPr>
                <w:lang w:val="en-US"/>
              </w:rPr>
            </w:pPr>
          </w:p>
        </w:tc>
        <w:tc>
          <w:tcPr>
            <w:tcW w:w="1844" w:type="dxa"/>
            <w:shd w:val="clear" w:color="auto" w:fill="92CDDC" w:themeFill="accent5" w:themeFillTint="99"/>
          </w:tcPr>
          <w:p w14:paraId="62389A7D" w14:textId="77777777" w:rsidR="00C91BEB" w:rsidRPr="00624C44" w:rsidRDefault="00C91BEB" w:rsidP="00C91BEB">
            <w:pPr>
              <w:rPr>
                <w:lang w:val="en-US"/>
              </w:rPr>
            </w:pPr>
          </w:p>
        </w:tc>
        <w:tc>
          <w:tcPr>
            <w:tcW w:w="2126" w:type="dxa"/>
            <w:shd w:val="clear" w:color="auto" w:fill="92CDDC" w:themeFill="accent5" w:themeFillTint="99"/>
          </w:tcPr>
          <w:p w14:paraId="308B8574" w14:textId="77777777" w:rsidR="00C91BEB" w:rsidRPr="00624C44" w:rsidRDefault="00C91BEB" w:rsidP="00C91BEB">
            <w:pPr>
              <w:rPr>
                <w:lang w:val="en-US"/>
              </w:rPr>
            </w:pPr>
          </w:p>
        </w:tc>
        <w:tc>
          <w:tcPr>
            <w:tcW w:w="1985" w:type="dxa"/>
            <w:shd w:val="clear" w:color="auto" w:fill="92CDDC" w:themeFill="accent5" w:themeFillTint="99"/>
          </w:tcPr>
          <w:p w14:paraId="738B7706" w14:textId="77777777" w:rsidR="00C91BEB" w:rsidRPr="00624C44" w:rsidRDefault="00C91BEB" w:rsidP="00C91BEB">
            <w:pPr>
              <w:rPr>
                <w:lang w:val="en-US"/>
              </w:rPr>
            </w:pPr>
          </w:p>
        </w:tc>
      </w:tr>
    </w:tbl>
    <w:p w14:paraId="0EAAA2CE" w14:textId="77777777" w:rsidR="002B29A1" w:rsidRPr="00624C44" w:rsidRDefault="002B29A1" w:rsidP="00D926EC">
      <w:pPr>
        <w:rPr>
          <w:lang w:val="en-US"/>
        </w:rPr>
      </w:pPr>
    </w:p>
    <w:p w14:paraId="43346352" w14:textId="77777777" w:rsidR="002B29A1" w:rsidRPr="00624C44" w:rsidRDefault="002B29A1" w:rsidP="00D926EC">
      <w:pPr>
        <w:rPr>
          <w:lang w:val="en-US"/>
        </w:rPr>
      </w:pPr>
    </w:p>
    <w:p w14:paraId="4BD31A41" w14:textId="77777777" w:rsidR="002B29A1" w:rsidRPr="00624C44" w:rsidRDefault="002B29A1" w:rsidP="00D926EC">
      <w:pPr>
        <w:rPr>
          <w:lang w:val="en-US"/>
        </w:rPr>
      </w:pPr>
    </w:p>
    <w:p w14:paraId="7CA304CE" w14:textId="604D830F" w:rsidR="00D926EC" w:rsidRPr="00624C44" w:rsidRDefault="001F6D42" w:rsidP="005433D9">
      <w:pPr>
        <w:rPr>
          <w:rFonts w:ascii="Blender Pro Bold" w:eastAsiaTheme="majorEastAsia" w:hAnsi="Blender Pro Bold" w:cs="Arial"/>
          <w:color w:val="4F81BD" w:themeColor="accent1"/>
          <w:sz w:val="28"/>
          <w:szCs w:val="26"/>
          <w:lang w:val="en-US"/>
        </w:rPr>
      </w:pPr>
      <w:ins w:id="1128" w:author="motioncomposer" w:date="2017-12-21T19:52:00Z">
        <w:r w:rsidRPr="00624C44">
          <w:rPr>
            <w:lang w:val="en-US"/>
          </w:rPr>
          <w:t xml:space="preserve">* - </w:t>
        </w:r>
        <w:r w:rsidR="00CD18FF" w:rsidRPr="00624C44">
          <w:rPr>
            <w:lang w:val="en-US"/>
          </w:rPr>
          <w:t>each could be a different sound, but that sounds like nuts.  mor</w:t>
        </w:r>
        <w:r w:rsidR="00DA2A49" w:rsidRPr="00624C44">
          <w:rPr>
            <w:lang w:val="en-US"/>
          </w:rPr>
          <w:t xml:space="preserve">e probably some simpler scheme, such as upper body this, lower body that, or </w:t>
        </w:r>
        <w:r w:rsidR="00CD18FF" w:rsidRPr="00624C44">
          <w:rPr>
            <w:lang w:val="en-US"/>
          </w:rPr>
          <w:t xml:space="preserve">purely random, sequenced or </w:t>
        </w:r>
        <w:r w:rsidR="00DA2A49" w:rsidRPr="00624C44">
          <w:rPr>
            <w:lang w:val="en-US"/>
          </w:rPr>
          <w:t>pseudo-random</w:t>
        </w:r>
        <w:r w:rsidR="00B43005" w:rsidRPr="00624C44">
          <w:rPr>
            <w:lang w:val="en-US"/>
          </w:rPr>
          <w:t xml:space="preserve">.   This – along with many other </w:t>
        </w:r>
        <w:r w:rsidRPr="00624C44">
          <w:rPr>
            <w:lang w:val="en-US"/>
          </w:rPr>
          <w:t xml:space="preserve">details – is discussed in the Techno Music tasks document in the </w:t>
        </w:r>
        <w:proofErr w:type="spellStart"/>
        <w:r w:rsidRPr="00624C44">
          <w:rPr>
            <w:lang w:val="en-US"/>
          </w:rPr>
          <w:t>MEWork</w:t>
        </w:r>
        <w:proofErr w:type="spellEnd"/>
        <w:r w:rsidRPr="00624C44">
          <w:rPr>
            <w:lang w:val="en-US"/>
          </w:rPr>
          <w:t xml:space="preserve"> folder. </w:t>
        </w:r>
      </w:ins>
    </w:p>
    <w:p w14:paraId="106C49AB" w14:textId="77777777" w:rsidR="009D5CBE" w:rsidRPr="00624C44" w:rsidRDefault="009D5CBE" w:rsidP="00D926EC">
      <w:pPr>
        <w:rPr>
          <w:lang w:val="en-US"/>
        </w:rPr>
      </w:pPr>
    </w:p>
    <w:p w14:paraId="4F75C640" w14:textId="0B2A1423" w:rsidR="00D926EC" w:rsidRPr="00624C44" w:rsidRDefault="00D926EC" w:rsidP="008C6917">
      <w:pPr>
        <w:pStyle w:val="Heading3"/>
        <w:rPr>
          <w:lang w:val="en-US"/>
        </w:rPr>
      </w:pPr>
      <w:bookmarkStart w:id="1129" w:name="_Toc362437899"/>
      <w:bookmarkStart w:id="1130" w:name="_Toc365022724"/>
      <w:bookmarkStart w:id="1131" w:name="_Toc369191197"/>
      <w:bookmarkStart w:id="1132" w:name="_Toc380405774"/>
      <w:r w:rsidRPr="00624C44">
        <w:rPr>
          <w:lang w:val="en-US"/>
        </w:rPr>
        <w:t xml:space="preserve">List of Messages </w:t>
      </w:r>
      <w:r w:rsidR="00C126E1" w:rsidRPr="00624C44">
        <w:rPr>
          <w:lang w:val="en-US"/>
        </w:rPr>
        <w:t>(MC 2.0 &gt;</w:t>
      </w:r>
      <w:r w:rsidRPr="00624C44">
        <w:rPr>
          <w:lang w:val="en-US"/>
        </w:rPr>
        <w:t xml:space="preserve"> 3.0</w:t>
      </w:r>
      <w:r w:rsidR="00C126E1" w:rsidRPr="00624C44">
        <w:rPr>
          <w:lang w:val="en-US"/>
        </w:rPr>
        <w:t>)</w:t>
      </w:r>
      <w:bookmarkEnd w:id="1129"/>
      <w:bookmarkEnd w:id="1130"/>
      <w:bookmarkEnd w:id="1131"/>
      <w:bookmarkEnd w:id="1132"/>
    </w:p>
    <w:p w14:paraId="104223BA" w14:textId="77777777" w:rsidR="005433D9" w:rsidRPr="00624C44" w:rsidRDefault="005433D9" w:rsidP="00635FD7">
      <w:pPr>
        <w:rPr>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081"/>
        <w:gridCol w:w="777"/>
        <w:gridCol w:w="775"/>
        <w:gridCol w:w="4414"/>
        <w:gridCol w:w="75"/>
        <w:gridCol w:w="733"/>
        <w:gridCol w:w="918"/>
      </w:tblGrid>
      <w:tr w:rsidR="00C12CB5" w:rsidRPr="00624C44" w14:paraId="431D322E" w14:textId="4350019F" w:rsidTr="00AD3DA7">
        <w:trPr>
          <w:trHeight w:val="320"/>
        </w:trPr>
        <w:tc>
          <w:tcPr>
            <w:tcW w:w="3606" w:type="dxa"/>
            <w:gridSpan w:val="3"/>
            <w:tcBorders>
              <w:right w:val="single" w:sz="36" w:space="0" w:color="auto"/>
            </w:tcBorders>
            <w:shd w:val="clear" w:color="auto" w:fill="D9D9D9"/>
            <w:vAlign w:val="center"/>
          </w:tcPr>
          <w:p w14:paraId="74435CEA" w14:textId="77777777" w:rsidR="00C12CB5" w:rsidRPr="00624C44" w:rsidRDefault="00C12CB5" w:rsidP="00D926EC">
            <w:pPr>
              <w:rPr>
                <w:lang w:val="en-US"/>
              </w:rPr>
            </w:pPr>
            <w:r w:rsidRPr="00624C44">
              <w:rPr>
                <w:lang w:val="en-US"/>
              </w:rPr>
              <w:t>MC 2.0</w:t>
            </w:r>
          </w:p>
        </w:tc>
        <w:tc>
          <w:tcPr>
            <w:tcW w:w="4776" w:type="dxa"/>
            <w:gridSpan w:val="4"/>
            <w:tcBorders>
              <w:left w:val="single" w:sz="36" w:space="0" w:color="auto"/>
              <w:right w:val="single" w:sz="4" w:space="0" w:color="auto"/>
            </w:tcBorders>
            <w:shd w:val="clear" w:color="auto" w:fill="D9D9D9"/>
            <w:vAlign w:val="center"/>
          </w:tcPr>
          <w:p w14:paraId="57506AC7" w14:textId="77777777" w:rsidR="00C12CB5" w:rsidRPr="00624C44" w:rsidRDefault="00C12CB5" w:rsidP="00D926EC">
            <w:pPr>
              <w:rPr>
                <w:lang w:val="en-US"/>
              </w:rPr>
            </w:pPr>
            <w:r w:rsidRPr="00624C44">
              <w:rPr>
                <w:lang w:val="en-US"/>
              </w:rPr>
              <w:t>MC 3.0</w:t>
            </w:r>
          </w:p>
        </w:tc>
      </w:tr>
      <w:tr w:rsidR="00C12CB5" w:rsidRPr="00624C44" w14:paraId="0393C36D" w14:textId="77777777" w:rsidTr="00AD3DA7">
        <w:trPr>
          <w:cantSplit/>
          <w:trHeight w:val="1223"/>
        </w:trPr>
        <w:tc>
          <w:tcPr>
            <w:tcW w:w="2398" w:type="dxa"/>
            <w:shd w:val="clear" w:color="auto" w:fill="D9D9D9"/>
            <w:vAlign w:val="center"/>
          </w:tcPr>
          <w:p w14:paraId="521AD90A" w14:textId="77777777" w:rsidR="00C12CB5" w:rsidRPr="00624C44" w:rsidRDefault="00C12CB5" w:rsidP="00D926EC">
            <w:pPr>
              <w:rPr>
                <w:lang w:val="en-US"/>
              </w:rPr>
            </w:pPr>
            <w:r w:rsidRPr="00624C44">
              <w:rPr>
                <w:lang w:val="en-US"/>
              </w:rPr>
              <w:t>Message Pattern</w:t>
            </w:r>
          </w:p>
        </w:tc>
        <w:tc>
          <w:tcPr>
            <w:tcW w:w="605" w:type="dxa"/>
            <w:shd w:val="clear" w:color="auto" w:fill="D9D9D9"/>
            <w:textDirection w:val="btLr"/>
            <w:vAlign w:val="center"/>
          </w:tcPr>
          <w:p w14:paraId="6B0535AA" w14:textId="77777777" w:rsidR="00C12CB5" w:rsidRPr="00624C44" w:rsidRDefault="00C12CB5" w:rsidP="00D926EC">
            <w:pPr>
              <w:rPr>
                <w:lang w:val="en-US"/>
              </w:rPr>
            </w:pPr>
            <w:proofErr w:type="spellStart"/>
            <w:r w:rsidRPr="00624C44">
              <w:rPr>
                <w:lang w:val="en-US"/>
              </w:rPr>
              <w:t>Typetag</w:t>
            </w:r>
            <w:proofErr w:type="spellEnd"/>
          </w:p>
        </w:tc>
        <w:tc>
          <w:tcPr>
            <w:tcW w:w="603" w:type="dxa"/>
            <w:tcBorders>
              <w:left w:val="single" w:sz="4" w:space="0" w:color="auto"/>
              <w:right w:val="single" w:sz="36" w:space="0" w:color="auto"/>
            </w:tcBorders>
            <w:shd w:val="clear" w:color="auto" w:fill="D9D9D9"/>
            <w:textDirection w:val="btLr"/>
            <w:vAlign w:val="center"/>
          </w:tcPr>
          <w:p w14:paraId="41E89D37" w14:textId="77777777" w:rsidR="00C12CB5" w:rsidRPr="00624C44" w:rsidRDefault="00C12CB5" w:rsidP="00D926EC">
            <w:pPr>
              <w:rPr>
                <w:lang w:val="en-US"/>
              </w:rPr>
            </w:pPr>
            <w:r w:rsidRPr="00624C44">
              <w:rPr>
                <w:lang w:val="en-US"/>
              </w:rPr>
              <w:t>Mode</w:t>
            </w:r>
          </w:p>
          <w:p w14:paraId="13E41489" w14:textId="77777777" w:rsidR="00C12CB5" w:rsidRPr="00624C44" w:rsidRDefault="00C12CB5" w:rsidP="00D926EC">
            <w:pPr>
              <w:rPr>
                <w:lang w:val="en-US"/>
              </w:rPr>
            </w:pPr>
            <w:r w:rsidRPr="00624C44">
              <w:rPr>
                <w:lang w:val="en-US"/>
              </w:rPr>
              <w:t>(</w:t>
            </w:r>
            <w:proofErr w:type="gramStart"/>
            <w:r w:rsidRPr="00624C44">
              <w:rPr>
                <w:lang w:val="en-US"/>
              </w:rPr>
              <w:t>R,C</w:t>
            </w:r>
            <w:proofErr w:type="gramEnd"/>
            <w:r w:rsidRPr="00624C44">
              <w:rPr>
                <w:lang w:val="en-US"/>
              </w:rPr>
              <w:t>,B)</w:t>
            </w:r>
          </w:p>
        </w:tc>
        <w:tc>
          <w:tcPr>
            <w:tcW w:w="3434" w:type="dxa"/>
            <w:tcBorders>
              <w:left w:val="single" w:sz="36" w:space="0" w:color="auto"/>
              <w:right w:val="single" w:sz="4" w:space="0" w:color="auto"/>
            </w:tcBorders>
            <w:shd w:val="clear" w:color="auto" w:fill="D9D9D9"/>
            <w:vAlign w:val="center"/>
          </w:tcPr>
          <w:p w14:paraId="2FF47F2C" w14:textId="77777777" w:rsidR="00C12CB5" w:rsidRPr="00624C44" w:rsidRDefault="00C12CB5" w:rsidP="00D926EC">
            <w:pPr>
              <w:rPr>
                <w:lang w:val="en-US"/>
              </w:rPr>
            </w:pPr>
            <w:r w:rsidRPr="00624C44">
              <w:rPr>
                <w:lang w:val="en-US"/>
              </w:rPr>
              <w:t>Message Pattern</w:t>
            </w:r>
          </w:p>
        </w:tc>
        <w:tc>
          <w:tcPr>
            <w:tcW w:w="628" w:type="dxa"/>
            <w:gridSpan w:val="2"/>
            <w:tcBorders>
              <w:left w:val="single" w:sz="4" w:space="0" w:color="auto"/>
              <w:right w:val="single" w:sz="4" w:space="0" w:color="auto"/>
            </w:tcBorders>
            <w:shd w:val="clear" w:color="auto" w:fill="D9D9D9"/>
            <w:vAlign w:val="center"/>
          </w:tcPr>
          <w:p w14:paraId="1C4667E8" w14:textId="77777777" w:rsidR="00C12CB5" w:rsidRPr="00624C44" w:rsidRDefault="00C12CB5" w:rsidP="00B63C42">
            <w:pPr>
              <w:rPr>
                <w:lang w:val="en-US"/>
              </w:rPr>
            </w:pPr>
          </w:p>
        </w:tc>
        <w:tc>
          <w:tcPr>
            <w:tcW w:w="714" w:type="dxa"/>
            <w:tcBorders>
              <w:left w:val="single" w:sz="4" w:space="0" w:color="auto"/>
            </w:tcBorders>
            <w:shd w:val="clear" w:color="auto" w:fill="D9D9D9"/>
            <w:textDirection w:val="btLr"/>
            <w:vAlign w:val="center"/>
          </w:tcPr>
          <w:p w14:paraId="51BF85B0" w14:textId="2C643B5F" w:rsidR="00C12CB5" w:rsidRPr="00624C44" w:rsidRDefault="00C12CB5" w:rsidP="00D926EC">
            <w:pPr>
              <w:rPr>
                <w:lang w:val="en-US"/>
              </w:rPr>
            </w:pPr>
            <w:proofErr w:type="spellStart"/>
            <w:r w:rsidRPr="00624C44">
              <w:rPr>
                <w:lang w:val="en-US"/>
              </w:rPr>
              <w:t>Typetag</w:t>
            </w:r>
            <w:proofErr w:type="spellEnd"/>
          </w:p>
        </w:tc>
      </w:tr>
      <w:tr w:rsidR="00C12CB5" w:rsidRPr="00624C44" w14:paraId="0E2711F7" w14:textId="38D13E24" w:rsidTr="00AD3DA7">
        <w:trPr>
          <w:trHeight w:val="320"/>
        </w:trPr>
        <w:tc>
          <w:tcPr>
            <w:tcW w:w="3606" w:type="dxa"/>
            <w:gridSpan w:val="3"/>
            <w:tcBorders>
              <w:right w:val="single" w:sz="36" w:space="0" w:color="auto"/>
            </w:tcBorders>
            <w:shd w:val="clear" w:color="auto" w:fill="EEECE1" w:themeFill="background2"/>
            <w:vAlign w:val="center"/>
          </w:tcPr>
          <w:p w14:paraId="56BCE53E" w14:textId="77777777" w:rsidR="00C12CB5" w:rsidRPr="00624C44" w:rsidRDefault="00C12CB5" w:rsidP="00D926EC">
            <w:pPr>
              <w:rPr>
                <w:lang w:val="en-US"/>
              </w:rPr>
            </w:pPr>
            <w:r w:rsidRPr="00624C44">
              <w:rPr>
                <w:lang w:val="en-US"/>
              </w:rPr>
              <w:t xml:space="preserve">TECHNO SENDs on ports </w:t>
            </w:r>
          </w:p>
          <w:p w14:paraId="27B361A7" w14:textId="77777777" w:rsidR="00C12CB5" w:rsidRPr="00624C44" w:rsidRDefault="00C12CB5" w:rsidP="00D926EC">
            <w:pPr>
              <w:rPr>
                <w:lang w:val="en-US"/>
              </w:rPr>
            </w:pPr>
            <w:r w:rsidRPr="00624C44">
              <w:rPr>
                <w:lang w:val="en-US"/>
              </w:rPr>
              <w:t>9085(R) / 9986(C)</w:t>
            </w:r>
          </w:p>
        </w:tc>
        <w:tc>
          <w:tcPr>
            <w:tcW w:w="4776" w:type="dxa"/>
            <w:gridSpan w:val="4"/>
            <w:tcBorders>
              <w:left w:val="single" w:sz="36" w:space="0" w:color="auto"/>
              <w:right w:val="single" w:sz="4" w:space="0" w:color="auto"/>
            </w:tcBorders>
            <w:shd w:val="clear" w:color="auto" w:fill="EEECE1" w:themeFill="background2"/>
            <w:vAlign w:val="center"/>
          </w:tcPr>
          <w:p w14:paraId="27B60D40" w14:textId="5D780BAC" w:rsidR="00C12CB5" w:rsidRPr="00624C44" w:rsidRDefault="00C12CB5" w:rsidP="00C12CB5">
            <w:pPr>
              <w:rPr>
                <w:lang w:val="en-US"/>
              </w:rPr>
            </w:pPr>
            <w:r w:rsidRPr="00624C44">
              <w:rPr>
                <w:lang w:val="en-US"/>
              </w:rPr>
              <w:t>TECHNO SENDs to CM on port 6065</w:t>
            </w:r>
          </w:p>
        </w:tc>
      </w:tr>
      <w:tr w:rsidR="00C12CB5" w:rsidRPr="00624C44" w14:paraId="0CB72294" w14:textId="77777777" w:rsidTr="00AD3DA7">
        <w:trPr>
          <w:trHeight w:val="320"/>
        </w:trPr>
        <w:tc>
          <w:tcPr>
            <w:tcW w:w="2398" w:type="dxa"/>
          </w:tcPr>
          <w:p w14:paraId="2F15EC88" w14:textId="77777777" w:rsidR="00C12CB5" w:rsidRPr="00624C44" w:rsidRDefault="00C12CB5" w:rsidP="00D926EC">
            <w:pPr>
              <w:rPr>
                <w:lang w:val="en-US"/>
              </w:rPr>
            </w:pPr>
          </w:p>
        </w:tc>
        <w:tc>
          <w:tcPr>
            <w:tcW w:w="605" w:type="dxa"/>
          </w:tcPr>
          <w:p w14:paraId="771FD7C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1BA5B3E1"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3EF27669" w14:textId="68B63878" w:rsidR="00C12CB5" w:rsidRPr="00624C44" w:rsidRDefault="00C12CB5" w:rsidP="00D926EC">
            <w:pPr>
              <w:rPr>
                <w:lang w:val="en-US"/>
              </w:rPr>
            </w:pPr>
            <w:r w:rsidRPr="00624C44">
              <w:rPr>
                <w:lang w:val="en-US"/>
              </w:rPr>
              <w:t>/set/loaded</w:t>
            </w:r>
          </w:p>
        </w:tc>
        <w:tc>
          <w:tcPr>
            <w:tcW w:w="628" w:type="dxa"/>
            <w:gridSpan w:val="2"/>
            <w:tcBorders>
              <w:left w:val="single" w:sz="4" w:space="0" w:color="auto"/>
              <w:right w:val="single" w:sz="4" w:space="0" w:color="auto"/>
            </w:tcBorders>
          </w:tcPr>
          <w:p w14:paraId="76B57268" w14:textId="77777777" w:rsidR="00C12CB5" w:rsidRPr="00624C44" w:rsidRDefault="00C12CB5" w:rsidP="00B63C42">
            <w:pPr>
              <w:rPr>
                <w:lang w:val="en-US"/>
              </w:rPr>
            </w:pPr>
          </w:p>
        </w:tc>
        <w:tc>
          <w:tcPr>
            <w:tcW w:w="714" w:type="dxa"/>
            <w:tcBorders>
              <w:left w:val="single" w:sz="4" w:space="0" w:color="auto"/>
            </w:tcBorders>
          </w:tcPr>
          <w:p w14:paraId="29F2FEF0" w14:textId="102FB29D" w:rsidR="00C12CB5" w:rsidRPr="00624C44" w:rsidRDefault="00C12CB5" w:rsidP="00D926EC">
            <w:pPr>
              <w:rPr>
                <w:lang w:val="en-US"/>
              </w:rPr>
            </w:pPr>
            <w:r w:rsidRPr="00624C44">
              <w:rPr>
                <w:lang w:val="en-US"/>
              </w:rPr>
              <w:t>None</w:t>
            </w:r>
          </w:p>
        </w:tc>
      </w:tr>
      <w:tr w:rsidR="00C12CB5" w:rsidRPr="00624C44" w14:paraId="1AD9C83D" w14:textId="77777777" w:rsidTr="00AD3DA7">
        <w:trPr>
          <w:trHeight w:val="320"/>
        </w:trPr>
        <w:tc>
          <w:tcPr>
            <w:tcW w:w="2398" w:type="dxa"/>
          </w:tcPr>
          <w:p w14:paraId="0BE8EFAC" w14:textId="77777777" w:rsidR="00C12CB5" w:rsidRPr="00624C44" w:rsidRDefault="00C12CB5" w:rsidP="00D926EC">
            <w:pPr>
              <w:rPr>
                <w:lang w:val="en-US"/>
              </w:rPr>
            </w:pPr>
            <w:r w:rsidRPr="00624C44">
              <w:rPr>
                <w:lang w:val="en-US"/>
              </w:rPr>
              <w:t>/ready</w:t>
            </w:r>
          </w:p>
        </w:tc>
        <w:tc>
          <w:tcPr>
            <w:tcW w:w="605" w:type="dxa"/>
          </w:tcPr>
          <w:p w14:paraId="023F6325" w14:textId="77777777" w:rsidR="00C12CB5" w:rsidRPr="00624C44" w:rsidRDefault="00C12CB5" w:rsidP="00D926EC">
            <w:pPr>
              <w:rPr>
                <w:lang w:val="en-US"/>
              </w:rPr>
            </w:pPr>
            <w:r w:rsidRPr="00624C44">
              <w:rPr>
                <w:lang w:val="en-US"/>
              </w:rPr>
              <w:t>1</w:t>
            </w:r>
          </w:p>
        </w:tc>
        <w:tc>
          <w:tcPr>
            <w:tcW w:w="603" w:type="dxa"/>
            <w:tcBorders>
              <w:left w:val="single" w:sz="4" w:space="0" w:color="auto"/>
              <w:right w:val="single" w:sz="36" w:space="0" w:color="auto"/>
            </w:tcBorders>
          </w:tcPr>
          <w:p w14:paraId="54CB24C2" w14:textId="77777777" w:rsidR="00C12CB5" w:rsidRPr="00624C44" w:rsidRDefault="00C12CB5" w:rsidP="00D926EC">
            <w:pPr>
              <w:rPr>
                <w:lang w:val="en-US"/>
              </w:rPr>
            </w:pPr>
            <w:proofErr w:type="gramStart"/>
            <w:r w:rsidRPr="00624C44">
              <w:rPr>
                <w:lang w:val="en-US"/>
              </w:rPr>
              <w:t>R,C</w:t>
            </w:r>
            <w:proofErr w:type="gramEnd"/>
            <w:r w:rsidRPr="00624C44">
              <w:rPr>
                <w:lang w:val="en-US"/>
              </w:rPr>
              <w:t>,B</w:t>
            </w:r>
          </w:p>
        </w:tc>
        <w:tc>
          <w:tcPr>
            <w:tcW w:w="3434" w:type="dxa"/>
            <w:tcBorders>
              <w:left w:val="single" w:sz="36" w:space="0" w:color="auto"/>
              <w:right w:val="single" w:sz="4" w:space="0" w:color="auto"/>
            </w:tcBorders>
          </w:tcPr>
          <w:p w14:paraId="104E07AA" w14:textId="77777777" w:rsidR="00C12CB5" w:rsidRPr="00624C44" w:rsidRDefault="00C12CB5" w:rsidP="00D926EC">
            <w:pPr>
              <w:rPr>
                <w:lang w:val="en-US"/>
              </w:rPr>
            </w:pPr>
            <w:r w:rsidRPr="00624C44">
              <w:rPr>
                <w:lang w:val="en-US"/>
              </w:rPr>
              <w:t>/set/ready</w:t>
            </w:r>
          </w:p>
        </w:tc>
        <w:tc>
          <w:tcPr>
            <w:tcW w:w="628" w:type="dxa"/>
            <w:gridSpan w:val="2"/>
            <w:tcBorders>
              <w:left w:val="single" w:sz="4" w:space="0" w:color="auto"/>
              <w:right w:val="single" w:sz="4" w:space="0" w:color="auto"/>
            </w:tcBorders>
          </w:tcPr>
          <w:p w14:paraId="47F63155" w14:textId="77777777" w:rsidR="00C12CB5" w:rsidRPr="00624C44" w:rsidRDefault="00C12CB5" w:rsidP="00B63C42">
            <w:pPr>
              <w:rPr>
                <w:lang w:val="en-US"/>
              </w:rPr>
            </w:pPr>
          </w:p>
        </w:tc>
        <w:tc>
          <w:tcPr>
            <w:tcW w:w="714" w:type="dxa"/>
            <w:tcBorders>
              <w:left w:val="single" w:sz="4" w:space="0" w:color="auto"/>
            </w:tcBorders>
          </w:tcPr>
          <w:p w14:paraId="1C88BF6E" w14:textId="2CC2CB18" w:rsidR="00C12CB5" w:rsidRPr="00624C44" w:rsidRDefault="00C12CB5" w:rsidP="00D926EC">
            <w:pPr>
              <w:rPr>
                <w:lang w:val="en-US"/>
              </w:rPr>
            </w:pPr>
            <w:r w:rsidRPr="00624C44">
              <w:rPr>
                <w:lang w:val="en-US"/>
              </w:rPr>
              <w:t>None</w:t>
            </w:r>
          </w:p>
        </w:tc>
      </w:tr>
      <w:tr w:rsidR="002543EA" w:rsidRPr="00624C44" w14:paraId="16F8ADCC" w14:textId="77777777" w:rsidTr="00AD3DA7">
        <w:trPr>
          <w:trHeight w:val="320"/>
        </w:trPr>
        <w:tc>
          <w:tcPr>
            <w:tcW w:w="2398" w:type="dxa"/>
          </w:tcPr>
          <w:p w14:paraId="7E0C097C" w14:textId="77777777" w:rsidR="002543EA" w:rsidRPr="00624C44" w:rsidRDefault="002543EA" w:rsidP="002543EA">
            <w:pPr>
              <w:rPr>
                <w:lang w:val="en-US"/>
              </w:rPr>
            </w:pPr>
          </w:p>
        </w:tc>
        <w:tc>
          <w:tcPr>
            <w:tcW w:w="605" w:type="dxa"/>
          </w:tcPr>
          <w:p w14:paraId="2ED4DD06" w14:textId="77777777" w:rsidR="002543EA" w:rsidRPr="00624C44" w:rsidRDefault="002543EA" w:rsidP="002543EA">
            <w:pPr>
              <w:rPr>
                <w:lang w:val="en-US"/>
              </w:rPr>
            </w:pPr>
          </w:p>
        </w:tc>
        <w:tc>
          <w:tcPr>
            <w:tcW w:w="603" w:type="dxa"/>
            <w:tcBorders>
              <w:left w:val="single" w:sz="4" w:space="0" w:color="auto"/>
              <w:right w:val="single" w:sz="36" w:space="0" w:color="auto"/>
            </w:tcBorders>
          </w:tcPr>
          <w:p w14:paraId="372FF623" w14:textId="77777777" w:rsidR="002543EA" w:rsidRPr="00624C44" w:rsidRDefault="002543EA" w:rsidP="002543EA">
            <w:pPr>
              <w:rPr>
                <w:lang w:val="en-US"/>
              </w:rPr>
            </w:pPr>
          </w:p>
        </w:tc>
        <w:tc>
          <w:tcPr>
            <w:tcW w:w="3434" w:type="dxa"/>
            <w:tcBorders>
              <w:left w:val="single" w:sz="36" w:space="0" w:color="auto"/>
              <w:right w:val="single" w:sz="4" w:space="0" w:color="auto"/>
            </w:tcBorders>
          </w:tcPr>
          <w:p w14:paraId="46027714" w14:textId="77777777" w:rsidR="002543EA" w:rsidRPr="00624C44" w:rsidRDefault="002543EA" w:rsidP="002543EA">
            <w:pPr>
              <w:rPr>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tc>
        <w:tc>
          <w:tcPr>
            <w:tcW w:w="628" w:type="dxa"/>
            <w:gridSpan w:val="2"/>
            <w:tcBorders>
              <w:left w:val="single" w:sz="4" w:space="0" w:color="auto"/>
              <w:right w:val="single" w:sz="4" w:space="0" w:color="auto"/>
            </w:tcBorders>
          </w:tcPr>
          <w:p w14:paraId="679F165A" w14:textId="77777777" w:rsidR="002543EA" w:rsidRPr="00624C44" w:rsidRDefault="002543EA" w:rsidP="002543EA">
            <w:pPr>
              <w:rPr>
                <w:lang w:val="en-US"/>
              </w:rPr>
            </w:pPr>
            <w:proofErr w:type="gramStart"/>
            <w:r w:rsidRPr="00624C44">
              <w:rPr>
                <w:lang w:val="en-US"/>
              </w:rPr>
              <w:t>,s</w:t>
            </w:r>
            <w:proofErr w:type="gramEnd"/>
          </w:p>
        </w:tc>
        <w:tc>
          <w:tcPr>
            <w:tcW w:w="714" w:type="dxa"/>
            <w:tcBorders>
              <w:left w:val="single" w:sz="4" w:space="0" w:color="auto"/>
            </w:tcBorders>
            <w:vAlign w:val="center"/>
          </w:tcPr>
          <w:p w14:paraId="5D295D99" w14:textId="77777777" w:rsidR="002543EA" w:rsidRPr="00624C44" w:rsidRDefault="002543EA" w:rsidP="002543EA">
            <w:pPr>
              <w:rPr>
                <w:lang w:val="en-US"/>
              </w:rPr>
            </w:pPr>
            <w:r w:rsidRPr="00624C44">
              <w:rPr>
                <w:lang w:val="en-US"/>
              </w:rPr>
              <w:t>String(s)</w:t>
            </w:r>
          </w:p>
        </w:tc>
      </w:tr>
      <w:tr w:rsidR="00C12CB5" w:rsidRPr="00624C44" w14:paraId="2F2B6EC0" w14:textId="38073B69" w:rsidTr="00AD3DA7">
        <w:trPr>
          <w:trHeight w:val="320"/>
        </w:trPr>
        <w:tc>
          <w:tcPr>
            <w:tcW w:w="2398" w:type="dxa"/>
          </w:tcPr>
          <w:p w14:paraId="2FE39F1B" w14:textId="77777777" w:rsidR="00C12CB5" w:rsidRPr="00624C44" w:rsidRDefault="00C12CB5" w:rsidP="00D926EC">
            <w:pPr>
              <w:rPr>
                <w:lang w:val="en-US"/>
              </w:rPr>
            </w:pPr>
          </w:p>
        </w:tc>
        <w:tc>
          <w:tcPr>
            <w:tcW w:w="605" w:type="dxa"/>
          </w:tcPr>
          <w:p w14:paraId="4A5BAB92"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9D1D4EF" w14:textId="77777777" w:rsidR="00C12CB5" w:rsidRPr="00624C44" w:rsidRDefault="00C12CB5" w:rsidP="00D926EC">
            <w:pPr>
              <w:rPr>
                <w:lang w:val="en-US"/>
              </w:rPr>
            </w:pPr>
          </w:p>
        </w:tc>
        <w:tc>
          <w:tcPr>
            <w:tcW w:w="4776" w:type="dxa"/>
            <w:gridSpan w:val="4"/>
            <w:tcBorders>
              <w:left w:val="single" w:sz="36" w:space="0" w:color="auto"/>
              <w:right w:val="single" w:sz="4" w:space="0" w:color="auto"/>
            </w:tcBorders>
            <w:shd w:val="clear" w:color="auto" w:fill="EEECE1" w:themeFill="background2"/>
            <w:vAlign w:val="center"/>
          </w:tcPr>
          <w:p w14:paraId="41E2A6F2" w14:textId="12C15957" w:rsidR="00C12CB5" w:rsidRPr="00624C44" w:rsidRDefault="00C12CB5" w:rsidP="00C12CB5">
            <w:pPr>
              <w:rPr>
                <w:lang w:val="en-US"/>
              </w:rPr>
            </w:pPr>
            <w:r w:rsidRPr="00624C44">
              <w:rPr>
                <w:lang w:val="en-US"/>
              </w:rPr>
              <w:t xml:space="preserve">TECHNO SENDs to TM on </w:t>
            </w:r>
            <w:proofErr w:type="gramStart"/>
            <w:r w:rsidRPr="00624C44">
              <w:rPr>
                <w:lang w:val="en-US"/>
              </w:rPr>
              <w:t>port  6061</w:t>
            </w:r>
            <w:proofErr w:type="gramEnd"/>
          </w:p>
        </w:tc>
      </w:tr>
      <w:tr w:rsidR="00C12CB5" w:rsidRPr="00624C44" w14:paraId="5EE42896" w14:textId="77777777" w:rsidTr="00AD3DA7">
        <w:trPr>
          <w:trHeight w:val="320"/>
        </w:trPr>
        <w:tc>
          <w:tcPr>
            <w:tcW w:w="2398" w:type="dxa"/>
          </w:tcPr>
          <w:p w14:paraId="3044979D" w14:textId="77777777" w:rsidR="00C12CB5" w:rsidRPr="00624C44" w:rsidRDefault="00C12CB5" w:rsidP="00D926EC">
            <w:pPr>
              <w:rPr>
                <w:lang w:val="en-US"/>
              </w:rPr>
            </w:pPr>
          </w:p>
        </w:tc>
        <w:tc>
          <w:tcPr>
            <w:tcW w:w="605" w:type="dxa"/>
          </w:tcPr>
          <w:p w14:paraId="52793009"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E34A67C"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353FE4D5" w14:textId="77777777" w:rsidR="00C12CB5" w:rsidRPr="00624C44" w:rsidRDefault="00C12CB5" w:rsidP="006E33C8">
            <w:pPr>
              <w:rPr>
                <w:lang w:val="en-US"/>
              </w:rPr>
            </w:pPr>
            <w:r w:rsidRPr="00624C44">
              <w:rPr>
                <w:lang w:val="en-US"/>
              </w:rPr>
              <w:t>/set/alphabet/[pattern]</w:t>
            </w:r>
          </w:p>
          <w:p w14:paraId="6F3AA295" w14:textId="77777777" w:rsidR="00C12CB5" w:rsidRPr="00624C44" w:rsidRDefault="00C12CB5" w:rsidP="006E33C8">
            <w:pPr>
              <w:rPr>
                <w:lang w:val="en-US"/>
              </w:rPr>
            </w:pPr>
          </w:p>
          <w:p w14:paraId="377C1ADA" w14:textId="77777777" w:rsidR="00C12CB5" w:rsidRPr="00624C44" w:rsidRDefault="00C12CB5" w:rsidP="006E33C8">
            <w:pPr>
              <w:rPr>
                <w:lang w:val="en-US"/>
              </w:rPr>
            </w:pPr>
            <w:r w:rsidRPr="00624C44">
              <w:rPr>
                <w:lang w:val="en-US"/>
              </w:rPr>
              <w:t>examples*:</w:t>
            </w:r>
          </w:p>
          <w:p w14:paraId="2F1EE640" w14:textId="1B005766" w:rsidR="00C12CB5" w:rsidRPr="00624C44" w:rsidRDefault="00C12CB5" w:rsidP="006E33C8">
            <w:pPr>
              <w:rPr>
                <w:lang w:val="en-US"/>
              </w:rPr>
            </w:pPr>
            <w:r w:rsidRPr="00624C44">
              <w:rPr>
                <w:lang w:val="en-US"/>
              </w:rPr>
              <w:t>/set/alphabet/player/[id]/activity/discrete</w:t>
            </w:r>
          </w:p>
          <w:p w14:paraId="4F7402E9" w14:textId="7C605DF7" w:rsidR="00C12CB5" w:rsidRPr="00624C44" w:rsidRDefault="00C12CB5" w:rsidP="006E33C8">
            <w:pPr>
              <w:rPr>
                <w:lang w:val="en-US"/>
              </w:rPr>
            </w:pPr>
            <w:r w:rsidRPr="00624C44">
              <w:rPr>
                <w:lang w:val="en-US"/>
              </w:rPr>
              <w:t>/set/alphabet/player/[id]</w:t>
            </w:r>
          </w:p>
          <w:p w14:paraId="30A0806F" w14:textId="184DBC81" w:rsidR="00C12CB5" w:rsidRPr="00624C44" w:rsidRDefault="00C12CB5" w:rsidP="006E33C8">
            <w:pPr>
              <w:rPr>
                <w:lang w:val="en-US"/>
              </w:rPr>
            </w:pPr>
            <w:r w:rsidRPr="00624C44">
              <w:rPr>
                <w:lang w:val="en-US"/>
              </w:rPr>
              <w:t>/set/alphabet/player/[id]/activity</w:t>
            </w:r>
          </w:p>
          <w:p w14:paraId="186BE95C" w14:textId="77777777" w:rsidR="00C12CB5" w:rsidRPr="00624C44" w:rsidRDefault="00C12CB5" w:rsidP="006E33C8">
            <w:pPr>
              <w:rPr>
                <w:lang w:val="en-US"/>
              </w:rPr>
            </w:pPr>
            <w:r w:rsidRPr="00624C44">
              <w:rPr>
                <w:lang w:val="en-US"/>
              </w:rPr>
              <w:t>*: see OSC messages section for more</w:t>
            </w:r>
          </w:p>
          <w:p w14:paraId="14E39507" w14:textId="4AEB0587" w:rsidR="00C12CB5" w:rsidRPr="00624C44" w:rsidRDefault="00C12CB5" w:rsidP="00D926EC">
            <w:pPr>
              <w:rPr>
                <w:lang w:val="en-US"/>
              </w:rPr>
            </w:pPr>
          </w:p>
        </w:tc>
        <w:tc>
          <w:tcPr>
            <w:tcW w:w="628" w:type="dxa"/>
            <w:gridSpan w:val="2"/>
            <w:tcBorders>
              <w:left w:val="single" w:sz="4" w:space="0" w:color="auto"/>
              <w:right w:val="single" w:sz="4" w:space="0" w:color="auto"/>
            </w:tcBorders>
          </w:tcPr>
          <w:p w14:paraId="7D2ECEBE" w14:textId="7EE42963" w:rsidR="00C12CB5" w:rsidRPr="00624C44" w:rsidRDefault="00C12CB5" w:rsidP="00B63C42">
            <w:pPr>
              <w:rPr>
                <w:lang w:val="en-US"/>
              </w:rPr>
            </w:pPr>
            <w:proofErr w:type="gramStart"/>
            <w:r w:rsidRPr="00624C44">
              <w:rPr>
                <w:lang w:val="en-US"/>
              </w:rPr>
              <w:t>,</w:t>
            </w:r>
            <w:proofErr w:type="spellStart"/>
            <w:r w:rsidRPr="00624C44">
              <w:rPr>
                <w:lang w:val="en-US"/>
              </w:rPr>
              <w:t>i</w:t>
            </w:r>
            <w:proofErr w:type="spellEnd"/>
            <w:proofErr w:type="gramEnd"/>
          </w:p>
        </w:tc>
        <w:tc>
          <w:tcPr>
            <w:tcW w:w="714" w:type="dxa"/>
            <w:tcBorders>
              <w:left w:val="single" w:sz="4" w:space="0" w:color="auto"/>
            </w:tcBorders>
          </w:tcPr>
          <w:p w14:paraId="79D8E6EF" w14:textId="401555AD" w:rsidR="00C12CB5" w:rsidRPr="00624C44" w:rsidRDefault="00C12CB5" w:rsidP="00D926EC">
            <w:pPr>
              <w:rPr>
                <w:lang w:val="en-US"/>
              </w:rPr>
            </w:pPr>
            <w:r w:rsidRPr="00624C44">
              <w:rPr>
                <w:lang w:val="en-US"/>
              </w:rPr>
              <w:t>1/0</w:t>
            </w:r>
          </w:p>
        </w:tc>
      </w:tr>
      <w:tr w:rsidR="00C12CB5" w:rsidRPr="00624C44" w14:paraId="6878BFBB" w14:textId="77777777" w:rsidTr="00AD3DA7">
        <w:trPr>
          <w:trHeight w:val="320"/>
        </w:trPr>
        <w:tc>
          <w:tcPr>
            <w:tcW w:w="2398" w:type="dxa"/>
          </w:tcPr>
          <w:p w14:paraId="5D787879" w14:textId="77777777" w:rsidR="00C12CB5" w:rsidRPr="00624C44" w:rsidRDefault="00C12CB5" w:rsidP="00D926EC">
            <w:pPr>
              <w:rPr>
                <w:lang w:val="en-US"/>
              </w:rPr>
            </w:pPr>
          </w:p>
        </w:tc>
        <w:tc>
          <w:tcPr>
            <w:tcW w:w="605" w:type="dxa"/>
          </w:tcPr>
          <w:p w14:paraId="71B2ADCB"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6EC23DE7"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2CCDBC2F" w14:textId="7B66EF86" w:rsidR="00C12CB5" w:rsidRPr="00624C44" w:rsidRDefault="00C12CB5" w:rsidP="00F31984">
            <w:pPr>
              <w:rPr>
                <w:lang w:val="en-US"/>
              </w:rPr>
            </w:pPr>
          </w:p>
        </w:tc>
        <w:tc>
          <w:tcPr>
            <w:tcW w:w="628" w:type="dxa"/>
            <w:gridSpan w:val="2"/>
            <w:tcBorders>
              <w:left w:val="single" w:sz="4" w:space="0" w:color="auto"/>
              <w:right w:val="single" w:sz="4" w:space="0" w:color="auto"/>
            </w:tcBorders>
          </w:tcPr>
          <w:p w14:paraId="6BB914E3" w14:textId="21C41BB0" w:rsidR="00C12CB5" w:rsidRPr="00624C44" w:rsidRDefault="00C12CB5" w:rsidP="00D926EC">
            <w:pPr>
              <w:rPr>
                <w:lang w:val="en-US"/>
              </w:rPr>
            </w:pPr>
          </w:p>
        </w:tc>
        <w:tc>
          <w:tcPr>
            <w:tcW w:w="714" w:type="dxa"/>
            <w:tcBorders>
              <w:left w:val="single" w:sz="4" w:space="0" w:color="auto"/>
            </w:tcBorders>
            <w:vAlign w:val="center"/>
          </w:tcPr>
          <w:p w14:paraId="3663430C" w14:textId="0A98C4D7" w:rsidR="00C12CB5" w:rsidRPr="00624C44" w:rsidRDefault="00C12CB5" w:rsidP="00D926EC">
            <w:pPr>
              <w:rPr>
                <w:lang w:val="en-US"/>
              </w:rPr>
            </w:pPr>
          </w:p>
        </w:tc>
      </w:tr>
      <w:tr w:rsidR="00C12CB5" w:rsidRPr="00624C44" w14:paraId="55E258E7" w14:textId="606CDD21" w:rsidTr="00AD3DA7">
        <w:trPr>
          <w:trHeight w:val="320"/>
        </w:trPr>
        <w:tc>
          <w:tcPr>
            <w:tcW w:w="3606" w:type="dxa"/>
            <w:gridSpan w:val="3"/>
            <w:tcBorders>
              <w:right w:val="single" w:sz="36" w:space="0" w:color="auto"/>
            </w:tcBorders>
            <w:shd w:val="clear" w:color="auto" w:fill="DBE5F1" w:themeFill="accent1" w:themeFillTint="33"/>
            <w:vAlign w:val="center"/>
          </w:tcPr>
          <w:p w14:paraId="2D38201F" w14:textId="77777777" w:rsidR="00C12CB5" w:rsidRPr="00624C44" w:rsidRDefault="00C12CB5" w:rsidP="00D926EC">
            <w:pPr>
              <w:rPr>
                <w:lang w:val="en-US"/>
              </w:rPr>
            </w:pPr>
            <w:r w:rsidRPr="00624C44">
              <w:rPr>
                <w:lang w:val="en-US"/>
              </w:rPr>
              <w:t xml:space="preserve">TECHNO RECEIVEs on ports </w:t>
            </w:r>
          </w:p>
          <w:p w14:paraId="5D350A1F" w14:textId="77777777" w:rsidR="00C12CB5" w:rsidRPr="00624C44" w:rsidRDefault="00C12CB5" w:rsidP="00D926EC">
            <w:pPr>
              <w:rPr>
                <w:lang w:val="en-US"/>
              </w:rPr>
            </w:pPr>
            <w:r w:rsidRPr="00624C44">
              <w:rPr>
                <w:lang w:val="en-US"/>
              </w:rPr>
              <w:t>7044(R) / 7048(C) / 7888(B)</w:t>
            </w:r>
          </w:p>
        </w:tc>
        <w:tc>
          <w:tcPr>
            <w:tcW w:w="4776" w:type="dxa"/>
            <w:gridSpan w:val="4"/>
            <w:tcBorders>
              <w:left w:val="single" w:sz="36" w:space="0" w:color="auto"/>
              <w:right w:val="single" w:sz="4" w:space="0" w:color="auto"/>
            </w:tcBorders>
            <w:shd w:val="clear" w:color="auto" w:fill="DBE5F1" w:themeFill="accent1" w:themeFillTint="33"/>
            <w:vAlign w:val="center"/>
          </w:tcPr>
          <w:p w14:paraId="56D21E54" w14:textId="559D579D" w:rsidR="00C12CB5" w:rsidRPr="00624C44" w:rsidRDefault="00C12CB5" w:rsidP="00C12CB5">
            <w:pPr>
              <w:rPr>
                <w:lang w:val="en-US"/>
              </w:rPr>
            </w:pPr>
            <w:r w:rsidRPr="00624C44">
              <w:rPr>
                <w:lang w:val="en-US"/>
              </w:rPr>
              <w:t>TECHNO RECEIVEs from CM on port 6560</w:t>
            </w:r>
          </w:p>
        </w:tc>
      </w:tr>
      <w:tr w:rsidR="00C12CB5" w:rsidRPr="00624C44" w14:paraId="313977C9" w14:textId="77777777" w:rsidTr="00AD3DA7">
        <w:trPr>
          <w:trHeight w:val="320"/>
        </w:trPr>
        <w:tc>
          <w:tcPr>
            <w:tcW w:w="2398" w:type="dxa"/>
          </w:tcPr>
          <w:p w14:paraId="67796E55" w14:textId="77777777" w:rsidR="00C12CB5" w:rsidRPr="00624C44" w:rsidRDefault="00C12CB5" w:rsidP="00D926EC">
            <w:pPr>
              <w:rPr>
                <w:lang w:val="en-US"/>
              </w:rPr>
            </w:pPr>
            <w:r w:rsidRPr="00624C44">
              <w:rPr>
                <w:lang w:val="en-US"/>
              </w:rPr>
              <w:t>/start</w:t>
            </w:r>
          </w:p>
        </w:tc>
        <w:tc>
          <w:tcPr>
            <w:tcW w:w="605" w:type="dxa"/>
          </w:tcPr>
          <w:p w14:paraId="388A999B" w14:textId="77777777" w:rsidR="00C12CB5" w:rsidRPr="00624C44" w:rsidRDefault="00C12CB5" w:rsidP="00D926EC">
            <w:pPr>
              <w:rPr>
                <w:lang w:val="en-US"/>
              </w:rPr>
            </w:pPr>
            <w:proofErr w:type="spellStart"/>
            <w:r w:rsidRPr="00624C44">
              <w:rPr>
                <w:lang w:val="en-US"/>
              </w:rPr>
              <w:t>i</w:t>
            </w:r>
            <w:proofErr w:type="spellEnd"/>
          </w:p>
        </w:tc>
        <w:tc>
          <w:tcPr>
            <w:tcW w:w="603" w:type="dxa"/>
            <w:tcBorders>
              <w:left w:val="single" w:sz="4" w:space="0" w:color="auto"/>
              <w:right w:val="single" w:sz="36" w:space="0" w:color="auto"/>
            </w:tcBorders>
          </w:tcPr>
          <w:p w14:paraId="3833AA46" w14:textId="77777777" w:rsidR="00C12CB5" w:rsidRPr="00624C44" w:rsidRDefault="00C12CB5" w:rsidP="00D926EC">
            <w:pPr>
              <w:rPr>
                <w:lang w:val="en-US"/>
              </w:rPr>
            </w:pPr>
            <w:proofErr w:type="gramStart"/>
            <w:r w:rsidRPr="00624C44">
              <w:rPr>
                <w:lang w:val="en-US"/>
              </w:rPr>
              <w:t>R,C</w:t>
            </w:r>
            <w:proofErr w:type="gramEnd"/>
            <w:r w:rsidRPr="00624C44">
              <w:rPr>
                <w:lang w:val="en-US"/>
              </w:rPr>
              <w:t>,B</w:t>
            </w:r>
          </w:p>
        </w:tc>
        <w:tc>
          <w:tcPr>
            <w:tcW w:w="3434" w:type="dxa"/>
            <w:vMerge w:val="restart"/>
            <w:tcBorders>
              <w:left w:val="single" w:sz="36" w:space="0" w:color="auto"/>
              <w:right w:val="single" w:sz="4" w:space="0" w:color="auto"/>
            </w:tcBorders>
          </w:tcPr>
          <w:p w14:paraId="499E9DA3" w14:textId="77777777" w:rsidR="00C12CB5" w:rsidRPr="00624C44" w:rsidRDefault="00C12CB5" w:rsidP="006E33C8">
            <w:pPr>
              <w:rPr>
                <w:lang w:val="en-US"/>
              </w:rPr>
            </w:pPr>
            <w:r w:rsidRPr="00624C44">
              <w:rPr>
                <w:lang w:val="en-US"/>
              </w:rPr>
              <w:t>/set/play</w:t>
            </w:r>
          </w:p>
          <w:p w14:paraId="3118068A" w14:textId="7201C990" w:rsidR="00C12CB5" w:rsidRPr="00624C44" w:rsidRDefault="00C12CB5" w:rsidP="00D926EC">
            <w:pPr>
              <w:rPr>
                <w:lang w:val="en-US"/>
              </w:rPr>
            </w:pPr>
          </w:p>
        </w:tc>
        <w:tc>
          <w:tcPr>
            <w:tcW w:w="628" w:type="dxa"/>
            <w:gridSpan w:val="2"/>
            <w:vMerge w:val="restart"/>
            <w:tcBorders>
              <w:left w:val="single" w:sz="4" w:space="0" w:color="auto"/>
              <w:right w:val="single" w:sz="4" w:space="0" w:color="auto"/>
            </w:tcBorders>
            <w:vAlign w:val="center"/>
          </w:tcPr>
          <w:p w14:paraId="651247A9" w14:textId="77777777" w:rsidR="00C12CB5" w:rsidRPr="00624C44" w:rsidRDefault="00C12CB5" w:rsidP="006E33C8">
            <w:pPr>
              <w:rPr>
                <w:lang w:val="en-US"/>
              </w:rPr>
            </w:pPr>
            <w:proofErr w:type="gramStart"/>
            <w:r w:rsidRPr="00624C44">
              <w:rPr>
                <w:lang w:val="en-US"/>
              </w:rPr>
              <w:t>,</w:t>
            </w:r>
            <w:proofErr w:type="spellStart"/>
            <w:r w:rsidRPr="00624C44">
              <w:rPr>
                <w:lang w:val="en-US"/>
              </w:rPr>
              <w:t>i</w:t>
            </w:r>
            <w:proofErr w:type="spellEnd"/>
            <w:proofErr w:type="gramEnd"/>
          </w:p>
          <w:p w14:paraId="799298BF" w14:textId="77777777" w:rsidR="00C12CB5" w:rsidRPr="00624C44" w:rsidRDefault="00C12CB5" w:rsidP="00B63C42">
            <w:pPr>
              <w:rPr>
                <w:lang w:val="en-US"/>
              </w:rPr>
            </w:pPr>
          </w:p>
        </w:tc>
        <w:tc>
          <w:tcPr>
            <w:tcW w:w="714" w:type="dxa"/>
            <w:vMerge w:val="restart"/>
            <w:tcBorders>
              <w:left w:val="single" w:sz="4" w:space="0" w:color="auto"/>
            </w:tcBorders>
            <w:vAlign w:val="center"/>
          </w:tcPr>
          <w:p w14:paraId="77F36A1C" w14:textId="77777777" w:rsidR="00C12CB5" w:rsidRPr="00624C44" w:rsidRDefault="00C12CB5" w:rsidP="006E33C8">
            <w:pPr>
              <w:rPr>
                <w:lang w:val="en-US"/>
              </w:rPr>
            </w:pPr>
            <w:r w:rsidRPr="00624C44">
              <w:rPr>
                <w:lang w:val="en-US"/>
              </w:rPr>
              <w:t>1</w:t>
            </w:r>
          </w:p>
          <w:p w14:paraId="01BF9E13" w14:textId="0954093F" w:rsidR="00C12CB5" w:rsidRPr="00624C44" w:rsidRDefault="00C12CB5" w:rsidP="00D926EC">
            <w:pPr>
              <w:rPr>
                <w:lang w:val="en-US"/>
              </w:rPr>
            </w:pPr>
          </w:p>
        </w:tc>
      </w:tr>
      <w:tr w:rsidR="00C12CB5" w:rsidRPr="00624C44" w14:paraId="2A09F4F5" w14:textId="77777777" w:rsidTr="00AD3DA7">
        <w:trPr>
          <w:trHeight w:val="320"/>
        </w:trPr>
        <w:tc>
          <w:tcPr>
            <w:tcW w:w="2398" w:type="dxa"/>
          </w:tcPr>
          <w:p w14:paraId="04B52793" w14:textId="77777777" w:rsidR="00C12CB5" w:rsidRPr="00624C44" w:rsidRDefault="00C12CB5" w:rsidP="00D926EC">
            <w:pPr>
              <w:rPr>
                <w:lang w:val="en-US"/>
              </w:rPr>
            </w:pPr>
            <w:r w:rsidRPr="00624C44">
              <w:rPr>
                <w:lang w:val="en-US"/>
              </w:rPr>
              <w:t>/stop</w:t>
            </w:r>
          </w:p>
        </w:tc>
        <w:tc>
          <w:tcPr>
            <w:tcW w:w="605" w:type="dxa"/>
          </w:tcPr>
          <w:p w14:paraId="34BBE5CE" w14:textId="77777777" w:rsidR="00C12CB5" w:rsidRPr="00624C44" w:rsidRDefault="00C12CB5" w:rsidP="00D926EC">
            <w:pPr>
              <w:rPr>
                <w:lang w:val="en-US"/>
              </w:rPr>
            </w:pPr>
            <w:proofErr w:type="spellStart"/>
            <w:r w:rsidRPr="00624C44">
              <w:rPr>
                <w:lang w:val="en-US"/>
              </w:rPr>
              <w:t>i</w:t>
            </w:r>
            <w:proofErr w:type="spellEnd"/>
          </w:p>
        </w:tc>
        <w:tc>
          <w:tcPr>
            <w:tcW w:w="603" w:type="dxa"/>
            <w:tcBorders>
              <w:left w:val="single" w:sz="4" w:space="0" w:color="auto"/>
              <w:right w:val="single" w:sz="36" w:space="0" w:color="auto"/>
            </w:tcBorders>
          </w:tcPr>
          <w:p w14:paraId="276BDA8B" w14:textId="77777777" w:rsidR="00C12CB5" w:rsidRPr="00624C44" w:rsidRDefault="00C12CB5" w:rsidP="00D926EC">
            <w:pPr>
              <w:rPr>
                <w:lang w:val="en-US"/>
              </w:rPr>
            </w:pPr>
            <w:proofErr w:type="gramStart"/>
            <w:r w:rsidRPr="00624C44">
              <w:rPr>
                <w:lang w:val="en-US"/>
              </w:rPr>
              <w:t>R,C</w:t>
            </w:r>
            <w:proofErr w:type="gramEnd"/>
            <w:r w:rsidRPr="00624C44">
              <w:rPr>
                <w:lang w:val="en-US"/>
              </w:rPr>
              <w:t>,B</w:t>
            </w:r>
          </w:p>
        </w:tc>
        <w:tc>
          <w:tcPr>
            <w:tcW w:w="3434" w:type="dxa"/>
            <w:vMerge/>
            <w:tcBorders>
              <w:left w:val="single" w:sz="36" w:space="0" w:color="auto"/>
              <w:right w:val="single" w:sz="4" w:space="0" w:color="auto"/>
            </w:tcBorders>
          </w:tcPr>
          <w:p w14:paraId="6FABBDA4" w14:textId="0582D71E" w:rsidR="00C12CB5" w:rsidRPr="00624C44" w:rsidRDefault="00C12CB5" w:rsidP="00D926EC">
            <w:pPr>
              <w:rPr>
                <w:lang w:val="en-US"/>
              </w:rPr>
            </w:pPr>
          </w:p>
        </w:tc>
        <w:tc>
          <w:tcPr>
            <w:tcW w:w="628" w:type="dxa"/>
            <w:gridSpan w:val="2"/>
            <w:vMerge/>
            <w:tcBorders>
              <w:left w:val="single" w:sz="4" w:space="0" w:color="auto"/>
              <w:right w:val="single" w:sz="4" w:space="0" w:color="auto"/>
            </w:tcBorders>
            <w:vAlign w:val="center"/>
          </w:tcPr>
          <w:p w14:paraId="15F50743" w14:textId="77777777" w:rsidR="00C12CB5" w:rsidRPr="00624C44" w:rsidRDefault="00C12CB5" w:rsidP="00B63C42">
            <w:pPr>
              <w:rPr>
                <w:lang w:val="en-US"/>
              </w:rPr>
            </w:pPr>
          </w:p>
        </w:tc>
        <w:tc>
          <w:tcPr>
            <w:tcW w:w="714" w:type="dxa"/>
            <w:vMerge/>
            <w:tcBorders>
              <w:left w:val="single" w:sz="4" w:space="0" w:color="auto"/>
            </w:tcBorders>
            <w:vAlign w:val="center"/>
          </w:tcPr>
          <w:p w14:paraId="2A9730CB" w14:textId="025156FD" w:rsidR="00C12CB5" w:rsidRPr="00624C44" w:rsidRDefault="00C12CB5" w:rsidP="00D926EC">
            <w:pPr>
              <w:rPr>
                <w:lang w:val="en-US"/>
              </w:rPr>
            </w:pPr>
          </w:p>
        </w:tc>
      </w:tr>
      <w:tr w:rsidR="00C12CB5" w:rsidRPr="00624C44" w14:paraId="7E8D46B6" w14:textId="77777777" w:rsidTr="00AD3DA7">
        <w:trPr>
          <w:trHeight w:val="320"/>
        </w:trPr>
        <w:tc>
          <w:tcPr>
            <w:tcW w:w="2398" w:type="dxa"/>
          </w:tcPr>
          <w:p w14:paraId="5B071B24" w14:textId="77777777" w:rsidR="00C12CB5" w:rsidRPr="00624C44" w:rsidRDefault="00C12CB5" w:rsidP="00D926EC">
            <w:pPr>
              <w:rPr>
                <w:lang w:val="en-US"/>
              </w:rPr>
            </w:pPr>
            <w:r w:rsidRPr="00624C44">
              <w:rPr>
                <w:lang w:val="en-US"/>
              </w:rPr>
              <w:t>/volume</w:t>
            </w:r>
          </w:p>
        </w:tc>
        <w:tc>
          <w:tcPr>
            <w:tcW w:w="605" w:type="dxa"/>
          </w:tcPr>
          <w:p w14:paraId="3AA92080" w14:textId="77777777" w:rsidR="00C12CB5" w:rsidRPr="00624C44" w:rsidRDefault="00C12CB5" w:rsidP="00D926EC">
            <w:pPr>
              <w:rPr>
                <w:lang w:val="en-US"/>
              </w:rPr>
            </w:pPr>
            <w:proofErr w:type="gramStart"/>
            <w:r w:rsidRPr="00624C44">
              <w:rPr>
                <w:lang w:val="en-US"/>
              </w:rPr>
              <w:t>,f</w:t>
            </w:r>
            <w:proofErr w:type="gramEnd"/>
            <w:r w:rsidRPr="00624C44">
              <w:rPr>
                <w:lang w:val="en-US"/>
              </w:rPr>
              <w:t xml:space="preserve"> </w:t>
            </w:r>
          </w:p>
        </w:tc>
        <w:tc>
          <w:tcPr>
            <w:tcW w:w="603" w:type="dxa"/>
            <w:tcBorders>
              <w:left w:val="single" w:sz="4" w:space="0" w:color="auto"/>
              <w:right w:val="single" w:sz="36" w:space="0" w:color="auto"/>
            </w:tcBorders>
          </w:tcPr>
          <w:p w14:paraId="0550A1F9" w14:textId="77777777" w:rsidR="00C12CB5" w:rsidRPr="00624C44" w:rsidRDefault="00C12CB5" w:rsidP="00D926EC">
            <w:pPr>
              <w:rPr>
                <w:lang w:val="en-US"/>
              </w:rPr>
            </w:pPr>
            <w:proofErr w:type="gramStart"/>
            <w:r w:rsidRPr="00624C44">
              <w:rPr>
                <w:lang w:val="en-US"/>
              </w:rPr>
              <w:t>R,C</w:t>
            </w:r>
            <w:proofErr w:type="gramEnd"/>
            <w:r w:rsidRPr="00624C44">
              <w:rPr>
                <w:lang w:val="en-US"/>
              </w:rPr>
              <w:t>,B</w:t>
            </w:r>
          </w:p>
        </w:tc>
        <w:tc>
          <w:tcPr>
            <w:tcW w:w="3434" w:type="dxa"/>
            <w:tcBorders>
              <w:left w:val="single" w:sz="36" w:space="0" w:color="auto"/>
              <w:right w:val="single" w:sz="4" w:space="0" w:color="auto"/>
            </w:tcBorders>
          </w:tcPr>
          <w:p w14:paraId="01628E46" w14:textId="51DA2876" w:rsidR="00C12CB5" w:rsidRPr="00624C44" w:rsidRDefault="00C12CB5" w:rsidP="00D926EC">
            <w:pPr>
              <w:rPr>
                <w:lang w:val="en-US"/>
              </w:rPr>
            </w:pPr>
            <w:r w:rsidRPr="00624C44">
              <w:rPr>
                <w:lang w:val="en-US"/>
              </w:rPr>
              <w:t>/set/volume</w:t>
            </w:r>
          </w:p>
        </w:tc>
        <w:tc>
          <w:tcPr>
            <w:tcW w:w="628" w:type="dxa"/>
            <w:gridSpan w:val="2"/>
            <w:tcBorders>
              <w:left w:val="single" w:sz="4" w:space="0" w:color="auto"/>
              <w:right w:val="single" w:sz="4" w:space="0" w:color="auto"/>
            </w:tcBorders>
            <w:vAlign w:val="center"/>
          </w:tcPr>
          <w:p w14:paraId="43F467AC" w14:textId="394F28E9"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3CF8CB7A" w14:textId="5720E6AC" w:rsidR="00C12CB5" w:rsidRPr="00624C44" w:rsidRDefault="00C12CB5" w:rsidP="00D926EC">
            <w:pPr>
              <w:rPr>
                <w:lang w:val="en-US"/>
              </w:rPr>
            </w:pPr>
            <w:r w:rsidRPr="00624C44">
              <w:rPr>
                <w:lang w:val="en-US"/>
              </w:rPr>
              <w:t>volume</w:t>
            </w:r>
          </w:p>
        </w:tc>
      </w:tr>
      <w:tr w:rsidR="00C12CB5" w:rsidRPr="00624C44" w14:paraId="0151E022" w14:textId="77777777" w:rsidTr="00AD3DA7">
        <w:trPr>
          <w:trHeight w:val="506"/>
        </w:trPr>
        <w:tc>
          <w:tcPr>
            <w:tcW w:w="2398" w:type="dxa"/>
          </w:tcPr>
          <w:p w14:paraId="0CDEA4E3" w14:textId="77777777" w:rsidR="00C12CB5" w:rsidRPr="00624C44" w:rsidRDefault="00C12CB5" w:rsidP="00D926EC">
            <w:pPr>
              <w:rPr>
                <w:lang w:val="en-US"/>
              </w:rPr>
            </w:pPr>
          </w:p>
        </w:tc>
        <w:tc>
          <w:tcPr>
            <w:tcW w:w="605" w:type="dxa"/>
          </w:tcPr>
          <w:p w14:paraId="54685A2D"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25855A7"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51DAB152" w14:textId="37562BE3" w:rsidR="00C12CB5" w:rsidRPr="00624C44" w:rsidRDefault="00C12CB5" w:rsidP="00D926EC">
            <w:pPr>
              <w:rPr>
                <w:lang w:val="en-US"/>
              </w:rPr>
            </w:pPr>
            <w:r w:rsidRPr="00624C44">
              <w:rPr>
                <w:lang w:val="en-US"/>
              </w:rPr>
              <w:t>/set/sensitivity</w:t>
            </w:r>
          </w:p>
        </w:tc>
        <w:tc>
          <w:tcPr>
            <w:tcW w:w="628" w:type="dxa"/>
            <w:gridSpan w:val="2"/>
            <w:tcBorders>
              <w:left w:val="single" w:sz="4" w:space="0" w:color="auto"/>
              <w:right w:val="single" w:sz="4" w:space="0" w:color="auto"/>
            </w:tcBorders>
            <w:vAlign w:val="center"/>
          </w:tcPr>
          <w:p w14:paraId="59F901AD" w14:textId="7FDE7548"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4DD185D5" w14:textId="69CB42E3" w:rsidR="00C12CB5" w:rsidRPr="00624C44" w:rsidRDefault="00C12CB5" w:rsidP="00D926EC">
            <w:pPr>
              <w:rPr>
                <w:lang w:val="en-US"/>
              </w:rPr>
            </w:pPr>
            <w:r w:rsidRPr="00624C44">
              <w:rPr>
                <w:lang w:val="en-US"/>
              </w:rPr>
              <w:t>sensitivity</w:t>
            </w:r>
          </w:p>
        </w:tc>
      </w:tr>
      <w:tr w:rsidR="00C12CB5" w:rsidRPr="00624C44" w14:paraId="055808FD" w14:textId="77777777" w:rsidTr="00AD3DA7">
        <w:trPr>
          <w:trHeight w:val="294"/>
        </w:trPr>
        <w:tc>
          <w:tcPr>
            <w:tcW w:w="2398" w:type="dxa"/>
          </w:tcPr>
          <w:p w14:paraId="3D101E91" w14:textId="77777777" w:rsidR="00C12CB5" w:rsidRPr="00624C44" w:rsidRDefault="00C12CB5" w:rsidP="00D926EC">
            <w:pPr>
              <w:rPr>
                <w:lang w:val="en-US"/>
              </w:rPr>
            </w:pPr>
          </w:p>
        </w:tc>
        <w:tc>
          <w:tcPr>
            <w:tcW w:w="605" w:type="dxa"/>
          </w:tcPr>
          <w:p w14:paraId="2E716C9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05F4F25"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679A2DEA" w14:textId="77777777" w:rsidR="00C12CB5" w:rsidRPr="00624C44" w:rsidRDefault="00C12CB5" w:rsidP="00F31984">
            <w:pPr>
              <w:rPr>
                <w:lang w:val="en-US"/>
              </w:rPr>
            </w:pPr>
            <w:r w:rsidRPr="00624C44">
              <w:rPr>
                <w:lang w:val="en-US"/>
              </w:rPr>
              <w:t>/set/player/[id]/tracking</w:t>
            </w:r>
          </w:p>
          <w:p w14:paraId="736C0F10" w14:textId="0B538E25" w:rsidR="00C12CB5" w:rsidRPr="00624C44" w:rsidRDefault="00C12CB5" w:rsidP="00F31984">
            <w:pPr>
              <w:rPr>
                <w:lang w:val="en-US"/>
              </w:rPr>
            </w:pPr>
            <w:r w:rsidRPr="00624C44">
              <w:rPr>
                <w:lang w:val="en-US"/>
              </w:rPr>
              <w:t>/set/zone/[id]/tracking</w:t>
            </w:r>
          </w:p>
        </w:tc>
        <w:tc>
          <w:tcPr>
            <w:tcW w:w="628" w:type="dxa"/>
            <w:gridSpan w:val="2"/>
            <w:tcBorders>
              <w:left w:val="single" w:sz="4" w:space="0" w:color="auto"/>
              <w:right w:val="single" w:sz="4" w:space="0" w:color="auto"/>
            </w:tcBorders>
            <w:vAlign w:val="center"/>
          </w:tcPr>
          <w:p w14:paraId="3CCE7A55" w14:textId="7CC94462" w:rsidR="00C12CB5" w:rsidRPr="00624C44" w:rsidRDefault="00C12CB5" w:rsidP="00B63C42">
            <w:pPr>
              <w:rPr>
                <w:lang w:val="en-US"/>
              </w:rPr>
            </w:pPr>
            <w:proofErr w:type="gramStart"/>
            <w:r w:rsidRPr="00624C44">
              <w:rPr>
                <w:lang w:val="en-US"/>
              </w:rPr>
              <w:t>,</w:t>
            </w:r>
            <w:proofErr w:type="spellStart"/>
            <w:r w:rsidRPr="00624C44">
              <w:rPr>
                <w:lang w:val="en-US"/>
              </w:rPr>
              <w:t>i</w:t>
            </w:r>
            <w:proofErr w:type="spellEnd"/>
            <w:proofErr w:type="gramEnd"/>
          </w:p>
        </w:tc>
        <w:tc>
          <w:tcPr>
            <w:tcW w:w="714" w:type="dxa"/>
            <w:tcBorders>
              <w:left w:val="single" w:sz="4" w:space="0" w:color="auto"/>
            </w:tcBorders>
            <w:vAlign w:val="center"/>
          </w:tcPr>
          <w:p w14:paraId="138AC3BD" w14:textId="5A07AEB1" w:rsidR="00C12CB5" w:rsidRPr="00624C44" w:rsidRDefault="00C12CB5" w:rsidP="00D926EC">
            <w:pPr>
              <w:rPr>
                <w:lang w:val="en-US"/>
              </w:rPr>
            </w:pPr>
            <w:r w:rsidRPr="00624C44">
              <w:rPr>
                <w:lang w:val="en-US"/>
              </w:rPr>
              <w:t>1/0</w:t>
            </w:r>
          </w:p>
        </w:tc>
      </w:tr>
      <w:tr w:rsidR="00C12CB5" w:rsidRPr="00624C44" w14:paraId="11455FFC" w14:textId="77777777" w:rsidTr="00AD3DA7">
        <w:trPr>
          <w:trHeight w:val="294"/>
        </w:trPr>
        <w:tc>
          <w:tcPr>
            <w:tcW w:w="2398" w:type="dxa"/>
          </w:tcPr>
          <w:p w14:paraId="1D5D7A60" w14:textId="77777777" w:rsidR="00C12CB5" w:rsidRPr="00624C44" w:rsidRDefault="00C12CB5" w:rsidP="00D926EC">
            <w:pPr>
              <w:rPr>
                <w:lang w:val="en-US"/>
              </w:rPr>
            </w:pPr>
            <w:r w:rsidRPr="00624C44">
              <w:rPr>
                <w:lang w:val="en-US"/>
              </w:rPr>
              <w:t>/</w:t>
            </w:r>
            <w:proofErr w:type="spellStart"/>
            <w:r w:rsidRPr="00624C44">
              <w:rPr>
                <w:lang w:val="en-US"/>
              </w:rPr>
              <w:t>soundbank</w:t>
            </w:r>
            <w:proofErr w:type="spellEnd"/>
          </w:p>
        </w:tc>
        <w:tc>
          <w:tcPr>
            <w:tcW w:w="605" w:type="dxa"/>
          </w:tcPr>
          <w:p w14:paraId="262C6BA6" w14:textId="77777777" w:rsidR="00C12CB5" w:rsidRPr="00624C44" w:rsidRDefault="00C12CB5" w:rsidP="00D926EC">
            <w:pPr>
              <w:rPr>
                <w:lang w:val="en-US"/>
              </w:rPr>
            </w:pPr>
            <w:proofErr w:type="spellStart"/>
            <w:r w:rsidRPr="00624C44">
              <w:rPr>
                <w:lang w:val="en-US"/>
              </w:rPr>
              <w:t>i</w:t>
            </w:r>
            <w:proofErr w:type="spellEnd"/>
          </w:p>
        </w:tc>
        <w:tc>
          <w:tcPr>
            <w:tcW w:w="603" w:type="dxa"/>
            <w:tcBorders>
              <w:left w:val="single" w:sz="4" w:space="0" w:color="auto"/>
              <w:right w:val="single" w:sz="36" w:space="0" w:color="auto"/>
            </w:tcBorders>
          </w:tcPr>
          <w:p w14:paraId="112A90AE" w14:textId="77777777" w:rsidR="00C12CB5" w:rsidRPr="00624C44" w:rsidRDefault="00C12CB5" w:rsidP="00D926EC">
            <w:pPr>
              <w:rPr>
                <w:lang w:val="en-US"/>
              </w:rPr>
            </w:pPr>
            <w:proofErr w:type="gramStart"/>
            <w:r w:rsidRPr="00624C44">
              <w:rPr>
                <w:lang w:val="en-US"/>
              </w:rPr>
              <w:t>R,C</w:t>
            </w:r>
            <w:proofErr w:type="gramEnd"/>
            <w:r w:rsidRPr="00624C44">
              <w:rPr>
                <w:lang w:val="en-US"/>
              </w:rPr>
              <w:t>,B</w:t>
            </w:r>
          </w:p>
        </w:tc>
        <w:tc>
          <w:tcPr>
            <w:tcW w:w="3434" w:type="dxa"/>
            <w:tcBorders>
              <w:left w:val="single" w:sz="36" w:space="0" w:color="auto"/>
              <w:right w:val="single" w:sz="4" w:space="0" w:color="auto"/>
            </w:tcBorders>
          </w:tcPr>
          <w:p w14:paraId="28FD20BB" w14:textId="3C760708" w:rsidR="00C12CB5" w:rsidRPr="00624C44" w:rsidRDefault="00C12CB5" w:rsidP="00D926EC">
            <w:pPr>
              <w:rPr>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w:t>
            </w:r>
          </w:p>
        </w:tc>
        <w:tc>
          <w:tcPr>
            <w:tcW w:w="628" w:type="dxa"/>
            <w:gridSpan w:val="2"/>
            <w:tcBorders>
              <w:left w:val="single" w:sz="4" w:space="0" w:color="auto"/>
              <w:right w:val="single" w:sz="4" w:space="0" w:color="auto"/>
            </w:tcBorders>
            <w:vAlign w:val="center"/>
          </w:tcPr>
          <w:p w14:paraId="1385894F" w14:textId="1C25631A" w:rsidR="00C12CB5" w:rsidRPr="00624C44" w:rsidRDefault="00C12CB5" w:rsidP="00B63C42">
            <w:pPr>
              <w:rPr>
                <w:lang w:val="en-US"/>
              </w:rPr>
            </w:pPr>
            <w:proofErr w:type="gramStart"/>
            <w:r w:rsidRPr="00624C44">
              <w:rPr>
                <w:lang w:val="en-US"/>
              </w:rPr>
              <w:t>,</w:t>
            </w:r>
            <w:proofErr w:type="spellStart"/>
            <w:r w:rsidRPr="00624C44">
              <w:rPr>
                <w:lang w:val="en-US"/>
              </w:rPr>
              <w:t>i</w:t>
            </w:r>
            <w:proofErr w:type="spellEnd"/>
            <w:proofErr w:type="gramEnd"/>
          </w:p>
        </w:tc>
        <w:tc>
          <w:tcPr>
            <w:tcW w:w="714" w:type="dxa"/>
            <w:tcBorders>
              <w:left w:val="single" w:sz="4" w:space="0" w:color="auto"/>
            </w:tcBorders>
            <w:vAlign w:val="center"/>
          </w:tcPr>
          <w:p w14:paraId="11DD5E48" w14:textId="774D417F" w:rsidR="00C12CB5" w:rsidRPr="00624C44" w:rsidRDefault="00C12CB5" w:rsidP="00D926EC">
            <w:pPr>
              <w:rPr>
                <w:lang w:val="en-US"/>
              </w:rPr>
            </w:pPr>
            <w:r w:rsidRPr="00624C44">
              <w:rPr>
                <w:lang w:val="en-US"/>
              </w:rPr>
              <w:t>Instrument’s index</w:t>
            </w:r>
          </w:p>
        </w:tc>
      </w:tr>
      <w:tr w:rsidR="00C12CB5" w:rsidRPr="00624C44" w14:paraId="72858B9D" w14:textId="77777777" w:rsidTr="00AD3DA7">
        <w:trPr>
          <w:trHeight w:val="213"/>
        </w:trPr>
        <w:tc>
          <w:tcPr>
            <w:tcW w:w="2398" w:type="dxa"/>
          </w:tcPr>
          <w:p w14:paraId="2D7FFB26" w14:textId="77777777" w:rsidR="00C12CB5" w:rsidRPr="00624C44" w:rsidRDefault="00C12CB5" w:rsidP="00D926EC">
            <w:pPr>
              <w:rPr>
                <w:lang w:val="en-US"/>
              </w:rPr>
            </w:pPr>
          </w:p>
        </w:tc>
        <w:tc>
          <w:tcPr>
            <w:tcW w:w="605" w:type="dxa"/>
          </w:tcPr>
          <w:p w14:paraId="21D2A7EA"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9807DF2" w14:textId="77777777" w:rsidR="00C12CB5" w:rsidRPr="00624C44" w:rsidRDefault="00C12CB5" w:rsidP="00D926EC">
            <w:pPr>
              <w:rPr>
                <w:lang w:val="en-US"/>
              </w:rPr>
            </w:pPr>
          </w:p>
        </w:tc>
        <w:tc>
          <w:tcPr>
            <w:tcW w:w="3434" w:type="dxa"/>
            <w:tcBorders>
              <w:left w:val="single" w:sz="36" w:space="0" w:color="auto"/>
              <w:right w:val="single" w:sz="4" w:space="0" w:color="auto"/>
            </w:tcBorders>
          </w:tcPr>
          <w:p w14:paraId="416C80C2" w14:textId="77777777" w:rsidR="00C12CB5" w:rsidRPr="00624C44" w:rsidRDefault="00C12CB5" w:rsidP="00D926EC">
            <w:pPr>
              <w:rPr>
                <w:lang w:val="en-US"/>
              </w:rPr>
            </w:pPr>
          </w:p>
        </w:tc>
        <w:tc>
          <w:tcPr>
            <w:tcW w:w="628" w:type="dxa"/>
            <w:gridSpan w:val="2"/>
            <w:tcBorders>
              <w:left w:val="single" w:sz="4" w:space="0" w:color="auto"/>
              <w:right w:val="single" w:sz="4" w:space="0" w:color="auto"/>
            </w:tcBorders>
          </w:tcPr>
          <w:p w14:paraId="4BF0441A" w14:textId="77777777" w:rsidR="00C12CB5" w:rsidRPr="00624C44" w:rsidRDefault="00C12CB5" w:rsidP="00D926EC">
            <w:pPr>
              <w:rPr>
                <w:lang w:val="en-US"/>
              </w:rPr>
            </w:pPr>
          </w:p>
        </w:tc>
        <w:tc>
          <w:tcPr>
            <w:tcW w:w="714" w:type="dxa"/>
            <w:tcBorders>
              <w:left w:val="single" w:sz="4" w:space="0" w:color="auto"/>
            </w:tcBorders>
            <w:vAlign w:val="center"/>
          </w:tcPr>
          <w:p w14:paraId="7A947621" w14:textId="2D9BC563" w:rsidR="00C12CB5" w:rsidRPr="00624C44" w:rsidRDefault="00C12CB5" w:rsidP="00D926EC">
            <w:pPr>
              <w:rPr>
                <w:lang w:val="en-US"/>
              </w:rPr>
            </w:pPr>
          </w:p>
        </w:tc>
      </w:tr>
      <w:tr w:rsidR="00C12CB5" w:rsidRPr="00624C44" w14:paraId="6DDD473E" w14:textId="12F4BE1A" w:rsidTr="00AD3DA7">
        <w:trPr>
          <w:trHeight w:val="320"/>
        </w:trPr>
        <w:tc>
          <w:tcPr>
            <w:tcW w:w="3606" w:type="dxa"/>
            <w:gridSpan w:val="3"/>
            <w:tcBorders>
              <w:right w:val="single" w:sz="36" w:space="0" w:color="auto"/>
            </w:tcBorders>
            <w:shd w:val="clear" w:color="auto" w:fill="EAF1DD" w:themeFill="accent3" w:themeFillTint="33"/>
          </w:tcPr>
          <w:p w14:paraId="07F97619" w14:textId="77777777" w:rsidR="00C12CB5" w:rsidRPr="00624C44" w:rsidRDefault="00C12CB5" w:rsidP="00D926EC">
            <w:pPr>
              <w:rPr>
                <w:lang w:val="en-US"/>
              </w:rPr>
            </w:pPr>
          </w:p>
        </w:tc>
        <w:tc>
          <w:tcPr>
            <w:tcW w:w="4776" w:type="dxa"/>
            <w:gridSpan w:val="4"/>
            <w:tcBorders>
              <w:left w:val="single" w:sz="36" w:space="0" w:color="auto"/>
              <w:right w:val="single" w:sz="4" w:space="0" w:color="auto"/>
            </w:tcBorders>
            <w:shd w:val="clear" w:color="auto" w:fill="EAF1DD" w:themeFill="accent3" w:themeFillTint="33"/>
          </w:tcPr>
          <w:p w14:paraId="10537C89" w14:textId="4F79C525" w:rsidR="00C12CB5" w:rsidRPr="00624C44" w:rsidRDefault="00C12CB5" w:rsidP="00D926EC">
            <w:pPr>
              <w:rPr>
                <w:lang w:val="en-US"/>
              </w:rPr>
            </w:pPr>
            <w:r w:rsidRPr="00624C44">
              <w:rPr>
                <w:lang w:val="en-US"/>
              </w:rPr>
              <w:t>TECHNO RECEIVEs from TM on port 6160</w:t>
            </w:r>
          </w:p>
        </w:tc>
      </w:tr>
      <w:tr w:rsidR="00C12CB5" w:rsidRPr="00624C44" w14:paraId="3082C175" w14:textId="77777777" w:rsidTr="00AD3DA7">
        <w:trPr>
          <w:trHeight w:val="320"/>
        </w:trPr>
        <w:tc>
          <w:tcPr>
            <w:tcW w:w="2398" w:type="dxa"/>
          </w:tcPr>
          <w:p w14:paraId="3CF5DD5D" w14:textId="38550B87" w:rsidR="00C12CB5" w:rsidRPr="00624C44" w:rsidRDefault="00C12CB5" w:rsidP="00D926EC">
            <w:pPr>
              <w:rPr>
                <w:lang w:val="en-US"/>
              </w:rPr>
            </w:pPr>
          </w:p>
        </w:tc>
        <w:tc>
          <w:tcPr>
            <w:tcW w:w="605" w:type="dxa"/>
          </w:tcPr>
          <w:p w14:paraId="3F3A12B3" w14:textId="2B4605B0" w:rsidR="00C12CB5" w:rsidRPr="00624C44" w:rsidRDefault="00C12CB5" w:rsidP="00D926EC">
            <w:pPr>
              <w:rPr>
                <w:lang w:val="en-US"/>
              </w:rPr>
            </w:pPr>
          </w:p>
        </w:tc>
        <w:tc>
          <w:tcPr>
            <w:tcW w:w="603" w:type="dxa"/>
            <w:tcBorders>
              <w:left w:val="single" w:sz="4" w:space="0" w:color="auto"/>
              <w:right w:val="single" w:sz="36" w:space="0" w:color="auto"/>
            </w:tcBorders>
          </w:tcPr>
          <w:p w14:paraId="31EC35AB" w14:textId="1EC94AC4"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DD3B664" w14:textId="47C6465D" w:rsidR="00C12CB5" w:rsidRPr="00624C44" w:rsidRDefault="00C12CB5" w:rsidP="00D926EC">
            <w:pPr>
              <w:rPr>
                <w:lang w:val="en-US"/>
              </w:rPr>
            </w:pPr>
            <w:r w:rsidRPr="00624C44">
              <w:rPr>
                <w:lang w:val="en-US"/>
              </w:rPr>
              <w:t>/player/[id]/activity/discrete/hand/left</w:t>
            </w:r>
          </w:p>
        </w:tc>
        <w:tc>
          <w:tcPr>
            <w:tcW w:w="570" w:type="dxa"/>
            <w:tcBorders>
              <w:left w:val="single" w:sz="4" w:space="0" w:color="auto"/>
              <w:right w:val="single" w:sz="4" w:space="0" w:color="auto"/>
            </w:tcBorders>
          </w:tcPr>
          <w:p w14:paraId="4E08E8ED" w14:textId="77777777" w:rsidR="00C12CB5" w:rsidRPr="00624C44" w:rsidRDefault="00C12CB5" w:rsidP="00B63C42">
            <w:pPr>
              <w:rPr>
                <w:lang w:val="en-US"/>
              </w:rPr>
            </w:pPr>
          </w:p>
        </w:tc>
        <w:tc>
          <w:tcPr>
            <w:tcW w:w="714" w:type="dxa"/>
            <w:tcBorders>
              <w:left w:val="single" w:sz="4" w:space="0" w:color="auto"/>
            </w:tcBorders>
            <w:vAlign w:val="center"/>
          </w:tcPr>
          <w:p w14:paraId="46DCBAB1" w14:textId="1C862605" w:rsidR="00C12CB5" w:rsidRPr="00624C44" w:rsidRDefault="00C12CB5" w:rsidP="00D926EC">
            <w:pPr>
              <w:rPr>
                <w:lang w:val="en-US"/>
              </w:rPr>
            </w:pPr>
            <w:r w:rsidRPr="00624C44">
              <w:rPr>
                <w:lang w:val="en-US"/>
              </w:rPr>
              <w:t>None</w:t>
            </w:r>
          </w:p>
        </w:tc>
      </w:tr>
      <w:tr w:rsidR="00C12CB5" w:rsidRPr="00624C44" w14:paraId="407E9F0C" w14:textId="77777777" w:rsidTr="00AD3DA7">
        <w:trPr>
          <w:trHeight w:val="320"/>
        </w:trPr>
        <w:tc>
          <w:tcPr>
            <w:tcW w:w="2398" w:type="dxa"/>
          </w:tcPr>
          <w:p w14:paraId="4FA0B0E9" w14:textId="77777777" w:rsidR="00C12CB5" w:rsidRPr="00624C44" w:rsidRDefault="00C12CB5" w:rsidP="00807752">
            <w:pPr>
              <w:rPr>
                <w:lang w:val="en-US"/>
              </w:rPr>
            </w:pPr>
          </w:p>
        </w:tc>
        <w:tc>
          <w:tcPr>
            <w:tcW w:w="605" w:type="dxa"/>
          </w:tcPr>
          <w:p w14:paraId="62AFA81E"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7D1801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B2A8E47" w14:textId="54A86A2C" w:rsidR="00C12CB5" w:rsidRPr="00624C44" w:rsidRDefault="00C12CB5" w:rsidP="00D926EC">
            <w:pPr>
              <w:rPr>
                <w:lang w:val="en-US"/>
              </w:rPr>
            </w:pPr>
            <w:r w:rsidRPr="00624C44">
              <w:rPr>
                <w:lang w:val="en-US"/>
              </w:rPr>
              <w:t>/player/[id]/activity/discrete/hand/right</w:t>
            </w:r>
          </w:p>
        </w:tc>
        <w:tc>
          <w:tcPr>
            <w:tcW w:w="570" w:type="dxa"/>
            <w:tcBorders>
              <w:left w:val="single" w:sz="4" w:space="0" w:color="auto"/>
              <w:right w:val="single" w:sz="4" w:space="0" w:color="auto"/>
            </w:tcBorders>
          </w:tcPr>
          <w:p w14:paraId="7AA0F090" w14:textId="77777777" w:rsidR="00C12CB5" w:rsidRPr="00624C44" w:rsidRDefault="00C12CB5" w:rsidP="00B63C42">
            <w:pPr>
              <w:rPr>
                <w:lang w:val="en-US"/>
              </w:rPr>
            </w:pPr>
          </w:p>
        </w:tc>
        <w:tc>
          <w:tcPr>
            <w:tcW w:w="714" w:type="dxa"/>
            <w:tcBorders>
              <w:left w:val="single" w:sz="4" w:space="0" w:color="auto"/>
            </w:tcBorders>
          </w:tcPr>
          <w:p w14:paraId="0B39BC0D" w14:textId="5BFDF984" w:rsidR="00C12CB5" w:rsidRPr="00624C44" w:rsidRDefault="00C12CB5" w:rsidP="00D926EC">
            <w:pPr>
              <w:rPr>
                <w:lang w:val="en-US"/>
              </w:rPr>
            </w:pPr>
            <w:r w:rsidRPr="00624C44">
              <w:rPr>
                <w:lang w:val="en-US"/>
              </w:rPr>
              <w:t>None</w:t>
            </w:r>
          </w:p>
        </w:tc>
      </w:tr>
      <w:tr w:rsidR="00C12CB5" w:rsidRPr="00624C44" w14:paraId="725BF7A4" w14:textId="77777777" w:rsidTr="00AD3DA7">
        <w:trPr>
          <w:trHeight w:val="320"/>
        </w:trPr>
        <w:tc>
          <w:tcPr>
            <w:tcW w:w="2398" w:type="dxa"/>
          </w:tcPr>
          <w:p w14:paraId="63C401D8" w14:textId="77777777" w:rsidR="00C12CB5" w:rsidRPr="00624C44" w:rsidRDefault="00C12CB5" w:rsidP="00807752">
            <w:pPr>
              <w:rPr>
                <w:lang w:val="en-US"/>
              </w:rPr>
            </w:pPr>
          </w:p>
        </w:tc>
        <w:tc>
          <w:tcPr>
            <w:tcW w:w="605" w:type="dxa"/>
          </w:tcPr>
          <w:p w14:paraId="7187ADF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D297ED2"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BF33101" w14:textId="4D384A0F" w:rsidR="00C12CB5" w:rsidRPr="00624C44" w:rsidRDefault="00C12CB5" w:rsidP="00D926EC">
            <w:pPr>
              <w:rPr>
                <w:lang w:val="en-US"/>
              </w:rPr>
            </w:pPr>
            <w:r w:rsidRPr="00624C44">
              <w:rPr>
                <w:lang w:val="en-US"/>
              </w:rPr>
              <w:t>/player/[id]/activity/discrete/head</w:t>
            </w:r>
          </w:p>
        </w:tc>
        <w:tc>
          <w:tcPr>
            <w:tcW w:w="570" w:type="dxa"/>
            <w:tcBorders>
              <w:left w:val="single" w:sz="4" w:space="0" w:color="auto"/>
              <w:right w:val="single" w:sz="4" w:space="0" w:color="auto"/>
            </w:tcBorders>
          </w:tcPr>
          <w:p w14:paraId="7BABD0CC" w14:textId="77777777" w:rsidR="00C12CB5" w:rsidRPr="00624C44" w:rsidRDefault="00C12CB5" w:rsidP="00B63C42">
            <w:pPr>
              <w:rPr>
                <w:lang w:val="en-US"/>
              </w:rPr>
            </w:pPr>
          </w:p>
        </w:tc>
        <w:tc>
          <w:tcPr>
            <w:tcW w:w="714" w:type="dxa"/>
            <w:tcBorders>
              <w:left w:val="single" w:sz="4" w:space="0" w:color="auto"/>
            </w:tcBorders>
          </w:tcPr>
          <w:p w14:paraId="09760F5C" w14:textId="037E087B" w:rsidR="00C12CB5" w:rsidRPr="00624C44" w:rsidRDefault="00C12CB5" w:rsidP="00D926EC">
            <w:pPr>
              <w:rPr>
                <w:lang w:val="en-US"/>
              </w:rPr>
            </w:pPr>
            <w:r w:rsidRPr="00624C44">
              <w:rPr>
                <w:lang w:val="en-US"/>
              </w:rPr>
              <w:t>None</w:t>
            </w:r>
          </w:p>
        </w:tc>
      </w:tr>
      <w:tr w:rsidR="00C12CB5" w:rsidRPr="00624C44" w14:paraId="55B3F406" w14:textId="77777777" w:rsidTr="00AD3DA7">
        <w:trPr>
          <w:trHeight w:val="320"/>
        </w:trPr>
        <w:tc>
          <w:tcPr>
            <w:tcW w:w="2398" w:type="dxa"/>
          </w:tcPr>
          <w:p w14:paraId="74D293EA" w14:textId="77777777" w:rsidR="00C12CB5" w:rsidRPr="00624C44" w:rsidRDefault="00C12CB5" w:rsidP="00807752">
            <w:pPr>
              <w:rPr>
                <w:lang w:val="en-US"/>
              </w:rPr>
            </w:pPr>
          </w:p>
        </w:tc>
        <w:tc>
          <w:tcPr>
            <w:tcW w:w="605" w:type="dxa"/>
          </w:tcPr>
          <w:p w14:paraId="4D817E6E"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BDC2DA1"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8CF7A5D" w14:textId="73A57BFE" w:rsidR="00C12CB5" w:rsidRPr="00624C44" w:rsidRDefault="00C12CB5" w:rsidP="00D926EC">
            <w:pPr>
              <w:rPr>
                <w:lang w:val="en-US"/>
              </w:rPr>
            </w:pPr>
            <w:r w:rsidRPr="00624C44">
              <w:rPr>
                <w:lang w:val="en-US"/>
              </w:rPr>
              <w:t>/player/[id]/activity/discrete/leg/left</w:t>
            </w:r>
          </w:p>
        </w:tc>
        <w:tc>
          <w:tcPr>
            <w:tcW w:w="570" w:type="dxa"/>
            <w:tcBorders>
              <w:left w:val="single" w:sz="4" w:space="0" w:color="auto"/>
              <w:right w:val="single" w:sz="4" w:space="0" w:color="auto"/>
            </w:tcBorders>
          </w:tcPr>
          <w:p w14:paraId="5A962BCF" w14:textId="77777777" w:rsidR="00C12CB5" w:rsidRPr="00624C44" w:rsidRDefault="00C12CB5" w:rsidP="00B63C42">
            <w:pPr>
              <w:rPr>
                <w:lang w:val="en-US"/>
              </w:rPr>
            </w:pPr>
          </w:p>
        </w:tc>
        <w:tc>
          <w:tcPr>
            <w:tcW w:w="714" w:type="dxa"/>
            <w:tcBorders>
              <w:left w:val="single" w:sz="4" w:space="0" w:color="auto"/>
            </w:tcBorders>
          </w:tcPr>
          <w:p w14:paraId="4E1B7EDD" w14:textId="2E92BC1B" w:rsidR="00C12CB5" w:rsidRPr="00624C44" w:rsidRDefault="00C12CB5" w:rsidP="00D926EC">
            <w:pPr>
              <w:rPr>
                <w:lang w:val="en-US"/>
              </w:rPr>
            </w:pPr>
            <w:r w:rsidRPr="00624C44">
              <w:rPr>
                <w:lang w:val="en-US"/>
              </w:rPr>
              <w:t>None</w:t>
            </w:r>
          </w:p>
        </w:tc>
      </w:tr>
      <w:tr w:rsidR="00C12CB5" w:rsidRPr="00624C44" w14:paraId="232943B1" w14:textId="77777777" w:rsidTr="00AD3DA7">
        <w:trPr>
          <w:trHeight w:val="320"/>
        </w:trPr>
        <w:tc>
          <w:tcPr>
            <w:tcW w:w="2398" w:type="dxa"/>
          </w:tcPr>
          <w:p w14:paraId="0CB5A10E" w14:textId="77777777" w:rsidR="00C12CB5" w:rsidRPr="00624C44" w:rsidRDefault="00C12CB5" w:rsidP="00807752">
            <w:pPr>
              <w:rPr>
                <w:lang w:val="en-US"/>
              </w:rPr>
            </w:pPr>
          </w:p>
        </w:tc>
        <w:tc>
          <w:tcPr>
            <w:tcW w:w="605" w:type="dxa"/>
          </w:tcPr>
          <w:p w14:paraId="2EF050E8"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45C9E4F"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032283A" w14:textId="0116A71C" w:rsidR="00C12CB5" w:rsidRPr="00624C44" w:rsidRDefault="00C12CB5" w:rsidP="00D926EC">
            <w:pPr>
              <w:rPr>
                <w:lang w:val="en-US"/>
              </w:rPr>
            </w:pPr>
            <w:r w:rsidRPr="00624C44">
              <w:rPr>
                <w:lang w:val="en-US"/>
              </w:rPr>
              <w:t>/player/[id]/activity/discrete/leg/right</w:t>
            </w:r>
          </w:p>
        </w:tc>
        <w:tc>
          <w:tcPr>
            <w:tcW w:w="570" w:type="dxa"/>
            <w:tcBorders>
              <w:left w:val="single" w:sz="4" w:space="0" w:color="auto"/>
              <w:right w:val="single" w:sz="4" w:space="0" w:color="auto"/>
            </w:tcBorders>
          </w:tcPr>
          <w:p w14:paraId="1F3DDF49" w14:textId="77777777" w:rsidR="00C12CB5" w:rsidRPr="00624C44" w:rsidRDefault="00C12CB5" w:rsidP="00B63C42">
            <w:pPr>
              <w:rPr>
                <w:lang w:val="en-US"/>
              </w:rPr>
            </w:pPr>
          </w:p>
        </w:tc>
        <w:tc>
          <w:tcPr>
            <w:tcW w:w="714" w:type="dxa"/>
            <w:tcBorders>
              <w:left w:val="single" w:sz="4" w:space="0" w:color="auto"/>
            </w:tcBorders>
          </w:tcPr>
          <w:p w14:paraId="23ABBF6D" w14:textId="5D158D6D" w:rsidR="00C12CB5" w:rsidRPr="00624C44" w:rsidRDefault="00C12CB5" w:rsidP="00D926EC">
            <w:pPr>
              <w:rPr>
                <w:lang w:val="en-US"/>
              </w:rPr>
            </w:pPr>
            <w:r w:rsidRPr="00624C44">
              <w:rPr>
                <w:lang w:val="en-US"/>
              </w:rPr>
              <w:t>None</w:t>
            </w:r>
          </w:p>
        </w:tc>
      </w:tr>
      <w:tr w:rsidR="00C12CB5" w:rsidRPr="00624C44" w14:paraId="03548089" w14:textId="77777777" w:rsidTr="00AD3DA7">
        <w:trPr>
          <w:trHeight w:val="320"/>
        </w:trPr>
        <w:tc>
          <w:tcPr>
            <w:tcW w:w="2398" w:type="dxa"/>
          </w:tcPr>
          <w:p w14:paraId="47CE57F1" w14:textId="77777777" w:rsidR="00C12CB5" w:rsidRPr="00624C44" w:rsidRDefault="00C12CB5" w:rsidP="00807752">
            <w:pPr>
              <w:rPr>
                <w:lang w:val="en-US"/>
              </w:rPr>
            </w:pPr>
          </w:p>
        </w:tc>
        <w:tc>
          <w:tcPr>
            <w:tcW w:w="605" w:type="dxa"/>
          </w:tcPr>
          <w:p w14:paraId="52109370"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60F5163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5611BDC" w14:textId="5BD3C67C" w:rsidR="00C12CB5" w:rsidRPr="00624C44" w:rsidRDefault="00C12CB5" w:rsidP="00D926EC">
            <w:pPr>
              <w:rPr>
                <w:lang w:val="en-US"/>
              </w:rPr>
            </w:pPr>
            <w:r w:rsidRPr="00624C44">
              <w:rPr>
                <w:lang w:val="en-US"/>
              </w:rPr>
              <w:t>/player/[id]/activity/ discrete/body/upper</w:t>
            </w:r>
          </w:p>
        </w:tc>
        <w:tc>
          <w:tcPr>
            <w:tcW w:w="570" w:type="dxa"/>
            <w:tcBorders>
              <w:left w:val="single" w:sz="4" w:space="0" w:color="auto"/>
              <w:right w:val="single" w:sz="4" w:space="0" w:color="auto"/>
            </w:tcBorders>
          </w:tcPr>
          <w:p w14:paraId="69769A64" w14:textId="77777777" w:rsidR="00C12CB5" w:rsidRPr="00624C44" w:rsidRDefault="00C12CB5" w:rsidP="00B63C42">
            <w:pPr>
              <w:rPr>
                <w:lang w:val="en-US"/>
              </w:rPr>
            </w:pPr>
          </w:p>
        </w:tc>
        <w:tc>
          <w:tcPr>
            <w:tcW w:w="714" w:type="dxa"/>
            <w:tcBorders>
              <w:left w:val="single" w:sz="4" w:space="0" w:color="auto"/>
            </w:tcBorders>
          </w:tcPr>
          <w:p w14:paraId="060DD582" w14:textId="66725E29" w:rsidR="00C12CB5" w:rsidRPr="00624C44" w:rsidRDefault="00C12CB5" w:rsidP="00D926EC">
            <w:pPr>
              <w:rPr>
                <w:lang w:val="en-US"/>
              </w:rPr>
            </w:pPr>
            <w:r w:rsidRPr="00624C44">
              <w:rPr>
                <w:lang w:val="en-US"/>
              </w:rPr>
              <w:t>None</w:t>
            </w:r>
          </w:p>
        </w:tc>
      </w:tr>
      <w:tr w:rsidR="00C12CB5" w:rsidRPr="00624C44" w14:paraId="0C52819F" w14:textId="77777777" w:rsidTr="00AD3DA7">
        <w:trPr>
          <w:trHeight w:val="320"/>
        </w:trPr>
        <w:tc>
          <w:tcPr>
            <w:tcW w:w="2398" w:type="dxa"/>
          </w:tcPr>
          <w:p w14:paraId="6B07E9FC" w14:textId="77777777" w:rsidR="00C12CB5" w:rsidRPr="00624C44" w:rsidRDefault="00C12CB5" w:rsidP="00807752">
            <w:pPr>
              <w:rPr>
                <w:lang w:val="en-US"/>
              </w:rPr>
            </w:pPr>
          </w:p>
        </w:tc>
        <w:tc>
          <w:tcPr>
            <w:tcW w:w="605" w:type="dxa"/>
          </w:tcPr>
          <w:p w14:paraId="29A86681"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C712361"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B6702C6" w14:textId="54436429" w:rsidR="00C12CB5" w:rsidRPr="00624C44" w:rsidRDefault="00C12CB5" w:rsidP="00D926EC">
            <w:pPr>
              <w:rPr>
                <w:lang w:val="en-US"/>
              </w:rPr>
            </w:pPr>
            <w:r w:rsidRPr="00624C44">
              <w:rPr>
                <w:lang w:val="en-US"/>
              </w:rPr>
              <w:t>/player/[id]/activity/discrete/body/lower</w:t>
            </w:r>
          </w:p>
        </w:tc>
        <w:tc>
          <w:tcPr>
            <w:tcW w:w="570" w:type="dxa"/>
            <w:tcBorders>
              <w:left w:val="single" w:sz="4" w:space="0" w:color="auto"/>
              <w:right w:val="single" w:sz="4" w:space="0" w:color="auto"/>
            </w:tcBorders>
          </w:tcPr>
          <w:p w14:paraId="19E24B29" w14:textId="77777777" w:rsidR="00C12CB5" w:rsidRPr="00624C44" w:rsidRDefault="00C12CB5" w:rsidP="00B63C42">
            <w:pPr>
              <w:rPr>
                <w:lang w:val="en-US"/>
              </w:rPr>
            </w:pPr>
          </w:p>
        </w:tc>
        <w:tc>
          <w:tcPr>
            <w:tcW w:w="714" w:type="dxa"/>
            <w:tcBorders>
              <w:left w:val="single" w:sz="4" w:space="0" w:color="auto"/>
            </w:tcBorders>
          </w:tcPr>
          <w:p w14:paraId="196A2695" w14:textId="386669F6" w:rsidR="00C12CB5" w:rsidRPr="00624C44" w:rsidRDefault="00C12CB5" w:rsidP="00D926EC">
            <w:pPr>
              <w:rPr>
                <w:lang w:val="en-US"/>
              </w:rPr>
            </w:pPr>
            <w:r w:rsidRPr="00624C44">
              <w:rPr>
                <w:lang w:val="en-US"/>
              </w:rPr>
              <w:t>None</w:t>
            </w:r>
          </w:p>
        </w:tc>
      </w:tr>
      <w:tr w:rsidR="00C12CB5" w:rsidRPr="00624C44" w14:paraId="75464777" w14:textId="77777777" w:rsidTr="00AD3DA7">
        <w:trPr>
          <w:trHeight w:val="320"/>
        </w:trPr>
        <w:tc>
          <w:tcPr>
            <w:tcW w:w="2398" w:type="dxa"/>
          </w:tcPr>
          <w:p w14:paraId="1AF455B9" w14:textId="77777777" w:rsidR="00C12CB5" w:rsidRPr="00624C44" w:rsidRDefault="00C12CB5" w:rsidP="00807752">
            <w:pPr>
              <w:rPr>
                <w:lang w:val="en-US"/>
              </w:rPr>
            </w:pPr>
          </w:p>
        </w:tc>
        <w:tc>
          <w:tcPr>
            <w:tcW w:w="605" w:type="dxa"/>
          </w:tcPr>
          <w:p w14:paraId="2A895EC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30566C2"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1440D59" w14:textId="24309E30" w:rsidR="00C12CB5" w:rsidRPr="00624C44" w:rsidRDefault="00C12CB5" w:rsidP="00D926EC">
            <w:pPr>
              <w:rPr>
                <w:lang w:val="en-US"/>
              </w:rPr>
            </w:pPr>
            <w:r w:rsidRPr="00624C44">
              <w:rPr>
                <w:lang w:val="en-US"/>
              </w:rPr>
              <w:t>/player/[id]/activity/discrete/body/right</w:t>
            </w:r>
          </w:p>
        </w:tc>
        <w:tc>
          <w:tcPr>
            <w:tcW w:w="570" w:type="dxa"/>
            <w:tcBorders>
              <w:left w:val="single" w:sz="4" w:space="0" w:color="auto"/>
              <w:right w:val="single" w:sz="4" w:space="0" w:color="auto"/>
            </w:tcBorders>
          </w:tcPr>
          <w:p w14:paraId="1AC0E654" w14:textId="77777777" w:rsidR="00C12CB5" w:rsidRPr="00624C44" w:rsidRDefault="00C12CB5" w:rsidP="00B63C42">
            <w:pPr>
              <w:rPr>
                <w:lang w:val="en-US"/>
              </w:rPr>
            </w:pPr>
          </w:p>
        </w:tc>
        <w:tc>
          <w:tcPr>
            <w:tcW w:w="714" w:type="dxa"/>
            <w:tcBorders>
              <w:left w:val="single" w:sz="4" w:space="0" w:color="auto"/>
            </w:tcBorders>
          </w:tcPr>
          <w:p w14:paraId="7550D391" w14:textId="783157F3" w:rsidR="00C12CB5" w:rsidRPr="00624C44" w:rsidRDefault="00C12CB5" w:rsidP="00D926EC">
            <w:pPr>
              <w:rPr>
                <w:lang w:val="en-US"/>
              </w:rPr>
            </w:pPr>
            <w:r w:rsidRPr="00624C44">
              <w:rPr>
                <w:lang w:val="en-US"/>
              </w:rPr>
              <w:t>None</w:t>
            </w:r>
          </w:p>
        </w:tc>
      </w:tr>
      <w:tr w:rsidR="00C12CB5" w:rsidRPr="00624C44" w14:paraId="73809E75" w14:textId="77777777" w:rsidTr="00AD3DA7">
        <w:trPr>
          <w:trHeight w:val="320"/>
        </w:trPr>
        <w:tc>
          <w:tcPr>
            <w:tcW w:w="2398" w:type="dxa"/>
          </w:tcPr>
          <w:p w14:paraId="2B6FDE29" w14:textId="77777777" w:rsidR="00C12CB5" w:rsidRPr="00624C44" w:rsidRDefault="00C12CB5" w:rsidP="00807752">
            <w:pPr>
              <w:rPr>
                <w:lang w:val="en-US"/>
              </w:rPr>
            </w:pPr>
          </w:p>
        </w:tc>
        <w:tc>
          <w:tcPr>
            <w:tcW w:w="605" w:type="dxa"/>
          </w:tcPr>
          <w:p w14:paraId="7DAAA554"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169590F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2E5FFC3" w14:textId="284BF29B" w:rsidR="00C12CB5" w:rsidRPr="00624C44" w:rsidRDefault="00C12CB5" w:rsidP="00D926EC">
            <w:pPr>
              <w:rPr>
                <w:lang w:val="en-US"/>
              </w:rPr>
            </w:pPr>
            <w:r w:rsidRPr="00624C44">
              <w:rPr>
                <w:lang w:val="en-US"/>
              </w:rPr>
              <w:t>/player/[id]/activity/discrete/body/left</w:t>
            </w:r>
          </w:p>
        </w:tc>
        <w:tc>
          <w:tcPr>
            <w:tcW w:w="570" w:type="dxa"/>
            <w:tcBorders>
              <w:left w:val="single" w:sz="4" w:space="0" w:color="auto"/>
              <w:right w:val="single" w:sz="4" w:space="0" w:color="auto"/>
            </w:tcBorders>
          </w:tcPr>
          <w:p w14:paraId="4C9194A3" w14:textId="77777777" w:rsidR="00C12CB5" w:rsidRPr="00624C44" w:rsidRDefault="00C12CB5" w:rsidP="00B63C42">
            <w:pPr>
              <w:rPr>
                <w:lang w:val="en-US"/>
              </w:rPr>
            </w:pPr>
          </w:p>
        </w:tc>
        <w:tc>
          <w:tcPr>
            <w:tcW w:w="714" w:type="dxa"/>
            <w:tcBorders>
              <w:left w:val="single" w:sz="4" w:space="0" w:color="auto"/>
            </w:tcBorders>
          </w:tcPr>
          <w:p w14:paraId="07FFFEEC" w14:textId="04A6E0C8" w:rsidR="00C12CB5" w:rsidRPr="00624C44" w:rsidRDefault="00C12CB5" w:rsidP="00D926EC">
            <w:pPr>
              <w:rPr>
                <w:lang w:val="en-US"/>
              </w:rPr>
            </w:pPr>
            <w:r w:rsidRPr="00624C44">
              <w:rPr>
                <w:lang w:val="en-US"/>
              </w:rPr>
              <w:t>None</w:t>
            </w:r>
          </w:p>
        </w:tc>
      </w:tr>
      <w:tr w:rsidR="00C12CB5" w:rsidRPr="00624C44" w14:paraId="55C96C08" w14:textId="77777777" w:rsidTr="00AD3DA7">
        <w:trPr>
          <w:trHeight w:val="320"/>
        </w:trPr>
        <w:tc>
          <w:tcPr>
            <w:tcW w:w="2398" w:type="dxa"/>
          </w:tcPr>
          <w:p w14:paraId="52522FE3" w14:textId="4B6E04F4" w:rsidR="00C12CB5" w:rsidRPr="00624C44" w:rsidRDefault="00C12CB5" w:rsidP="00807752">
            <w:pPr>
              <w:rPr>
                <w:lang w:val="en-US"/>
              </w:rPr>
            </w:pPr>
            <w:r w:rsidRPr="00624C44">
              <w:rPr>
                <w:lang w:val="en-US"/>
              </w:rPr>
              <w:t>/</w:t>
            </w:r>
            <w:proofErr w:type="spellStart"/>
            <w:r w:rsidRPr="00624C44">
              <w:rPr>
                <w:lang w:val="en-US"/>
              </w:rPr>
              <w:t>armSideLeft</w:t>
            </w:r>
            <w:proofErr w:type="spellEnd"/>
          </w:p>
        </w:tc>
        <w:tc>
          <w:tcPr>
            <w:tcW w:w="605" w:type="dxa"/>
          </w:tcPr>
          <w:p w14:paraId="3603E65E" w14:textId="56C0CF91" w:rsidR="00C12CB5" w:rsidRPr="00624C44" w:rsidRDefault="00C12CB5" w:rsidP="00D926EC">
            <w:pPr>
              <w:rPr>
                <w:lang w:val="en-US"/>
              </w:rPr>
            </w:pPr>
            <w:r w:rsidRPr="00624C44">
              <w:rPr>
                <w:lang w:val="en-US"/>
              </w:rPr>
              <w:t>f</w:t>
            </w:r>
          </w:p>
        </w:tc>
        <w:tc>
          <w:tcPr>
            <w:tcW w:w="603" w:type="dxa"/>
            <w:tcBorders>
              <w:left w:val="single" w:sz="4" w:space="0" w:color="auto"/>
              <w:right w:val="single" w:sz="36" w:space="0" w:color="auto"/>
            </w:tcBorders>
          </w:tcPr>
          <w:p w14:paraId="4EA961E4" w14:textId="3DE7E017" w:rsidR="00C12CB5" w:rsidRPr="00624C44" w:rsidRDefault="00C12CB5" w:rsidP="00D926EC">
            <w:pPr>
              <w:rPr>
                <w:lang w:val="en-US"/>
              </w:rPr>
            </w:pPr>
            <w:r w:rsidRPr="00624C44">
              <w:rPr>
                <w:lang w:val="en-US"/>
              </w:rPr>
              <w:t>C</w:t>
            </w:r>
          </w:p>
        </w:tc>
        <w:tc>
          <w:tcPr>
            <w:tcW w:w="3492" w:type="dxa"/>
            <w:gridSpan w:val="2"/>
            <w:tcBorders>
              <w:left w:val="single" w:sz="36" w:space="0" w:color="auto"/>
              <w:right w:val="single" w:sz="4" w:space="0" w:color="auto"/>
            </w:tcBorders>
          </w:tcPr>
          <w:p w14:paraId="531D3514" w14:textId="470FD0AE" w:rsidR="00C12CB5" w:rsidRPr="00624C44" w:rsidRDefault="00C12CB5" w:rsidP="00D926EC">
            <w:pPr>
              <w:rPr>
                <w:b/>
                <w:lang w:val="en-US"/>
              </w:rPr>
            </w:pPr>
            <w:r w:rsidRPr="00624C44">
              <w:rPr>
                <w:b/>
                <w:lang w:val="en-US"/>
              </w:rPr>
              <w:t>/player/[id]/activity/normal/hand/left</w:t>
            </w:r>
          </w:p>
        </w:tc>
        <w:tc>
          <w:tcPr>
            <w:tcW w:w="570" w:type="dxa"/>
            <w:tcBorders>
              <w:left w:val="single" w:sz="4" w:space="0" w:color="auto"/>
              <w:right w:val="single" w:sz="4" w:space="0" w:color="auto"/>
            </w:tcBorders>
          </w:tcPr>
          <w:p w14:paraId="228A2486" w14:textId="44C57A94"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28A7DD82" w14:textId="66FC51A9" w:rsidR="00C12CB5" w:rsidRPr="00624C44" w:rsidRDefault="00C12CB5" w:rsidP="00D926EC">
            <w:pPr>
              <w:rPr>
                <w:lang w:val="en-US"/>
              </w:rPr>
            </w:pPr>
            <w:r w:rsidRPr="00624C44">
              <w:rPr>
                <w:lang w:val="en-US"/>
              </w:rPr>
              <w:t>Norm.</w:t>
            </w:r>
          </w:p>
        </w:tc>
      </w:tr>
      <w:tr w:rsidR="00C12CB5" w:rsidRPr="00624C44" w14:paraId="6CBE6C88" w14:textId="77777777" w:rsidTr="00AD3DA7">
        <w:trPr>
          <w:trHeight w:val="320"/>
        </w:trPr>
        <w:tc>
          <w:tcPr>
            <w:tcW w:w="2398" w:type="dxa"/>
          </w:tcPr>
          <w:p w14:paraId="3406FEAF" w14:textId="038CBA36" w:rsidR="00C12CB5" w:rsidRPr="00624C44" w:rsidRDefault="00C12CB5" w:rsidP="00807752">
            <w:pPr>
              <w:rPr>
                <w:lang w:val="en-US"/>
              </w:rPr>
            </w:pPr>
            <w:r w:rsidRPr="00624C44">
              <w:rPr>
                <w:lang w:val="en-US"/>
              </w:rPr>
              <w:t>/</w:t>
            </w:r>
            <w:proofErr w:type="spellStart"/>
            <w:r w:rsidRPr="00624C44">
              <w:rPr>
                <w:lang w:val="en-US"/>
              </w:rPr>
              <w:t>armSideRight</w:t>
            </w:r>
            <w:proofErr w:type="spellEnd"/>
          </w:p>
        </w:tc>
        <w:tc>
          <w:tcPr>
            <w:tcW w:w="605" w:type="dxa"/>
          </w:tcPr>
          <w:p w14:paraId="0B6551ED" w14:textId="48D053A7" w:rsidR="00C12CB5" w:rsidRPr="00624C44" w:rsidRDefault="00C12CB5" w:rsidP="00D926EC">
            <w:pPr>
              <w:rPr>
                <w:lang w:val="en-US"/>
              </w:rPr>
            </w:pPr>
            <w:r w:rsidRPr="00624C44">
              <w:rPr>
                <w:lang w:val="en-US"/>
              </w:rPr>
              <w:t>f</w:t>
            </w:r>
          </w:p>
        </w:tc>
        <w:tc>
          <w:tcPr>
            <w:tcW w:w="603" w:type="dxa"/>
            <w:tcBorders>
              <w:left w:val="single" w:sz="4" w:space="0" w:color="auto"/>
              <w:right w:val="single" w:sz="36" w:space="0" w:color="auto"/>
            </w:tcBorders>
          </w:tcPr>
          <w:p w14:paraId="4904961D" w14:textId="7B2603AF" w:rsidR="00C12CB5" w:rsidRPr="00624C44" w:rsidRDefault="00C12CB5" w:rsidP="00D926EC">
            <w:pPr>
              <w:rPr>
                <w:lang w:val="en-US"/>
              </w:rPr>
            </w:pPr>
            <w:r w:rsidRPr="00624C44">
              <w:rPr>
                <w:lang w:val="en-US"/>
              </w:rPr>
              <w:t>C</w:t>
            </w:r>
          </w:p>
        </w:tc>
        <w:tc>
          <w:tcPr>
            <w:tcW w:w="3492" w:type="dxa"/>
            <w:gridSpan w:val="2"/>
            <w:tcBorders>
              <w:left w:val="single" w:sz="36" w:space="0" w:color="auto"/>
              <w:right w:val="single" w:sz="4" w:space="0" w:color="auto"/>
            </w:tcBorders>
          </w:tcPr>
          <w:p w14:paraId="4FFFA609" w14:textId="6056803C" w:rsidR="00C12CB5" w:rsidRPr="00624C44" w:rsidRDefault="00C12CB5" w:rsidP="00D926EC">
            <w:pPr>
              <w:rPr>
                <w:b/>
                <w:lang w:val="en-US"/>
              </w:rPr>
            </w:pPr>
            <w:r w:rsidRPr="00624C44">
              <w:rPr>
                <w:b/>
                <w:lang w:val="en-US"/>
              </w:rPr>
              <w:t>/player/[id]/activity/normal/hand/right</w:t>
            </w:r>
          </w:p>
        </w:tc>
        <w:tc>
          <w:tcPr>
            <w:tcW w:w="570" w:type="dxa"/>
            <w:tcBorders>
              <w:left w:val="single" w:sz="4" w:space="0" w:color="auto"/>
              <w:right w:val="single" w:sz="4" w:space="0" w:color="auto"/>
            </w:tcBorders>
          </w:tcPr>
          <w:p w14:paraId="1D917665" w14:textId="71826E1D"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7077D356" w14:textId="33C73317" w:rsidR="00C12CB5" w:rsidRPr="00624C44" w:rsidRDefault="00C12CB5" w:rsidP="00D926EC">
            <w:pPr>
              <w:rPr>
                <w:lang w:val="en-US"/>
              </w:rPr>
            </w:pPr>
            <w:r w:rsidRPr="00624C44">
              <w:rPr>
                <w:lang w:val="en-US"/>
              </w:rPr>
              <w:t>Norm.</w:t>
            </w:r>
          </w:p>
        </w:tc>
      </w:tr>
      <w:tr w:rsidR="00C12CB5" w:rsidRPr="00624C44" w14:paraId="0BC3CE39" w14:textId="77777777" w:rsidTr="00AD3DA7">
        <w:trPr>
          <w:trHeight w:val="320"/>
        </w:trPr>
        <w:tc>
          <w:tcPr>
            <w:tcW w:w="2398" w:type="dxa"/>
          </w:tcPr>
          <w:p w14:paraId="189BE1F1" w14:textId="6D37ED91" w:rsidR="00C12CB5" w:rsidRPr="00624C44" w:rsidRDefault="00C12CB5" w:rsidP="00807752">
            <w:pPr>
              <w:rPr>
                <w:lang w:val="en-US"/>
              </w:rPr>
            </w:pPr>
          </w:p>
        </w:tc>
        <w:tc>
          <w:tcPr>
            <w:tcW w:w="605" w:type="dxa"/>
          </w:tcPr>
          <w:p w14:paraId="2F37A04F" w14:textId="692C8D5C" w:rsidR="00C12CB5" w:rsidRPr="00624C44" w:rsidRDefault="00C12CB5" w:rsidP="00D926EC">
            <w:pPr>
              <w:rPr>
                <w:lang w:val="en-US"/>
              </w:rPr>
            </w:pPr>
          </w:p>
        </w:tc>
        <w:tc>
          <w:tcPr>
            <w:tcW w:w="603" w:type="dxa"/>
            <w:tcBorders>
              <w:left w:val="single" w:sz="4" w:space="0" w:color="auto"/>
              <w:right w:val="single" w:sz="36" w:space="0" w:color="auto"/>
            </w:tcBorders>
          </w:tcPr>
          <w:p w14:paraId="040DD4AA" w14:textId="3CE99CAE"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1A428B2" w14:textId="71CB057E" w:rsidR="00C12CB5" w:rsidRPr="00624C44" w:rsidRDefault="00C12CB5" w:rsidP="00D926EC">
            <w:pPr>
              <w:rPr>
                <w:lang w:val="en-US"/>
              </w:rPr>
            </w:pPr>
            <w:r w:rsidRPr="00624C44">
              <w:rPr>
                <w:lang w:val="en-US"/>
              </w:rPr>
              <w:t>/player/[id]/activity/normal/head</w:t>
            </w:r>
          </w:p>
        </w:tc>
        <w:tc>
          <w:tcPr>
            <w:tcW w:w="570" w:type="dxa"/>
            <w:tcBorders>
              <w:left w:val="single" w:sz="4" w:space="0" w:color="auto"/>
              <w:right w:val="single" w:sz="4" w:space="0" w:color="auto"/>
            </w:tcBorders>
          </w:tcPr>
          <w:p w14:paraId="31B9EB37" w14:textId="149EBA19"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44815973" w14:textId="2856065C" w:rsidR="00C12CB5" w:rsidRPr="00624C44" w:rsidRDefault="00C12CB5" w:rsidP="00D926EC">
            <w:pPr>
              <w:rPr>
                <w:lang w:val="en-US"/>
              </w:rPr>
            </w:pPr>
            <w:r w:rsidRPr="00624C44">
              <w:rPr>
                <w:lang w:val="en-US"/>
              </w:rPr>
              <w:t>Norm.</w:t>
            </w:r>
          </w:p>
        </w:tc>
      </w:tr>
      <w:tr w:rsidR="00C12CB5" w:rsidRPr="00624C44" w14:paraId="259A1AF0" w14:textId="77777777" w:rsidTr="00AD3DA7">
        <w:trPr>
          <w:trHeight w:val="320"/>
        </w:trPr>
        <w:tc>
          <w:tcPr>
            <w:tcW w:w="2398" w:type="dxa"/>
          </w:tcPr>
          <w:p w14:paraId="28FA1E82" w14:textId="45711F9E" w:rsidR="00C12CB5" w:rsidRPr="00624C44" w:rsidRDefault="00C12CB5" w:rsidP="00807752">
            <w:pPr>
              <w:rPr>
                <w:lang w:val="en-US"/>
              </w:rPr>
            </w:pPr>
          </w:p>
        </w:tc>
        <w:tc>
          <w:tcPr>
            <w:tcW w:w="605" w:type="dxa"/>
          </w:tcPr>
          <w:p w14:paraId="1E713287" w14:textId="7AD4814B" w:rsidR="00C12CB5" w:rsidRPr="00624C44" w:rsidRDefault="00C12CB5" w:rsidP="00D926EC">
            <w:pPr>
              <w:rPr>
                <w:lang w:val="en-US"/>
              </w:rPr>
            </w:pPr>
          </w:p>
        </w:tc>
        <w:tc>
          <w:tcPr>
            <w:tcW w:w="603" w:type="dxa"/>
            <w:tcBorders>
              <w:left w:val="single" w:sz="4" w:space="0" w:color="auto"/>
              <w:right w:val="single" w:sz="36" w:space="0" w:color="auto"/>
            </w:tcBorders>
          </w:tcPr>
          <w:p w14:paraId="77AC1B96" w14:textId="15A1CA24"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0AB52B0" w14:textId="24083012" w:rsidR="00C12CB5" w:rsidRPr="00624C44" w:rsidRDefault="00C12CB5" w:rsidP="00D926EC">
            <w:pPr>
              <w:rPr>
                <w:lang w:val="en-US"/>
              </w:rPr>
            </w:pPr>
            <w:r w:rsidRPr="00624C44">
              <w:rPr>
                <w:lang w:val="en-US"/>
              </w:rPr>
              <w:t>/player/[id]/activity/normal/leg/left</w:t>
            </w:r>
          </w:p>
        </w:tc>
        <w:tc>
          <w:tcPr>
            <w:tcW w:w="570" w:type="dxa"/>
            <w:tcBorders>
              <w:left w:val="single" w:sz="4" w:space="0" w:color="auto"/>
              <w:right w:val="single" w:sz="4" w:space="0" w:color="auto"/>
            </w:tcBorders>
          </w:tcPr>
          <w:p w14:paraId="678FF3E4" w14:textId="6928F5EF"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188C5662" w14:textId="636FB208" w:rsidR="00C12CB5" w:rsidRPr="00624C44" w:rsidRDefault="00C12CB5" w:rsidP="00D926EC">
            <w:pPr>
              <w:rPr>
                <w:lang w:val="en-US"/>
              </w:rPr>
            </w:pPr>
            <w:r w:rsidRPr="00624C44">
              <w:rPr>
                <w:lang w:val="en-US"/>
              </w:rPr>
              <w:t>Norm.</w:t>
            </w:r>
          </w:p>
        </w:tc>
      </w:tr>
      <w:tr w:rsidR="00C12CB5" w:rsidRPr="00624C44" w14:paraId="645CC1E0" w14:textId="77777777" w:rsidTr="00AD3DA7">
        <w:trPr>
          <w:trHeight w:val="320"/>
        </w:trPr>
        <w:tc>
          <w:tcPr>
            <w:tcW w:w="2398" w:type="dxa"/>
          </w:tcPr>
          <w:p w14:paraId="1C5F9F16" w14:textId="77777777" w:rsidR="00C12CB5" w:rsidRPr="00624C44" w:rsidRDefault="00C12CB5" w:rsidP="00807752">
            <w:pPr>
              <w:rPr>
                <w:lang w:val="en-US"/>
              </w:rPr>
            </w:pPr>
          </w:p>
        </w:tc>
        <w:tc>
          <w:tcPr>
            <w:tcW w:w="605" w:type="dxa"/>
          </w:tcPr>
          <w:p w14:paraId="1B66E10B"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4D4128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6D6987B" w14:textId="55868F68" w:rsidR="00C12CB5" w:rsidRPr="00624C44" w:rsidRDefault="00C12CB5" w:rsidP="00D926EC">
            <w:pPr>
              <w:rPr>
                <w:lang w:val="en-US"/>
              </w:rPr>
            </w:pPr>
            <w:r w:rsidRPr="00624C44">
              <w:rPr>
                <w:lang w:val="en-US"/>
              </w:rPr>
              <w:t>/player/[id]/activity/normal/leg/right</w:t>
            </w:r>
          </w:p>
        </w:tc>
        <w:tc>
          <w:tcPr>
            <w:tcW w:w="570" w:type="dxa"/>
            <w:tcBorders>
              <w:left w:val="single" w:sz="4" w:space="0" w:color="auto"/>
              <w:right w:val="single" w:sz="4" w:space="0" w:color="auto"/>
            </w:tcBorders>
          </w:tcPr>
          <w:p w14:paraId="51A49AAC" w14:textId="26386B3D"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32CE9938" w14:textId="5D76D08F" w:rsidR="00C12CB5" w:rsidRPr="00624C44" w:rsidRDefault="00C12CB5" w:rsidP="00D926EC">
            <w:pPr>
              <w:rPr>
                <w:lang w:val="en-US"/>
              </w:rPr>
            </w:pPr>
            <w:r w:rsidRPr="00624C44">
              <w:rPr>
                <w:lang w:val="en-US"/>
              </w:rPr>
              <w:t>Norm.</w:t>
            </w:r>
          </w:p>
        </w:tc>
      </w:tr>
      <w:tr w:rsidR="00C12CB5" w:rsidRPr="00624C44" w14:paraId="7A548E5F" w14:textId="77777777" w:rsidTr="00AD3DA7">
        <w:trPr>
          <w:trHeight w:val="320"/>
        </w:trPr>
        <w:tc>
          <w:tcPr>
            <w:tcW w:w="2398" w:type="dxa"/>
            <w:vMerge w:val="restart"/>
          </w:tcPr>
          <w:p w14:paraId="72F7C001" w14:textId="77777777" w:rsidR="00C12CB5" w:rsidRPr="00624C44" w:rsidRDefault="00C12CB5" w:rsidP="00807752">
            <w:pPr>
              <w:rPr>
                <w:lang w:val="en-US"/>
              </w:rPr>
            </w:pPr>
            <w:r w:rsidRPr="00624C44">
              <w:rPr>
                <w:lang w:val="en-US"/>
              </w:rPr>
              <w:t>/activityNormal1</w:t>
            </w:r>
          </w:p>
          <w:p w14:paraId="562B8905" w14:textId="258DE658" w:rsidR="00C12CB5" w:rsidRPr="00624C44" w:rsidRDefault="00C12CB5" w:rsidP="00807752">
            <w:pPr>
              <w:rPr>
                <w:lang w:val="en-US"/>
              </w:rPr>
            </w:pPr>
            <w:r w:rsidRPr="00624C44">
              <w:rPr>
                <w:lang w:val="en-US"/>
              </w:rPr>
              <w:t>/activityNormal2</w:t>
            </w:r>
          </w:p>
        </w:tc>
        <w:tc>
          <w:tcPr>
            <w:tcW w:w="605" w:type="dxa"/>
            <w:vMerge w:val="restart"/>
          </w:tcPr>
          <w:p w14:paraId="236BD61D" w14:textId="77777777" w:rsidR="00C12CB5" w:rsidRPr="00624C44" w:rsidRDefault="00C12CB5" w:rsidP="00D926EC">
            <w:pPr>
              <w:rPr>
                <w:lang w:val="en-US"/>
              </w:rPr>
            </w:pPr>
            <w:r w:rsidRPr="00624C44">
              <w:rPr>
                <w:lang w:val="en-US"/>
              </w:rPr>
              <w:t>f</w:t>
            </w:r>
          </w:p>
          <w:p w14:paraId="5F34610D" w14:textId="7B01EC40" w:rsidR="00C12CB5" w:rsidRPr="00624C44" w:rsidRDefault="00C12CB5" w:rsidP="00D926EC">
            <w:pPr>
              <w:rPr>
                <w:lang w:val="en-US"/>
              </w:rPr>
            </w:pPr>
            <w:r w:rsidRPr="00624C44">
              <w:rPr>
                <w:lang w:val="en-US"/>
              </w:rPr>
              <w:t>f</w:t>
            </w:r>
          </w:p>
        </w:tc>
        <w:tc>
          <w:tcPr>
            <w:tcW w:w="603" w:type="dxa"/>
            <w:tcBorders>
              <w:left w:val="single" w:sz="4" w:space="0" w:color="auto"/>
              <w:right w:val="single" w:sz="36" w:space="0" w:color="auto"/>
            </w:tcBorders>
          </w:tcPr>
          <w:p w14:paraId="777C2090" w14:textId="531D5167" w:rsidR="00C12CB5" w:rsidRPr="00624C44" w:rsidRDefault="00C12CB5" w:rsidP="00D926EC">
            <w:pPr>
              <w:rPr>
                <w:lang w:val="en-US"/>
              </w:rPr>
            </w:pPr>
            <w:r w:rsidRPr="00624C44">
              <w:rPr>
                <w:lang w:val="en-US"/>
              </w:rPr>
              <w:t>R</w:t>
            </w:r>
          </w:p>
        </w:tc>
        <w:tc>
          <w:tcPr>
            <w:tcW w:w="3492" w:type="dxa"/>
            <w:gridSpan w:val="2"/>
            <w:tcBorders>
              <w:left w:val="single" w:sz="36" w:space="0" w:color="auto"/>
              <w:right w:val="single" w:sz="4" w:space="0" w:color="auto"/>
            </w:tcBorders>
          </w:tcPr>
          <w:p w14:paraId="6FFA2347" w14:textId="18E6BFC3" w:rsidR="00C12CB5" w:rsidRPr="00624C44" w:rsidRDefault="00C12CB5" w:rsidP="00D926EC">
            <w:pPr>
              <w:rPr>
                <w:b/>
                <w:lang w:val="en-US"/>
              </w:rPr>
            </w:pPr>
            <w:r w:rsidRPr="00624C44">
              <w:rPr>
                <w:b/>
                <w:lang w:val="en-US"/>
              </w:rPr>
              <w:t>/player/[id]/activity/normal/body/upper</w:t>
            </w:r>
          </w:p>
        </w:tc>
        <w:tc>
          <w:tcPr>
            <w:tcW w:w="570" w:type="dxa"/>
            <w:tcBorders>
              <w:left w:val="single" w:sz="4" w:space="0" w:color="auto"/>
              <w:right w:val="single" w:sz="4" w:space="0" w:color="auto"/>
            </w:tcBorders>
          </w:tcPr>
          <w:p w14:paraId="6A285B71" w14:textId="67574905"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2948F99C" w14:textId="1A9932F7" w:rsidR="00C12CB5" w:rsidRPr="00624C44" w:rsidRDefault="00C12CB5" w:rsidP="00D926EC">
            <w:pPr>
              <w:rPr>
                <w:lang w:val="en-US"/>
              </w:rPr>
            </w:pPr>
            <w:r w:rsidRPr="00624C44">
              <w:rPr>
                <w:lang w:val="en-US"/>
              </w:rPr>
              <w:t>Norm.</w:t>
            </w:r>
          </w:p>
        </w:tc>
      </w:tr>
      <w:tr w:rsidR="00C12CB5" w:rsidRPr="00624C44" w14:paraId="727AE5A6" w14:textId="77777777" w:rsidTr="00AD3DA7">
        <w:trPr>
          <w:trHeight w:val="320"/>
        </w:trPr>
        <w:tc>
          <w:tcPr>
            <w:tcW w:w="2398" w:type="dxa"/>
            <w:vMerge/>
          </w:tcPr>
          <w:p w14:paraId="028ADDB3" w14:textId="38AA291B" w:rsidR="00C12CB5" w:rsidRPr="00624C44" w:rsidRDefault="00C12CB5" w:rsidP="00807752">
            <w:pPr>
              <w:rPr>
                <w:lang w:val="en-US"/>
              </w:rPr>
            </w:pPr>
          </w:p>
        </w:tc>
        <w:tc>
          <w:tcPr>
            <w:tcW w:w="605" w:type="dxa"/>
            <w:vMerge/>
          </w:tcPr>
          <w:p w14:paraId="2467D7E6" w14:textId="590EAF67" w:rsidR="00C12CB5" w:rsidRPr="00624C44" w:rsidRDefault="00C12CB5" w:rsidP="00D926EC">
            <w:pPr>
              <w:rPr>
                <w:lang w:val="en-US"/>
              </w:rPr>
            </w:pPr>
          </w:p>
        </w:tc>
        <w:tc>
          <w:tcPr>
            <w:tcW w:w="603" w:type="dxa"/>
            <w:tcBorders>
              <w:left w:val="single" w:sz="4" w:space="0" w:color="auto"/>
              <w:right w:val="single" w:sz="36" w:space="0" w:color="auto"/>
            </w:tcBorders>
          </w:tcPr>
          <w:p w14:paraId="3ED24B0E" w14:textId="34E221CC" w:rsidR="00C12CB5" w:rsidRPr="00624C44" w:rsidRDefault="00C12CB5" w:rsidP="00D926EC">
            <w:pPr>
              <w:rPr>
                <w:lang w:val="en-US"/>
              </w:rPr>
            </w:pPr>
            <w:proofErr w:type="gramStart"/>
            <w:r w:rsidRPr="00624C44">
              <w:rPr>
                <w:lang w:val="en-US"/>
              </w:rPr>
              <w:t>C,B</w:t>
            </w:r>
            <w:proofErr w:type="gramEnd"/>
          </w:p>
        </w:tc>
        <w:tc>
          <w:tcPr>
            <w:tcW w:w="3492" w:type="dxa"/>
            <w:gridSpan w:val="2"/>
            <w:tcBorders>
              <w:left w:val="single" w:sz="36" w:space="0" w:color="auto"/>
              <w:right w:val="single" w:sz="4" w:space="0" w:color="auto"/>
            </w:tcBorders>
          </w:tcPr>
          <w:p w14:paraId="249620EB" w14:textId="6FC91567" w:rsidR="00C12CB5" w:rsidRPr="00624C44" w:rsidRDefault="00C12CB5" w:rsidP="00D926EC">
            <w:pPr>
              <w:rPr>
                <w:b/>
                <w:lang w:val="en-US"/>
              </w:rPr>
            </w:pPr>
            <w:r w:rsidRPr="00624C44">
              <w:rPr>
                <w:b/>
                <w:lang w:val="en-US"/>
              </w:rPr>
              <w:t>/player/[id]/activity/normal/body/lower</w:t>
            </w:r>
          </w:p>
        </w:tc>
        <w:tc>
          <w:tcPr>
            <w:tcW w:w="570" w:type="dxa"/>
            <w:tcBorders>
              <w:left w:val="single" w:sz="4" w:space="0" w:color="auto"/>
              <w:right w:val="single" w:sz="4" w:space="0" w:color="auto"/>
            </w:tcBorders>
          </w:tcPr>
          <w:p w14:paraId="2E79A021" w14:textId="1046F340"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0B00D3C7" w14:textId="0CEEA835" w:rsidR="00C12CB5" w:rsidRPr="00624C44" w:rsidRDefault="00C12CB5" w:rsidP="00D926EC">
            <w:pPr>
              <w:rPr>
                <w:lang w:val="en-US"/>
              </w:rPr>
            </w:pPr>
            <w:r w:rsidRPr="00624C44">
              <w:rPr>
                <w:lang w:val="en-US"/>
              </w:rPr>
              <w:t>Norm.</w:t>
            </w:r>
          </w:p>
        </w:tc>
      </w:tr>
      <w:tr w:rsidR="00C12CB5" w:rsidRPr="00624C44" w14:paraId="4F2CF658" w14:textId="77777777" w:rsidTr="00AD3DA7">
        <w:trPr>
          <w:trHeight w:val="320"/>
        </w:trPr>
        <w:tc>
          <w:tcPr>
            <w:tcW w:w="2398" w:type="dxa"/>
            <w:vMerge/>
          </w:tcPr>
          <w:p w14:paraId="753B6EA2" w14:textId="77777777" w:rsidR="00C12CB5" w:rsidRPr="00624C44" w:rsidRDefault="00C12CB5" w:rsidP="00807752">
            <w:pPr>
              <w:rPr>
                <w:lang w:val="en-US"/>
              </w:rPr>
            </w:pPr>
          </w:p>
        </w:tc>
        <w:tc>
          <w:tcPr>
            <w:tcW w:w="605" w:type="dxa"/>
            <w:vMerge/>
          </w:tcPr>
          <w:p w14:paraId="04104261"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ECF2AB9"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CA6F0D8" w14:textId="0AF36CE8" w:rsidR="00C12CB5" w:rsidRPr="00624C44" w:rsidRDefault="00C12CB5" w:rsidP="00D926EC">
            <w:pPr>
              <w:rPr>
                <w:b/>
                <w:lang w:val="en-US"/>
              </w:rPr>
            </w:pPr>
            <w:r w:rsidRPr="00624C44">
              <w:rPr>
                <w:b/>
                <w:lang w:val="en-US"/>
              </w:rPr>
              <w:t>/player/[id]/activity/normal/body/right</w:t>
            </w:r>
          </w:p>
        </w:tc>
        <w:tc>
          <w:tcPr>
            <w:tcW w:w="570" w:type="dxa"/>
            <w:tcBorders>
              <w:left w:val="single" w:sz="4" w:space="0" w:color="auto"/>
              <w:right w:val="single" w:sz="4" w:space="0" w:color="auto"/>
            </w:tcBorders>
          </w:tcPr>
          <w:p w14:paraId="5B726F33" w14:textId="37A5B914"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5020E48C" w14:textId="6BBA01F7" w:rsidR="00C12CB5" w:rsidRPr="00624C44" w:rsidRDefault="00C12CB5" w:rsidP="00D926EC">
            <w:pPr>
              <w:rPr>
                <w:lang w:val="en-US"/>
              </w:rPr>
            </w:pPr>
            <w:r w:rsidRPr="00624C44">
              <w:rPr>
                <w:lang w:val="en-US"/>
              </w:rPr>
              <w:t>Norm.</w:t>
            </w:r>
          </w:p>
        </w:tc>
      </w:tr>
      <w:tr w:rsidR="00C12CB5" w:rsidRPr="00624C44" w14:paraId="4A9AFDB1" w14:textId="77777777" w:rsidTr="00AD3DA7">
        <w:trPr>
          <w:trHeight w:val="320"/>
        </w:trPr>
        <w:tc>
          <w:tcPr>
            <w:tcW w:w="2398" w:type="dxa"/>
            <w:vMerge/>
          </w:tcPr>
          <w:p w14:paraId="05E341DE" w14:textId="77777777" w:rsidR="00C12CB5" w:rsidRPr="00624C44" w:rsidRDefault="00C12CB5" w:rsidP="00807752">
            <w:pPr>
              <w:rPr>
                <w:lang w:val="en-US"/>
              </w:rPr>
            </w:pPr>
          </w:p>
        </w:tc>
        <w:tc>
          <w:tcPr>
            <w:tcW w:w="605" w:type="dxa"/>
            <w:vMerge/>
          </w:tcPr>
          <w:p w14:paraId="7A62829D"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039BE3E"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2441815" w14:textId="37034FBC" w:rsidR="00C12CB5" w:rsidRPr="00624C44" w:rsidRDefault="00C12CB5" w:rsidP="00D926EC">
            <w:pPr>
              <w:rPr>
                <w:b/>
                <w:lang w:val="en-US"/>
              </w:rPr>
            </w:pPr>
            <w:r w:rsidRPr="00624C44">
              <w:rPr>
                <w:b/>
                <w:lang w:val="en-US"/>
              </w:rPr>
              <w:t>/player/[id]/activity/normal/body/left</w:t>
            </w:r>
          </w:p>
        </w:tc>
        <w:tc>
          <w:tcPr>
            <w:tcW w:w="570" w:type="dxa"/>
            <w:tcBorders>
              <w:left w:val="single" w:sz="4" w:space="0" w:color="auto"/>
              <w:right w:val="single" w:sz="4" w:space="0" w:color="auto"/>
            </w:tcBorders>
          </w:tcPr>
          <w:p w14:paraId="795CA302" w14:textId="1516B05F"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71E68B92" w14:textId="2278F485" w:rsidR="00C12CB5" w:rsidRPr="00624C44" w:rsidRDefault="00C12CB5" w:rsidP="00D926EC">
            <w:pPr>
              <w:rPr>
                <w:lang w:val="en-US"/>
              </w:rPr>
            </w:pPr>
            <w:r w:rsidRPr="00624C44">
              <w:rPr>
                <w:lang w:val="en-US"/>
              </w:rPr>
              <w:t>Norm.</w:t>
            </w:r>
          </w:p>
        </w:tc>
      </w:tr>
      <w:tr w:rsidR="00C12CB5" w:rsidRPr="00624C44" w14:paraId="7B2D447E" w14:textId="77777777" w:rsidTr="00AD3DA7">
        <w:trPr>
          <w:trHeight w:val="320"/>
        </w:trPr>
        <w:tc>
          <w:tcPr>
            <w:tcW w:w="2398" w:type="dxa"/>
          </w:tcPr>
          <w:p w14:paraId="41AE4116" w14:textId="77777777" w:rsidR="00C12CB5" w:rsidRPr="00624C44" w:rsidRDefault="00C12CB5" w:rsidP="00807752">
            <w:pPr>
              <w:rPr>
                <w:lang w:val="en-US"/>
              </w:rPr>
            </w:pPr>
          </w:p>
        </w:tc>
        <w:tc>
          <w:tcPr>
            <w:tcW w:w="605" w:type="dxa"/>
          </w:tcPr>
          <w:p w14:paraId="5503C334"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C649668"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9EAD892" w14:textId="12A98160" w:rsidR="00C12CB5" w:rsidRPr="00624C44" w:rsidRDefault="00C12CB5" w:rsidP="00D926EC">
            <w:pPr>
              <w:rPr>
                <w:b/>
                <w:lang w:val="en-US"/>
              </w:rPr>
            </w:pPr>
            <w:r w:rsidRPr="00624C44">
              <w:rPr>
                <w:lang w:val="en-US"/>
              </w:rPr>
              <w:t>/player/[id]/activity/peak</w:t>
            </w:r>
          </w:p>
        </w:tc>
        <w:tc>
          <w:tcPr>
            <w:tcW w:w="570" w:type="dxa"/>
            <w:tcBorders>
              <w:left w:val="single" w:sz="4" w:space="0" w:color="auto"/>
              <w:right w:val="single" w:sz="4" w:space="0" w:color="auto"/>
            </w:tcBorders>
          </w:tcPr>
          <w:p w14:paraId="118302C7" w14:textId="0BD4ED0F"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6A0E466F" w14:textId="0297203C" w:rsidR="00C12CB5" w:rsidRPr="00624C44" w:rsidRDefault="00C12CB5" w:rsidP="00D926EC">
            <w:pPr>
              <w:rPr>
                <w:lang w:val="en-US"/>
              </w:rPr>
            </w:pPr>
            <w:r w:rsidRPr="00624C44">
              <w:rPr>
                <w:lang w:val="en-US"/>
              </w:rPr>
              <w:t>Norm.</w:t>
            </w:r>
          </w:p>
        </w:tc>
      </w:tr>
      <w:tr w:rsidR="00C12CB5" w:rsidRPr="00624C44" w14:paraId="25811859" w14:textId="77777777" w:rsidTr="00AD3DA7">
        <w:trPr>
          <w:trHeight w:val="320"/>
        </w:trPr>
        <w:tc>
          <w:tcPr>
            <w:tcW w:w="2398" w:type="dxa"/>
          </w:tcPr>
          <w:p w14:paraId="091ED4EB" w14:textId="77777777" w:rsidR="00C12CB5" w:rsidRPr="00624C44" w:rsidRDefault="00C12CB5" w:rsidP="00807752">
            <w:pPr>
              <w:rPr>
                <w:lang w:val="en-US"/>
              </w:rPr>
            </w:pPr>
          </w:p>
        </w:tc>
        <w:tc>
          <w:tcPr>
            <w:tcW w:w="605" w:type="dxa"/>
          </w:tcPr>
          <w:p w14:paraId="7EDAF284"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096A62B"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E718EF9" w14:textId="648FCF25" w:rsidR="00C12CB5" w:rsidRPr="00624C44" w:rsidRDefault="00C12CB5" w:rsidP="00D926EC">
            <w:pPr>
              <w:rPr>
                <w:lang w:val="en-US"/>
              </w:rPr>
            </w:pPr>
            <w:r w:rsidRPr="00624C44">
              <w:rPr>
                <w:lang w:val="en-US"/>
              </w:rPr>
              <w:t>/player/[id]/flow/leftwards/left</w:t>
            </w:r>
          </w:p>
        </w:tc>
        <w:tc>
          <w:tcPr>
            <w:tcW w:w="570" w:type="dxa"/>
            <w:tcBorders>
              <w:left w:val="single" w:sz="4" w:space="0" w:color="auto"/>
              <w:right w:val="single" w:sz="4" w:space="0" w:color="auto"/>
            </w:tcBorders>
          </w:tcPr>
          <w:p w14:paraId="0586A7A6" w14:textId="77777777" w:rsidR="00C12CB5" w:rsidRPr="00624C44" w:rsidRDefault="00C12CB5" w:rsidP="00B63C42">
            <w:pPr>
              <w:rPr>
                <w:lang w:val="en-US"/>
              </w:rPr>
            </w:pPr>
          </w:p>
        </w:tc>
        <w:tc>
          <w:tcPr>
            <w:tcW w:w="714" w:type="dxa"/>
            <w:tcBorders>
              <w:left w:val="single" w:sz="4" w:space="0" w:color="auto"/>
            </w:tcBorders>
            <w:vAlign w:val="center"/>
          </w:tcPr>
          <w:p w14:paraId="19DA3FD5" w14:textId="7C0A9CD9" w:rsidR="00C12CB5" w:rsidRPr="00624C44" w:rsidRDefault="00C12CB5" w:rsidP="00D926EC">
            <w:pPr>
              <w:rPr>
                <w:lang w:val="en-US"/>
              </w:rPr>
            </w:pPr>
            <w:r w:rsidRPr="00624C44">
              <w:rPr>
                <w:lang w:val="en-US"/>
              </w:rPr>
              <w:t>None</w:t>
            </w:r>
          </w:p>
        </w:tc>
      </w:tr>
      <w:tr w:rsidR="00C12CB5" w:rsidRPr="00624C44" w14:paraId="454CF1EA" w14:textId="77777777" w:rsidTr="00AD3DA7">
        <w:trPr>
          <w:trHeight w:val="320"/>
        </w:trPr>
        <w:tc>
          <w:tcPr>
            <w:tcW w:w="2398" w:type="dxa"/>
          </w:tcPr>
          <w:p w14:paraId="1DE1338B" w14:textId="77777777" w:rsidR="00C12CB5" w:rsidRPr="00624C44" w:rsidRDefault="00C12CB5" w:rsidP="00807752">
            <w:pPr>
              <w:rPr>
                <w:lang w:val="en-US"/>
              </w:rPr>
            </w:pPr>
          </w:p>
        </w:tc>
        <w:tc>
          <w:tcPr>
            <w:tcW w:w="605" w:type="dxa"/>
          </w:tcPr>
          <w:p w14:paraId="63831A9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79FC416"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732406F" w14:textId="33E969B0" w:rsidR="00C12CB5" w:rsidRPr="00624C44" w:rsidRDefault="00C12CB5" w:rsidP="00D926EC">
            <w:pPr>
              <w:rPr>
                <w:lang w:val="en-US"/>
              </w:rPr>
            </w:pPr>
            <w:r w:rsidRPr="00624C44">
              <w:rPr>
                <w:lang w:val="en-US"/>
              </w:rPr>
              <w:t>/player/[id]/flow/leftwards/right</w:t>
            </w:r>
          </w:p>
        </w:tc>
        <w:tc>
          <w:tcPr>
            <w:tcW w:w="570" w:type="dxa"/>
            <w:tcBorders>
              <w:left w:val="single" w:sz="4" w:space="0" w:color="auto"/>
              <w:right w:val="single" w:sz="4" w:space="0" w:color="auto"/>
            </w:tcBorders>
          </w:tcPr>
          <w:p w14:paraId="2DDE9DE5" w14:textId="77777777" w:rsidR="00C12CB5" w:rsidRPr="00624C44" w:rsidRDefault="00C12CB5" w:rsidP="00B63C42">
            <w:pPr>
              <w:rPr>
                <w:lang w:val="en-US"/>
              </w:rPr>
            </w:pPr>
          </w:p>
        </w:tc>
        <w:tc>
          <w:tcPr>
            <w:tcW w:w="714" w:type="dxa"/>
            <w:tcBorders>
              <w:left w:val="single" w:sz="4" w:space="0" w:color="auto"/>
            </w:tcBorders>
          </w:tcPr>
          <w:p w14:paraId="505C1D2D" w14:textId="1C8849F3" w:rsidR="00C12CB5" w:rsidRPr="00624C44" w:rsidRDefault="00C12CB5" w:rsidP="00D926EC">
            <w:pPr>
              <w:rPr>
                <w:lang w:val="en-US"/>
              </w:rPr>
            </w:pPr>
            <w:r w:rsidRPr="00624C44">
              <w:rPr>
                <w:lang w:val="en-US"/>
              </w:rPr>
              <w:t>None</w:t>
            </w:r>
          </w:p>
        </w:tc>
      </w:tr>
      <w:tr w:rsidR="00C12CB5" w:rsidRPr="00624C44" w14:paraId="2F40274B" w14:textId="77777777" w:rsidTr="00AD3DA7">
        <w:trPr>
          <w:trHeight w:val="320"/>
        </w:trPr>
        <w:tc>
          <w:tcPr>
            <w:tcW w:w="2398" w:type="dxa"/>
          </w:tcPr>
          <w:p w14:paraId="547B3B88" w14:textId="77777777" w:rsidR="00C12CB5" w:rsidRPr="00624C44" w:rsidRDefault="00C12CB5" w:rsidP="00807752">
            <w:pPr>
              <w:rPr>
                <w:lang w:val="en-US"/>
              </w:rPr>
            </w:pPr>
          </w:p>
        </w:tc>
        <w:tc>
          <w:tcPr>
            <w:tcW w:w="605" w:type="dxa"/>
          </w:tcPr>
          <w:p w14:paraId="16A7AD52"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9B0DF42"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171B0DB" w14:textId="4B3035CC" w:rsidR="00C12CB5" w:rsidRPr="00624C44" w:rsidRDefault="00C12CB5" w:rsidP="00D926EC">
            <w:pPr>
              <w:rPr>
                <w:lang w:val="en-US"/>
              </w:rPr>
            </w:pPr>
            <w:r w:rsidRPr="00624C44">
              <w:rPr>
                <w:lang w:val="en-US"/>
              </w:rPr>
              <w:t>/player/[id]/flow/rightwards/left</w:t>
            </w:r>
          </w:p>
        </w:tc>
        <w:tc>
          <w:tcPr>
            <w:tcW w:w="570" w:type="dxa"/>
            <w:tcBorders>
              <w:left w:val="single" w:sz="4" w:space="0" w:color="auto"/>
              <w:right w:val="single" w:sz="4" w:space="0" w:color="auto"/>
            </w:tcBorders>
          </w:tcPr>
          <w:p w14:paraId="119A9F26" w14:textId="77777777" w:rsidR="00C12CB5" w:rsidRPr="00624C44" w:rsidRDefault="00C12CB5" w:rsidP="00B63C42">
            <w:pPr>
              <w:rPr>
                <w:lang w:val="en-US"/>
              </w:rPr>
            </w:pPr>
          </w:p>
        </w:tc>
        <w:tc>
          <w:tcPr>
            <w:tcW w:w="714" w:type="dxa"/>
            <w:tcBorders>
              <w:left w:val="single" w:sz="4" w:space="0" w:color="auto"/>
            </w:tcBorders>
          </w:tcPr>
          <w:p w14:paraId="73D82342" w14:textId="138CACE0" w:rsidR="00C12CB5" w:rsidRPr="00624C44" w:rsidRDefault="00C12CB5" w:rsidP="00D926EC">
            <w:pPr>
              <w:rPr>
                <w:lang w:val="en-US"/>
              </w:rPr>
            </w:pPr>
            <w:r w:rsidRPr="00624C44">
              <w:rPr>
                <w:lang w:val="en-US"/>
              </w:rPr>
              <w:t>None</w:t>
            </w:r>
          </w:p>
        </w:tc>
      </w:tr>
      <w:tr w:rsidR="00C12CB5" w:rsidRPr="00624C44" w14:paraId="0E9D311B" w14:textId="77777777" w:rsidTr="00AD3DA7">
        <w:trPr>
          <w:trHeight w:val="320"/>
        </w:trPr>
        <w:tc>
          <w:tcPr>
            <w:tcW w:w="2398" w:type="dxa"/>
          </w:tcPr>
          <w:p w14:paraId="279B4A3E" w14:textId="77777777" w:rsidR="00C12CB5" w:rsidRPr="00624C44" w:rsidRDefault="00C12CB5" w:rsidP="00807752">
            <w:pPr>
              <w:rPr>
                <w:lang w:val="en-US"/>
              </w:rPr>
            </w:pPr>
          </w:p>
        </w:tc>
        <w:tc>
          <w:tcPr>
            <w:tcW w:w="605" w:type="dxa"/>
          </w:tcPr>
          <w:p w14:paraId="0B7BEDF0"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C63D99E"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DA05C8A" w14:textId="3F719AD2" w:rsidR="00C12CB5" w:rsidRPr="00624C44" w:rsidRDefault="00C12CB5" w:rsidP="00D926EC">
            <w:pPr>
              <w:rPr>
                <w:lang w:val="en-US"/>
              </w:rPr>
            </w:pPr>
            <w:r w:rsidRPr="00624C44">
              <w:rPr>
                <w:lang w:val="en-US"/>
              </w:rPr>
              <w:t>/player/[id]/flow/rightwards/right</w:t>
            </w:r>
          </w:p>
        </w:tc>
        <w:tc>
          <w:tcPr>
            <w:tcW w:w="570" w:type="dxa"/>
            <w:tcBorders>
              <w:left w:val="single" w:sz="4" w:space="0" w:color="auto"/>
              <w:right w:val="single" w:sz="4" w:space="0" w:color="auto"/>
            </w:tcBorders>
          </w:tcPr>
          <w:p w14:paraId="5C0AE150" w14:textId="77777777" w:rsidR="00C12CB5" w:rsidRPr="00624C44" w:rsidRDefault="00C12CB5" w:rsidP="00B63C42">
            <w:pPr>
              <w:rPr>
                <w:lang w:val="en-US"/>
              </w:rPr>
            </w:pPr>
          </w:p>
        </w:tc>
        <w:tc>
          <w:tcPr>
            <w:tcW w:w="714" w:type="dxa"/>
            <w:tcBorders>
              <w:left w:val="single" w:sz="4" w:space="0" w:color="auto"/>
            </w:tcBorders>
          </w:tcPr>
          <w:p w14:paraId="2872A955" w14:textId="044D451B" w:rsidR="00C12CB5" w:rsidRPr="00624C44" w:rsidRDefault="00C12CB5" w:rsidP="00D926EC">
            <w:pPr>
              <w:rPr>
                <w:lang w:val="en-US"/>
              </w:rPr>
            </w:pPr>
            <w:r w:rsidRPr="00624C44">
              <w:rPr>
                <w:lang w:val="en-US"/>
              </w:rPr>
              <w:t>None</w:t>
            </w:r>
          </w:p>
        </w:tc>
      </w:tr>
      <w:tr w:rsidR="00C12CB5" w:rsidRPr="00624C44" w14:paraId="6C522A98" w14:textId="77777777" w:rsidTr="00AD3DA7">
        <w:trPr>
          <w:trHeight w:val="320"/>
        </w:trPr>
        <w:tc>
          <w:tcPr>
            <w:tcW w:w="2398" w:type="dxa"/>
          </w:tcPr>
          <w:p w14:paraId="06CBB4DC" w14:textId="77777777" w:rsidR="00C12CB5" w:rsidRPr="00624C44" w:rsidRDefault="00C12CB5" w:rsidP="00807752">
            <w:pPr>
              <w:rPr>
                <w:lang w:val="en-US"/>
              </w:rPr>
            </w:pPr>
          </w:p>
        </w:tc>
        <w:tc>
          <w:tcPr>
            <w:tcW w:w="605" w:type="dxa"/>
          </w:tcPr>
          <w:p w14:paraId="4FE61EFB"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A3F72D4"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F24FB37" w14:textId="2738ED2D" w:rsidR="00C12CB5" w:rsidRPr="00624C44" w:rsidRDefault="00C12CB5" w:rsidP="00D926EC">
            <w:pPr>
              <w:rPr>
                <w:lang w:val="en-US"/>
              </w:rPr>
            </w:pPr>
            <w:r w:rsidRPr="00624C44">
              <w:rPr>
                <w:lang w:val="en-US"/>
              </w:rPr>
              <w:t>/player/[id]/flow/upwards/left</w:t>
            </w:r>
          </w:p>
        </w:tc>
        <w:tc>
          <w:tcPr>
            <w:tcW w:w="570" w:type="dxa"/>
            <w:tcBorders>
              <w:left w:val="single" w:sz="4" w:space="0" w:color="auto"/>
              <w:right w:val="single" w:sz="4" w:space="0" w:color="auto"/>
            </w:tcBorders>
          </w:tcPr>
          <w:p w14:paraId="48C662C4" w14:textId="77777777" w:rsidR="00C12CB5" w:rsidRPr="00624C44" w:rsidRDefault="00C12CB5" w:rsidP="00B63C42">
            <w:pPr>
              <w:rPr>
                <w:lang w:val="en-US"/>
              </w:rPr>
            </w:pPr>
          </w:p>
        </w:tc>
        <w:tc>
          <w:tcPr>
            <w:tcW w:w="714" w:type="dxa"/>
            <w:tcBorders>
              <w:left w:val="single" w:sz="4" w:space="0" w:color="auto"/>
            </w:tcBorders>
          </w:tcPr>
          <w:p w14:paraId="7DC7E7B8" w14:textId="4DEF96D0" w:rsidR="00C12CB5" w:rsidRPr="00624C44" w:rsidRDefault="00C12CB5" w:rsidP="00D926EC">
            <w:pPr>
              <w:rPr>
                <w:lang w:val="en-US"/>
              </w:rPr>
            </w:pPr>
            <w:r w:rsidRPr="00624C44">
              <w:rPr>
                <w:lang w:val="en-US"/>
              </w:rPr>
              <w:t>None</w:t>
            </w:r>
          </w:p>
        </w:tc>
      </w:tr>
      <w:tr w:rsidR="00C12CB5" w:rsidRPr="00624C44" w14:paraId="1CB08E1B" w14:textId="77777777" w:rsidTr="00AD3DA7">
        <w:trPr>
          <w:trHeight w:val="320"/>
        </w:trPr>
        <w:tc>
          <w:tcPr>
            <w:tcW w:w="2398" w:type="dxa"/>
          </w:tcPr>
          <w:p w14:paraId="3D2D9271" w14:textId="77777777" w:rsidR="00C12CB5" w:rsidRPr="00624C44" w:rsidRDefault="00C12CB5" w:rsidP="00807752">
            <w:pPr>
              <w:rPr>
                <w:lang w:val="en-US"/>
              </w:rPr>
            </w:pPr>
          </w:p>
        </w:tc>
        <w:tc>
          <w:tcPr>
            <w:tcW w:w="605" w:type="dxa"/>
          </w:tcPr>
          <w:p w14:paraId="1857C25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9C70314"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2CE0C0D" w14:textId="3C48647F" w:rsidR="00C12CB5" w:rsidRPr="00624C44" w:rsidRDefault="00C12CB5" w:rsidP="00D926EC">
            <w:pPr>
              <w:rPr>
                <w:lang w:val="en-US"/>
              </w:rPr>
            </w:pPr>
            <w:r w:rsidRPr="00624C44">
              <w:rPr>
                <w:lang w:val="en-US"/>
              </w:rPr>
              <w:t>/player/[id]/flow/upwards/right</w:t>
            </w:r>
          </w:p>
        </w:tc>
        <w:tc>
          <w:tcPr>
            <w:tcW w:w="570" w:type="dxa"/>
            <w:tcBorders>
              <w:left w:val="single" w:sz="4" w:space="0" w:color="auto"/>
              <w:right w:val="single" w:sz="4" w:space="0" w:color="auto"/>
            </w:tcBorders>
          </w:tcPr>
          <w:p w14:paraId="15B13D3F" w14:textId="77777777" w:rsidR="00C12CB5" w:rsidRPr="00624C44" w:rsidRDefault="00C12CB5" w:rsidP="00B63C42">
            <w:pPr>
              <w:rPr>
                <w:lang w:val="en-US"/>
              </w:rPr>
            </w:pPr>
          </w:p>
        </w:tc>
        <w:tc>
          <w:tcPr>
            <w:tcW w:w="714" w:type="dxa"/>
            <w:tcBorders>
              <w:left w:val="single" w:sz="4" w:space="0" w:color="auto"/>
            </w:tcBorders>
          </w:tcPr>
          <w:p w14:paraId="4B874A4A" w14:textId="404428F0" w:rsidR="00C12CB5" w:rsidRPr="00624C44" w:rsidRDefault="00C12CB5" w:rsidP="00D926EC">
            <w:pPr>
              <w:rPr>
                <w:lang w:val="en-US"/>
              </w:rPr>
            </w:pPr>
            <w:r w:rsidRPr="00624C44">
              <w:rPr>
                <w:lang w:val="en-US"/>
              </w:rPr>
              <w:t>None</w:t>
            </w:r>
          </w:p>
        </w:tc>
      </w:tr>
      <w:tr w:rsidR="00C12CB5" w:rsidRPr="00624C44" w14:paraId="226FB96D" w14:textId="77777777" w:rsidTr="00AD3DA7">
        <w:trPr>
          <w:trHeight w:val="320"/>
        </w:trPr>
        <w:tc>
          <w:tcPr>
            <w:tcW w:w="2398" w:type="dxa"/>
          </w:tcPr>
          <w:p w14:paraId="71F01116" w14:textId="77777777" w:rsidR="00C12CB5" w:rsidRPr="00624C44" w:rsidRDefault="00C12CB5" w:rsidP="00807752">
            <w:pPr>
              <w:rPr>
                <w:lang w:val="en-US"/>
              </w:rPr>
            </w:pPr>
          </w:p>
        </w:tc>
        <w:tc>
          <w:tcPr>
            <w:tcW w:w="605" w:type="dxa"/>
          </w:tcPr>
          <w:p w14:paraId="21CC69B0"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9FF3F9B"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037FFC5" w14:textId="33295CB8" w:rsidR="00C12CB5" w:rsidRPr="00624C44" w:rsidRDefault="00C12CB5" w:rsidP="00D926EC">
            <w:pPr>
              <w:rPr>
                <w:lang w:val="en-US"/>
              </w:rPr>
            </w:pPr>
            <w:r w:rsidRPr="00624C44">
              <w:rPr>
                <w:lang w:val="en-US"/>
              </w:rPr>
              <w:t>/player/[id]/flow/downwards/left</w:t>
            </w:r>
          </w:p>
        </w:tc>
        <w:tc>
          <w:tcPr>
            <w:tcW w:w="570" w:type="dxa"/>
            <w:tcBorders>
              <w:left w:val="single" w:sz="4" w:space="0" w:color="auto"/>
              <w:right w:val="single" w:sz="4" w:space="0" w:color="auto"/>
            </w:tcBorders>
          </w:tcPr>
          <w:p w14:paraId="4F5BCF9A" w14:textId="77777777" w:rsidR="00C12CB5" w:rsidRPr="00624C44" w:rsidRDefault="00C12CB5" w:rsidP="00B63C42">
            <w:pPr>
              <w:rPr>
                <w:lang w:val="en-US"/>
              </w:rPr>
            </w:pPr>
          </w:p>
        </w:tc>
        <w:tc>
          <w:tcPr>
            <w:tcW w:w="714" w:type="dxa"/>
            <w:tcBorders>
              <w:left w:val="single" w:sz="4" w:space="0" w:color="auto"/>
            </w:tcBorders>
          </w:tcPr>
          <w:p w14:paraId="10383924" w14:textId="54D6DBAE" w:rsidR="00C12CB5" w:rsidRPr="00624C44" w:rsidRDefault="00C12CB5" w:rsidP="00D926EC">
            <w:pPr>
              <w:rPr>
                <w:lang w:val="en-US"/>
              </w:rPr>
            </w:pPr>
            <w:r w:rsidRPr="00624C44">
              <w:rPr>
                <w:lang w:val="en-US"/>
              </w:rPr>
              <w:t>None</w:t>
            </w:r>
          </w:p>
        </w:tc>
      </w:tr>
      <w:tr w:rsidR="00C12CB5" w:rsidRPr="00624C44" w14:paraId="201A4DF0" w14:textId="77777777" w:rsidTr="00AD3DA7">
        <w:trPr>
          <w:trHeight w:val="320"/>
        </w:trPr>
        <w:tc>
          <w:tcPr>
            <w:tcW w:w="2398" w:type="dxa"/>
          </w:tcPr>
          <w:p w14:paraId="795E2FDB" w14:textId="77777777" w:rsidR="00C12CB5" w:rsidRPr="00624C44" w:rsidRDefault="00C12CB5" w:rsidP="00807752">
            <w:pPr>
              <w:rPr>
                <w:lang w:val="en-US"/>
              </w:rPr>
            </w:pPr>
          </w:p>
        </w:tc>
        <w:tc>
          <w:tcPr>
            <w:tcW w:w="605" w:type="dxa"/>
          </w:tcPr>
          <w:p w14:paraId="2D5EE65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CB73BC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C7DD0B0" w14:textId="2C2CC48F" w:rsidR="00C12CB5" w:rsidRPr="00624C44" w:rsidRDefault="00C12CB5" w:rsidP="00D926EC">
            <w:pPr>
              <w:rPr>
                <w:lang w:val="en-US"/>
              </w:rPr>
            </w:pPr>
            <w:r w:rsidRPr="00624C44">
              <w:rPr>
                <w:lang w:val="en-US"/>
              </w:rPr>
              <w:t>/player/[id]/flow/downwards/right</w:t>
            </w:r>
          </w:p>
        </w:tc>
        <w:tc>
          <w:tcPr>
            <w:tcW w:w="570" w:type="dxa"/>
            <w:tcBorders>
              <w:left w:val="single" w:sz="4" w:space="0" w:color="auto"/>
              <w:right w:val="single" w:sz="4" w:space="0" w:color="auto"/>
            </w:tcBorders>
          </w:tcPr>
          <w:p w14:paraId="51BB9FAB" w14:textId="77777777" w:rsidR="00C12CB5" w:rsidRPr="00624C44" w:rsidRDefault="00C12CB5" w:rsidP="00B63C42">
            <w:pPr>
              <w:rPr>
                <w:lang w:val="en-US"/>
              </w:rPr>
            </w:pPr>
          </w:p>
        </w:tc>
        <w:tc>
          <w:tcPr>
            <w:tcW w:w="714" w:type="dxa"/>
            <w:tcBorders>
              <w:left w:val="single" w:sz="4" w:space="0" w:color="auto"/>
            </w:tcBorders>
          </w:tcPr>
          <w:p w14:paraId="25E931A6" w14:textId="4C7D69A8" w:rsidR="00C12CB5" w:rsidRPr="00624C44" w:rsidRDefault="00C12CB5" w:rsidP="00D926EC">
            <w:pPr>
              <w:rPr>
                <w:lang w:val="en-US"/>
              </w:rPr>
            </w:pPr>
            <w:r w:rsidRPr="00624C44">
              <w:rPr>
                <w:lang w:val="en-US"/>
              </w:rPr>
              <w:t>None</w:t>
            </w:r>
          </w:p>
        </w:tc>
      </w:tr>
      <w:tr w:rsidR="00C12CB5" w:rsidRPr="00624C44" w14:paraId="63322ECD" w14:textId="77777777" w:rsidTr="00AD3DA7">
        <w:trPr>
          <w:trHeight w:val="320"/>
        </w:trPr>
        <w:tc>
          <w:tcPr>
            <w:tcW w:w="2398" w:type="dxa"/>
          </w:tcPr>
          <w:p w14:paraId="49E41A9F" w14:textId="77777777" w:rsidR="00C12CB5" w:rsidRPr="00624C44" w:rsidRDefault="00C12CB5" w:rsidP="00807752">
            <w:pPr>
              <w:rPr>
                <w:lang w:val="en-US"/>
              </w:rPr>
            </w:pPr>
          </w:p>
        </w:tc>
        <w:tc>
          <w:tcPr>
            <w:tcW w:w="605" w:type="dxa"/>
          </w:tcPr>
          <w:p w14:paraId="4EDE1629"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904F8EA"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ECDF091" w14:textId="173A599F" w:rsidR="00C12CB5" w:rsidRPr="00624C44" w:rsidRDefault="00C12CB5" w:rsidP="00D926EC">
            <w:pPr>
              <w:rPr>
                <w:lang w:val="en-US"/>
              </w:rPr>
            </w:pPr>
            <w:r w:rsidRPr="00624C44">
              <w:rPr>
                <w:lang w:val="en-US"/>
              </w:rPr>
              <w:t>/player/[id]/location/ready</w:t>
            </w:r>
          </w:p>
        </w:tc>
        <w:tc>
          <w:tcPr>
            <w:tcW w:w="570" w:type="dxa"/>
            <w:tcBorders>
              <w:left w:val="single" w:sz="4" w:space="0" w:color="auto"/>
              <w:right w:val="single" w:sz="4" w:space="0" w:color="auto"/>
            </w:tcBorders>
          </w:tcPr>
          <w:p w14:paraId="0D92B010" w14:textId="348CF8DC" w:rsidR="00C12CB5" w:rsidRPr="00624C44" w:rsidRDefault="00C12CB5" w:rsidP="00B63C42">
            <w:pPr>
              <w:rPr>
                <w:lang w:val="en-US"/>
              </w:rPr>
            </w:pPr>
            <w:proofErr w:type="gramStart"/>
            <w:r w:rsidRPr="00624C44">
              <w:rPr>
                <w:lang w:val="en-US"/>
              </w:rPr>
              <w:t>,</w:t>
            </w:r>
            <w:proofErr w:type="spellStart"/>
            <w:r w:rsidRPr="00624C44">
              <w:rPr>
                <w:lang w:val="en-US"/>
              </w:rPr>
              <w:t>i</w:t>
            </w:r>
            <w:proofErr w:type="spellEnd"/>
            <w:proofErr w:type="gramEnd"/>
          </w:p>
        </w:tc>
        <w:tc>
          <w:tcPr>
            <w:tcW w:w="714" w:type="dxa"/>
            <w:tcBorders>
              <w:left w:val="single" w:sz="4" w:space="0" w:color="auto"/>
            </w:tcBorders>
          </w:tcPr>
          <w:p w14:paraId="4F7910EE" w14:textId="1F33F06F" w:rsidR="00C12CB5" w:rsidRPr="00624C44" w:rsidRDefault="00C12CB5" w:rsidP="00D926EC">
            <w:pPr>
              <w:rPr>
                <w:lang w:val="en-US"/>
              </w:rPr>
            </w:pPr>
            <w:r w:rsidRPr="00624C44">
              <w:rPr>
                <w:lang w:val="en-US"/>
              </w:rPr>
              <w:t>0/1</w:t>
            </w:r>
          </w:p>
        </w:tc>
      </w:tr>
      <w:tr w:rsidR="00C12CB5" w:rsidRPr="00624C44" w14:paraId="55F2462D" w14:textId="77777777" w:rsidTr="00AD3DA7">
        <w:trPr>
          <w:trHeight w:val="320"/>
        </w:trPr>
        <w:tc>
          <w:tcPr>
            <w:tcW w:w="2398" w:type="dxa"/>
          </w:tcPr>
          <w:p w14:paraId="480CD6C5" w14:textId="77777777" w:rsidR="00C12CB5" w:rsidRPr="00624C44" w:rsidRDefault="00C12CB5" w:rsidP="00807752">
            <w:pPr>
              <w:rPr>
                <w:lang w:val="en-US"/>
              </w:rPr>
            </w:pPr>
          </w:p>
        </w:tc>
        <w:tc>
          <w:tcPr>
            <w:tcW w:w="605" w:type="dxa"/>
          </w:tcPr>
          <w:p w14:paraId="2F981983"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917772D"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443E938" w14:textId="4A7B0224" w:rsidR="00C12CB5" w:rsidRPr="00624C44" w:rsidRDefault="00C12CB5" w:rsidP="00D926EC">
            <w:pPr>
              <w:rPr>
                <w:lang w:val="en-US"/>
              </w:rPr>
            </w:pPr>
            <w:r w:rsidRPr="00624C44">
              <w:rPr>
                <w:lang w:val="en-US"/>
              </w:rPr>
              <w:t>/player/[id]/location/present</w:t>
            </w:r>
          </w:p>
        </w:tc>
        <w:tc>
          <w:tcPr>
            <w:tcW w:w="570" w:type="dxa"/>
            <w:tcBorders>
              <w:left w:val="single" w:sz="4" w:space="0" w:color="auto"/>
              <w:right w:val="single" w:sz="4" w:space="0" w:color="auto"/>
            </w:tcBorders>
          </w:tcPr>
          <w:p w14:paraId="0C56C42A" w14:textId="6C0DF817" w:rsidR="00C12CB5" w:rsidRPr="00624C44" w:rsidRDefault="00C12CB5" w:rsidP="00B63C42">
            <w:pPr>
              <w:rPr>
                <w:lang w:val="en-US"/>
              </w:rPr>
            </w:pPr>
            <w:proofErr w:type="gramStart"/>
            <w:r w:rsidRPr="00624C44">
              <w:rPr>
                <w:lang w:val="en-US"/>
              </w:rPr>
              <w:t>,</w:t>
            </w:r>
            <w:proofErr w:type="spellStart"/>
            <w:r w:rsidRPr="00624C44">
              <w:rPr>
                <w:lang w:val="en-US"/>
              </w:rPr>
              <w:t>i</w:t>
            </w:r>
            <w:proofErr w:type="spellEnd"/>
            <w:proofErr w:type="gramEnd"/>
          </w:p>
        </w:tc>
        <w:tc>
          <w:tcPr>
            <w:tcW w:w="714" w:type="dxa"/>
            <w:tcBorders>
              <w:left w:val="single" w:sz="4" w:space="0" w:color="auto"/>
            </w:tcBorders>
          </w:tcPr>
          <w:p w14:paraId="77B04949" w14:textId="6EF38277" w:rsidR="00C12CB5" w:rsidRPr="00624C44" w:rsidRDefault="00C12CB5" w:rsidP="00D926EC">
            <w:pPr>
              <w:rPr>
                <w:lang w:val="en-US"/>
              </w:rPr>
            </w:pPr>
            <w:r w:rsidRPr="00624C44">
              <w:rPr>
                <w:lang w:val="en-US"/>
              </w:rPr>
              <w:t>0/1</w:t>
            </w:r>
          </w:p>
        </w:tc>
      </w:tr>
      <w:tr w:rsidR="00C12CB5" w:rsidRPr="00624C44" w14:paraId="06873AD2" w14:textId="77777777" w:rsidTr="00AD3DA7">
        <w:trPr>
          <w:trHeight w:val="320"/>
        </w:trPr>
        <w:tc>
          <w:tcPr>
            <w:tcW w:w="2398" w:type="dxa"/>
          </w:tcPr>
          <w:p w14:paraId="3B840219" w14:textId="77777777" w:rsidR="00C12CB5" w:rsidRPr="00624C44" w:rsidRDefault="00C12CB5" w:rsidP="00807752">
            <w:pPr>
              <w:rPr>
                <w:lang w:val="en-US"/>
              </w:rPr>
            </w:pPr>
          </w:p>
        </w:tc>
        <w:tc>
          <w:tcPr>
            <w:tcW w:w="605" w:type="dxa"/>
          </w:tcPr>
          <w:p w14:paraId="52515E4F"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169BE5C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5C9C38C" w14:textId="0CE84FE7" w:rsidR="00C12CB5" w:rsidRPr="00624C44" w:rsidRDefault="00C12CB5" w:rsidP="00D926EC">
            <w:pPr>
              <w:rPr>
                <w:lang w:val="en-US"/>
              </w:rPr>
            </w:pPr>
            <w:r w:rsidRPr="00624C44">
              <w:rPr>
                <w:lang w:val="en-US"/>
              </w:rPr>
              <w:t>/player/[id]/location/</w:t>
            </w:r>
            <w:proofErr w:type="spellStart"/>
            <w:r w:rsidRPr="00624C44">
              <w:rPr>
                <w:lang w:val="en-US"/>
              </w:rPr>
              <w:t>centerX</w:t>
            </w:r>
            <w:proofErr w:type="spellEnd"/>
          </w:p>
        </w:tc>
        <w:tc>
          <w:tcPr>
            <w:tcW w:w="570" w:type="dxa"/>
            <w:tcBorders>
              <w:left w:val="single" w:sz="4" w:space="0" w:color="auto"/>
              <w:right w:val="single" w:sz="4" w:space="0" w:color="auto"/>
            </w:tcBorders>
          </w:tcPr>
          <w:p w14:paraId="585FD907" w14:textId="474E1192"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7015D574" w14:textId="1904F59F" w:rsidR="00C12CB5" w:rsidRPr="00624C44" w:rsidRDefault="00C12CB5" w:rsidP="00D926EC">
            <w:pPr>
              <w:rPr>
                <w:lang w:val="en-US"/>
              </w:rPr>
            </w:pPr>
            <w:r w:rsidRPr="00624C44">
              <w:rPr>
                <w:lang w:val="en-US"/>
              </w:rPr>
              <w:t>Norm.</w:t>
            </w:r>
          </w:p>
        </w:tc>
      </w:tr>
      <w:tr w:rsidR="00C12CB5" w:rsidRPr="00624C44" w14:paraId="584A078E" w14:textId="77777777" w:rsidTr="00AD3DA7">
        <w:trPr>
          <w:trHeight w:val="320"/>
        </w:trPr>
        <w:tc>
          <w:tcPr>
            <w:tcW w:w="2398" w:type="dxa"/>
          </w:tcPr>
          <w:p w14:paraId="7B60C142" w14:textId="77777777" w:rsidR="00C12CB5" w:rsidRPr="00624C44" w:rsidRDefault="00C12CB5" w:rsidP="00807752">
            <w:pPr>
              <w:rPr>
                <w:lang w:val="en-US"/>
              </w:rPr>
            </w:pPr>
          </w:p>
        </w:tc>
        <w:tc>
          <w:tcPr>
            <w:tcW w:w="605" w:type="dxa"/>
          </w:tcPr>
          <w:p w14:paraId="49E2EF4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202124B"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484941F" w14:textId="2B10C8AD" w:rsidR="00C12CB5" w:rsidRPr="00624C44" w:rsidRDefault="00C12CB5" w:rsidP="00D926EC">
            <w:pPr>
              <w:rPr>
                <w:lang w:val="en-US"/>
              </w:rPr>
            </w:pPr>
            <w:r w:rsidRPr="00624C44">
              <w:rPr>
                <w:lang w:val="en-US"/>
              </w:rPr>
              <w:t>/player/[id]/location/</w:t>
            </w:r>
            <w:proofErr w:type="spellStart"/>
            <w:r w:rsidRPr="00624C44">
              <w:rPr>
                <w:lang w:val="en-US"/>
              </w:rPr>
              <w:t>centerZ</w:t>
            </w:r>
            <w:proofErr w:type="spellEnd"/>
          </w:p>
        </w:tc>
        <w:tc>
          <w:tcPr>
            <w:tcW w:w="570" w:type="dxa"/>
            <w:tcBorders>
              <w:left w:val="single" w:sz="4" w:space="0" w:color="auto"/>
              <w:right w:val="single" w:sz="4" w:space="0" w:color="auto"/>
            </w:tcBorders>
          </w:tcPr>
          <w:p w14:paraId="2D33510A" w14:textId="3DEF5284"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24B8B611" w14:textId="213D583D" w:rsidR="00C12CB5" w:rsidRPr="00624C44" w:rsidRDefault="00C12CB5" w:rsidP="00D926EC">
            <w:pPr>
              <w:rPr>
                <w:lang w:val="en-US"/>
              </w:rPr>
            </w:pPr>
            <w:r w:rsidRPr="00624C44">
              <w:rPr>
                <w:lang w:val="en-US"/>
              </w:rPr>
              <w:t>Norm.</w:t>
            </w:r>
          </w:p>
        </w:tc>
      </w:tr>
      <w:tr w:rsidR="00C12CB5" w:rsidRPr="00624C44" w14:paraId="3C5AE677" w14:textId="77777777" w:rsidTr="00AD3DA7">
        <w:trPr>
          <w:trHeight w:val="320"/>
        </w:trPr>
        <w:tc>
          <w:tcPr>
            <w:tcW w:w="2398" w:type="dxa"/>
          </w:tcPr>
          <w:p w14:paraId="0320F950" w14:textId="77777777" w:rsidR="00C12CB5" w:rsidRPr="00624C44" w:rsidRDefault="00C12CB5" w:rsidP="00807752">
            <w:pPr>
              <w:rPr>
                <w:lang w:val="en-US"/>
              </w:rPr>
            </w:pPr>
          </w:p>
        </w:tc>
        <w:tc>
          <w:tcPr>
            <w:tcW w:w="605" w:type="dxa"/>
          </w:tcPr>
          <w:p w14:paraId="23092132"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04B384F"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0BC0192" w14:textId="06482F5D" w:rsidR="00C12CB5" w:rsidRPr="00624C44" w:rsidRDefault="00C12CB5" w:rsidP="00D926EC">
            <w:pPr>
              <w:rPr>
                <w:lang w:val="en-US"/>
              </w:rPr>
            </w:pPr>
            <w:r w:rsidRPr="00624C44">
              <w:rPr>
                <w:lang w:val="en-US"/>
              </w:rPr>
              <w:t>/player/[id]/location/</w:t>
            </w:r>
            <w:proofErr w:type="spellStart"/>
            <w:r w:rsidRPr="00624C44">
              <w:rPr>
                <w:lang w:val="en-US"/>
              </w:rPr>
              <w:t>outOfRange</w:t>
            </w:r>
            <w:proofErr w:type="spellEnd"/>
          </w:p>
        </w:tc>
        <w:tc>
          <w:tcPr>
            <w:tcW w:w="570" w:type="dxa"/>
            <w:tcBorders>
              <w:left w:val="single" w:sz="4" w:space="0" w:color="auto"/>
              <w:right w:val="single" w:sz="4" w:space="0" w:color="auto"/>
            </w:tcBorders>
          </w:tcPr>
          <w:p w14:paraId="579513D5" w14:textId="77777777" w:rsidR="00C12CB5" w:rsidRPr="00624C44" w:rsidRDefault="00C12CB5" w:rsidP="00B63C42">
            <w:pPr>
              <w:rPr>
                <w:lang w:val="en-US"/>
              </w:rPr>
            </w:pPr>
          </w:p>
        </w:tc>
        <w:tc>
          <w:tcPr>
            <w:tcW w:w="714" w:type="dxa"/>
            <w:tcBorders>
              <w:left w:val="single" w:sz="4" w:space="0" w:color="auto"/>
            </w:tcBorders>
            <w:vAlign w:val="center"/>
          </w:tcPr>
          <w:p w14:paraId="0D26AB66" w14:textId="1A4DA4E1" w:rsidR="00C12CB5" w:rsidRPr="00624C44" w:rsidRDefault="00C12CB5" w:rsidP="00D926EC">
            <w:pPr>
              <w:rPr>
                <w:lang w:val="en-US"/>
              </w:rPr>
            </w:pPr>
            <w:r w:rsidRPr="00624C44">
              <w:rPr>
                <w:lang w:val="en-US"/>
              </w:rPr>
              <w:t>None</w:t>
            </w:r>
          </w:p>
        </w:tc>
      </w:tr>
      <w:tr w:rsidR="00C12CB5" w:rsidRPr="00624C44" w14:paraId="0AA8FE13" w14:textId="77777777" w:rsidTr="00AD3DA7">
        <w:trPr>
          <w:trHeight w:val="320"/>
        </w:trPr>
        <w:tc>
          <w:tcPr>
            <w:tcW w:w="2398" w:type="dxa"/>
          </w:tcPr>
          <w:p w14:paraId="3770A8B1" w14:textId="5565B359" w:rsidR="00C12CB5" w:rsidRPr="00624C44" w:rsidRDefault="00C12CB5" w:rsidP="00807752">
            <w:pPr>
              <w:rPr>
                <w:lang w:val="en-US"/>
              </w:rPr>
            </w:pPr>
            <w:r w:rsidRPr="00624C44">
              <w:rPr>
                <w:lang w:val="en-US"/>
              </w:rPr>
              <w:t>/height1</w:t>
            </w:r>
          </w:p>
        </w:tc>
        <w:tc>
          <w:tcPr>
            <w:tcW w:w="605" w:type="dxa"/>
          </w:tcPr>
          <w:p w14:paraId="780452C8" w14:textId="399E3C44" w:rsidR="00C12CB5" w:rsidRPr="00624C44" w:rsidRDefault="00C12CB5" w:rsidP="00D926EC">
            <w:pPr>
              <w:rPr>
                <w:lang w:val="en-US"/>
              </w:rPr>
            </w:pPr>
            <w:r w:rsidRPr="00624C44">
              <w:rPr>
                <w:lang w:val="en-US"/>
              </w:rPr>
              <w:t>f</w:t>
            </w:r>
          </w:p>
        </w:tc>
        <w:tc>
          <w:tcPr>
            <w:tcW w:w="603" w:type="dxa"/>
            <w:tcBorders>
              <w:left w:val="single" w:sz="4" w:space="0" w:color="auto"/>
              <w:right w:val="single" w:sz="36" w:space="0" w:color="auto"/>
            </w:tcBorders>
          </w:tcPr>
          <w:p w14:paraId="58E8C39B" w14:textId="067ADBDE" w:rsidR="00C12CB5" w:rsidRPr="00624C44" w:rsidRDefault="00C12CB5" w:rsidP="00D926EC">
            <w:pPr>
              <w:rPr>
                <w:lang w:val="en-US"/>
              </w:rPr>
            </w:pPr>
            <w:r w:rsidRPr="00624C44">
              <w:rPr>
                <w:lang w:val="en-US"/>
              </w:rPr>
              <w:t>R</w:t>
            </w:r>
          </w:p>
        </w:tc>
        <w:tc>
          <w:tcPr>
            <w:tcW w:w="3492" w:type="dxa"/>
            <w:gridSpan w:val="2"/>
            <w:tcBorders>
              <w:left w:val="single" w:sz="36" w:space="0" w:color="auto"/>
              <w:right w:val="single" w:sz="4" w:space="0" w:color="auto"/>
            </w:tcBorders>
          </w:tcPr>
          <w:p w14:paraId="74A5025F" w14:textId="4B4A4440" w:rsidR="00C12CB5" w:rsidRPr="00624C44" w:rsidRDefault="00C12CB5" w:rsidP="00D926EC">
            <w:pPr>
              <w:rPr>
                <w:lang w:val="en-US"/>
              </w:rPr>
            </w:pPr>
            <w:r w:rsidRPr="00624C44">
              <w:rPr>
                <w:b/>
                <w:lang w:val="en-US"/>
              </w:rPr>
              <w:t>/player/[id]/position/height</w:t>
            </w:r>
          </w:p>
        </w:tc>
        <w:tc>
          <w:tcPr>
            <w:tcW w:w="570" w:type="dxa"/>
            <w:tcBorders>
              <w:left w:val="single" w:sz="4" w:space="0" w:color="auto"/>
              <w:right w:val="single" w:sz="4" w:space="0" w:color="auto"/>
            </w:tcBorders>
          </w:tcPr>
          <w:p w14:paraId="7958FA62" w14:textId="7B291FFE"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658A75D0" w14:textId="73BD3DD2" w:rsidR="00C12CB5" w:rsidRPr="00624C44" w:rsidRDefault="00C12CB5" w:rsidP="00D926EC">
            <w:pPr>
              <w:rPr>
                <w:lang w:val="en-US"/>
              </w:rPr>
            </w:pPr>
            <w:r w:rsidRPr="00624C44">
              <w:rPr>
                <w:lang w:val="en-US"/>
              </w:rPr>
              <w:t>Norm.</w:t>
            </w:r>
          </w:p>
        </w:tc>
      </w:tr>
      <w:tr w:rsidR="00C12CB5" w:rsidRPr="00624C44" w14:paraId="0E5454CD" w14:textId="77777777" w:rsidTr="00AD3DA7">
        <w:trPr>
          <w:trHeight w:val="320"/>
        </w:trPr>
        <w:tc>
          <w:tcPr>
            <w:tcW w:w="2398" w:type="dxa"/>
          </w:tcPr>
          <w:p w14:paraId="711459D9" w14:textId="32517AFD" w:rsidR="00C12CB5" w:rsidRPr="00624C44" w:rsidRDefault="00C12CB5" w:rsidP="00807752">
            <w:pPr>
              <w:tabs>
                <w:tab w:val="left" w:pos="1320"/>
              </w:tabs>
              <w:rPr>
                <w:lang w:val="en-US"/>
              </w:rPr>
            </w:pPr>
            <w:r w:rsidRPr="00624C44">
              <w:rPr>
                <w:lang w:val="en-US"/>
              </w:rPr>
              <w:t>/heightLevel1</w:t>
            </w:r>
          </w:p>
        </w:tc>
        <w:tc>
          <w:tcPr>
            <w:tcW w:w="605" w:type="dxa"/>
          </w:tcPr>
          <w:p w14:paraId="34C7C3DB" w14:textId="7AE7FD3F" w:rsidR="00C12CB5" w:rsidRPr="00624C44" w:rsidRDefault="00C12CB5" w:rsidP="00D926EC">
            <w:pPr>
              <w:rPr>
                <w:lang w:val="en-US"/>
              </w:rPr>
            </w:pPr>
            <w:proofErr w:type="spellStart"/>
            <w:r w:rsidRPr="00624C44">
              <w:rPr>
                <w:lang w:val="en-US"/>
              </w:rPr>
              <w:t>i</w:t>
            </w:r>
            <w:proofErr w:type="spellEnd"/>
          </w:p>
        </w:tc>
        <w:tc>
          <w:tcPr>
            <w:tcW w:w="603" w:type="dxa"/>
            <w:tcBorders>
              <w:left w:val="single" w:sz="4" w:space="0" w:color="auto"/>
              <w:right w:val="single" w:sz="36" w:space="0" w:color="auto"/>
            </w:tcBorders>
          </w:tcPr>
          <w:p w14:paraId="6EB1834B" w14:textId="30EB42B6" w:rsidR="00C12CB5" w:rsidRPr="00624C44" w:rsidRDefault="00C12CB5" w:rsidP="00D926EC">
            <w:pPr>
              <w:rPr>
                <w:lang w:val="en-US"/>
              </w:rPr>
            </w:pPr>
            <w:r w:rsidRPr="00624C44">
              <w:rPr>
                <w:lang w:val="en-US"/>
              </w:rPr>
              <w:t>R</w:t>
            </w:r>
          </w:p>
        </w:tc>
        <w:tc>
          <w:tcPr>
            <w:tcW w:w="3492" w:type="dxa"/>
            <w:gridSpan w:val="2"/>
            <w:tcBorders>
              <w:left w:val="single" w:sz="36" w:space="0" w:color="auto"/>
              <w:right w:val="single" w:sz="4" w:space="0" w:color="auto"/>
            </w:tcBorders>
          </w:tcPr>
          <w:p w14:paraId="2B06D32D" w14:textId="5445FAAA" w:rsidR="00C12CB5" w:rsidRPr="00624C44" w:rsidRDefault="00C12CB5" w:rsidP="00D926EC">
            <w:pPr>
              <w:rPr>
                <w:b/>
                <w:lang w:val="en-US"/>
              </w:rPr>
            </w:pPr>
            <w:r w:rsidRPr="00624C44">
              <w:rPr>
                <w:b/>
                <w:lang w:val="en-US"/>
              </w:rPr>
              <w:t>/player/[id]/position/</w:t>
            </w:r>
            <w:proofErr w:type="spellStart"/>
            <w:r w:rsidRPr="00624C44">
              <w:rPr>
                <w:b/>
                <w:lang w:val="en-US"/>
              </w:rPr>
              <w:t>heightLevel</w:t>
            </w:r>
            <w:proofErr w:type="spellEnd"/>
          </w:p>
        </w:tc>
        <w:tc>
          <w:tcPr>
            <w:tcW w:w="570" w:type="dxa"/>
            <w:tcBorders>
              <w:left w:val="single" w:sz="4" w:space="0" w:color="auto"/>
              <w:right w:val="single" w:sz="4" w:space="0" w:color="auto"/>
            </w:tcBorders>
          </w:tcPr>
          <w:p w14:paraId="3FE033CC" w14:textId="1BAE1C75" w:rsidR="00C12CB5" w:rsidRPr="00624C44" w:rsidRDefault="00C12CB5" w:rsidP="00B63C42">
            <w:pPr>
              <w:rPr>
                <w:lang w:val="en-US"/>
              </w:rPr>
            </w:pPr>
            <w:proofErr w:type="gramStart"/>
            <w:r w:rsidRPr="00624C44">
              <w:rPr>
                <w:lang w:val="en-US"/>
              </w:rPr>
              <w:t>,</w:t>
            </w:r>
            <w:proofErr w:type="spellStart"/>
            <w:r w:rsidRPr="00624C44">
              <w:rPr>
                <w:lang w:val="en-US"/>
              </w:rPr>
              <w:t>i</w:t>
            </w:r>
            <w:proofErr w:type="spellEnd"/>
            <w:proofErr w:type="gramEnd"/>
          </w:p>
        </w:tc>
        <w:tc>
          <w:tcPr>
            <w:tcW w:w="714" w:type="dxa"/>
            <w:tcBorders>
              <w:left w:val="single" w:sz="4" w:space="0" w:color="auto"/>
            </w:tcBorders>
            <w:vAlign w:val="center"/>
          </w:tcPr>
          <w:p w14:paraId="172FF9C5" w14:textId="01868009" w:rsidR="00C12CB5" w:rsidRPr="00624C44" w:rsidRDefault="00C12CB5" w:rsidP="00D926EC">
            <w:pPr>
              <w:rPr>
                <w:lang w:val="en-US"/>
              </w:rPr>
            </w:pPr>
            <w:r w:rsidRPr="00624C44">
              <w:rPr>
                <w:lang w:val="en-US"/>
              </w:rPr>
              <w:t>0,1,2,3</w:t>
            </w:r>
          </w:p>
        </w:tc>
      </w:tr>
      <w:tr w:rsidR="00C12CB5" w:rsidRPr="00624C44" w14:paraId="1341CFC6" w14:textId="77777777" w:rsidTr="00AD3DA7">
        <w:trPr>
          <w:trHeight w:val="320"/>
        </w:trPr>
        <w:tc>
          <w:tcPr>
            <w:tcW w:w="2398" w:type="dxa"/>
          </w:tcPr>
          <w:p w14:paraId="4900DDA6" w14:textId="77777777" w:rsidR="00C12CB5" w:rsidRPr="00624C44" w:rsidRDefault="00C12CB5" w:rsidP="00807752">
            <w:pPr>
              <w:tabs>
                <w:tab w:val="left" w:pos="1320"/>
              </w:tabs>
              <w:rPr>
                <w:lang w:val="en-US"/>
              </w:rPr>
            </w:pPr>
          </w:p>
        </w:tc>
        <w:tc>
          <w:tcPr>
            <w:tcW w:w="605" w:type="dxa"/>
          </w:tcPr>
          <w:p w14:paraId="4144004C"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68CC3907"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DB49E13" w14:textId="5ECC891D" w:rsidR="00C12CB5" w:rsidRPr="00624C44" w:rsidRDefault="00C12CB5" w:rsidP="00D926EC">
            <w:pPr>
              <w:rPr>
                <w:lang w:val="en-US"/>
              </w:rPr>
            </w:pPr>
            <w:r w:rsidRPr="00624C44">
              <w:rPr>
                <w:lang w:val="en-US"/>
              </w:rPr>
              <w:t>/player/[id]/position/vertical/hand/left</w:t>
            </w:r>
          </w:p>
        </w:tc>
        <w:tc>
          <w:tcPr>
            <w:tcW w:w="570" w:type="dxa"/>
            <w:tcBorders>
              <w:left w:val="single" w:sz="4" w:space="0" w:color="auto"/>
              <w:right w:val="single" w:sz="4" w:space="0" w:color="auto"/>
            </w:tcBorders>
          </w:tcPr>
          <w:p w14:paraId="15214B9F" w14:textId="67B5017D"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395ECB09" w14:textId="2606FE17" w:rsidR="00C12CB5" w:rsidRPr="00624C44" w:rsidRDefault="00C12CB5" w:rsidP="00D926EC">
            <w:pPr>
              <w:rPr>
                <w:lang w:val="en-US"/>
              </w:rPr>
            </w:pPr>
            <w:r w:rsidRPr="00624C44">
              <w:rPr>
                <w:lang w:val="en-US"/>
              </w:rPr>
              <w:t>Norm.</w:t>
            </w:r>
          </w:p>
        </w:tc>
      </w:tr>
      <w:tr w:rsidR="00C12CB5" w:rsidRPr="00624C44" w14:paraId="4BCD2A00" w14:textId="77777777" w:rsidTr="00AD3DA7">
        <w:trPr>
          <w:trHeight w:val="320"/>
        </w:trPr>
        <w:tc>
          <w:tcPr>
            <w:tcW w:w="2398" w:type="dxa"/>
          </w:tcPr>
          <w:p w14:paraId="26D0DA80" w14:textId="77777777" w:rsidR="00C12CB5" w:rsidRPr="00624C44" w:rsidRDefault="00C12CB5" w:rsidP="00807752">
            <w:pPr>
              <w:tabs>
                <w:tab w:val="left" w:pos="1320"/>
              </w:tabs>
              <w:rPr>
                <w:lang w:val="en-US"/>
              </w:rPr>
            </w:pPr>
          </w:p>
        </w:tc>
        <w:tc>
          <w:tcPr>
            <w:tcW w:w="605" w:type="dxa"/>
          </w:tcPr>
          <w:p w14:paraId="355B2F2D"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62DA08D"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F74F47A" w14:textId="18D11D44" w:rsidR="00C12CB5" w:rsidRPr="00624C44" w:rsidRDefault="00C12CB5" w:rsidP="00D926EC">
            <w:pPr>
              <w:rPr>
                <w:lang w:val="en-US"/>
              </w:rPr>
            </w:pPr>
            <w:r w:rsidRPr="00624C44">
              <w:rPr>
                <w:lang w:val="en-US"/>
              </w:rPr>
              <w:t xml:space="preserve">/player/[id]/position/vertical/hand/right </w:t>
            </w:r>
          </w:p>
        </w:tc>
        <w:tc>
          <w:tcPr>
            <w:tcW w:w="570" w:type="dxa"/>
            <w:tcBorders>
              <w:left w:val="single" w:sz="4" w:space="0" w:color="auto"/>
              <w:right w:val="single" w:sz="4" w:space="0" w:color="auto"/>
            </w:tcBorders>
          </w:tcPr>
          <w:p w14:paraId="64D3A916" w14:textId="295C81C9"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270A96BF" w14:textId="5CEBCBD1" w:rsidR="00C12CB5" w:rsidRPr="00624C44" w:rsidRDefault="00C12CB5" w:rsidP="00D926EC">
            <w:pPr>
              <w:rPr>
                <w:lang w:val="en-US"/>
              </w:rPr>
            </w:pPr>
            <w:r w:rsidRPr="00624C44">
              <w:rPr>
                <w:lang w:val="en-US"/>
              </w:rPr>
              <w:t>Norm.</w:t>
            </w:r>
          </w:p>
        </w:tc>
      </w:tr>
      <w:tr w:rsidR="00C12CB5" w:rsidRPr="00624C44" w14:paraId="0C690732" w14:textId="77777777" w:rsidTr="00AD3DA7">
        <w:trPr>
          <w:trHeight w:val="320"/>
        </w:trPr>
        <w:tc>
          <w:tcPr>
            <w:tcW w:w="2398" w:type="dxa"/>
          </w:tcPr>
          <w:p w14:paraId="0F1D3F40" w14:textId="77777777" w:rsidR="00C12CB5" w:rsidRPr="00624C44" w:rsidRDefault="00C12CB5" w:rsidP="00807752">
            <w:pPr>
              <w:tabs>
                <w:tab w:val="left" w:pos="1320"/>
              </w:tabs>
              <w:rPr>
                <w:lang w:val="en-US"/>
              </w:rPr>
            </w:pPr>
          </w:p>
        </w:tc>
        <w:tc>
          <w:tcPr>
            <w:tcW w:w="605" w:type="dxa"/>
          </w:tcPr>
          <w:p w14:paraId="70103FA2"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A660B5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7CDA1DA" w14:textId="3445C03D" w:rsidR="00C12CB5" w:rsidRPr="00624C44" w:rsidRDefault="00C12CB5" w:rsidP="00D926EC">
            <w:pPr>
              <w:rPr>
                <w:lang w:val="en-US"/>
              </w:rPr>
            </w:pPr>
            <w:r w:rsidRPr="00624C44">
              <w:rPr>
                <w:lang w:val="en-US"/>
              </w:rPr>
              <w:t xml:space="preserve">/player/[id]/position/side/hand/left </w:t>
            </w:r>
          </w:p>
        </w:tc>
        <w:tc>
          <w:tcPr>
            <w:tcW w:w="570" w:type="dxa"/>
            <w:tcBorders>
              <w:left w:val="single" w:sz="4" w:space="0" w:color="auto"/>
              <w:right w:val="single" w:sz="4" w:space="0" w:color="auto"/>
            </w:tcBorders>
          </w:tcPr>
          <w:p w14:paraId="26C73091" w14:textId="72ECAB0A"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429EF4A1" w14:textId="7C6A9863" w:rsidR="00C12CB5" w:rsidRPr="00624C44" w:rsidRDefault="00C12CB5" w:rsidP="00D926EC">
            <w:pPr>
              <w:rPr>
                <w:lang w:val="en-US"/>
              </w:rPr>
            </w:pPr>
            <w:r w:rsidRPr="00624C44">
              <w:rPr>
                <w:lang w:val="en-US"/>
              </w:rPr>
              <w:t>Norm.</w:t>
            </w:r>
          </w:p>
        </w:tc>
      </w:tr>
      <w:tr w:rsidR="00C12CB5" w:rsidRPr="00624C44" w14:paraId="4841A9CF" w14:textId="77777777" w:rsidTr="00AD3DA7">
        <w:trPr>
          <w:trHeight w:val="320"/>
        </w:trPr>
        <w:tc>
          <w:tcPr>
            <w:tcW w:w="2398" w:type="dxa"/>
          </w:tcPr>
          <w:p w14:paraId="732C5E5A" w14:textId="77777777" w:rsidR="00C12CB5" w:rsidRPr="00624C44" w:rsidRDefault="00C12CB5" w:rsidP="00807752">
            <w:pPr>
              <w:tabs>
                <w:tab w:val="left" w:pos="1320"/>
              </w:tabs>
              <w:rPr>
                <w:lang w:val="en-US"/>
              </w:rPr>
            </w:pPr>
          </w:p>
        </w:tc>
        <w:tc>
          <w:tcPr>
            <w:tcW w:w="605" w:type="dxa"/>
          </w:tcPr>
          <w:p w14:paraId="082C9E7B"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2C88AD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283D9E9" w14:textId="1A1C5101" w:rsidR="00C12CB5" w:rsidRPr="00624C44" w:rsidRDefault="00C12CB5" w:rsidP="00D926EC">
            <w:pPr>
              <w:rPr>
                <w:lang w:val="en-US"/>
              </w:rPr>
            </w:pPr>
            <w:r w:rsidRPr="00624C44">
              <w:rPr>
                <w:lang w:val="en-US"/>
              </w:rPr>
              <w:t>/player/[id]/position/side/hand/right</w:t>
            </w:r>
          </w:p>
        </w:tc>
        <w:tc>
          <w:tcPr>
            <w:tcW w:w="570" w:type="dxa"/>
            <w:tcBorders>
              <w:left w:val="single" w:sz="4" w:space="0" w:color="auto"/>
              <w:right w:val="single" w:sz="4" w:space="0" w:color="auto"/>
            </w:tcBorders>
          </w:tcPr>
          <w:p w14:paraId="274B9E22" w14:textId="4B5C4EEE"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1AFE33B4" w14:textId="2F4CE9D0" w:rsidR="00C12CB5" w:rsidRPr="00624C44" w:rsidRDefault="00C12CB5" w:rsidP="00D926EC">
            <w:pPr>
              <w:rPr>
                <w:lang w:val="en-US"/>
              </w:rPr>
            </w:pPr>
            <w:r w:rsidRPr="00624C44">
              <w:rPr>
                <w:lang w:val="en-US"/>
              </w:rPr>
              <w:t>Norm.</w:t>
            </w:r>
          </w:p>
        </w:tc>
      </w:tr>
      <w:tr w:rsidR="00C12CB5" w:rsidRPr="00624C44" w14:paraId="1EC56D2D" w14:textId="77777777" w:rsidTr="00AD3DA7">
        <w:trPr>
          <w:trHeight w:val="320"/>
        </w:trPr>
        <w:tc>
          <w:tcPr>
            <w:tcW w:w="2398" w:type="dxa"/>
          </w:tcPr>
          <w:p w14:paraId="0B0E06D6" w14:textId="77777777" w:rsidR="00C12CB5" w:rsidRPr="00624C44" w:rsidRDefault="00C12CB5" w:rsidP="00807752">
            <w:pPr>
              <w:tabs>
                <w:tab w:val="left" w:pos="1320"/>
              </w:tabs>
              <w:rPr>
                <w:lang w:val="en-US"/>
              </w:rPr>
            </w:pPr>
          </w:p>
        </w:tc>
        <w:tc>
          <w:tcPr>
            <w:tcW w:w="605" w:type="dxa"/>
          </w:tcPr>
          <w:p w14:paraId="3428E642"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0163364"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EBE4CC3" w14:textId="16FA1983" w:rsidR="00C12CB5" w:rsidRPr="00624C44" w:rsidRDefault="00C12CB5" w:rsidP="00D926EC">
            <w:pPr>
              <w:rPr>
                <w:lang w:val="en-US"/>
              </w:rPr>
            </w:pPr>
            <w:r w:rsidRPr="00624C44">
              <w:rPr>
                <w:lang w:val="en-US"/>
              </w:rPr>
              <w:t xml:space="preserve">/player/[id]/position/side/foot/left </w:t>
            </w:r>
          </w:p>
        </w:tc>
        <w:tc>
          <w:tcPr>
            <w:tcW w:w="570" w:type="dxa"/>
            <w:tcBorders>
              <w:left w:val="single" w:sz="4" w:space="0" w:color="auto"/>
              <w:right w:val="single" w:sz="4" w:space="0" w:color="auto"/>
            </w:tcBorders>
          </w:tcPr>
          <w:p w14:paraId="3593889E" w14:textId="13B178FB"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77ECDC94" w14:textId="1A7AE61D" w:rsidR="00C12CB5" w:rsidRPr="00624C44" w:rsidRDefault="00C12CB5" w:rsidP="00D926EC">
            <w:pPr>
              <w:rPr>
                <w:lang w:val="en-US"/>
              </w:rPr>
            </w:pPr>
            <w:r w:rsidRPr="00624C44">
              <w:rPr>
                <w:lang w:val="en-US"/>
              </w:rPr>
              <w:t>Norm.</w:t>
            </w:r>
          </w:p>
        </w:tc>
      </w:tr>
      <w:tr w:rsidR="00C12CB5" w:rsidRPr="00624C44" w14:paraId="0F84B84B" w14:textId="77777777" w:rsidTr="00AD3DA7">
        <w:trPr>
          <w:trHeight w:val="320"/>
        </w:trPr>
        <w:tc>
          <w:tcPr>
            <w:tcW w:w="2398" w:type="dxa"/>
          </w:tcPr>
          <w:p w14:paraId="55904723" w14:textId="77777777" w:rsidR="00C12CB5" w:rsidRPr="00624C44" w:rsidRDefault="00C12CB5" w:rsidP="00807752">
            <w:pPr>
              <w:tabs>
                <w:tab w:val="left" w:pos="1320"/>
              </w:tabs>
              <w:rPr>
                <w:lang w:val="en-US"/>
              </w:rPr>
            </w:pPr>
          </w:p>
        </w:tc>
        <w:tc>
          <w:tcPr>
            <w:tcW w:w="605" w:type="dxa"/>
          </w:tcPr>
          <w:p w14:paraId="1B05F6E3"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EDD2EE4"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65CC529" w14:textId="719ECE57" w:rsidR="00C12CB5" w:rsidRPr="00624C44" w:rsidRDefault="00C12CB5" w:rsidP="00D926EC">
            <w:pPr>
              <w:rPr>
                <w:lang w:val="en-US"/>
              </w:rPr>
            </w:pPr>
            <w:r w:rsidRPr="00624C44">
              <w:rPr>
                <w:lang w:val="en-US"/>
              </w:rPr>
              <w:t>/player/[id]/position/side/foot/right</w:t>
            </w:r>
          </w:p>
        </w:tc>
        <w:tc>
          <w:tcPr>
            <w:tcW w:w="570" w:type="dxa"/>
            <w:tcBorders>
              <w:left w:val="single" w:sz="4" w:space="0" w:color="auto"/>
              <w:right w:val="single" w:sz="4" w:space="0" w:color="auto"/>
            </w:tcBorders>
          </w:tcPr>
          <w:p w14:paraId="000471B1" w14:textId="745EC92D"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458A44D4" w14:textId="7358C100" w:rsidR="00C12CB5" w:rsidRPr="00624C44" w:rsidRDefault="00C12CB5" w:rsidP="00D926EC">
            <w:pPr>
              <w:rPr>
                <w:lang w:val="en-US"/>
              </w:rPr>
            </w:pPr>
            <w:r w:rsidRPr="00624C44">
              <w:rPr>
                <w:lang w:val="en-US"/>
              </w:rPr>
              <w:t>Norm.</w:t>
            </w:r>
          </w:p>
        </w:tc>
      </w:tr>
      <w:tr w:rsidR="00C12CB5" w:rsidRPr="00624C44" w14:paraId="18C81123" w14:textId="77777777" w:rsidTr="00AD3DA7">
        <w:trPr>
          <w:trHeight w:val="320"/>
        </w:trPr>
        <w:tc>
          <w:tcPr>
            <w:tcW w:w="2398" w:type="dxa"/>
          </w:tcPr>
          <w:p w14:paraId="3E93CF06" w14:textId="77777777" w:rsidR="00C12CB5" w:rsidRPr="00624C44" w:rsidRDefault="00C12CB5" w:rsidP="00807752">
            <w:pPr>
              <w:tabs>
                <w:tab w:val="left" w:pos="1320"/>
              </w:tabs>
              <w:rPr>
                <w:lang w:val="en-US"/>
              </w:rPr>
            </w:pPr>
          </w:p>
        </w:tc>
        <w:tc>
          <w:tcPr>
            <w:tcW w:w="605" w:type="dxa"/>
          </w:tcPr>
          <w:p w14:paraId="4779ECA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B78837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958E418" w14:textId="4E46348B" w:rsidR="00C12CB5" w:rsidRPr="00624C44" w:rsidRDefault="00C12CB5" w:rsidP="00D926EC">
            <w:pPr>
              <w:rPr>
                <w:lang w:val="en-US"/>
              </w:rPr>
            </w:pPr>
            <w:r w:rsidRPr="00624C44">
              <w:rPr>
                <w:lang w:val="en-US"/>
              </w:rPr>
              <w:t xml:space="preserve">/player/[id]/position/front/hand/left </w:t>
            </w:r>
          </w:p>
        </w:tc>
        <w:tc>
          <w:tcPr>
            <w:tcW w:w="570" w:type="dxa"/>
            <w:tcBorders>
              <w:left w:val="single" w:sz="4" w:space="0" w:color="auto"/>
              <w:right w:val="single" w:sz="4" w:space="0" w:color="auto"/>
            </w:tcBorders>
          </w:tcPr>
          <w:p w14:paraId="72334176" w14:textId="765AA79D"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3363366B" w14:textId="0EDD1A30" w:rsidR="00C12CB5" w:rsidRPr="00624C44" w:rsidRDefault="00C12CB5" w:rsidP="00D926EC">
            <w:pPr>
              <w:rPr>
                <w:lang w:val="en-US"/>
              </w:rPr>
            </w:pPr>
            <w:r w:rsidRPr="00624C44">
              <w:rPr>
                <w:lang w:val="en-US"/>
              </w:rPr>
              <w:t>Norm.</w:t>
            </w:r>
          </w:p>
        </w:tc>
      </w:tr>
      <w:tr w:rsidR="00C12CB5" w:rsidRPr="00624C44" w14:paraId="4FAA8AF2" w14:textId="77777777" w:rsidTr="00AD3DA7">
        <w:trPr>
          <w:trHeight w:val="320"/>
        </w:trPr>
        <w:tc>
          <w:tcPr>
            <w:tcW w:w="2398" w:type="dxa"/>
          </w:tcPr>
          <w:p w14:paraId="02326B3F" w14:textId="77777777" w:rsidR="00C12CB5" w:rsidRPr="00624C44" w:rsidRDefault="00C12CB5" w:rsidP="00807752">
            <w:pPr>
              <w:tabs>
                <w:tab w:val="left" w:pos="1320"/>
              </w:tabs>
              <w:rPr>
                <w:lang w:val="en-US"/>
              </w:rPr>
            </w:pPr>
          </w:p>
        </w:tc>
        <w:tc>
          <w:tcPr>
            <w:tcW w:w="605" w:type="dxa"/>
          </w:tcPr>
          <w:p w14:paraId="6348F713"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13B6DA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FEB1AD3" w14:textId="5CA149F1" w:rsidR="00C12CB5" w:rsidRPr="00624C44" w:rsidRDefault="00C12CB5" w:rsidP="00D926EC">
            <w:pPr>
              <w:rPr>
                <w:lang w:val="en-US"/>
              </w:rPr>
            </w:pPr>
            <w:r w:rsidRPr="00624C44">
              <w:rPr>
                <w:lang w:val="en-US"/>
              </w:rPr>
              <w:t>/player/[id]/position/front/hand/right</w:t>
            </w:r>
          </w:p>
        </w:tc>
        <w:tc>
          <w:tcPr>
            <w:tcW w:w="570" w:type="dxa"/>
            <w:tcBorders>
              <w:left w:val="single" w:sz="4" w:space="0" w:color="auto"/>
              <w:right w:val="single" w:sz="4" w:space="0" w:color="auto"/>
            </w:tcBorders>
          </w:tcPr>
          <w:p w14:paraId="59710B76" w14:textId="329E8F33"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60D18801" w14:textId="07E8598B" w:rsidR="00C12CB5" w:rsidRPr="00624C44" w:rsidRDefault="00C12CB5" w:rsidP="00D926EC">
            <w:pPr>
              <w:rPr>
                <w:lang w:val="en-US"/>
              </w:rPr>
            </w:pPr>
            <w:r w:rsidRPr="00624C44">
              <w:rPr>
                <w:lang w:val="en-US"/>
              </w:rPr>
              <w:t>Norm.</w:t>
            </w:r>
          </w:p>
        </w:tc>
      </w:tr>
      <w:tr w:rsidR="00C12CB5" w:rsidRPr="00624C44" w14:paraId="51EA84D5" w14:textId="77777777" w:rsidTr="00AD3DA7">
        <w:trPr>
          <w:trHeight w:val="320"/>
        </w:trPr>
        <w:tc>
          <w:tcPr>
            <w:tcW w:w="2398" w:type="dxa"/>
          </w:tcPr>
          <w:p w14:paraId="59AD215C" w14:textId="77777777" w:rsidR="00C12CB5" w:rsidRPr="00624C44" w:rsidRDefault="00C12CB5" w:rsidP="00807752">
            <w:pPr>
              <w:tabs>
                <w:tab w:val="left" w:pos="1320"/>
              </w:tabs>
              <w:rPr>
                <w:lang w:val="en-US"/>
              </w:rPr>
            </w:pPr>
          </w:p>
        </w:tc>
        <w:tc>
          <w:tcPr>
            <w:tcW w:w="605" w:type="dxa"/>
          </w:tcPr>
          <w:p w14:paraId="61E5B2D7"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40ADBF0"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FA46D5C" w14:textId="2CF6B46D" w:rsidR="00C12CB5" w:rsidRPr="00624C44" w:rsidRDefault="00C12CB5" w:rsidP="00D926EC">
            <w:pPr>
              <w:rPr>
                <w:lang w:val="en-US"/>
              </w:rPr>
            </w:pPr>
            <w:r w:rsidRPr="00624C44">
              <w:rPr>
                <w:lang w:val="en-US"/>
              </w:rPr>
              <w:t xml:space="preserve">/player/[id]/position/front/foot/left </w:t>
            </w:r>
          </w:p>
        </w:tc>
        <w:tc>
          <w:tcPr>
            <w:tcW w:w="570" w:type="dxa"/>
            <w:tcBorders>
              <w:left w:val="single" w:sz="4" w:space="0" w:color="auto"/>
              <w:right w:val="single" w:sz="4" w:space="0" w:color="auto"/>
            </w:tcBorders>
          </w:tcPr>
          <w:p w14:paraId="12046733" w14:textId="0F74734C"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4DF7BDE8" w14:textId="0177D8D8" w:rsidR="00C12CB5" w:rsidRPr="00624C44" w:rsidRDefault="00C12CB5" w:rsidP="00D926EC">
            <w:pPr>
              <w:rPr>
                <w:lang w:val="en-US"/>
              </w:rPr>
            </w:pPr>
            <w:r w:rsidRPr="00624C44">
              <w:rPr>
                <w:lang w:val="en-US"/>
              </w:rPr>
              <w:t>Norm.</w:t>
            </w:r>
          </w:p>
        </w:tc>
      </w:tr>
      <w:tr w:rsidR="00C12CB5" w:rsidRPr="00624C44" w14:paraId="1B69E72E" w14:textId="77777777" w:rsidTr="00AD3DA7">
        <w:trPr>
          <w:trHeight w:val="320"/>
        </w:trPr>
        <w:tc>
          <w:tcPr>
            <w:tcW w:w="2398" w:type="dxa"/>
          </w:tcPr>
          <w:p w14:paraId="0B3460AB" w14:textId="77777777" w:rsidR="00C12CB5" w:rsidRPr="00624C44" w:rsidRDefault="00C12CB5" w:rsidP="00807752">
            <w:pPr>
              <w:tabs>
                <w:tab w:val="left" w:pos="1320"/>
              </w:tabs>
              <w:rPr>
                <w:lang w:val="en-US"/>
              </w:rPr>
            </w:pPr>
          </w:p>
        </w:tc>
        <w:tc>
          <w:tcPr>
            <w:tcW w:w="605" w:type="dxa"/>
          </w:tcPr>
          <w:p w14:paraId="736D41E8"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1864D8E"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85A0631" w14:textId="48D68330" w:rsidR="00C12CB5" w:rsidRPr="00624C44" w:rsidRDefault="00C12CB5" w:rsidP="00D926EC">
            <w:pPr>
              <w:rPr>
                <w:lang w:val="en-US"/>
              </w:rPr>
            </w:pPr>
            <w:r w:rsidRPr="00624C44">
              <w:rPr>
                <w:lang w:val="en-US"/>
              </w:rPr>
              <w:t>/player/[id]/position/front/foot/right</w:t>
            </w:r>
          </w:p>
        </w:tc>
        <w:tc>
          <w:tcPr>
            <w:tcW w:w="570" w:type="dxa"/>
            <w:tcBorders>
              <w:left w:val="single" w:sz="4" w:space="0" w:color="auto"/>
              <w:right w:val="single" w:sz="4" w:space="0" w:color="auto"/>
            </w:tcBorders>
          </w:tcPr>
          <w:p w14:paraId="10AC7C31" w14:textId="68739A1B"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442516FA" w14:textId="35EBFD90" w:rsidR="00C12CB5" w:rsidRPr="00624C44" w:rsidRDefault="00C12CB5" w:rsidP="00D926EC">
            <w:pPr>
              <w:rPr>
                <w:lang w:val="en-US"/>
              </w:rPr>
            </w:pPr>
            <w:r w:rsidRPr="00624C44">
              <w:rPr>
                <w:lang w:val="en-US"/>
              </w:rPr>
              <w:t>Norm.</w:t>
            </w:r>
          </w:p>
        </w:tc>
      </w:tr>
      <w:tr w:rsidR="00C12CB5" w:rsidRPr="00624C44" w14:paraId="06C2953A" w14:textId="77777777" w:rsidTr="00AD3DA7">
        <w:trPr>
          <w:trHeight w:val="320"/>
        </w:trPr>
        <w:tc>
          <w:tcPr>
            <w:tcW w:w="2398" w:type="dxa"/>
          </w:tcPr>
          <w:p w14:paraId="081F3D09" w14:textId="1F9E65E8" w:rsidR="00C12CB5" w:rsidRPr="00624C44" w:rsidRDefault="00C12CB5" w:rsidP="00807752">
            <w:pPr>
              <w:tabs>
                <w:tab w:val="left" w:pos="1320"/>
              </w:tabs>
              <w:rPr>
                <w:lang w:val="en-US"/>
              </w:rPr>
            </w:pPr>
            <w:r w:rsidRPr="00624C44">
              <w:rPr>
                <w:lang w:val="en-US"/>
              </w:rPr>
              <w:lastRenderedPageBreak/>
              <w:t>/width1</w:t>
            </w:r>
          </w:p>
        </w:tc>
        <w:tc>
          <w:tcPr>
            <w:tcW w:w="605" w:type="dxa"/>
          </w:tcPr>
          <w:p w14:paraId="31752AE2" w14:textId="1AB83B91" w:rsidR="00C12CB5" w:rsidRPr="00624C44" w:rsidRDefault="00C12CB5" w:rsidP="00D926EC">
            <w:pPr>
              <w:rPr>
                <w:lang w:val="en-US"/>
              </w:rPr>
            </w:pPr>
            <w:r w:rsidRPr="00624C44">
              <w:rPr>
                <w:lang w:val="en-US"/>
              </w:rPr>
              <w:t>f</w:t>
            </w:r>
          </w:p>
        </w:tc>
        <w:tc>
          <w:tcPr>
            <w:tcW w:w="603" w:type="dxa"/>
            <w:tcBorders>
              <w:left w:val="single" w:sz="4" w:space="0" w:color="auto"/>
              <w:right w:val="single" w:sz="36" w:space="0" w:color="auto"/>
            </w:tcBorders>
          </w:tcPr>
          <w:p w14:paraId="76FAE4CF" w14:textId="28D1EBB0" w:rsidR="00C12CB5" w:rsidRPr="00624C44" w:rsidRDefault="00C12CB5" w:rsidP="00D926EC">
            <w:pPr>
              <w:rPr>
                <w:lang w:val="en-US"/>
              </w:rPr>
            </w:pPr>
            <w:proofErr w:type="gramStart"/>
            <w:r w:rsidRPr="00624C44">
              <w:rPr>
                <w:lang w:val="en-US"/>
              </w:rPr>
              <w:t>R,C</w:t>
            </w:r>
            <w:proofErr w:type="gramEnd"/>
          </w:p>
        </w:tc>
        <w:tc>
          <w:tcPr>
            <w:tcW w:w="3492" w:type="dxa"/>
            <w:gridSpan w:val="2"/>
            <w:tcBorders>
              <w:left w:val="single" w:sz="36" w:space="0" w:color="auto"/>
              <w:right w:val="single" w:sz="4" w:space="0" w:color="auto"/>
            </w:tcBorders>
          </w:tcPr>
          <w:p w14:paraId="1228C8B2" w14:textId="71E390DC" w:rsidR="00C12CB5" w:rsidRPr="00624C44" w:rsidRDefault="00C12CB5" w:rsidP="00D926EC">
            <w:pPr>
              <w:rPr>
                <w:lang w:val="en-US"/>
              </w:rPr>
            </w:pPr>
            <w:r w:rsidRPr="00624C44">
              <w:rPr>
                <w:lang w:val="en-US"/>
              </w:rPr>
              <w:t>/player/[id]/position/width</w:t>
            </w:r>
          </w:p>
        </w:tc>
        <w:tc>
          <w:tcPr>
            <w:tcW w:w="570" w:type="dxa"/>
            <w:tcBorders>
              <w:left w:val="single" w:sz="4" w:space="0" w:color="auto"/>
              <w:right w:val="single" w:sz="4" w:space="0" w:color="auto"/>
            </w:tcBorders>
          </w:tcPr>
          <w:p w14:paraId="41A812EE" w14:textId="42392A01" w:rsidR="00C12CB5" w:rsidRPr="00624C44" w:rsidRDefault="00C12CB5" w:rsidP="00B63C42">
            <w:pPr>
              <w:rPr>
                <w:lang w:val="en-US"/>
              </w:rPr>
            </w:pPr>
            <w:proofErr w:type="gramStart"/>
            <w:r w:rsidRPr="00624C44">
              <w:rPr>
                <w:lang w:val="en-US"/>
              </w:rPr>
              <w:t>,f</w:t>
            </w:r>
            <w:proofErr w:type="gramEnd"/>
          </w:p>
        </w:tc>
        <w:tc>
          <w:tcPr>
            <w:tcW w:w="714" w:type="dxa"/>
            <w:tcBorders>
              <w:left w:val="single" w:sz="4" w:space="0" w:color="auto"/>
            </w:tcBorders>
            <w:vAlign w:val="center"/>
          </w:tcPr>
          <w:p w14:paraId="67EB0C20" w14:textId="260D395D" w:rsidR="00C12CB5" w:rsidRPr="00624C44" w:rsidRDefault="00C12CB5" w:rsidP="00D926EC">
            <w:pPr>
              <w:rPr>
                <w:lang w:val="en-US"/>
              </w:rPr>
            </w:pPr>
            <w:r w:rsidRPr="00624C44">
              <w:rPr>
                <w:lang w:val="en-US"/>
              </w:rPr>
              <w:t>Norm.</w:t>
            </w:r>
          </w:p>
        </w:tc>
      </w:tr>
      <w:tr w:rsidR="00C12CB5" w:rsidRPr="00624C44" w14:paraId="7BACEDD2" w14:textId="77777777" w:rsidTr="00AD3DA7">
        <w:trPr>
          <w:trHeight w:val="320"/>
        </w:trPr>
        <w:tc>
          <w:tcPr>
            <w:tcW w:w="2398" w:type="dxa"/>
          </w:tcPr>
          <w:p w14:paraId="3F860A59" w14:textId="77777777" w:rsidR="00C12CB5" w:rsidRPr="00624C44" w:rsidRDefault="00C12CB5" w:rsidP="00807752">
            <w:pPr>
              <w:tabs>
                <w:tab w:val="left" w:pos="1320"/>
              </w:tabs>
              <w:rPr>
                <w:lang w:val="en-US"/>
              </w:rPr>
            </w:pPr>
          </w:p>
        </w:tc>
        <w:tc>
          <w:tcPr>
            <w:tcW w:w="605" w:type="dxa"/>
          </w:tcPr>
          <w:p w14:paraId="1447C59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073C963"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5018FCB" w14:textId="342C9457" w:rsidR="00C12CB5" w:rsidRPr="00624C44" w:rsidRDefault="00C12CB5" w:rsidP="00D926EC">
            <w:pPr>
              <w:rPr>
                <w:lang w:val="en-US"/>
              </w:rPr>
            </w:pPr>
            <w:r w:rsidRPr="00624C44">
              <w:rPr>
                <w:lang w:val="en-US"/>
              </w:rPr>
              <w:t>/player/[id]/gesture/hit/overhead</w:t>
            </w:r>
          </w:p>
        </w:tc>
        <w:tc>
          <w:tcPr>
            <w:tcW w:w="570" w:type="dxa"/>
            <w:tcBorders>
              <w:left w:val="single" w:sz="4" w:space="0" w:color="auto"/>
              <w:right w:val="single" w:sz="4" w:space="0" w:color="auto"/>
            </w:tcBorders>
          </w:tcPr>
          <w:p w14:paraId="77F61464" w14:textId="77777777" w:rsidR="00C12CB5" w:rsidRPr="00624C44" w:rsidRDefault="00C12CB5" w:rsidP="00B63C42">
            <w:pPr>
              <w:rPr>
                <w:lang w:val="en-US"/>
              </w:rPr>
            </w:pPr>
          </w:p>
        </w:tc>
        <w:tc>
          <w:tcPr>
            <w:tcW w:w="714" w:type="dxa"/>
            <w:tcBorders>
              <w:left w:val="single" w:sz="4" w:space="0" w:color="auto"/>
            </w:tcBorders>
            <w:vAlign w:val="center"/>
          </w:tcPr>
          <w:p w14:paraId="367942A1" w14:textId="2D439B9B" w:rsidR="00C12CB5" w:rsidRPr="00624C44" w:rsidRDefault="00C12CB5" w:rsidP="00D926EC">
            <w:pPr>
              <w:rPr>
                <w:lang w:val="en-US"/>
              </w:rPr>
            </w:pPr>
            <w:r w:rsidRPr="00624C44">
              <w:rPr>
                <w:lang w:val="en-US"/>
              </w:rPr>
              <w:t>None</w:t>
            </w:r>
          </w:p>
        </w:tc>
      </w:tr>
      <w:tr w:rsidR="00C12CB5" w:rsidRPr="00624C44" w14:paraId="3FC9D990" w14:textId="77777777" w:rsidTr="00AD3DA7">
        <w:trPr>
          <w:trHeight w:val="320"/>
        </w:trPr>
        <w:tc>
          <w:tcPr>
            <w:tcW w:w="2398" w:type="dxa"/>
          </w:tcPr>
          <w:p w14:paraId="537CBFEF" w14:textId="77777777" w:rsidR="00C12CB5" w:rsidRPr="00624C44" w:rsidRDefault="00C12CB5" w:rsidP="00807752">
            <w:pPr>
              <w:tabs>
                <w:tab w:val="left" w:pos="1320"/>
              </w:tabs>
              <w:rPr>
                <w:lang w:val="en-US"/>
              </w:rPr>
            </w:pPr>
          </w:p>
        </w:tc>
        <w:tc>
          <w:tcPr>
            <w:tcW w:w="605" w:type="dxa"/>
          </w:tcPr>
          <w:p w14:paraId="73DC068B"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AF3F0B7"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B667DD0" w14:textId="3DAC45B3" w:rsidR="00C12CB5" w:rsidRPr="00624C44" w:rsidRDefault="00C12CB5" w:rsidP="00D926EC">
            <w:pPr>
              <w:rPr>
                <w:lang w:val="en-US"/>
              </w:rPr>
            </w:pPr>
            <w:r w:rsidRPr="00624C44">
              <w:rPr>
                <w:lang w:val="en-US"/>
              </w:rPr>
              <w:t>/player/[id]/gesture/hit/side/left</w:t>
            </w:r>
          </w:p>
        </w:tc>
        <w:tc>
          <w:tcPr>
            <w:tcW w:w="570" w:type="dxa"/>
            <w:tcBorders>
              <w:left w:val="single" w:sz="4" w:space="0" w:color="auto"/>
              <w:right w:val="single" w:sz="4" w:space="0" w:color="auto"/>
            </w:tcBorders>
          </w:tcPr>
          <w:p w14:paraId="05F56C88" w14:textId="77777777" w:rsidR="00C12CB5" w:rsidRPr="00624C44" w:rsidRDefault="00C12CB5" w:rsidP="00B63C42">
            <w:pPr>
              <w:rPr>
                <w:lang w:val="en-US"/>
              </w:rPr>
            </w:pPr>
          </w:p>
        </w:tc>
        <w:tc>
          <w:tcPr>
            <w:tcW w:w="714" w:type="dxa"/>
            <w:tcBorders>
              <w:left w:val="single" w:sz="4" w:space="0" w:color="auto"/>
            </w:tcBorders>
          </w:tcPr>
          <w:p w14:paraId="33515A53" w14:textId="14FABC72" w:rsidR="00C12CB5" w:rsidRPr="00624C44" w:rsidRDefault="00C12CB5" w:rsidP="00D926EC">
            <w:pPr>
              <w:rPr>
                <w:lang w:val="en-US"/>
              </w:rPr>
            </w:pPr>
            <w:r w:rsidRPr="00624C44">
              <w:rPr>
                <w:lang w:val="en-US"/>
              </w:rPr>
              <w:t>None</w:t>
            </w:r>
          </w:p>
        </w:tc>
      </w:tr>
      <w:tr w:rsidR="00C12CB5" w:rsidRPr="00624C44" w14:paraId="7E027CFB" w14:textId="77777777" w:rsidTr="00AD3DA7">
        <w:trPr>
          <w:trHeight w:val="320"/>
        </w:trPr>
        <w:tc>
          <w:tcPr>
            <w:tcW w:w="2398" w:type="dxa"/>
          </w:tcPr>
          <w:p w14:paraId="14DA635D" w14:textId="77777777" w:rsidR="00C12CB5" w:rsidRPr="00624C44" w:rsidRDefault="00C12CB5" w:rsidP="00807752">
            <w:pPr>
              <w:tabs>
                <w:tab w:val="left" w:pos="1320"/>
              </w:tabs>
              <w:rPr>
                <w:lang w:val="en-US"/>
              </w:rPr>
            </w:pPr>
          </w:p>
        </w:tc>
        <w:tc>
          <w:tcPr>
            <w:tcW w:w="605" w:type="dxa"/>
          </w:tcPr>
          <w:p w14:paraId="1922B4CA"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637E603A"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23E8FC7" w14:textId="4081AD48" w:rsidR="00C12CB5" w:rsidRPr="00624C44" w:rsidRDefault="00C12CB5" w:rsidP="00D926EC">
            <w:pPr>
              <w:rPr>
                <w:lang w:val="en-US"/>
              </w:rPr>
            </w:pPr>
            <w:r w:rsidRPr="00624C44">
              <w:rPr>
                <w:lang w:val="en-US"/>
              </w:rPr>
              <w:t>/player/[id]/gesture/hit/side/right</w:t>
            </w:r>
          </w:p>
        </w:tc>
        <w:tc>
          <w:tcPr>
            <w:tcW w:w="570" w:type="dxa"/>
            <w:tcBorders>
              <w:left w:val="single" w:sz="4" w:space="0" w:color="auto"/>
              <w:right w:val="single" w:sz="4" w:space="0" w:color="auto"/>
            </w:tcBorders>
          </w:tcPr>
          <w:p w14:paraId="351E7EB0" w14:textId="77777777" w:rsidR="00C12CB5" w:rsidRPr="00624C44" w:rsidRDefault="00C12CB5" w:rsidP="00B63C42">
            <w:pPr>
              <w:rPr>
                <w:lang w:val="en-US"/>
              </w:rPr>
            </w:pPr>
          </w:p>
        </w:tc>
        <w:tc>
          <w:tcPr>
            <w:tcW w:w="714" w:type="dxa"/>
            <w:tcBorders>
              <w:left w:val="single" w:sz="4" w:space="0" w:color="auto"/>
            </w:tcBorders>
          </w:tcPr>
          <w:p w14:paraId="6DEF0505" w14:textId="49E185FD" w:rsidR="00C12CB5" w:rsidRPr="00624C44" w:rsidRDefault="00C12CB5" w:rsidP="00D926EC">
            <w:pPr>
              <w:rPr>
                <w:lang w:val="en-US"/>
              </w:rPr>
            </w:pPr>
            <w:r w:rsidRPr="00624C44">
              <w:rPr>
                <w:lang w:val="en-US"/>
              </w:rPr>
              <w:t>None</w:t>
            </w:r>
          </w:p>
        </w:tc>
      </w:tr>
      <w:tr w:rsidR="00C12CB5" w:rsidRPr="00624C44" w14:paraId="49080923" w14:textId="77777777" w:rsidTr="00AD3DA7">
        <w:trPr>
          <w:trHeight w:val="320"/>
        </w:trPr>
        <w:tc>
          <w:tcPr>
            <w:tcW w:w="2398" w:type="dxa"/>
          </w:tcPr>
          <w:p w14:paraId="542E0C62" w14:textId="77777777" w:rsidR="00C12CB5" w:rsidRPr="00624C44" w:rsidRDefault="00C12CB5" w:rsidP="00807752">
            <w:pPr>
              <w:tabs>
                <w:tab w:val="left" w:pos="1320"/>
              </w:tabs>
              <w:rPr>
                <w:lang w:val="en-US"/>
              </w:rPr>
            </w:pPr>
          </w:p>
        </w:tc>
        <w:tc>
          <w:tcPr>
            <w:tcW w:w="605" w:type="dxa"/>
          </w:tcPr>
          <w:p w14:paraId="059DE40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1541542F"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064743AD" w14:textId="54535A55" w:rsidR="00C12CB5" w:rsidRPr="00624C44" w:rsidRDefault="00C12CB5" w:rsidP="00D926EC">
            <w:pPr>
              <w:rPr>
                <w:lang w:val="en-US"/>
              </w:rPr>
            </w:pPr>
            <w:r w:rsidRPr="00624C44">
              <w:rPr>
                <w:lang w:val="en-US"/>
              </w:rPr>
              <w:t>/player/[id]/gesture/hit/down/left</w:t>
            </w:r>
          </w:p>
        </w:tc>
        <w:tc>
          <w:tcPr>
            <w:tcW w:w="570" w:type="dxa"/>
            <w:tcBorders>
              <w:left w:val="single" w:sz="4" w:space="0" w:color="auto"/>
              <w:right w:val="single" w:sz="4" w:space="0" w:color="auto"/>
            </w:tcBorders>
          </w:tcPr>
          <w:p w14:paraId="76FC0AF4" w14:textId="77777777" w:rsidR="00C12CB5" w:rsidRPr="00624C44" w:rsidRDefault="00C12CB5" w:rsidP="00B63C42">
            <w:pPr>
              <w:rPr>
                <w:lang w:val="en-US"/>
              </w:rPr>
            </w:pPr>
          </w:p>
        </w:tc>
        <w:tc>
          <w:tcPr>
            <w:tcW w:w="714" w:type="dxa"/>
            <w:tcBorders>
              <w:left w:val="single" w:sz="4" w:space="0" w:color="auto"/>
            </w:tcBorders>
          </w:tcPr>
          <w:p w14:paraId="3E3D1AF1" w14:textId="1CBD47D2" w:rsidR="00C12CB5" w:rsidRPr="00624C44" w:rsidRDefault="00C12CB5" w:rsidP="00D926EC">
            <w:pPr>
              <w:rPr>
                <w:lang w:val="en-US"/>
              </w:rPr>
            </w:pPr>
            <w:r w:rsidRPr="00624C44">
              <w:rPr>
                <w:lang w:val="en-US"/>
              </w:rPr>
              <w:t>None</w:t>
            </w:r>
          </w:p>
        </w:tc>
      </w:tr>
      <w:tr w:rsidR="00C12CB5" w:rsidRPr="00624C44" w14:paraId="0764545E" w14:textId="77777777" w:rsidTr="00AD3DA7">
        <w:trPr>
          <w:trHeight w:val="320"/>
        </w:trPr>
        <w:tc>
          <w:tcPr>
            <w:tcW w:w="2398" w:type="dxa"/>
          </w:tcPr>
          <w:p w14:paraId="31277A1A" w14:textId="77777777" w:rsidR="00C12CB5" w:rsidRPr="00624C44" w:rsidRDefault="00C12CB5" w:rsidP="00807752">
            <w:pPr>
              <w:tabs>
                <w:tab w:val="left" w:pos="1320"/>
              </w:tabs>
              <w:rPr>
                <w:lang w:val="en-US"/>
              </w:rPr>
            </w:pPr>
          </w:p>
        </w:tc>
        <w:tc>
          <w:tcPr>
            <w:tcW w:w="605" w:type="dxa"/>
          </w:tcPr>
          <w:p w14:paraId="52841807"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09AA38E"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7813E5A" w14:textId="2F05556B" w:rsidR="00C12CB5" w:rsidRPr="00624C44" w:rsidRDefault="00C12CB5" w:rsidP="00D926EC">
            <w:pPr>
              <w:rPr>
                <w:lang w:val="en-US"/>
              </w:rPr>
            </w:pPr>
            <w:r w:rsidRPr="00624C44">
              <w:rPr>
                <w:lang w:val="en-US"/>
              </w:rPr>
              <w:t>/player/[id]/gesture/hit/down/right</w:t>
            </w:r>
          </w:p>
        </w:tc>
        <w:tc>
          <w:tcPr>
            <w:tcW w:w="570" w:type="dxa"/>
            <w:tcBorders>
              <w:left w:val="single" w:sz="4" w:space="0" w:color="auto"/>
              <w:right w:val="single" w:sz="4" w:space="0" w:color="auto"/>
            </w:tcBorders>
          </w:tcPr>
          <w:p w14:paraId="7441CC46" w14:textId="77777777" w:rsidR="00C12CB5" w:rsidRPr="00624C44" w:rsidRDefault="00C12CB5" w:rsidP="00B63C42">
            <w:pPr>
              <w:rPr>
                <w:lang w:val="en-US"/>
              </w:rPr>
            </w:pPr>
          </w:p>
        </w:tc>
        <w:tc>
          <w:tcPr>
            <w:tcW w:w="714" w:type="dxa"/>
            <w:tcBorders>
              <w:left w:val="single" w:sz="4" w:space="0" w:color="auto"/>
            </w:tcBorders>
          </w:tcPr>
          <w:p w14:paraId="1B468182" w14:textId="7AAAB758" w:rsidR="00C12CB5" w:rsidRPr="00624C44" w:rsidRDefault="00C12CB5" w:rsidP="00D926EC">
            <w:pPr>
              <w:rPr>
                <w:lang w:val="en-US"/>
              </w:rPr>
            </w:pPr>
            <w:r w:rsidRPr="00624C44">
              <w:rPr>
                <w:lang w:val="en-US"/>
              </w:rPr>
              <w:t>None</w:t>
            </w:r>
          </w:p>
        </w:tc>
      </w:tr>
      <w:tr w:rsidR="00C12CB5" w:rsidRPr="00624C44" w14:paraId="09C492D6" w14:textId="77777777" w:rsidTr="00AD3DA7">
        <w:trPr>
          <w:trHeight w:val="320"/>
        </w:trPr>
        <w:tc>
          <w:tcPr>
            <w:tcW w:w="2398" w:type="dxa"/>
          </w:tcPr>
          <w:p w14:paraId="00B00982" w14:textId="77777777" w:rsidR="00C12CB5" w:rsidRPr="00624C44" w:rsidRDefault="00C12CB5" w:rsidP="00807752">
            <w:pPr>
              <w:tabs>
                <w:tab w:val="left" w:pos="1320"/>
              </w:tabs>
              <w:rPr>
                <w:lang w:val="en-US"/>
              </w:rPr>
            </w:pPr>
          </w:p>
        </w:tc>
        <w:tc>
          <w:tcPr>
            <w:tcW w:w="605" w:type="dxa"/>
          </w:tcPr>
          <w:p w14:paraId="7C6974D3"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4B3B01F"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C78892D" w14:textId="5541C434" w:rsidR="00C12CB5" w:rsidRPr="00624C44" w:rsidRDefault="00C12CB5" w:rsidP="00D926EC">
            <w:pPr>
              <w:rPr>
                <w:lang w:val="en-US"/>
              </w:rPr>
            </w:pPr>
            <w:r w:rsidRPr="00624C44">
              <w:rPr>
                <w:lang w:val="en-US"/>
              </w:rPr>
              <w:t>/player/[id]/gesture/hit/forward/left</w:t>
            </w:r>
          </w:p>
        </w:tc>
        <w:tc>
          <w:tcPr>
            <w:tcW w:w="570" w:type="dxa"/>
            <w:tcBorders>
              <w:left w:val="single" w:sz="4" w:space="0" w:color="auto"/>
              <w:right w:val="single" w:sz="4" w:space="0" w:color="auto"/>
            </w:tcBorders>
          </w:tcPr>
          <w:p w14:paraId="27335D30" w14:textId="77777777" w:rsidR="00C12CB5" w:rsidRPr="00624C44" w:rsidRDefault="00C12CB5" w:rsidP="00B63C42">
            <w:pPr>
              <w:rPr>
                <w:lang w:val="en-US"/>
              </w:rPr>
            </w:pPr>
          </w:p>
        </w:tc>
        <w:tc>
          <w:tcPr>
            <w:tcW w:w="714" w:type="dxa"/>
            <w:tcBorders>
              <w:left w:val="single" w:sz="4" w:space="0" w:color="auto"/>
            </w:tcBorders>
          </w:tcPr>
          <w:p w14:paraId="788ACC1B" w14:textId="5710DC07" w:rsidR="00C12CB5" w:rsidRPr="00624C44" w:rsidRDefault="00C12CB5" w:rsidP="00D926EC">
            <w:pPr>
              <w:rPr>
                <w:lang w:val="en-US"/>
              </w:rPr>
            </w:pPr>
            <w:r w:rsidRPr="00624C44">
              <w:rPr>
                <w:lang w:val="en-US"/>
              </w:rPr>
              <w:t>None</w:t>
            </w:r>
          </w:p>
        </w:tc>
      </w:tr>
      <w:tr w:rsidR="00C12CB5" w:rsidRPr="00624C44" w14:paraId="42219D82" w14:textId="77777777" w:rsidTr="00AD3DA7">
        <w:trPr>
          <w:trHeight w:val="320"/>
        </w:trPr>
        <w:tc>
          <w:tcPr>
            <w:tcW w:w="2398" w:type="dxa"/>
          </w:tcPr>
          <w:p w14:paraId="2920FCCF" w14:textId="77777777" w:rsidR="00C12CB5" w:rsidRPr="00624C44" w:rsidRDefault="00C12CB5" w:rsidP="00807752">
            <w:pPr>
              <w:tabs>
                <w:tab w:val="left" w:pos="1320"/>
              </w:tabs>
              <w:rPr>
                <w:lang w:val="en-US"/>
              </w:rPr>
            </w:pPr>
          </w:p>
        </w:tc>
        <w:tc>
          <w:tcPr>
            <w:tcW w:w="605" w:type="dxa"/>
          </w:tcPr>
          <w:p w14:paraId="718F515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2303CAA"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F94194E" w14:textId="1EA4615D" w:rsidR="00C12CB5" w:rsidRPr="00624C44" w:rsidRDefault="00C12CB5" w:rsidP="00D926EC">
            <w:pPr>
              <w:rPr>
                <w:lang w:val="en-US"/>
              </w:rPr>
            </w:pPr>
            <w:r w:rsidRPr="00624C44">
              <w:rPr>
                <w:lang w:val="en-US"/>
              </w:rPr>
              <w:t>/player/[id]/gesture/hit/ forward /right</w:t>
            </w:r>
          </w:p>
        </w:tc>
        <w:tc>
          <w:tcPr>
            <w:tcW w:w="570" w:type="dxa"/>
            <w:tcBorders>
              <w:left w:val="single" w:sz="4" w:space="0" w:color="auto"/>
              <w:right w:val="single" w:sz="4" w:space="0" w:color="auto"/>
            </w:tcBorders>
          </w:tcPr>
          <w:p w14:paraId="5F9B8D1E" w14:textId="77777777" w:rsidR="00C12CB5" w:rsidRPr="00624C44" w:rsidRDefault="00C12CB5" w:rsidP="00B63C42">
            <w:pPr>
              <w:rPr>
                <w:lang w:val="en-US"/>
              </w:rPr>
            </w:pPr>
          </w:p>
        </w:tc>
        <w:tc>
          <w:tcPr>
            <w:tcW w:w="714" w:type="dxa"/>
            <w:tcBorders>
              <w:left w:val="single" w:sz="4" w:space="0" w:color="auto"/>
            </w:tcBorders>
          </w:tcPr>
          <w:p w14:paraId="6D81922F" w14:textId="2337FE29" w:rsidR="00C12CB5" w:rsidRPr="00624C44" w:rsidRDefault="00C12CB5" w:rsidP="00D926EC">
            <w:pPr>
              <w:rPr>
                <w:lang w:val="en-US"/>
              </w:rPr>
            </w:pPr>
            <w:r w:rsidRPr="00624C44">
              <w:rPr>
                <w:lang w:val="en-US"/>
              </w:rPr>
              <w:t>None</w:t>
            </w:r>
          </w:p>
        </w:tc>
      </w:tr>
      <w:tr w:rsidR="00C12CB5" w:rsidRPr="00624C44" w14:paraId="4BC21D64" w14:textId="77777777" w:rsidTr="00AD3DA7">
        <w:trPr>
          <w:trHeight w:val="320"/>
        </w:trPr>
        <w:tc>
          <w:tcPr>
            <w:tcW w:w="2398" w:type="dxa"/>
          </w:tcPr>
          <w:p w14:paraId="7E3D98C4" w14:textId="77777777" w:rsidR="00C12CB5" w:rsidRPr="00624C44" w:rsidRDefault="00C12CB5" w:rsidP="00807752">
            <w:pPr>
              <w:tabs>
                <w:tab w:val="left" w:pos="1320"/>
              </w:tabs>
              <w:rPr>
                <w:lang w:val="en-US"/>
              </w:rPr>
            </w:pPr>
          </w:p>
        </w:tc>
        <w:tc>
          <w:tcPr>
            <w:tcW w:w="605" w:type="dxa"/>
          </w:tcPr>
          <w:p w14:paraId="1C1A83A0"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03864A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E7AE244" w14:textId="70EE6F20" w:rsidR="00C12CB5" w:rsidRPr="00624C44" w:rsidRDefault="00C12CB5" w:rsidP="00D926EC">
            <w:pPr>
              <w:rPr>
                <w:lang w:val="en-US"/>
              </w:rPr>
            </w:pPr>
            <w:r w:rsidRPr="00624C44">
              <w:rPr>
                <w:lang w:val="en-US"/>
              </w:rPr>
              <w:t>/player/[id]/gesture/kick/side/left</w:t>
            </w:r>
          </w:p>
        </w:tc>
        <w:tc>
          <w:tcPr>
            <w:tcW w:w="570" w:type="dxa"/>
            <w:tcBorders>
              <w:left w:val="single" w:sz="4" w:space="0" w:color="auto"/>
              <w:right w:val="single" w:sz="4" w:space="0" w:color="auto"/>
            </w:tcBorders>
          </w:tcPr>
          <w:p w14:paraId="5B4724FE" w14:textId="77777777" w:rsidR="00C12CB5" w:rsidRPr="00624C44" w:rsidRDefault="00C12CB5" w:rsidP="00B63C42">
            <w:pPr>
              <w:rPr>
                <w:lang w:val="en-US"/>
              </w:rPr>
            </w:pPr>
          </w:p>
        </w:tc>
        <w:tc>
          <w:tcPr>
            <w:tcW w:w="714" w:type="dxa"/>
            <w:tcBorders>
              <w:left w:val="single" w:sz="4" w:space="0" w:color="auto"/>
            </w:tcBorders>
          </w:tcPr>
          <w:p w14:paraId="5362F964" w14:textId="062A0AC0" w:rsidR="00C12CB5" w:rsidRPr="00624C44" w:rsidRDefault="00C12CB5" w:rsidP="00D926EC">
            <w:pPr>
              <w:rPr>
                <w:lang w:val="en-US"/>
              </w:rPr>
            </w:pPr>
            <w:r w:rsidRPr="00624C44">
              <w:rPr>
                <w:lang w:val="en-US"/>
              </w:rPr>
              <w:t>None</w:t>
            </w:r>
          </w:p>
        </w:tc>
      </w:tr>
      <w:tr w:rsidR="00C12CB5" w:rsidRPr="00624C44" w14:paraId="4BA2DD6A" w14:textId="77777777" w:rsidTr="00AD3DA7">
        <w:trPr>
          <w:trHeight w:val="320"/>
        </w:trPr>
        <w:tc>
          <w:tcPr>
            <w:tcW w:w="2398" w:type="dxa"/>
          </w:tcPr>
          <w:p w14:paraId="4E3C8AC6" w14:textId="77777777" w:rsidR="00C12CB5" w:rsidRPr="00624C44" w:rsidRDefault="00C12CB5" w:rsidP="00807752">
            <w:pPr>
              <w:tabs>
                <w:tab w:val="left" w:pos="1320"/>
              </w:tabs>
              <w:rPr>
                <w:lang w:val="en-US"/>
              </w:rPr>
            </w:pPr>
          </w:p>
        </w:tc>
        <w:tc>
          <w:tcPr>
            <w:tcW w:w="605" w:type="dxa"/>
          </w:tcPr>
          <w:p w14:paraId="03A4A8E6"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EF0204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3D13EBE9" w14:textId="4214F649" w:rsidR="00C12CB5" w:rsidRPr="00624C44" w:rsidRDefault="00C12CB5" w:rsidP="00D926EC">
            <w:pPr>
              <w:rPr>
                <w:lang w:val="en-US"/>
              </w:rPr>
            </w:pPr>
            <w:r w:rsidRPr="00624C44">
              <w:rPr>
                <w:lang w:val="en-US"/>
              </w:rPr>
              <w:t>/player/[id]/gesture/kick/side/right</w:t>
            </w:r>
          </w:p>
        </w:tc>
        <w:tc>
          <w:tcPr>
            <w:tcW w:w="570" w:type="dxa"/>
            <w:tcBorders>
              <w:left w:val="single" w:sz="4" w:space="0" w:color="auto"/>
              <w:right w:val="single" w:sz="4" w:space="0" w:color="auto"/>
            </w:tcBorders>
          </w:tcPr>
          <w:p w14:paraId="404E1D7D" w14:textId="77777777" w:rsidR="00C12CB5" w:rsidRPr="00624C44" w:rsidRDefault="00C12CB5" w:rsidP="00B63C42">
            <w:pPr>
              <w:rPr>
                <w:lang w:val="en-US"/>
              </w:rPr>
            </w:pPr>
          </w:p>
        </w:tc>
        <w:tc>
          <w:tcPr>
            <w:tcW w:w="714" w:type="dxa"/>
            <w:tcBorders>
              <w:left w:val="single" w:sz="4" w:space="0" w:color="auto"/>
            </w:tcBorders>
          </w:tcPr>
          <w:p w14:paraId="0FCE2811" w14:textId="39393300" w:rsidR="00C12CB5" w:rsidRPr="00624C44" w:rsidRDefault="00C12CB5" w:rsidP="00D926EC">
            <w:pPr>
              <w:rPr>
                <w:lang w:val="en-US"/>
              </w:rPr>
            </w:pPr>
            <w:r w:rsidRPr="00624C44">
              <w:rPr>
                <w:lang w:val="en-US"/>
              </w:rPr>
              <w:t>None</w:t>
            </w:r>
          </w:p>
        </w:tc>
      </w:tr>
      <w:tr w:rsidR="00C12CB5" w:rsidRPr="00624C44" w14:paraId="197A7A2E" w14:textId="77777777" w:rsidTr="00AD3DA7">
        <w:trPr>
          <w:trHeight w:val="320"/>
        </w:trPr>
        <w:tc>
          <w:tcPr>
            <w:tcW w:w="2398" w:type="dxa"/>
          </w:tcPr>
          <w:p w14:paraId="0F7F8B72" w14:textId="77777777" w:rsidR="00C12CB5" w:rsidRPr="00624C44" w:rsidRDefault="00C12CB5" w:rsidP="00807752">
            <w:pPr>
              <w:tabs>
                <w:tab w:val="left" w:pos="1320"/>
              </w:tabs>
              <w:rPr>
                <w:lang w:val="en-US"/>
              </w:rPr>
            </w:pPr>
          </w:p>
        </w:tc>
        <w:tc>
          <w:tcPr>
            <w:tcW w:w="605" w:type="dxa"/>
          </w:tcPr>
          <w:p w14:paraId="2B1557C7"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6CD52C1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90903B6" w14:textId="0AADEADD" w:rsidR="00C12CB5" w:rsidRPr="00624C44" w:rsidRDefault="00C12CB5" w:rsidP="00D926EC">
            <w:pPr>
              <w:rPr>
                <w:lang w:val="en-US"/>
              </w:rPr>
            </w:pPr>
            <w:r w:rsidRPr="00624C44">
              <w:rPr>
                <w:lang w:val="en-US"/>
              </w:rPr>
              <w:t>/player/[id]/gesture/kick/forward/left</w:t>
            </w:r>
          </w:p>
        </w:tc>
        <w:tc>
          <w:tcPr>
            <w:tcW w:w="570" w:type="dxa"/>
            <w:tcBorders>
              <w:left w:val="single" w:sz="4" w:space="0" w:color="auto"/>
              <w:right w:val="single" w:sz="4" w:space="0" w:color="auto"/>
            </w:tcBorders>
          </w:tcPr>
          <w:p w14:paraId="79E02E1D" w14:textId="77777777" w:rsidR="00C12CB5" w:rsidRPr="00624C44" w:rsidRDefault="00C12CB5" w:rsidP="00B63C42">
            <w:pPr>
              <w:rPr>
                <w:lang w:val="en-US"/>
              </w:rPr>
            </w:pPr>
          </w:p>
        </w:tc>
        <w:tc>
          <w:tcPr>
            <w:tcW w:w="714" w:type="dxa"/>
            <w:tcBorders>
              <w:left w:val="single" w:sz="4" w:space="0" w:color="auto"/>
            </w:tcBorders>
          </w:tcPr>
          <w:p w14:paraId="2855F5F0" w14:textId="4D17E3F2" w:rsidR="00C12CB5" w:rsidRPr="00624C44" w:rsidRDefault="00C12CB5" w:rsidP="00D926EC">
            <w:pPr>
              <w:rPr>
                <w:lang w:val="en-US"/>
              </w:rPr>
            </w:pPr>
            <w:r w:rsidRPr="00624C44">
              <w:rPr>
                <w:lang w:val="en-US"/>
              </w:rPr>
              <w:t>None</w:t>
            </w:r>
          </w:p>
        </w:tc>
      </w:tr>
      <w:tr w:rsidR="00C12CB5" w:rsidRPr="00624C44" w14:paraId="7D2317A4" w14:textId="77777777" w:rsidTr="00AD3DA7">
        <w:trPr>
          <w:trHeight w:val="320"/>
        </w:trPr>
        <w:tc>
          <w:tcPr>
            <w:tcW w:w="2398" w:type="dxa"/>
          </w:tcPr>
          <w:p w14:paraId="15EC9B0E" w14:textId="77777777" w:rsidR="00C12CB5" w:rsidRPr="00624C44" w:rsidRDefault="00C12CB5" w:rsidP="00807752">
            <w:pPr>
              <w:tabs>
                <w:tab w:val="left" w:pos="1320"/>
              </w:tabs>
              <w:rPr>
                <w:lang w:val="en-US"/>
              </w:rPr>
            </w:pPr>
          </w:p>
        </w:tc>
        <w:tc>
          <w:tcPr>
            <w:tcW w:w="605" w:type="dxa"/>
          </w:tcPr>
          <w:p w14:paraId="31051438"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AE581A9"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1ABF7A7" w14:textId="464EF201" w:rsidR="00C12CB5" w:rsidRPr="00624C44" w:rsidRDefault="00C12CB5" w:rsidP="00D926EC">
            <w:pPr>
              <w:rPr>
                <w:lang w:val="en-US"/>
              </w:rPr>
            </w:pPr>
            <w:r w:rsidRPr="00624C44">
              <w:rPr>
                <w:lang w:val="en-US"/>
              </w:rPr>
              <w:t>/player/[id]/gesture/kick/forward/right</w:t>
            </w:r>
          </w:p>
        </w:tc>
        <w:tc>
          <w:tcPr>
            <w:tcW w:w="570" w:type="dxa"/>
            <w:tcBorders>
              <w:left w:val="single" w:sz="4" w:space="0" w:color="auto"/>
              <w:right w:val="single" w:sz="4" w:space="0" w:color="auto"/>
            </w:tcBorders>
          </w:tcPr>
          <w:p w14:paraId="7D48918A" w14:textId="77777777" w:rsidR="00C12CB5" w:rsidRPr="00624C44" w:rsidRDefault="00C12CB5" w:rsidP="00B63C42">
            <w:pPr>
              <w:rPr>
                <w:lang w:val="en-US"/>
              </w:rPr>
            </w:pPr>
          </w:p>
        </w:tc>
        <w:tc>
          <w:tcPr>
            <w:tcW w:w="714" w:type="dxa"/>
            <w:tcBorders>
              <w:left w:val="single" w:sz="4" w:space="0" w:color="auto"/>
            </w:tcBorders>
          </w:tcPr>
          <w:p w14:paraId="64044D19" w14:textId="5DA6DAEA" w:rsidR="00C12CB5" w:rsidRPr="00624C44" w:rsidRDefault="00C12CB5" w:rsidP="00D926EC">
            <w:pPr>
              <w:rPr>
                <w:lang w:val="en-US"/>
              </w:rPr>
            </w:pPr>
            <w:r w:rsidRPr="00624C44">
              <w:rPr>
                <w:lang w:val="en-US"/>
              </w:rPr>
              <w:t>None</w:t>
            </w:r>
          </w:p>
        </w:tc>
      </w:tr>
      <w:tr w:rsidR="00C12CB5" w:rsidRPr="00624C44" w14:paraId="7CBE5019" w14:textId="77777777" w:rsidTr="00AD3DA7">
        <w:trPr>
          <w:trHeight w:val="320"/>
        </w:trPr>
        <w:tc>
          <w:tcPr>
            <w:tcW w:w="2398" w:type="dxa"/>
          </w:tcPr>
          <w:p w14:paraId="345DC910" w14:textId="77777777" w:rsidR="00C12CB5" w:rsidRPr="00624C44" w:rsidRDefault="00C12CB5" w:rsidP="00807752">
            <w:pPr>
              <w:tabs>
                <w:tab w:val="left" w:pos="1320"/>
              </w:tabs>
              <w:rPr>
                <w:lang w:val="en-US"/>
              </w:rPr>
            </w:pPr>
          </w:p>
        </w:tc>
        <w:tc>
          <w:tcPr>
            <w:tcW w:w="605" w:type="dxa"/>
          </w:tcPr>
          <w:p w14:paraId="0CF73BE3"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3C13B7A"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71359CA" w14:textId="2C13D31B" w:rsidR="00C12CB5" w:rsidRPr="00624C44" w:rsidRDefault="00C12CB5" w:rsidP="00D926EC">
            <w:pPr>
              <w:rPr>
                <w:lang w:val="en-US"/>
              </w:rPr>
            </w:pPr>
            <w:r w:rsidRPr="00624C44">
              <w:rPr>
                <w:lang w:val="en-US"/>
              </w:rPr>
              <w:t>/player/[id]/gesture/</w:t>
            </w:r>
            <w:proofErr w:type="spellStart"/>
            <w:r w:rsidRPr="00624C44">
              <w:rPr>
                <w:lang w:val="en-US"/>
              </w:rPr>
              <w:t>doubleArmSide</w:t>
            </w:r>
            <w:proofErr w:type="spellEnd"/>
          </w:p>
        </w:tc>
        <w:tc>
          <w:tcPr>
            <w:tcW w:w="570" w:type="dxa"/>
            <w:tcBorders>
              <w:left w:val="single" w:sz="4" w:space="0" w:color="auto"/>
              <w:right w:val="single" w:sz="4" w:space="0" w:color="auto"/>
            </w:tcBorders>
          </w:tcPr>
          <w:p w14:paraId="2C686324" w14:textId="77777777" w:rsidR="00C12CB5" w:rsidRPr="00624C44" w:rsidRDefault="00C12CB5" w:rsidP="00B63C42">
            <w:pPr>
              <w:rPr>
                <w:lang w:val="en-US"/>
              </w:rPr>
            </w:pPr>
          </w:p>
        </w:tc>
        <w:tc>
          <w:tcPr>
            <w:tcW w:w="714" w:type="dxa"/>
            <w:tcBorders>
              <w:left w:val="single" w:sz="4" w:space="0" w:color="auto"/>
            </w:tcBorders>
          </w:tcPr>
          <w:p w14:paraId="3BB01DDE" w14:textId="0F968EC0" w:rsidR="00C12CB5" w:rsidRPr="00624C44" w:rsidRDefault="00C12CB5" w:rsidP="00D926EC">
            <w:pPr>
              <w:rPr>
                <w:lang w:val="en-US"/>
              </w:rPr>
            </w:pPr>
            <w:r w:rsidRPr="00624C44">
              <w:rPr>
                <w:lang w:val="en-US"/>
              </w:rPr>
              <w:t>None</w:t>
            </w:r>
          </w:p>
        </w:tc>
      </w:tr>
      <w:tr w:rsidR="00C12CB5" w:rsidRPr="00624C44" w14:paraId="766886E3" w14:textId="77777777" w:rsidTr="00AD3DA7">
        <w:trPr>
          <w:trHeight w:val="320"/>
        </w:trPr>
        <w:tc>
          <w:tcPr>
            <w:tcW w:w="2398" w:type="dxa"/>
          </w:tcPr>
          <w:p w14:paraId="1F12493F" w14:textId="77777777" w:rsidR="00C12CB5" w:rsidRPr="00624C44" w:rsidRDefault="00C12CB5" w:rsidP="00807752">
            <w:pPr>
              <w:tabs>
                <w:tab w:val="left" w:pos="1320"/>
              </w:tabs>
              <w:rPr>
                <w:lang w:val="en-US"/>
              </w:rPr>
            </w:pPr>
          </w:p>
        </w:tc>
        <w:tc>
          <w:tcPr>
            <w:tcW w:w="605" w:type="dxa"/>
          </w:tcPr>
          <w:p w14:paraId="1B90BDF8"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1AD4A2E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A79EFD3" w14:textId="230B9A51" w:rsidR="00C12CB5" w:rsidRPr="00624C44" w:rsidRDefault="00C12CB5" w:rsidP="00D926EC">
            <w:pPr>
              <w:rPr>
                <w:lang w:val="en-US"/>
              </w:rPr>
            </w:pPr>
            <w:r w:rsidRPr="00624C44">
              <w:rPr>
                <w:lang w:val="en-US"/>
              </w:rPr>
              <w:t>/player/[id]/gesture/</w:t>
            </w:r>
            <w:proofErr w:type="spellStart"/>
            <w:r w:rsidRPr="00624C44">
              <w:rPr>
                <w:lang w:val="en-US"/>
              </w:rPr>
              <w:t>doubleArmSideClose</w:t>
            </w:r>
            <w:proofErr w:type="spellEnd"/>
          </w:p>
        </w:tc>
        <w:tc>
          <w:tcPr>
            <w:tcW w:w="570" w:type="dxa"/>
            <w:tcBorders>
              <w:left w:val="single" w:sz="4" w:space="0" w:color="auto"/>
              <w:right w:val="single" w:sz="4" w:space="0" w:color="auto"/>
            </w:tcBorders>
          </w:tcPr>
          <w:p w14:paraId="62F25A2D" w14:textId="77777777" w:rsidR="00C12CB5" w:rsidRPr="00624C44" w:rsidRDefault="00C12CB5" w:rsidP="00B63C42">
            <w:pPr>
              <w:rPr>
                <w:lang w:val="en-US"/>
              </w:rPr>
            </w:pPr>
          </w:p>
        </w:tc>
        <w:tc>
          <w:tcPr>
            <w:tcW w:w="714" w:type="dxa"/>
            <w:tcBorders>
              <w:left w:val="single" w:sz="4" w:space="0" w:color="auto"/>
            </w:tcBorders>
          </w:tcPr>
          <w:p w14:paraId="067A591A" w14:textId="0F2BE5FA" w:rsidR="00C12CB5" w:rsidRPr="00624C44" w:rsidRDefault="00C12CB5" w:rsidP="00D926EC">
            <w:pPr>
              <w:rPr>
                <w:lang w:val="en-US"/>
              </w:rPr>
            </w:pPr>
            <w:r w:rsidRPr="00624C44">
              <w:rPr>
                <w:lang w:val="en-US"/>
              </w:rPr>
              <w:t>None</w:t>
            </w:r>
          </w:p>
        </w:tc>
      </w:tr>
      <w:tr w:rsidR="00C12CB5" w:rsidRPr="00624C44" w14:paraId="7AC6EB98" w14:textId="77777777" w:rsidTr="00AD3DA7">
        <w:trPr>
          <w:trHeight w:val="320"/>
        </w:trPr>
        <w:tc>
          <w:tcPr>
            <w:tcW w:w="2398" w:type="dxa"/>
          </w:tcPr>
          <w:p w14:paraId="7C932D2A" w14:textId="77777777" w:rsidR="00C12CB5" w:rsidRPr="00624C44" w:rsidRDefault="00C12CB5" w:rsidP="00807752">
            <w:pPr>
              <w:tabs>
                <w:tab w:val="left" w:pos="1320"/>
              </w:tabs>
              <w:rPr>
                <w:lang w:val="en-US"/>
              </w:rPr>
            </w:pPr>
          </w:p>
        </w:tc>
        <w:tc>
          <w:tcPr>
            <w:tcW w:w="605" w:type="dxa"/>
          </w:tcPr>
          <w:p w14:paraId="3538A835"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5999CE2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C8659EC" w14:textId="3C4928D2" w:rsidR="00C12CB5" w:rsidRPr="00624C44" w:rsidRDefault="00C12CB5" w:rsidP="00D926EC">
            <w:pPr>
              <w:rPr>
                <w:lang w:val="en-US"/>
              </w:rPr>
            </w:pPr>
            <w:r w:rsidRPr="00624C44">
              <w:rPr>
                <w:lang w:val="en-US"/>
              </w:rPr>
              <w:t>/player/[id]/gesture/jump</w:t>
            </w:r>
          </w:p>
        </w:tc>
        <w:tc>
          <w:tcPr>
            <w:tcW w:w="570" w:type="dxa"/>
            <w:tcBorders>
              <w:left w:val="single" w:sz="4" w:space="0" w:color="auto"/>
              <w:right w:val="single" w:sz="4" w:space="0" w:color="auto"/>
            </w:tcBorders>
          </w:tcPr>
          <w:p w14:paraId="4934B5EF" w14:textId="77777777" w:rsidR="00C12CB5" w:rsidRPr="00624C44" w:rsidRDefault="00C12CB5" w:rsidP="00B63C42">
            <w:pPr>
              <w:rPr>
                <w:lang w:val="en-US"/>
              </w:rPr>
            </w:pPr>
          </w:p>
        </w:tc>
        <w:tc>
          <w:tcPr>
            <w:tcW w:w="714" w:type="dxa"/>
            <w:tcBorders>
              <w:left w:val="single" w:sz="4" w:space="0" w:color="auto"/>
            </w:tcBorders>
          </w:tcPr>
          <w:p w14:paraId="06346DC4" w14:textId="5DAFCAD7" w:rsidR="00C12CB5" w:rsidRPr="00624C44" w:rsidRDefault="00C12CB5" w:rsidP="00D926EC">
            <w:pPr>
              <w:rPr>
                <w:lang w:val="en-US"/>
              </w:rPr>
            </w:pPr>
            <w:r w:rsidRPr="00624C44">
              <w:rPr>
                <w:lang w:val="en-US"/>
              </w:rPr>
              <w:t>None</w:t>
            </w:r>
          </w:p>
        </w:tc>
      </w:tr>
      <w:tr w:rsidR="00C12CB5" w:rsidRPr="00624C44" w14:paraId="51D7613D" w14:textId="77777777" w:rsidTr="00AD3DA7">
        <w:trPr>
          <w:trHeight w:val="320"/>
        </w:trPr>
        <w:tc>
          <w:tcPr>
            <w:tcW w:w="2398" w:type="dxa"/>
          </w:tcPr>
          <w:p w14:paraId="0802565F" w14:textId="77777777" w:rsidR="00C12CB5" w:rsidRPr="00624C44" w:rsidRDefault="00C12CB5" w:rsidP="00807752">
            <w:pPr>
              <w:tabs>
                <w:tab w:val="left" w:pos="1320"/>
              </w:tabs>
              <w:rPr>
                <w:lang w:val="en-US"/>
              </w:rPr>
            </w:pPr>
          </w:p>
        </w:tc>
        <w:tc>
          <w:tcPr>
            <w:tcW w:w="605" w:type="dxa"/>
          </w:tcPr>
          <w:p w14:paraId="5CB836AD"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216859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550F6CD6" w14:textId="4EBA4916" w:rsidR="00C12CB5" w:rsidRPr="00624C44" w:rsidRDefault="00C12CB5" w:rsidP="00D926EC">
            <w:pPr>
              <w:rPr>
                <w:lang w:val="en-US"/>
              </w:rPr>
            </w:pPr>
            <w:r w:rsidRPr="00624C44">
              <w:rPr>
                <w:lang w:val="en-US"/>
              </w:rPr>
              <w:t>/zone/[id]/activity/discrete</w:t>
            </w:r>
          </w:p>
        </w:tc>
        <w:tc>
          <w:tcPr>
            <w:tcW w:w="570" w:type="dxa"/>
            <w:tcBorders>
              <w:left w:val="single" w:sz="4" w:space="0" w:color="auto"/>
              <w:right w:val="single" w:sz="4" w:space="0" w:color="auto"/>
            </w:tcBorders>
          </w:tcPr>
          <w:p w14:paraId="4BCF2110" w14:textId="77777777" w:rsidR="00C12CB5" w:rsidRPr="00624C44" w:rsidRDefault="00C12CB5" w:rsidP="00B63C42">
            <w:pPr>
              <w:rPr>
                <w:lang w:val="en-US"/>
              </w:rPr>
            </w:pPr>
          </w:p>
        </w:tc>
        <w:tc>
          <w:tcPr>
            <w:tcW w:w="714" w:type="dxa"/>
            <w:tcBorders>
              <w:left w:val="single" w:sz="4" w:space="0" w:color="auto"/>
            </w:tcBorders>
          </w:tcPr>
          <w:p w14:paraId="64343C0D" w14:textId="5B92A85B" w:rsidR="00C12CB5" w:rsidRPr="00624C44" w:rsidRDefault="00C12CB5" w:rsidP="00D926EC">
            <w:pPr>
              <w:rPr>
                <w:lang w:val="en-US"/>
              </w:rPr>
            </w:pPr>
            <w:r w:rsidRPr="00624C44">
              <w:rPr>
                <w:lang w:val="en-US"/>
              </w:rPr>
              <w:t>None</w:t>
            </w:r>
          </w:p>
        </w:tc>
      </w:tr>
      <w:tr w:rsidR="00C12CB5" w:rsidRPr="00624C44" w14:paraId="57476EF4" w14:textId="77777777" w:rsidTr="00AD3DA7">
        <w:trPr>
          <w:trHeight w:val="320"/>
        </w:trPr>
        <w:tc>
          <w:tcPr>
            <w:tcW w:w="2398" w:type="dxa"/>
          </w:tcPr>
          <w:p w14:paraId="42E4B206" w14:textId="77777777" w:rsidR="00C12CB5" w:rsidRPr="00624C44" w:rsidRDefault="00C12CB5" w:rsidP="00807752">
            <w:pPr>
              <w:tabs>
                <w:tab w:val="left" w:pos="1320"/>
              </w:tabs>
              <w:rPr>
                <w:lang w:val="en-US"/>
              </w:rPr>
            </w:pPr>
          </w:p>
        </w:tc>
        <w:tc>
          <w:tcPr>
            <w:tcW w:w="605" w:type="dxa"/>
          </w:tcPr>
          <w:p w14:paraId="5A8E5E7A"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22CB6768"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704AC8A3" w14:textId="6A786BA4" w:rsidR="00C12CB5" w:rsidRPr="00624C44" w:rsidRDefault="00C12CB5" w:rsidP="00D926EC">
            <w:pPr>
              <w:rPr>
                <w:lang w:val="en-US"/>
              </w:rPr>
            </w:pPr>
            <w:r w:rsidRPr="00624C44">
              <w:rPr>
                <w:lang w:val="en-US"/>
              </w:rPr>
              <w:t>/zone/[id]/activity/normal</w:t>
            </w:r>
          </w:p>
        </w:tc>
        <w:tc>
          <w:tcPr>
            <w:tcW w:w="570" w:type="dxa"/>
            <w:tcBorders>
              <w:left w:val="single" w:sz="4" w:space="0" w:color="auto"/>
              <w:right w:val="single" w:sz="4" w:space="0" w:color="auto"/>
            </w:tcBorders>
          </w:tcPr>
          <w:p w14:paraId="7FFFF678" w14:textId="28C66D16" w:rsidR="00C12CB5" w:rsidRPr="00624C44" w:rsidRDefault="00C12CB5" w:rsidP="00B63C42">
            <w:pPr>
              <w:rPr>
                <w:lang w:val="en-US"/>
              </w:rPr>
            </w:pPr>
            <w:proofErr w:type="gramStart"/>
            <w:r w:rsidRPr="00624C44">
              <w:rPr>
                <w:lang w:val="en-US"/>
              </w:rPr>
              <w:t>,f</w:t>
            </w:r>
            <w:proofErr w:type="gramEnd"/>
            <w:r w:rsidRPr="00624C44">
              <w:rPr>
                <w:lang w:val="en-US"/>
              </w:rPr>
              <w:t xml:space="preserve"> </w:t>
            </w:r>
          </w:p>
        </w:tc>
        <w:tc>
          <w:tcPr>
            <w:tcW w:w="714" w:type="dxa"/>
            <w:tcBorders>
              <w:left w:val="single" w:sz="4" w:space="0" w:color="auto"/>
            </w:tcBorders>
            <w:vAlign w:val="center"/>
          </w:tcPr>
          <w:p w14:paraId="199F511B" w14:textId="5F53BE28" w:rsidR="00C12CB5" w:rsidRPr="00624C44" w:rsidRDefault="00C12CB5" w:rsidP="00D926EC">
            <w:pPr>
              <w:rPr>
                <w:lang w:val="en-US"/>
              </w:rPr>
            </w:pPr>
            <w:r w:rsidRPr="00624C44">
              <w:rPr>
                <w:lang w:val="en-US"/>
              </w:rPr>
              <w:t>Norm.</w:t>
            </w:r>
          </w:p>
        </w:tc>
      </w:tr>
      <w:tr w:rsidR="00C12CB5" w:rsidRPr="00624C44" w14:paraId="7276D20D" w14:textId="77777777" w:rsidTr="00AD3DA7">
        <w:trPr>
          <w:trHeight w:val="320"/>
        </w:trPr>
        <w:tc>
          <w:tcPr>
            <w:tcW w:w="2398" w:type="dxa"/>
          </w:tcPr>
          <w:p w14:paraId="24CA9E26" w14:textId="77777777" w:rsidR="00C12CB5" w:rsidRPr="00624C44" w:rsidRDefault="00C12CB5" w:rsidP="00807752">
            <w:pPr>
              <w:tabs>
                <w:tab w:val="left" w:pos="1320"/>
              </w:tabs>
              <w:rPr>
                <w:lang w:val="en-US"/>
              </w:rPr>
            </w:pPr>
          </w:p>
        </w:tc>
        <w:tc>
          <w:tcPr>
            <w:tcW w:w="605" w:type="dxa"/>
          </w:tcPr>
          <w:p w14:paraId="0C21CB49"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07805AD5"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62295067" w14:textId="5365307C" w:rsidR="00C12CB5" w:rsidRPr="00624C44" w:rsidRDefault="00C12CB5" w:rsidP="00D926EC">
            <w:pPr>
              <w:rPr>
                <w:lang w:val="en-US"/>
              </w:rPr>
            </w:pPr>
            <w:r w:rsidRPr="00624C44">
              <w:rPr>
                <w:lang w:val="en-US"/>
              </w:rPr>
              <w:t>/zone/[id]/activity/flow/leftwards</w:t>
            </w:r>
          </w:p>
        </w:tc>
        <w:tc>
          <w:tcPr>
            <w:tcW w:w="570" w:type="dxa"/>
            <w:tcBorders>
              <w:left w:val="single" w:sz="4" w:space="0" w:color="auto"/>
              <w:right w:val="single" w:sz="4" w:space="0" w:color="auto"/>
            </w:tcBorders>
          </w:tcPr>
          <w:p w14:paraId="65FE7401" w14:textId="77777777" w:rsidR="00C12CB5" w:rsidRPr="00624C44" w:rsidRDefault="00C12CB5" w:rsidP="00B63C42">
            <w:pPr>
              <w:rPr>
                <w:lang w:val="en-US"/>
              </w:rPr>
            </w:pPr>
          </w:p>
        </w:tc>
        <w:tc>
          <w:tcPr>
            <w:tcW w:w="714" w:type="dxa"/>
            <w:tcBorders>
              <w:left w:val="single" w:sz="4" w:space="0" w:color="auto"/>
            </w:tcBorders>
            <w:vAlign w:val="center"/>
          </w:tcPr>
          <w:p w14:paraId="6DB53C7A" w14:textId="6C01F74F" w:rsidR="00C12CB5" w:rsidRPr="00624C44" w:rsidRDefault="00C12CB5" w:rsidP="00D926EC">
            <w:pPr>
              <w:rPr>
                <w:lang w:val="en-US"/>
              </w:rPr>
            </w:pPr>
            <w:r w:rsidRPr="00624C44">
              <w:rPr>
                <w:lang w:val="en-US"/>
              </w:rPr>
              <w:t>None</w:t>
            </w:r>
          </w:p>
        </w:tc>
      </w:tr>
      <w:tr w:rsidR="00C12CB5" w:rsidRPr="00624C44" w14:paraId="59E7197A" w14:textId="77777777" w:rsidTr="00AD3DA7">
        <w:trPr>
          <w:trHeight w:val="320"/>
        </w:trPr>
        <w:tc>
          <w:tcPr>
            <w:tcW w:w="2398" w:type="dxa"/>
          </w:tcPr>
          <w:p w14:paraId="3F8AC9ED" w14:textId="77777777" w:rsidR="00C12CB5" w:rsidRPr="00624C44" w:rsidRDefault="00C12CB5" w:rsidP="00807752">
            <w:pPr>
              <w:tabs>
                <w:tab w:val="left" w:pos="1320"/>
              </w:tabs>
              <w:rPr>
                <w:lang w:val="en-US"/>
              </w:rPr>
            </w:pPr>
          </w:p>
        </w:tc>
        <w:tc>
          <w:tcPr>
            <w:tcW w:w="605" w:type="dxa"/>
          </w:tcPr>
          <w:p w14:paraId="4A71609D"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A945254"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272764EA" w14:textId="11C945C6" w:rsidR="00C12CB5" w:rsidRPr="00624C44" w:rsidRDefault="00C12CB5" w:rsidP="00D926EC">
            <w:pPr>
              <w:rPr>
                <w:lang w:val="en-US"/>
              </w:rPr>
            </w:pPr>
            <w:r w:rsidRPr="00624C44">
              <w:rPr>
                <w:lang w:val="en-US"/>
              </w:rPr>
              <w:t>/zone/[id]/activity/flow/rightwards</w:t>
            </w:r>
          </w:p>
        </w:tc>
        <w:tc>
          <w:tcPr>
            <w:tcW w:w="570" w:type="dxa"/>
            <w:tcBorders>
              <w:left w:val="single" w:sz="4" w:space="0" w:color="auto"/>
              <w:right w:val="single" w:sz="4" w:space="0" w:color="auto"/>
            </w:tcBorders>
          </w:tcPr>
          <w:p w14:paraId="2D573D5A" w14:textId="77777777" w:rsidR="00C12CB5" w:rsidRPr="00624C44" w:rsidRDefault="00C12CB5" w:rsidP="00B63C42">
            <w:pPr>
              <w:rPr>
                <w:lang w:val="en-US"/>
              </w:rPr>
            </w:pPr>
          </w:p>
        </w:tc>
        <w:tc>
          <w:tcPr>
            <w:tcW w:w="714" w:type="dxa"/>
            <w:tcBorders>
              <w:left w:val="single" w:sz="4" w:space="0" w:color="auto"/>
            </w:tcBorders>
          </w:tcPr>
          <w:p w14:paraId="06D95F18" w14:textId="71867858" w:rsidR="00C12CB5" w:rsidRPr="00624C44" w:rsidRDefault="00C12CB5" w:rsidP="00D926EC">
            <w:pPr>
              <w:rPr>
                <w:lang w:val="en-US"/>
              </w:rPr>
            </w:pPr>
            <w:r w:rsidRPr="00624C44">
              <w:rPr>
                <w:lang w:val="en-US"/>
              </w:rPr>
              <w:t>None</w:t>
            </w:r>
          </w:p>
        </w:tc>
      </w:tr>
      <w:tr w:rsidR="00C12CB5" w:rsidRPr="00624C44" w14:paraId="7F7403FB" w14:textId="77777777" w:rsidTr="00AD3DA7">
        <w:trPr>
          <w:trHeight w:val="320"/>
        </w:trPr>
        <w:tc>
          <w:tcPr>
            <w:tcW w:w="2398" w:type="dxa"/>
          </w:tcPr>
          <w:p w14:paraId="22E33B0D" w14:textId="77777777" w:rsidR="00C12CB5" w:rsidRPr="00624C44" w:rsidRDefault="00C12CB5" w:rsidP="00807752">
            <w:pPr>
              <w:tabs>
                <w:tab w:val="left" w:pos="1320"/>
              </w:tabs>
              <w:rPr>
                <w:lang w:val="en-US"/>
              </w:rPr>
            </w:pPr>
          </w:p>
        </w:tc>
        <w:tc>
          <w:tcPr>
            <w:tcW w:w="605" w:type="dxa"/>
          </w:tcPr>
          <w:p w14:paraId="025D362C"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4CF3DE4C"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42A3D8D0" w14:textId="20C99E96" w:rsidR="00C12CB5" w:rsidRPr="00624C44" w:rsidRDefault="00C12CB5" w:rsidP="00D926EC">
            <w:pPr>
              <w:rPr>
                <w:lang w:val="en-US"/>
              </w:rPr>
            </w:pPr>
            <w:r w:rsidRPr="00624C44">
              <w:rPr>
                <w:lang w:val="en-US"/>
              </w:rPr>
              <w:t>/zone/[id]/activity/flow/upwards</w:t>
            </w:r>
          </w:p>
        </w:tc>
        <w:tc>
          <w:tcPr>
            <w:tcW w:w="570" w:type="dxa"/>
            <w:tcBorders>
              <w:left w:val="single" w:sz="4" w:space="0" w:color="auto"/>
              <w:right w:val="single" w:sz="4" w:space="0" w:color="auto"/>
            </w:tcBorders>
          </w:tcPr>
          <w:p w14:paraId="22C16DD2" w14:textId="77777777" w:rsidR="00C12CB5" w:rsidRPr="00624C44" w:rsidRDefault="00C12CB5" w:rsidP="00B63C42">
            <w:pPr>
              <w:rPr>
                <w:lang w:val="en-US"/>
              </w:rPr>
            </w:pPr>
          </w:p>
        </w:tc>
        <w:tc>
          <w:tcPr>
            <w:tcW w:w="714" w:type="dxa"/>
            <w:tcBorders>
              <w:left w:val="single" w:sz="4" w:space="0" w:color="auto"/>
            </w:tcBorders>
          </w:tcPr>
          <w:p w14:paraId="719EC4FD" w14:textId="71D59145" w:rsidR="00C12CB5" w:rsidRPr="00624C44" w:rsidRDefault="00C12CB5" w:rsidP="00D926EC">
            <w:pPr>
              <w:rPr>
                <w:lang w:val="en-US"/>
              </w:rPr>
            </w:pPr>
            <w:r w:rsidRPr="00624C44">
              <w:rPr>
                <w:lang w:val="en-US"/>
              </w:rPr>
              <w:t>None</w:t>
            </w:r>
          </w:p>
        </w:tc>
      </w:tr>
      <w:tr w:rsidR="00C12CB5" w:rsidRPr="00624C44" w14:paraId="5973F2F2" w14:textId="77777777" w:rsidTr="00AD3DA7">
        <w:trPr>
          <w:trHeight w:val="320"/>
        </w:trPr>
        <w:tc>
          <w:tcPr>
            <w:tcW w:w="2398" w:type="dxa"/>
          </w:tcPr>
          <w:p w14:paraId="1CBEFB23" w14:textId="77777777" w:rsidR="00C12CB5" w:rsidRPr="00624C44" w:rsidRDefault="00C12CB5" w:rsidP="00807752">
            <w:pPr>
              <w:tabs>
                <w:tab w:val="left" w:pos="1320"/>
              </w:tabs>
              <w:rPr>
                <w:lang w:val="en-US"/>
              </w:rPr>
            </w:pPr>
          </w:p>
        </w:tc>
        <w:tc>
          <w:tcPr>
            <w:tcW w:w="605" w:type="dxa"/>
          </w:tcPr>
          <w:p w14:paraId="65B51F17"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7076AA17"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3683469" w14:textId="503C1CCF" w:rsidR="00C12CB5" w:rsidRPr="00624C44" w:rsidRDefault="00C12CB5" w:rsidP="00D926EC">
            <w:pPr>
              <w:rPr>
                <w:lang w:val="en-US"/>
              </w:rPr>
            </w:pPr>
            <w:r w:rsidRPr="00624C44">
              <w:rPr>
                <w:lang w:val="en-US"/>
              </w:rPr>
              <w:t>/zone/[id]/activity/flow/downwards</w:t>
            </w:r>
          </w:p>
        </w:tc>
        <w:tc>
          <w:tcPr>
            <w:tcW w:w="570" w:type="dxa"/>
            <w:tcBorders>
              <w:left w:val="single" w:sz="4" w:space="0" w:color="auto"/>
              <w:right w:val="single" w:sz="4" w:space="0" w:color="auto"/>
            </w:tcBorders>
          </w:tcPr>
          <w:p w14:paraId="1FAF63F5" w14:textId="77777777" w:rsidR="00C12CB5" w:rsidRPr="00624C44" w:rsidRDefault="00C12CB5" w:rsidP="00B63C42">
            <w:pPr>
              <w:rPr>
                <w:lang w:val="en-US"/>
              </w:rPr>
            </w:pPr>
          </w:p>
        </w:tc>
        <w:tc>
          <w:tcPr>
            <w:tcW w:w="714" w:type="dxa"/>
            <w:tcBorders>
              <w:left w:val="single" w:sz="4" w:space="0" w:color="auto"/>
            </w:tcBorders>
          </w:tcPr>
          <w:p w14:paraId="269A703E" w14:textId="2D2A0472" w:rsidR="00C12CB5" w:rsidRPr="00624C44" w:rsidRDefault="00C12CB5" w:rsidP="00D926EC">
            <w:pPr>
              <w:rPr>
                <w:lang w:val="en-US"/>
              </w:rPr>
            </w:pPr>
            <w:r w:rsidRPr="00624C44">
              <w:rPr>
                <w:lang w:val="en-US"/>
              </w:rPr>
              <w:t>None</w:t>
            </w:r>
          </w:p>
        </w:tc>
      </w:tr>
      <w:tr w:rsidR="00C12CB5" w:rsidRPr="00624C44" w14:paraId="209A154D" w14:textId="77777777" w:rsidTr="00AD3DA7">
        <w:trPr>
          <w:trHeight w:val="320"/>
        </w:trPr>
        <w:tc>
          <w:tcPr>
            <w:tcW w:w="2398" w:type="dxa"/>
          </w:tcPr>
          <w:p w14:paraId="54ACD1AC" w14:textId="77777777" w:rsidR="00C12CB5" w:rsidRPr="00624C44" w:rsidRDefault="00C12CB5" w:rsidP="00807752">
            <w:pPr>
              <w:tabs>
                <w:tab w:val="left" w:pos="1320"/>
              </w:tabs>
              <w:rPr>
                <w:lang w:val="en-US"/>
              </w:rPr>
            </w:pPr>
          </w:p>
        </w:tc>
        <w:tc>
          <w:tcPr>
            <w:tcW w:w="605" w:type="dxa"/>
          </w:tcPr>
          <w:p w14:paraId="04F498F1" w14:textId="77777777" w:rsidR="00C12CB5" w:rsidRPr="00624C44" w:rsidRDefault="00C12CB5" w:rsidP="00D926EC">
            <w:pPr>
              <w:rPr>
                <w:lang w:val="en-US"/>
              </w:rPr>
            </w:pPr>
          </w:p>
        </w:tc>
        <w:tc>
          <w:tcPr>
            <w:tcW w:w="603" w:type="dxa"/>
            <w:tcBorders>
              <w:left w:val="single" w:sz="4" w:space="0" w:color="auto"/>
              <w:right w:val="single" w:sz="36" w:space="0" w:color="auto"/>
            </w:tcBorders>
          </w:tcPr>
          <w:p w14:paraId="369C06C8" w14:textId="77777777" w:rsidR="00C12CB5" w:rsidRPr="00624C44" w:rsidRDefault="00C12CB5" w:rsidP="00D926EC">
            <w:pPr>
              <w:rPr>
                <w:lang w:val="en-US"/>
              </w:rPr>
            </w:pPr>
          </w:p>
        </w:tc>
        <w:tc>
          <w:tcPr>
            <w:tcW w:w="3492" w:type="dxa"/>
            <w:gridSpan w:val="2"/>
            <w:tcBorders>
              <w:left w:val="single" w:sz="36" w:space="0" w:color="auto"/>
              <w:right w:val="single" w:sz="4" w:space="0" w:color="auto"/>
            </w:tcBorders>
          </w:tcPr>
          <w:p w14:paraId="1ABCE719" w14:textId="522FE74A" w:rsidR="00C12CB5" w:rsidRPr="00624C44" w:rsidRDefault="00C12CB5" w:rsidP="00D926EC">
            <w:pPr>
              <w:rPr>
                <w:lang w:val="en-US"/>
              </w:rPr>
            </w:pPr>
            <w:r w:rsidRPr="00624C44">
              <w:rPr>
                <w:lang w:val="en-US"/>
              </w:rPr>
              <w:t>/zone/[id]/activity/flow/forward</w:t>
            </w:r>
          </w:p>
        </w:tc>
        <w:tc>
          <w:tcPr>
            <w:tcW w:w="570" w:type="dxa"/>
            <w:tcBorders>
              <w:left w:val="single" w:sz="4" w:space="0" w:color="auto"/>
              <w:right w:val="single" w:sz="4" w:space="0" w:color="auto"/>
            </w:tcBorders>
            <w:vAlign w:val="center"/>
          </w:tcPr>
          <w:p w14:paraId="5BFA65A6" w14:textId="77777777" w:rsidR="00C12CB5" w:rsidRPr="00624C44" w:rsidRDefault="00C12CB5" w:rsidP="00B63C42">
            <w:pPr>
              <w:rPr>
                <w:lang w:val="en-US"/>
              </w:rPr>
            </w:pPr>
          </w:p>
        </w:tc>
        <w:tc>
          <w:tcPr>
            <w:tcW w:w="714" w:type="dxa"/>
            <w:tcBorders>
              <w:left w:val="single" w:sz="4" w:space="0" w:color="auto"/>
            </w:tcBorders>
          </w:tcPr>
          <w:p w14:paraId="301A7AA8" w14:textId="12C8E431" w:rsidR="00C12CB5" w:rsidRPr="00624C44" w:rsidRDefault="00C12CB5" w:rsidP="00D926EC">
            <w:pPr>
              <w:rPr>
                <w:lang w:val="en-US"/>
              </w:rPr>
            </w:pPr>
            <w:r w:rsidRPr="00624C44">
              <w:rPr>
                <w:lang w:val="en-US"/>
              </w:rPr>
              <w:t>None</w:t>
            </w:r>
          </w:p>
        </w:tc>
      </w:tr>
    </w:tbl>
    <w:p w14:paraId="0391DDDC" w14:textId="255B7AA8" w:rsidR="00C126E1" w:rsidRPr="00624C44" w:rsidRDefault="00C126E1">
      <w:pPr>
        <w:rPr>
          <w:rFonts w:ascii="Blender Pro Bold" w:eastAsiaTheme="majorEastAsia" w:hAnsi="Blender Pro Bold" w:cs="Arial"/>
          <w:color w:val="4F81BD" w:themeColor="accent1"/>
          <w:sz w:val="28"/>
          <w:szCs w:val="26"/>
          <w:lang w:val="en-US"/>
        </w:rPr>
      </w:pPr>
    </w:p>
    <w:p w14:paraId="6764F7BD" w14:textId="7E491164" w:rsidR="00CB27EC" w:rsidRPr="00624C44" w:rsidRDefault="00D926EC" w:rsidP="003C5341">
      <w:pPr>
        <w:pStyle w:val="Heading3"/>
        <w:ind w:left="0" w:firstLine="0"/>
        <w:rPr>
          <w:lang w:val="en-US"/>
        </w:rPr>
      </w:pPr>
      <w:bookmarkStart w:id="1133" w:name="_Toc362437900"/>
      <w:bookmarkStart w:id="1134" w:name="_Toc365022725"/>
      <w:bookmarkStart w:id="1135" w:name="_Toc369191198"/>
      <w:bookmarkStart w:id="1136" w:name="_Toc380405775"/>
      <w:r w:rsidRPr="00624C44">
        <w:rPr>
          <w:lang w:val="en-US"/>
        </w:rPr>
        <w:t>GUI</w:t>
      </w:r>
      <w:r w:rsidR="00C5303C" w:rsidRPr="00624C44">
        <w:rPr>
          <w:lang w:val="en-US"/>
        </w:rPr>
        <w:t xml:space="preserve"> Elements</w:t>
      </w:r>
      <w:bookmarkEnd w:id="1133"/>
      <w:bookmarkEnd w:id="1134"/>
      <w:bookmarkEnd w:id="1135"/>
      <w:bookmarkEnd w:id="1136"/>
      <w:r w:rsidRPr="00624C44">
        <w:rPr>
          <w:lang w:val="en-US"/>
        </w:rPr>
        <w:t xml:space="preserve"> </w:t>
      </w:r>
    </w:p>
    <w:p w14:paraId="542D233C" w14:textId="77777777" w:rsidR="003C5341" w:rsidRPr="00624C44" w:rsidRDefault="003C5341" w:rsidP="003C5341">
      <w:pPr>
        <w:rPr>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97"/>
        <w:gridCol w:w="3900"/>
        <w:gridCol w:w="4376"/>
      </w:tblGrid>
      <w:tr w:rsidR="00CB27EC" w:rsidRPr="00624C44" w14:paraId="726B94A8" w14:textId="77777777" w:rsidTr="00AD3DA7">
        <w:trPr>
          <w:trHeight w:val="173"/>
        </w:trPr>
        <w:tc>
          <w:tcPr>
            <w:tcW w:w="2103" w:type="dxa"/>
            <w:vAlign w:val="center"/>
          </w:tcPr>
          <w:p w14:paraId="27810C4A" w14:textId="77777777" w:rsidR="00CB27EC" w:rsidRPr="00624C44" w:rsidRDefault="00CB27EC" w:rsidP="00CB27EC">
            <w:pPr>
              <w:rPr>
                <w:lang w:val="en-US"/>
              </w:rPr>
            </w:pPr>
            <w:r w:rsidRPr="00624C44">
              <w:rPr>
                <w:lang w:val="en-US"/>
              </w:rPr>
              <w:t>General controls</w:t>
            </w:r>
          </w:p>
        </w:tc>
        <w:tc>
          <w:tcPr>
            <w:tcW w:w="3284" w:type="dxa"/>
            <w:vAlign w:val="center"/>
          </w:tcPr>
          <w:p w14:paraId="1CC14BAD" w14:textId="77777777" w:rsidR="00CB27EC" w:rsidRPr="00624C44" w:rsidRDefault="00CB27EC" w:rsidP="00CB27EC">
            <w:pPr>
              <w:rPr>
                <w:lang w:val="en-US"/>
              </w:rPr>
            </w:pPr>
            <w:r w:rsidRPr="00624C44">
              <w:rPr>
                <w:lang w:val="en-US"/>
              </w:rPr>
              <w:t>Player controls</w:t>
            </w:r>
          </w:p>
        </w:tc>
        <w:tc>
          <w:tcPr>
            <w:tcW w:w="3685" w:type="dxa"/>
            <w:vAlign w:val="center"/>
          </w:tcPr>
          <w:p w14:paraId="3E80E8B1" w14:textId="77777777" w:rsidR="00CB27EC" w:rsidRPr="00624C44" w:rsidRDefault="00CB27EC" w:rsidP="00CB27EC">
            <w:pPr>
              <w:rPr>
                <w:lang w:val="en-US"/>
              </w:rPr>
            </w:pPr>
            <w:r w:rsidRPr="00624C44">
              <w:rPr>
                <w:lang w:val="en-US"/>
              </w:rPr>
              <w:t>Musical controls</w:t>
            </w:r>
          </w:p>
        </w:tc>
      </w:tr>
      <w:tr w:rsidR="00426A60" w:rsidRPr="00624C44" w14:paraId="14C1F647" w14:textId="77777777" w:rsidTr="00AD3DA7">
        <w:trPr>
          <w:trHeight w:val="173"/>
        </w:trPr>
        <w:tc>
          <w:tcPr>
            <w:tcW w:w="2103" w:type="dxa"/>
          </w:tcPr>
          <w:p w14:paraId="2432E060" w14:textId="77777777" w:rsidR="00426A60" w:rsidRPr="00624C44" w:rsidRDefault="00426A60" w:rsidP="00CB27EC">
            <w:pPr>
              <w:rPr>
                <w:lang w:val="en-US"/>
              </w:rPr>
            </w:pPr>
            <w:r w:rsidRPr="00624C44">
              <w:rPr>
                <w:lang w:val="en-US"/>
              </w:rPr>
              <w:t xml:space="preserve">Start </w:t>
            </w:r>
            <w:r w:rsidRPr="00624C44">
              <w:rPr>
                <w:highlight w:val="yellow"/>
                <w:lang w:val="en-US"/>
              </w:rPr>
              <w:t>(button)</w:t>
            </w:r>
          </w:p>
          <w:p w14:paraId="4ED699B7" w14:textId="77777777" w:rsidR="00426A60" w:rsidRPr="00624C44" w:rsidRDefault="00426A60" w:rsidP="00CB27EC">
            <w:pPr>
              <w:rPr>
                <w:lang w:val="en-US"/>
              </w:rPr>
            </w:pPr>
          </w:p>
          <w:p w14:paraId="19D3EF54" w14:textId="77777777" w:rsidR="00426A60" w:rsidRPr="00624C44" w:rsidRDefault="00426A60" w:rsidP="00CB27EC">
            <w:pPr>
              <w:rPr>
                <w:lang w:val="en-US"/>
              </w:rPr>
            </w:pPr>
            <w:r w:rsidRPr="00624C44">
              <w:rPr>
                <w:lang w:val="en-US"/>
              </w:rPr>
              <w:t xml:space="preserve">Stop </w:t>
            </w:r>
            <w:r w:rsidRPr="00624C44">
              <w:rPr>
                <w:highlight w:val="yellow"/>
                <w:lang w:val="en-US"/>
              </w:rPr>
              <w:t>(button)</w:t>
            </w:r>
          </w:p>
          <w:p w14:paraId="729127EE" w14:textId="77777777" w:rsidR="00426A60" w:rsidRPr="00624C44" w:rsidRDefault="00426A60" w:rsidP="00CB27EC">
            <w:pPr>
              <w:rPr>
                <w:lang w:val="en-US"/>
              </w:rPr>
            </w:pPr>
          </w:p>
          <w:p w14:paraId="45B5BB10" w14:textId="77777777" w:rsidR="00426A60" w:rsidRPr="00624C44" w:rsidRDefault="00426A60" w:rsidP="00CB27EC">
            <w:pPr>
              <w:rPr>
                <w:lang w:val="en-US"/>
              </w:rPr>
            </w:pPr>
            <w:r w:rsidRPr="00624C44">
              <w:rPr>
                <w:lang w:val="en-US"/>
              </w:rPr>
              <w:t>Volume</w:t>
            </w:r>
            <w:r w:rsidRPr="00624C44">
              <w:rPr>
                <w:highlight w:val="yellow"/>
                <w:lang w:val="en-US"/>
              </w:rPr>
              <w:t xml:space="preserve"> (slider)</w:t>
            </w:r>
          </w:p>
          <w:p w14:paraId="67D63A57" w14:textId="77777777" w:rsidR="00426A60" w:rsidRPr="00624C44" w:rsidRDefault="00426A60" w:rsidP="00CB27EC">
            <w:pPr>
              <w:rPr>
                <w:lang w:val="en-US"/>
              </w:rPr>
            </w:pPr>
          </w:p>
          <w:p w14:paraId="2088FA2B" w14:textId="77777777" w:rsidR="00426A60" w:rsidRPr="00624C44" w:rsidRDefault="00426A60" w:rsidP="00CB27EC">
            <w:pPr>
              <w:rPr>
                <w:lang w:val="en-US"/>
              </w:rPr>
            </w:pPr>
            <w:r w:rsidRPr="00624C44">
              <w:rPr>
                <w:lang w:val="en-US"/>
              </w:rPr>
              <w:t>Sensitivity</w:t>
            </w:r>
            <w:r w:rsidRPr="00624C44">
              <w:rPr>
                <w:highlight w:val="yellow"/>
                <w:lang w:val="en-US"/>
              </w:rPr>
              <w:t xml:space="preserve"> (slider)</w:t>
            </w:r>
          </w:p>
          <w:p w14:paraId="41F1FFF0" w14:textId="77777777" w:rsidR="00426A60" w:rsidRPr="00624C44" w:rsidRDefault="00426A60" w:rsidP="00CB27EC">
            <w:pPr>
              <w:rPr>
                <w:lang w:val="en-US"/>
              </w:rPr>
            </w:pPr>
          </w:p>
        </w:tc>
        <w:tc>
          <w:tcPr>
            <w:tcW w:w="3284" w:type="dxa"/>
          </w:tcPr>
          <w:p w14:paraId="5362A9B2" w14:textId="4E022785" w:rsidR="00C9436D" w:rsidRPr="00624C44" w:rsidRDefault="00C9436D" w:rsidP="00C9436D">
            <w:pPr>
              <w:rPr>
                <w:lang w:val="en-US"/>
              </w:rPr>
            </w:pPr>
            <w:del w:id="1137" w:author="motioncomposer" w:date="2017-12-21T19:52:00Z">
              <w:r w:rsidRPr="00624C44">
                <w:rPr>
                  <w:lang w:val="en-US"/>
                </w:rPr>
                <w:delText xml:space="preserve">1 Player / </w:delText>
              </w:r>
              <w:r w:rsidRPr="00624C44">
                <w:rPr>
                  <w:strike/>
                  <w:lang w:val="en-US"/>
                </w:rPr>
                <w:delText>2 Players</w:delText>
              </w:r>
              <w:r w:rsidRPr="00624C44">
                <w:rPr>
                  <w:lang w:val="en-US"/>
                </w:rPr>
                <w:delText xml:space="preserve"> / Zones</w:delText>
              </w:r>
            </w:del>
            <w:r w:rsidR="00C91BEB" w:rsidRPr="00624C44">
              <w:rPr>
                <w:lang w:val="en-US"/>
              </w:rPr>
              <w:t xml:space="preserve"> </w:t>
            </w:r>
            <w:ins w:id="1138" w:author="motioncomposer" w:date="2017-12-21T19:52:00Z">
              <w:r w:rsidR="00C91BEB" w:rsidRPr="00624C44">
                <w:rPr>
                  <w:highlight w:val="yellow"/>
                  <w:lang w:val="en-US"/>
                </w:rPr>
                <w:t>(radio button</w:t>
              </w:r>
            </w:ins>
            <w:del w:id="1139" w:author="motioncomposer" w:date="2017-12-21T19:52:00Z">
              <w:r w:rsidRPr="00624C44">
                <w:rPr>
                  <w:lang w:val="en-US"/>
                </w:rPr>
                <w:br/>
              </w:r>
            </w:del>
          </w:p>
          <w:p w14:paraId="41C2EEFB" w14:textId="77777777" w:rsidR="00C9436D" w:rsidRPr="00624C44" w:rsidRDefault="00C9436D" w:rsidP="00C9436D">
            <w:pPr>
              <w:rPr>
                <w:del w:id="1140" w:author="motioncomposer" w:date="2017-12-21T19:52:00Z"/>
                <w:lang w:val="en-US"/>
              </w:rPr>
            </w:pPr>
          </w:p>
          <w:p w14:paraId="14FC40D5" w14:textId="57C394E9" w:rsidR="00C9436D" w:rsidRPr="00624C44" w:rsidRDefault="00C9436D" w:rsidP="00C9436D">
            <w:pPr>
              <w:rPr>
                <w:del w:id="1141" w:author="motioncomposer" w:date="2017-12-21T19:52:00Z"/>
                <w:lang w:val="en-US"/>
              </w:rPr>
            </w:pPr>
            <w:del w:id="1142" w:author="motioncomposer" w:date="2017-12-21T19:52:00Z">
              <w:r w:rsidRPr="00624C44">
                <w:rPr>
                  <w:sz w:val="16"/>
                  <w:szCs w:val="16"/>
                  <w:highlight w:val="yellow"/>
                  <w:u w:val="single"/>
                  <w:lang w:val="en-US"/>
                </w:rPr>
                <w:delText>For each player and zone</w:delText>
              </w:r>
              <w:r w:rsidRPr="00624C44">
                <w:rPr>
                  <w:lang w:val="en-US"/>
                </w:rPr>
                <w:delText>:</w:delText>
              </w:r>
            </w:del>
          </w:p>
          <w:p w14:paraId="2C4FF7BB" w14:textId="214BC0A0" w:rsidR="00C9436D" w:rsidRPr="00624C44" w:rsidRDefault="00C9436D" w:rsidP="00C9436D">
            <w:pPr>
              <w:rPr>
                <w:lang w:val="en-US"/>
              </w:rPr>
            </w:pPr>
            <w:del w:id="1143" w:author="motioncomposer" w:date="2017-12-21T19:52:00Z">
              <w:r w:rsidRPr="00624C44">
                <w:rPr>
                  <w:lang w:val="en-US"/>
                </w:rPr>
                <w:delText xml:space="preserve">Play </w:delText>
              </w:r>
            </w:del>
            <w:r w:rsidRPr="00624C44">
              <w:rPr>
                <w:lang w:val="en-US"/>
              </w:rPr>
              <w:t xml:space="preserve">in </w:t>
            </w:r>
            <w:ins w:id="1144" w:author="motioncomposer" w:date="2017-12-21T19:52:00Z">
              <w:r w:rsidR="00A847FB" w:rsidRPr="00624C44">
                <w:rPr>
                  <w:lang w:val="en-US"/>
                </w:rPr>
                <w:t>-</w:t>
              </w:r>
            </w:ins>
            <w:r w:rsidRPr="00624C44">
              <w:rPr>
                <w:lang w:val="en-US"/>
              </w:rPr>
              <w:t>place</w:t>
            </w:r>
            <w:del w:id="1145" w:author="motioncomposer" w:date="2017-12-21T19:52:00Z">
              <w:r w:rsidRPr="00624C44">
                <w:rPr>
                  <w:lang w:val="en-US"/>
                </w:rPr>
                <w:delText xml:space="preserve"> </w:delText>
              </w:r>
              <w:r w:rsidRPr="00624C44">
                <w:rPr>
                  <w:sz w:val="16"/>
                  <w:szCs w:val="16"/>
                  <w:highlight w:val="yellow"/>
                  <w:lang w:val="en-US"/>
                </w:rPr>
                <w:delText>(checkbox</w:delText>
              </w:r>
            </w:del>
            <w:r w:rsidRPr="00624C44">
              <w:rPr>
                <w:sz w:val="16"/>
                <w:szCs w:val="16"/>
                <w:highlight w:val="yellow"/>
                <w:lang w:val="en-US"/>
              </w:rPr>
              <w:t>)</w:t>
            </w:r>
          </w:p>
          <w:p w14:paraId="72296F9F" w14:textId="77777777" w:rsidR="00A847FB" w:rsidRPr="00624C44" w:rsidRDefault="00A847FB" w:rsidP="00C9436D">
            <w:pPr>
              <w:rPr>
                <w:ins w:id="1146" w:author="motioncomposer" w:date="2017-12-21T19:52:00Z"/>
                <w:lang w:val="en-US"/>
              </w:rPr>
            </w:pPr>
            <w:ins w:id="1147" w:author="motioncomposer" w:date="2017-12-21T19:52:00Z">
              <w:r w:rsidRPr="00624C44">
                <w:rPr>
                  <w:lang w:val="en-US"/>
                </w:rPr>
                <w:t xml:space="preserve">   Zones</w:t>
              </w:r>
            </w:ins>
          </w:p>
          <w:p w14:paraId="3AAC1B20" w14:textId="77777777" w:rsidR="00C9436D" w:rsidRPr="00624C44" w:rsidRDefault="00C9436D" w:rsidP="00C9436D">
            <w:pPr>
              <w:rPr>
                <w:ins w:id="1148" w:author="motioncomposer" w:date="2017-12-21T19:52:00Z"/>
                <w:lang w:val="en-US"/>
              </w:rPr>
            </w:pPr>
          </w:p>
          <w:p w14:paraId="10BCE048" w14:textId="7597FE3D" w:rsidR="001F6D42" w:rsidRPr="00624C44" w:rsidRDefault="001F6D42" w:rsidP="00C91BEB">
            <w:pPr>
              <w:rPr>
                <w:ins w:id="1149" w:author="motioncomposer" w:date="2017-12-21T19:52:00Z"/>
                <w:sz w:val="16"/>
                <w:szCs w:val="16"/>
                <w:lang w:val="en-US"/>
              </w:rPr>
            </w:pPr>
            <w:ins w:id="1150" w:author="motioncomposer" w:date="2017-12-21T19:52:00Z">
              <w:r w:rsidRPr="00624C44">
                <w:rPr>
                  <w:lang w:val="en-US"/>
                </w:rPr>
                <w:t xml:space="preserve">Sound bank </w:t>
              </w:r>
            </w:ins>
            <w:del w:id="1151" w:author="motioncomposer" w:date="2017-12-21T19:52:00Z">
              <w:r w:rsidR="00C9436D" w:rsidRPr="00624C44">
                <w:rPr>
                  <w:sz w:val="16"/>
                  <w:szCs w:val="16"/>
                  <w:highlight w:val="yellow"/>
                  <w:lang w:val="en-US"/>
                </w:rPr>
                <w:delText>(</w:delText>
              </w:r>
            </w:del>
            <w:r w:rsidR="00C91BEB" w:rsidRPr="00624C44">
              <w:rPr>
                <w:highlight w:val="yellow"/>
                <w:lang w:val="en-US"/>
              </w:rPr>
              <w:t>radio button</w:t>
            </w:r>
            <w:del w:id="1152" w:author="motioncomposer" w:date="2017-12-21T19:52:00Z">
              <w:r w:rsidR="00C9436D" w:rsidRPr="00624C44">
                <w:rPr>
                  <w:sz w:val="16"/>
                  <w:szCs w:val="16"/>
                  <w:highlight w:val="yellow"/>
                  <w:lang w:val="en-US"/>
                </w:rPr>
                <w:delText>)</w:delText>
              </w:r>
            </w:del>
          </w:p>
          <w:p w14:paraId="38F4E341" w14:textId="77777777" w:rsidR="00C9436D" w:rsidRPr="00624C44" w:rsidRDefault="00A847FB" w:rsidP="00D74A10">
            <w:pPr>
              <w:pStyle w:val="ListParagraph"/>
              <w:numPr>
                <w:ilvl w:val="0"/>
                <w:numId w:val="27"/>
              </w:numPr>
              <w:rPr>
                <w:ins w:id="1153" w:author="motioncomposer" w:date="2017-12-21T19:52:00Z"/>
                <w:color w:val="auto"/>
                <w:lang w:val="en-US"/>
              </w:rPr>
            </w:pPr>
            <w:ins w:id="1154" w:author="motioncomposer" w:date="2017-12-21T19:52:00Z">
              <w:r w:rsidRPr="00624C44">
                <w:rPr>
                  <w:color w:val="auto"/>
                  <w:lang w:val="en-US"/>
                </w:rPr>
                <w:t>Groove</w:t>
              </w:r>
              <w:r w:rsidR="00C9436D" w:rsidRPr="00624C44">
                <w:rPr>
                  <w:color w:val="auto"/>
                  <w:lang w:val="en-US"/>
                </w:rPr>
                <w:t xml:space="preserve"> 1</w:t>
              </w:r>
              <w:proofErr w:type="gramStart"/>
              <w:r w:rsidR="00C9436D" w:rsidRPr="00624C44">
                <w:rPr>
                  <w:color w:val="auto"/>
                  <w:lang w:val="en-US"/>
                </w:rPr>
                <w:t xml:space="preserve"> </w:t>
              </w:r>
              <w:r w:rsidRPr="00624C44">
                <w:rPr>
                  <w:color w:val="auto"/>
                  <w:lang w:val="en-US"/>
                </w:rPr>
                <w:t xml:space="preserve">  “</w:t>
              </w:r>
              <w:proofErr w:type="gramEnd"/>
              <w:r w:rsidRPr="00624C44">
                <w:rPr>
                  <w:color w:val="auto"/>
                  <w:lang w:val="en-US"/>
                </w:rPr>
                <w:t>She”</w:t>
              </w:r>
            </w:ins>
          </w:p>
          <w:p w14:paraId="25BEF7D3" w14:textId="77777777" w:rsidR="00A847FB" w:rsidRPr="00624C44" w:rsidRDefault="00A847FB" w:rsidP="00D74A10">
            <w:pPr>
              <w:pStyle w:val="ListParagraph"/>
              <w:numPr>
                <w:ilvl w:val="0"/>
                <w:numId w:val="27"/>
              </w:numPr>
              <w:rPr>
                <w:ins w:id="1155" w:author="motioncomposer" w:date="2017-12-21T19:52:00Z"/>
                <w:color w:val="auto"/>
                <w:lang w:val="en-US"/>
              </w:rPr>
            </w:pPr>
            <w:ins w:id="1156" w:author="motioncomposer" w:date="2017-12-21T19:52:00Z">
              <w:r w:rsidRPr="00624C44">
                <w:rPr>
                  <w:color w:val="auto"/>
                  <w:lang w:val="en-US"/>
                </w:rPr>
                <w:t>Groove</w:t>
              </w:r>
              <w:r w:rsidR="00C9436D" w:rsidRPr="00624C44">
                <w:rPr>
                  <w:color w:val="auto"/>
                  <w:lang w:val="en-US"/>
                </w:rPr>
                <w:t xml:space="preserve"> 2</w:t>
              </w:r>
              <w:proofErr w:type="gramStart"/>
              <w:r w:rsidRPr="00624C44">
                <w:rPr>
                  <w:color w:val="auto"/>
                  <w:lang w:val="en-US"/>
                </w:rPr>
                <w:t xml:space="preserve">   “</w:t>
              </w:r>
              <w:proofErr w:type="gramEnd"/>
              <w:r w:rsidRPr="00624C44">
                <w:rPr>
                  <w:color w:val="auto"/>
                  <w:lang w:val="en-US"/>
                </w:rPr>
                <w:t>Cat”</w:t>
              </w:r>
            </w:ins>
          </w:p>
          <w:p w14:paraId="2A3630DF" w14:textId="77777777" w:rsidR="00A847FB" w:rsidRPr="00624C44" w:rsidRDefault="00A847FB" w:rsidP="00D74A10">
            <w:pPr>
              <w:pStyle w:val="ListParagraph"/>
              <w:numPr>
                <w:ilvl w:val="0"/>
                <w:numId w:val="27"/>
              </w:numPr>
              <w:rPr>
                <w:ins w:id="1157" w:author="motioncomposer" w:date="2017-12-21T19:52:00Z"/>
                <w:color w:val="auto"/>
                <w:lang w:val="en-US"/>
              </w:rPr>
            </w:pPr>
            <w:ins w:id="1158" w:author="motioncomposer" w:date="2017-12-21T19:52:00Z">
              <w:r w:rsidRPr="00624C44">
                <w:rPr>
                  <w:color w:val="auto"/>
                  <w:lang w:val="en-US"/>
                </w:rPr>
                <w:t xml:space="preserve">Groove 3 </w:t>
              </w:r>
              <w:proofErr w:type="gramStart"/>
              <w:r w:rsidRPr="00624C44">
                <w:rPr>
                  <w:color w:val="auto"/>
                  <w:lang w:val="en-US"/>
                </w:rPr>
                <w:t xml:space="preserve">   “</w:t>
              </w:r>
              <w:proofErr w:type="gramEnd"/>
              <w:r w:rsidRPr="00624C44">
                <w:rPr>
                  <w:color w:val="auto"/>
                  <w:lang w:val="en-US"/>
                </w:rPr>
                <w:t>find a name you like”</w:t>
              </w:r>
            </w:ins>
          </w:p>
          <w:p w14:paraId="7BFD9EF8" w14:textId="77777777" w:rsidR="00A847FB" w:rsidRPr="00624C44" w:rsidRDefault="00A847FB" w:rsidP="00D74A10">
            <w:pPr>
              <w:pStyle w:val="ListParagraph"/>
              <w:numPr>
                <w:ilvl w:val="0"/>
                <w:numId w:val="27"/>
              </w:numPr>
              <w:rPr>
                <w:ins w:id="1159" w:author="motioncomposer" w:date="2017-12-21T19:52:00Z"/>
                <w:lang w:val="en-US"/>
              </w:rPr>
            </w:pPr>
            <w:ins w:id="1160" w:author="motioncomposer" w:date="2017-12-21T19:52:00Z">
              <w:r w:rsidRPr="00624C44">
                <w:rPr>
                  <w:color w:val="auto"/>
                  <w:lang w:val="en-US"/>
                </w:rPr>
                <w:t xml:space="preserve">Groove 4 </w:t>
              </w:r>
              <w:proofErr w:type="gramStart"/>
              <w:r w:rsidRPr="00624C44">
                <w:rPr>
                  <w:color w:val="auto"/>
                  <w:lang w:val="en-US"/>
                </w:rPr>
                <w:t xml:space="preserve">   “</w:t>
              </w:r>
              <w:proofErr w:type="gramEnd"/>
              <w:r w:rsidRPr="00624C44">
                <w:rPr>
                  <w:color w:val="auto"/>
                  <w:lang w:val="en-US"/>
                </w:rPr>
                <w:t>find a name you like</w:t>
              </w:r>
              <w:r w:rsidRPr="00624C44">
                <w:rPr>
                  <w:lang w:val="en-US"/>
                </w:rPr>
                <w:t>”</w:t>
              </w:r>
            </w:ins>
          </w:p>
          <w:p w14:paraId="4BC886A1" w14:textId="77777777" w:rsidR="00C9436D" w:rsidRPr="00624C44" w:rsidRDefault="00C9436D" w:rsidP="00C9436D">
            <w:pPr>
              <w:rPr>
                <w:ins w:id="1161" w:author="motioncomposer" w:date="2017-12-21T19:52:00Z"/>
                <w:lang w:val="en-US"/>
              </w:rPr>
            </w:pPr>
          </w:p>
          <w:p w14:paraId="66E1B61D" w14:textId="77777777" w:rsidR="00A847FB" w:rsidRPr="00624C44" w:rsidRDefault="00A847FB" w:rsidP="00C9436D">
            <w:pPr>
              <w:rPr>
                <w:ins w:id="1162" w:author="motioncomposer" w:date="2017-12-21T19:52:00Z"/>
                <w:lang w:val="en-US"/>
              </w:rPr>
            </w:pPr>
          </w:p>
          <w:p w14:paraId="659E7D2D" w14:textId="559A04F4" w:rsidR="00426A60" w:rsidRPr="00624C44" w:rsidRDefault="00426A60" w:rsidP="00CB27EC">
            <w:pPr>
              <w:rPr>
                <w:lang w:val="en-US"/>
              </w:rPr>
            </w:pPr>
          </w:p>
        </w:tc>
        <w:tc>
          <w:tcPr>
            <w:tcW w:w="3685" w:type="dxa"/>
          </w:tcPr>
          <w:p w14:paraId="0C351A97" w14:textId="77777777" w:rsidR="00426A60" w:rsidRPr="00624C44" w:rsidRDefault="00426A60" w:rsidP="00CB27EC">
            <w:pPr>
              <w:rPr>
                <w:lang w:val="en-US"/>
              </w:rPr>
            </w:pPr>
            <w:r w:rsidRPr="00624C44">
              <w:rPr>
                <w:lang w:val="en-US"/>
              </w:rPr>
              <w:t xml:space="preserve">Evolves Over Time </w:t>
            </w:r>
            <w:r w:rsidRPr="00624C44">
              <w:rPr>
                <w:highlight w:val="yellow"/>
                <w:lang w:val="en-US"/>
              </w:rPr>
              <w:t>(checkbox)</w:t>
            </w:r>
          </w:p>
          <w:p w14:paraId="6E82ACD5" w14:textId="77777777" w:rsidR="00426A60" w:rsidRPr="00624C44" w:rsidRDefault="00426A60" w:rsidP="00CB27EC">
            <w:pPr>
              <w:rPr>
                <w:lang w:val="en-US"/>
              </w:rPr>
            </w:pPr>
          </w:p>
          <w:p w14:paraId="59AAAAFF" w14:textId="0F27E4CF" w:rsidR="00426A60" w:rsidRPr="00624C44" w:rsidRDefault="00426A60" w:rsidP="00CB27EC">
            <w:pPr>
              <w:rPr>
                <w:lang w:val="en-US"/>
              </w:rPr>
            </w:pPr>
            <w:del w:id="1163" w:author="motioncomposer" w:date="2017-12-21T19:52:00Z">
              <w:r w:rsidRPr="00624C44">
                <w:rPr>
                  <w:lang w:val="en-US"/>
                </w:rPr>
                <w:delText>*</w:delText>
              </w:r>
            </w:del>
            <w:r w:rsidRPr="00624C44">
              <w:rPr>
                <w:lang w:val="en-US"/>
              </w:rPr>
              <w:t xml:space="preserve">Break </w:t>
            </w:r>
            <w:r w:rsidRPr="00624C44">
              <w:rPr>
                <w:highlight w:val="yellow"/>
                <w:lang w:val="en-US"/>
              </w:rPr>
              <w:t>(</w:t>
            </w:r>
            <w:r w:rsidR="00C91BEB" w:rsidRPr="00624C44">
              <w:rPr>
                <w:highlight w:val="yellow"/>
                <w:lang w:val="en-US"/>
              </w:rPr>
              <w:t>push</w:t>
            </w:r>
            <w:ins w:id="1164" w:author="motioncomposer" w:date="2017-12-21T19:52:00Z">
              <w:r w:rsidR="00A847FB" w:rsidRPr="00624C44">
                <w:rPr>
                  <w:highlight w:val="yellow"/>
                  <w:lang w:val="en-US"/>
                </w:rPr>
                <w:t xml:space="preserve"> </w:t>
              </w:r>
            </w:ins>
            <w:r w:rsidR="00C91BEB" w:rsidRPr="00624C44">
              <w:rPr>
                <w:lang w:val="en-US"/>
              </w:rPr>
              <w:t>button)</w:t>
            </w:r>
          </w:p>
          <w:p w14:paraId="036EDEB1" w14:textId="77777777" w:rsidR="00426A60" w:rsidRPr="00624C44" w:rsidRDefault="00426A60" w:rsidP="00CB27EC">
            <w:pPr>
              <w:rPr>
                <w:lang w:val="en-US"/>
              </w:rPr>
            </w:pPr>
          </w:p>
          <w:p w14:paraId="3F69A8C4" w14:textId="0D976FEB" w:rsidR="00426A60" w:rsidRPr="00624C44" w:rsidRDefault="00C91BEB" w:rsidP="00CB27EC">
            <w:pPr>
              <w:rPr>
                <w:lang w:val="en-US"/>
              </w:rPr>
            </w:pPr>
            <w:r w:rsidRPr="00624C44">
              <w:rPr>
                <w:lang w:val="en-US"/>
              </w:rPr>
              <w:t>n x</w:t>
            </w:r>
            <w:r w:rsidR="00426A60" w:rsidRPr="00624C44">
              <w:rPr>
                <w:lang w:val="en-US"/>
              </w:rPr>
              <w:t xml:space="preserve"> Accent </w:t>
            </w:r>
            <w:ins w:id="1165" w:author="motioncomposer" w:date="2017-12-21T19:52:00Z">
              <w:r w:rsidR="00426A60" w:rsidRPr="00624C44">
                <w:rPr>
                  <w:highlight w:val="yellow"/>
                  <w:lang w:val="en-US"/>
                </w:rPr>
                <w:t>(</w:t>
              </w:r>
            </w:ins>
            <w:r w:rsidRPr="00624C44">
              <w:rPr>
                <w:highlight w:val="yellow"/>
                <w:lang w:val="en-US"/>
              </w:rPr>
              <w:t>push b</w:t>
            </w:r>
            <w:del w:id="1166" w:author="motioncomposer" w:date="2017-12-21T19:52:00Z">
              <w:r w:rsidR="00426A60" w:rsidRPr="00624C44">
                <w:rPr>
                  <w:highlight w:val="yellow"/>
                  <w:lang w:val="en-US"/>
                </w:rPr>
                <w:delText>utton</w:delText>
              </w:r>
            </w:del>
            <w:r w:rsidR="00426A60" w:rsidRPr="00624C44">
              <w:rPr>
                <w:highlight w:val="yellow"/>
                <w:lang w:val="en-US"/>
              </w:rPr>
              <w:t>)</w:t>
            </w:r>
            <w:r w:rsidR="00426A60" w:rsidRPr="00624C44">
              <w:rPr>
                <w:lang w:val="en-US"/>
              </w:rPr>
              <w:t xml:space="preserve"> </w:t>
            </w:r>
            <w:r w:rsidRPr="00624C44">
              <w:rPr>
                <w:lang w:val="en-US"/>
              </w:rPr>
              <w:t>*</w:t>
            </w:r>
          </w:p>
          <w:p w14:paraId="537C3EA5" w14:textId="77777777" w:rsidR="00426A60" w:rsidRPr="00624C44" w:rsidRDefault="00426A60" w:rsidP="00CB27EC">
            <w:pPr>
              <w:rPr>
                <w:lang w:val="en-US"/>
              </w:rPr>
            </w:pPr>
          </w:p>
          <w:p w14:paraId="6761247E" w14:textId="77777777" w:rsidR="00426A60" w:rsidRPr="00624C44" w:rsidRDefault="00426A60" w:rsidP="00C91BEB">
            <w:pPr>
              <w:rPr>
                <w:lang w:val="en-US"/>
              </w:rPr>
            </w:pPr>
          </w:p>
        </w:tc>
      </w:tr>
    </w:tbl>
    <w:p w14:paraId="331C36F1" w14:textId="2E262A98" w:rsidR="00C91BEB" w:rsidRPr="00624C44" w:rsidRDefault="00C91BEB" w:rsidP="00C91BEB">
      <w:pPr>
        <w:rPr>
          <w:lang w:val="en-US"/>
        </w:rPr>
      </w:pPr>
      <w:bookmarkStart w:id="1167" w:name="_Toc361999042"/>
      <w:bookmarkStart w:id="1168" w:name="_Toc362437901"/>
      <w:bookmarkStart w:id="1169" w:name="_Toc365022726"/>
      <w:bookmarkStart w:id="1170" w:name="_Toc369191199"/>
      <w:bookmarkStart w:id="1171" w:name="_Toc347839340"/>
      <w:bookmarkStart w:id="1172" w:name="_Toc348390733"/>
      <w:r w:rsidRPr="00624C44">
        <w:rPr>
          <w:lang w:val="en-US"/>
        </w:rPr>
        <w:t xml:space="preserve">*: </w:t>
      </w:r>
      <w:ins w:id="1173" w:author="motioncomposer" w:date="2017-12-21T19:52:00Z">
        <w:r w:rsidRPr="00624C44">
          <w:rPr>
            <w:lang w:val="en-US"/>
          </w:rPr>
          <w:t>these are the buttons that let</w:t>
        </w:r>
      </w:ins>
      <w:del w:id="1174" w:author="motioncomposer" w:date="2017-12-21T19:52:00Z">
        <w:r w:rsidRPr="00624C44">
          <w:rPr>
            <w:lang w:val="en-US"/>
          </w:rPr>
          <w:delText>*-option to be decided (if</w:delText>
        </w:r>
      </w:del>
      <w:r w:rsidRPr="00624C44">
        <w:rPr>
          <w:lang w:val="en-US"/>
        </w:rPr>
        <w:t xml:space="preserve"> the operator </w:t>
      </w:r>
      <w:del w:id="1175" w:author="motioncomposer" w:date="2017-12-21T19:52:00Z">
        <w:r w:rsidRPr="00624C44">
          <w:rPr>
            <w:lang w:val="en-US"/>
          </w:rPr>
          <w:delText xml:space="preserve">can </w:delText>
        </w:r>
      </w:del>
      <w:r w:rsidRPr="00624C44">
        <w:rPr>
          <w:lang w:val="en-US"/>
        </w:rPr>
        <w:t>“play along</w:t>
      </w:r>
      <w:ins w:id="1176" w:author="motioncomposer" w:date="2017-12-21T19:52:00Z">
        <w:r w:rsidRPr="00624C44">
          <w:rPr>
            <w:lang w:val="en-US"/>
          </w:rPr>
          <w:t xml:space="preserve"> with the player” by tapping on the tablet.</w:t>
        </w:r>
      </w:ins>
      <w:del w:id="1177" w:author="motioncomposer" w:date="2017-12-21T19:52:00Z">
        <w:r w:rsidRPr="00624C44">
          <w:rPr>
            <w:lang w:val="en-US"/>
          </w:rPr>
          <w:delText>”…</w:delText>
        </w:r>
      </w:del>
    </w:p>
    <w:p w14:paraId="4B3A3537" w14:textId="77777777" w:rsidR="002B29A1" w:rsidRPr="00624C44" w:rsidRDefault="002B29A1" w:rsidP="002B29A1">
      <w:pPr>
        <w:pStyle w:val="Heading3"/>
        <w:rPr>
          <w:lang w:val="en-US"/>
        </w:rPr>
      </w:pPr>
      <w:bookmarkStart w:id="1178" w:name="_Toc380405776"/>
      <w:r w:rsidRPr="00624C44">
        <w:rPr>
          <w:lang w:val="en-US"/>
        </w:rPr>
        <w:t>Misc.</w:t>
      </w:r>
      <w:bookmarkEnd w:id="1167"/>
      <w:bookmarkEnd w:id="1168"/>
      <w:bookmarkEnd w:id="1169"/>
      <w:bookmarkEnd w:id="1170"/>
      <w:bookmarkEnd w:id="1178"/>
    </w:p>
    <w:p w14:paraId="3FC66105" w14:textId="225FD580" w:rsidR="0059001F" w:rsidRPr="00624C44" w:rsidRDefault="002B29A1" w:rsidP="00D926EC">
      <w:pPr>
        <w:rPr>
          <w:lang w:val="en-US"/>
        </w:rPr>
      </w:pPr>
      <w:r w:rsidRPr="00624C44">
        <w:rPr>
          <w:noProof/>
          <w:lang w:val="en-GB" w:eastAsia="en-GB"/>
        </w:rPr>
        <mc:AlternateContent>
          <mc:Choice Requires="wps">
            <w:drawing>
              <wp:anchor distT="0" distB="0" distL="114300" distR="114300" simplePos="0" relativeHeight="251664384" behindDoc="0" locked="0" layoutInCell="1" allowOverlap="1" wp14:anchorId="1D635A51" wp14:editId="7D2E2B23">
                <wp:simplePos x="0" y="0"/>
                <wp:positionH relativeFrom="column">
                  <wp:posOffset>0</wp:posOffset>
                </wp:positionH>
                <wp:positionV relativeFrom="paragraph">
                  <wp:posOffset>243840</wp:posOffset>
                </wp:positionV>
                <wp:extent cx="5715000" cy="876300"/>
                <wp:effectExtent l="0" t="0" r="25400" b="38100"/>
                <wp:wrapThrough wrapText="bothSides">
                  <wp:wrapPolygon edited="0">
                    <wp:start x="0" y="0"/>
                    <wp:lineTo x="0" y="21913"/>
                    <wp:lineTo x="21600" y="21913"/>
                    <wp:lineTo x="21600" y="0"/>
                    <wp:lineTo x="0" y="0"/>
                  </wp:wrapPolygon>
                </wp:wrapThrough>
                <wp:docPr id="16"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15000" cy="876300"/>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wps:spPr>
                      <wps:txbx>
                        <w:txbxContent>
                          <w:p w14:paraId="1A0345BE" w14:textId="17659054" w:rsidR="00D124BC" w:rsidRPr="007F1B22" w:rsidRDefault="00D124BC" w:rsidP="002B29A1">
                            <w:pPr>
                              <w:pStyle w:val="Heading3"/>
                              <w:spacing w:before="60"/>
                              <w:ind w:left="0" w:firstLine="0"/>
                              <w:rPr>
                                <w:lang w:val="en-GB"/>
                              </w:rPr>
                            </w:pPr>
                            <w:r>
                              <w:rPr>
                                <w:lang w:val="en-GB"/>
                              </w:rPr>
                              <w:t>Future market?</w:t>
                            </w:r>
                          </w:p>
                          <w:p w14:paraId="0A9756D4" w14:textId="00FA4A91" w:rsidR="00D124BC" w:rsidRPr="007F1B22" w:rsidRDefault="00D124BC" w:rsidP="002B29A1">
                            <w:pPr>
                              <w:rPr>
                                <w:lang w:val="en-GB"/>
                              </w:rPr>
                            </w:pPr>
                            <w:r w:rsidRPr="007F1B22">
                              <w:rPr>
                                <w:rFonts w:eastAsia="Calibri"/>
                                <w:lang w:val="en-GB"/>
                              </w:rPr>
                              <w:t xml:space="preserve">Techno, the music genre, is, of course, huge.   Maybe we can </w:t>
                            </w:r>
                            <w:r>
                              <w:rPr>
                                <w:rFonts w:eastAsia="Calibri"/>
                                <w:lang w:val="en-GB"/>
                              </w:rPr>
                              <w:t>sell the MC to</w:t>
                            </w:r>
                            <w:r w:rsidRPr="007F1B22">
                              <w:rPr>
                                <w:rFonts w:eastAsia="Calibri"/>
                                <w:lang w:val="en-GB"/>
                              </w:rPr>
                              <w:t xml:space="preserve"> other markets?  Imagine, e.g., after we </w:t>
                            </w:r>
                            <w:r>
                              <w:rPr>
                                <w:rFonts w:eastAsia="Calibri"/>
                                <w:lang w:val="en-GB"/>
                              </w:rPr>
                              <w:t xml:space="preserve">build some </w:t>
                            </w:r>
                            <w:r w:rsidRPr="007F1B22">
                              <w:rPr>
                                <w:rFonts w:eastAsia="Calibri"/>
                                <w:lang w:val="en-GB"/>
                              </w:rPr>
                              <w:t xml:space="preserve">good </w:t>
                            </w:r>
                            <w:r>
                              <w:rPr>
                                <w:rFonts w:eastAsia="Calibri"/>
                                <w:lang w:val="en-GB"/>
                              </w:rPr>
                              <w:t xml:space="preserve">techno MEs, that we </w:t>
                            </w:r>
                            <w:r w:rsidRPr="007F1B22">
                              <w:rPr>
                                <w:rFonts w:eastAsia="Calibri"/>
                                <w:lang w:val="en-GB"/>
                              </w:rPr>
                              <w:t xml:space="preserve">talk to pop stars about contributing songs à la Guitar Hero. </w:t>
                            </w:r>
                          </w:p>
                          <w:p w14:paraId="6AEABD75" w14:textId="77777777" w:rsidR="00D124BC" w:rsidRPr="007F1B22" w:rsidRDefault="00D124BC" w:rsidP="002B29A1">
                            <w:pPr>
                              <w:jc w:val="center"/>
                              <w:rPr>
                                <w:lang w:val="en-GB"/>
                              </w:rPr>
                            </w:pPr>
                          </w:p>
                          <w:p w14:paraId="4A73256B" w14:textId="77777777" w:rsidR="00D124BC" w:rsidRPr="007F1B22" w:rsidRDefault="00D124BC" w:rsidP="002B29A1">
                            <w:pP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oundrect w14:anchorId="1D635A51" id="_x0000_s1197" style="position:absolute;margin-left:0;margin-top:19.2pt;width:450pt;height:6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" fillcolor="#dbe5f1 [660]" strokecolor="#b8cce4 [1300]" strokeweight=".25pt">
                <v:path arrowok="t"/>
                <v:textbox>
                  <w:txbxContent>
                    <w:p w14:paraId="1A0345BE" w14:textId="17659054" w:rsidR="00D124BC" w:rsidRPr="007F1B22" w:rsidRDefault="00D124BC" w:rsidP="002B29A1">
                      <w:pPr>
                        <w:pStyle w:val="Heading3"/>
                        <w:spacing w:before="60"/>
                        <w:ind w:left="0" w:firstLine="0"/>
                        <w:rPr>
                          <w:lang w:val="en-GB"/>
                        </w:rPr>
                      </w:pPr>
                      <w:r>
                        <w:rPr>
                          <w:lang w:val="en-GB"/>
                        </w:rPr>
                        <w:t>Future market?</w:t>
                      </w:r>
                    </w:p>
                    <w:p w14:paraId="0A9756D4" w14:textId="00FA4A91" w:rsidR="00D124BC" w:rsidRPr="007F1B22" w:rsidRDefault="00D124BC" w:rsidP="002B29A1">
                      <w:pPr>
                        <w:rPr>
                          <w:lang w:val="en-GB"/>
                        </w:rPr>
                      </w:pPr>
                      <w:r w:rsidRPr="007F1B22">
                        <w:rPr>
                          <w:rFonts w:eastAsia="Calibri"/>
                          <w:lang w:val="en-GB"/>
                        </w:rPr>
                        <w:t xml:space="preserve">Techno, the music genre, is, of course, huge.   Maybe we can </w:t>
                      </w:r>
                      <w:r>
                        <w:rPr>
                          <w:rFonts w:eastAsia="Calibri"/>
                          <w:lang w:val="en-GB"/>
                        </w:rPr>
                        <w:t>sell the MC to</w:t>
                      </w:r>
                      <w:r w:rsidRPr="007F1B22">
                        <w:rPr>
                          <w:rFonts w:eastAsia="Calibri"/>
                          <w:lang w:val="en-GB"/>
                        </w:rPr>
                        <w:t xml:space="preserve"> other markets?  Imagine, e.g., after we </w:t>
                      </w:r>
                      <w:r>
                        <w:rPr>
                          <w:rFonts w:eastAsia="Calibri"/>
                          <w:lang w:val="en-GB"/>
                        </w:rPr>
                        <w:t xml:space="preserve">build some </w:t>
                      </w:r>
                      <w:r w:rsidRPr="007F1B22">
                        <w:rPr>
                          <w:rFonts w:eastAsia="Calibri"/>
                          <w:lang w:val="en-GB"/>
                        </w:rPr>
                        <w:t xml:space="preserve">good </w:t>
                      </w:r>
                      <w:r>
                        <w:rPr>
                          <w:rFonts w:eastAsia="Calibri"/>
                          <w:lang w:val="en-GB"/>
                        </w:rPr>
                        <w:t xml:space="preserve">techno MEs, that we </w:t>
                      </w:r>
                      <w:r w:rsidRPr="007F1B22">
                        <w:rPr>
                          <w:rFonts w:eastAsia="Calibri"/>
                          <w:lang w:val="en-GB"/>
                        </w:rPr>
                        <w:t xml:space="preserve">talk to pop stars about contributing songs à la Guitar Hero. </w:t>
                      </w:r>
                    </w:p>
                    <w:p w14:paraId="6AEABD75" w14:textId="77777777" w:rsidR="00D124BC" w:rsidRPr="007F1B22" w:rsidRDefault="00D124BC" w:rsidP="002B29A1">
                      <w:pPr>
                        <w:jc w:val="center"/>
                        <w:rPr>
                          <w:lang w:val="en-GB"/>
                        </w:rPr>
                      </w:pPr>
                    </w:p>
                    <w:p w14:paraId="4A73256B" w14:textId="77777777" w:rsidR="00D124BC" w:rsidRPr="007F1B22" w:rsidRDefault="00D124BC" w:rsidP="002B29A1">
                      <w:pPr>
                        <w:rPr>
                          <w:lang w:val="en-GB"/>
                        </w:rPr>
                      </w:pPr>
                    </w:p>
                  </w:txbxContent>
                </v:textbox>
                <w10:wrap type="through"/>
              </v:roundrect>
            </w:pict>
          </mc:Fallback>
        </mc:AlternateContent>
      </w:r>
    </w:p>
    <w:p w14:paraId="40816E3A" w14:textId="77777777" w:rsidR="000A3097" w:rsidRPr="00624C44" w:rsidRDefault="000A3097" w:rsidP="00D926EC">
      <w:pPr>
        <w:rPr>
          <w:lang w:val="en-US"/>
        </w:rPr>
      </w:pPr>
    </w:p>
    <w:p w14:paraId="7543292A" w14:textId="77777777" w:rsidR="00F21ACD" w:rsidRPr="00624C44" w:rsidRDefault="00F21ACD" w:rsidP="00D926EC">
      <w:pPr>
        <w:rPr>
          <w:lang w:val="en-US"/>
        </w:rPr>
      </w:pPr>
    </w:p>
    <w:p w14:paraId="23371915" w14:textId="61A9E62F" w:rsidR="004B4F02" w:rsidRPr="00624C44" w:rsidRDefault="00D926EC" w:rsidP="00F21623">
      <w:pPr>
        <w:pStyle w:val="Heading1"/>
      </w:pPr>
      <w:bookmarkStart w:id="1179" w:name="_Toc362437902"/>
      <w:bookmarkStart w:id="1180" w:name="_Toc365022727"/>
      <w:bookmarkStart w:id="1181" w:name="_Toc369191200"/>
      <w:bookmarkStart w:id="1182" w:name="_Toc380405777"/>
      <w:r w:rsidRPr="00624C44">
        <w:lastRenderedPageBreak/>
        <w:t>Fields</w:t>
      </w:r>
      <w:bookmarkEnd w:id="1171"/>
      <w:bookmarkEnd w:id="1172"/>
      <w:bookmarkEnd w:id="1179"/>
      <w:bookmarkEnd w:id="1180"/>
      <w:bookmarkEnd w:id="1181"/>
      <w:bookmarkEnd w:id="1182"/>
    </w:p>
    <w:p w14:paraId="6062CBDE" w14:textId="1CE0F1A6" w:rsidR="006F5E51" w:rsidRPr="00624C44" w:rsidRDefault="0045077E" w:rsidP="000123E7">
      <w:pPr>
        <w:pStyle w:val="Heading3"/>
        <w:rPr>
          <w:ins w:id="1183" w:author="motioncomposer" w:date="2017-12-21T19:52:00Z"/>
          <w:lang w:val="en-US"/>
        </w:rPr>
      </w:pPr>
      <w:bookmarkStart w:id="1184" w:name="_Toc361999044"/>
      <w:bookmarkStart w:id="1185" w:name="_Toc362437903"/>
      <w:bookmarkStart w:id="1186" w:name="_Toc365022728"/>
      <w:bookmarkStart w:id="1187" w:name="_Toc347839341"/>
      <w:bookmarkStart w:id="1188" w:name="_Toc348390734"/>
      <w:ins w:id="1189" w:author="motioncomposer" w:date="2017-12-21T19:52:00Z">
        <w:r w:rsidRPr="00624C44">
          <w:rPr>
            <w:noProof/>
            <w:lang w:val="en-GB" w:eastAsia="en-GB"/>
            <w:rPrChange w:id="1190" w:author="Unknown">
              <w:rPr>
                <w:rFonts w:ascii="Blender Pro Book" w:eastAsiaTheme="minorEastAsia" w:hAnsi="Blender Pro Book" w:cstheme="minorBidi"/>
                <w:noProof/>
                <w:color w:val="auto"/>
                <w:sz w:val="20"/>
                <w:szCs w:val="24"/>
                <w:lang w:val="en-GB" w:eastAsia="en-GB"/>
              </w:rPr>
            </w:rPrChange>
          </w:rPr>
          <mc:AlternateContent>
            <mc:Choice Requires="wps">
              <w:drawing>
                <wp:inline distT="0" distB="0" distL="0" distR="0" wp14:anchorId="7CA339A7" wp14:editId="1CE7BF65">
                  <wp:extent cx="5799622" cy="923078"/>
                  <wp:effectExtent l="0" t="0" r="17145" b="17145"/>
                  <wp:docPr id="486"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4551A25" w14:textId="77777777" w:rsidR="00D124BC" w:rsidRPr="00EE6221" w:rsidRDefault="00D124BC" w:rsidP="0045077E">
                              <w:pPr>
                                <w:pStyle w:val="Heading3"/>
                                <w:spacing w:before="120"/>
                                <w:ind w:left="431" w:hanging="431"/>
                                <w:rPr>
                                  <w:ins w:id="1191" w:author="motioncomposer" w:date="2017-12-21T19:52:00Z"/>
                                  <w:lang w:val="en-US"/>
                                </w:rPr>
                              </w:pPr>
                              <w:ins w:id="1192" w:author="motioncomposer" w:date="2017-12-21T19:52:00Z">
                                <w:r>
                                  <w:rPr>
                                    <w:lang w:val="en-US"/>
                                  </w:rPr>
                                  <w:t xml:space="preserve">Note to Composers </w:t>
                                </w:r>
                              </w:ins>
                            </w:p>
                            <w:p w14:paraId="2FD8DDCD" w14:textId="77777777" w:rsidR="00D124BC" w:rsidRPr="001A4E3A" w:rsidRDefault="00D124BC" w:rsidP="0045077E">
                              <w:pPr>
                                <w:pStyle w:val="bullet2"/>
                                <w:ind w:left="567"/>
                                <w:rPr>
                                  <w:ins w:id="1193" w:author="motioncomposer" w:date="2017-12-21T19:52:00Z"/>
                                </w:rPr>
                              </w:pPr>
                              <w:ins w:id="1194"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2DC1CB94" w14:textId="77777777" w:rsidR="00D124BC" w:rsidRPr="00EE6221" w:rsidRDefault="00D124BC" w:rsidP="0045077E">
                              <w:pPr>
                                <w:jc w:val="center"/>
                                <w:rPr>
                                  <w:ins w:id="1195" w:author="motioncomposer" w:date="2017-12-21T19:52:00Z"/>
                                  <w:lang w:val="en-US"/>
                                </w:rPr>
                              </w:pPr>
                            </w:p>
                            <w:p w14:paraId="7EABB8E4" w14:textId="77777777" w:rsidR="00D124BC" w:rsidRPr="00EE6221" w:rsidRDefault="00D124BC" w:rsidP="0045077E">
                              <w:pPr>
                                <w:rPr>
                                  <w:ins w:id="1196"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7CA339A7" id="_x0000_s1198"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" fillcolor="#dbe5f1 [660]" strokecolor="#b8cce4 [1300]" strokeweight=".25pt">
                  <v:path arrowok="t"/>
                  <v:textbox>
                    <w:txbxContent>
                      <w:p w14:paraId="64551A25" w14:textId="77777777" w:rsidR="00D124BC" w:rsidRPr="00EE6221" w:rsidRDefault="00D124BC" w:rsidP="0045077E">
                        <w:pPr>
                          <w:pStyle w:val="Heading3"/>
                          <w:spacing w:before="120"/>
                          <w:ind w:left="431" w:hanging="431"/>
                          <w:rPr>
                            <w:ins w:id="1197" w:author="motioncomposer" w:date="2017-12-21T19:52:00Z"/>
                            <w:lang w:val="en-US"/>
                          </w:rPr>
                        </w:pPr>
                        <w:ins w:id="1198" w:author="motioncomposer" w:date="2017-12-21T19:52:00Z">
                          <w:r>
                            <w:rPr>
                              <w:lang w:val="en-US"/>
                            </w:rPr>
                            <w:t xml:space="preserve">Note to Composers </w:t>
                          </w:r>
                        </w:ins>
                      </w:p>
                      <w:p w14:paraId="2FD8DDCD" w14:textId="77777777" w:rsidR="00D124BC" w:rsidRPr="001A4E3A" w:rsidRDefault="00D124BC" w:rsidP="0045077E">
                        <w:pPr>
                          <w:pStyle w:val="bullet2"/>
                          <w:ind w:left="567"/>
                          <w:rPr>
                            <w:ins w:id="1199" w:author="motioncomposer" w:date="2017-12-21T19:52:00Z"/>
                          </w:rPr>
                        </w:pPr>
                        <w:ins w:id="1200"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2DC1CB94" w14:textId="77777777" w:rsidR="00D124BC" w:rsidRPr="00EE6221" w:rsidRDefault="00D124BC" w:rsidP="0045077E">
                        <w:pPr>
                          <w:jc w:val="center"/>
                          <w:rPr>
                            <w:ins w:id="1201" w:author="motioncomposer" w:date="2017-12-21T19:52:00Z"/>
                            <w:lang w:val="en-US"/>
                          </w:rPr>
                        </w:pPr>
                      </w:p>
                      <w:p w14:paraId="7EABB8E4" w14:textId="77777777" w:rsidR="00D124BC" w:rsidRPr="00EE6221" w:rsidRDefault="00D124BC" w:rsidP="0045077E">
                        <w:pPr>
                          <w:rPr>
                            <w:ins w:id="1202" w:author="motioncomposer" w:date="2017-12-21T19:52:00Z"/>
                            <w:lang w:val="en-US"/>
                          </w:rPr>
                        </w:pPr>
                      </w:p>
                    </w:txbxContent>
                  </v:textbox>
                  <w10:anchorlock/>
                </v:roundrect>
              </w:pict>
            </mc:Fallback>
          </mc:AlternateContent>
        </w:r>
      </w:ins>
    </w:p>
    <w:p w14:paraId="4933F204" w14:textId="77777777" w:rsidR="000123E7" w:rsidRPr="00624C44" w:rsidRDefault="000123E7" w:rsidP="000123E7">
      <w:pPr>
        <w:pStyle w:val="Heading3"/>
        <w:rPr>
          <w:ins w:id="1203" w:author="motioncomposer" w:date="2017-12-21T19:52:00Z"/>
          <w:lang w:val="en-US"/>
        </w:rPr>
      </w:pPr>
      <w:bookmarkStart w:id="1204" w:name="_Toc380405778"/>
      <w:ins w:id="1205" w:author="motioncomposer" w:date="2017-12-21T19:52:00Z">
        <w:r w:rsidRPr="00624C44">
          <w:rPr>
            <w:lang w:val="en-US"/>
          </w:rPr>
          <w:t>Description</w:t>
        </w:r>
        <w:bookmarkEnd w:id="1204"/>
      </w:ins>
    </w:p>
    <w:p w14:paraId="6423C168" w14:textId="0F91E193" w:rsidR="004B4F02" w:rsidRPr="00624C44" w:rsidRDefault="003E7097" w:rsidP="003E7097">
      <w:pPr>
        <w:rPr>
          <w:lang w:val="en-US"/>
        </w:rPr>
      </w:pPr>
      <w:bookmarkStart w:id="1206" w:name="_Toc361999045"/>
      <w:bookmarkEnd w:id="1184"/>
      <w:bookmarkEnd w:id="1185"/>
      <w:bookmarkEnd w:id="1186"/>
      <w:r w:rsidRPr="00624C44">
        <w:rPr>
          <w:lang w:val="en-US"/>
        </w:rPr>
        <w:t>Simple:  you move, you hear</w:t>
      </w:r>
      <w:del w:id="1207" w:author="motioncomposer" w:date="2017-12-21T19:52:00Z">
        <w:r w:rsidRPr="00624C44">
          <w:rPr>
            <w:lang w:val="en-US"/>
          </w:rPr>
          <w:delText xml:space="preserve"> it</w:delText>
        </w:r>
      </w:del>
      <w:r w:rsidRPr="00624C44">
        <w:rPr>
          <w:lang w:val="en-US"/>
        </w:rPr>
        <w:t xml:space="preserve">.  Highly intuitive, if not always musical. We could make different body parts create different sounds, but we don’t want to… This introduces a level of complexity that we do not want (at least not in the primary product).  Such goes against the basic metaphor: you </w:t>
      </w:r>
      <w:r w:rsidRPr="00624C44">
        <w:rPr>
          <w:i/>
          <w:u w:val="single"/>
          <w:lang w:val="en-US"/>
        </w:rPr>
        <w:t>are</w:t>
      </w:r>
      <w:r w:rsidR="00A4411C" w:rsidRPr="00624C44">
        <w:rPr>
          <w:lang w:val="en-US"/>
        </w:rPr>
        <w:t xml:space="preserve"> the bird, etc.  </w:t>
      </w:r>
    </w:p>
    <w:p w14:paraId="11CCCD6E" w14:textId="7A7B5398" w:rsidR="002C2BD7" w:rsidRPr="00624C44" w:rsidRDefault="002C2BD7" w:rsidP="002C2BD7">
      <w:pPr>
        <w:pStyle w:val="Heading3"/>
        <w:rPr>
          <w:lang w:val="en-US"/>
        </w:rPr>
      </w:pPr>
      <w:bookmarkStart w:id="1208" w:name="_Toc361999046"/>
      <w:bookmarkStart w:id="1209" w:name="_Toc362437905"/>
      <w:bookmarkStart w:id="1210" w:name="_Toc365022730"/>
      <w:bookmarkStart w:id="1211" w:name="_Toc380405779"/>
      <w:bookmarkEnd w:id="1206"/>
      <w:r w:rsidRPr="00624C44">
        <w:rPr>
          <w:lang w:val="en-US"/>
        </w:rPr>
        <w:t>Features</w:t>
      </w:r>
      <w:bookmarkEnd w:id="1208"/>
      <w:bookmarkEnd w:id="1209"/>
      <w:bookmarkEnd w:id="1210"/>
      <w:bookmarkEnd w:id="1211"/>
    </w:p>
    <w:p w14:paraId="78F1AA15" w14:textId="77777777" w:rsidR="002C2BD7" w:rsidRPr="00624C44" w:rsidRDefault="002C2BD7" w:rsidP="002C2BD7">
      <w:pPr>
        <w:rPr>
          <w:lang w:val="en-US"/>
        </w:rPr>
      </w:pPr>
    </w:p>
    <w:p w14:paraId="6A16DF83" w14:textId="476B6815" w:rsidR="002C2BD7" w:rsidRPr="00624C44" w:rsidRDefault="00007B6E" w:rsidP="002C2BD7">
      <w:pPr>
        <w:rPr>
          <w:lang w:val="en-US"/>
        </w:rPr>
      </w:pPr>
      <w:r w:rsidRPr="00624C44">
        <w:rPr>
          <w:lang w:val="en-US"/>
        </w:rPr>
        <w:t>Zones Mode</w:t>
      </w:r>
    </w:p>
    <w:p w14:paraId="0A899669" w14:textId="77777777" w:rsidR="002C2BD7" w:rsidRPr="00624C44" w:rsidRDefault="002C2BD7" w:rsidP="00CA5155">
      <w:pPr>
        <w:ind w:left="284"/>
        <w:rPr>
          <w:lang w:val="en-US"/>
        </w:rPr>
      </w:pPr>
      <w:proofErr w:type="spellStart"/>
      <w:r w:rsidRPr="00624C44">
        <w:rPr>
          <w:lang w:val="en-US"/>
        </w:rPr>
        <w:t>Discretes</w:t>
      </w:r>
      <w:proofErr w:type="spellEnd"/>
      <w:r w:rsidRPr="00624C44">
        <w:rPr>
          <w:lang w:val="en-US"/>
        </w:rPr>
        <w:t xml:space="preserve"> -- Small isolated sounds. example:  a single chirp for bird</w:t>
      </w:r>
    </w:p>
    <w:p w14:paraId="5B5BEA3F" w14:textId="77777777" w:rsidR="002C2BD7" w:rsidRPr="00624C44" w:rsidRDefault="002C2BD7" w:rsidP="00CA5155">
      <w:pPr>
        <w:ind w:left="284"/>
        <w:rPr>
          <w:lang w:val="en-US"/>
        </w:rPr>
      </w:pPr>
      <w:r w:rsidRPr="00624C44">
        <w:rPr>
          <w:lang w:val="en-US"/>
        </w:rPr>
        <w:t xml:space="preserve">Activity Normal-- example:  low activity = a singing </w:t>
      </w:r>
      <w:proofErr w:type="gramStart"/>
      <w:r w:rsidRPr="00624C44">
        <w:rPr>
          <w:lang w:val="en-US"/>
        </w:rPr>
        <w:t>bird,  high</w:t>
      </w:r>
      <w:proofErr w:type="gramEnd"/>
      <w:r w:rsidRPr="00624C44">
        <w:rPr>
          <w:lang w:val="en-US"/>
        </w:rPr>
        <w:t xml:space="preserve"> activity = many birds, and, maybe,</w:t>
      </w:r>
    </w:p>
    <w:p w14:paraId="70366440" w14:textId="77777777" w:rsidR="002C2BD7" w:rsidRPr="00624C44" w:rsidRDefault="002C2BD7" w:rsidP="00CA5155">
      <w:pPr>
        <w:ind w:left="284"/>
        <w:rPr>
          <w:lang w:val="en-US"/>
        </w:rPr>
      </w:pPr>
      <w:r w:rsidRPr="00624C44">
        <w:rPr>
          <w:lang w:val="en-US"/>
        </w:rPr>
        <w:t>Activity Flow</w:t>
      </w:r>
    </w:p>
    <w:p w14:paraId="71B0E4A2" w14:textId="77777777" w:rsidR="002C2BD7" w:rsidRPr="00624C44" w:rsidRDefault="002C2BD7" w:rsidP="002C2BD7">
      <w:pPr>
        <w:rPr>
          <w:lang w:val="en-US"/>
        </w:rPr>
      </w:pPr>
    </w:p>
    <w:p w14:paraId="2A3FFE95" w14:textId="6823B588" w:rsidR="002C2BD7" w:rsidRPr="00624C44" w:rsidRDefault="00374714" w:rsidP="002C2BD7">
      <w:pPr>
        <w:rPr>
          <w:lang w:val="en-US"/>
        </w:rPr>
      </w:pPr>
      <w:r w:rsidRPr="00624C44">
        <w:rPr>
          <w:lang w:val="en-US"/>
        </w:rPr>
        <w:t>In-P</w:t>
      </w:r>
      <w:r w:rsidR="000A3097" w:rsidRPr="00624C44">
        <w:rPr>
          <w:lang w:val="en-US"/>
        </w:rPr>
        <w:t>lace</w:t>
      </w:r>
      <w:r w:rsidRPr="00624C44">
        <w:rPr>
          <w:lang w:val="en-US"/>
        </w:rPr>
        <w:t xml:space="preserve"> (</w:t>
      </w:r>
      <w:r w:rsidR="002C2BD7" w:rsidRPr="00624C44">
        <w:rPr>
          <w:lang w:val="en-US"/>
        </w:rPr>
        <w:t xml:space="preserve">1-Player </w:t>
      </w:r>
      <w:r w:rsidRPr="00624C44">
        <w:rPr>
          <w:lang w:val="en-US"/>
        </w:rPr>
        <w:t>or 2-Player)</w:t>
      </w:r>
    </w:p>
    <w:p w14:paraId="74166AF9" w14:textId="4632E049" w:rsidR="002C2BD7" w:rsidRPr="00624C44" w:rsidRDefault="002C2BD7" w:rsidP="00CA5155">
      <w:pPr>
        <w:ind w:left="284"/>
        <w:rPr>
          <w:lang w:val="en-US"/>
        </w:rPr>
      </w:pPr>
      <w:r w:rsidRPr="00624C44">
        <w:rPr>
          <w:lang w:val="en-US"/>
        </w:rPr>
        <w:t xml:space="preserve">in addition to the </w:t>
      </w:r>
      <w:r w:rsidR="00007B6E" w:rsidRPr="00624C44">
        <w:rPr>
          <w:lang w:val="en-US"/>
        </w:rPr>
        <w:t>Zones</w:t>
      </w:r>
      <w:r w:rsidR="00374714" w:rsidRPr="00624C44">
        <w:rPr>
          <w:lang w:val="en-US"/>
        </w:rPr>
        <w:t xml:space="preserve"> features just mentioned, In-Place offers</w:t>
      </w:r>
      <w:r w:rsidRPr="00624C44">
        <w:rPr>
          <w:lang w:val="en-US"/>
        </w:rPr>
        <w:t>:</w:t>
      </w:r>
    </w:p>
    <w:p w14:paraId="6F22033F" w14:textId="77777777" w:rsidR="00E177B5" w:rsidRPr="00624C44" w:rsidRDefault="00CA5155" w:rsidP="00E177B5">
      <w:pPr>
        <w:pStyle w:val="bullet2"/>
      </w:pPr>
      <w:r w:rsidRPr="00624C44">
        <w:t>Special Accents -- one or two groups of sounds for special gestures -- for example: in rain, you might jump and get thunder</w:t>
      </w:r>
    </w:p>
    <w:p w14:paraId="112568B7" w14:textId="77777777" w:rsidR="00E177B5" w:rsidRPr="00624C44" w:rsidRDefault="002C2BD7" w:rsidP="00E177B5">
      <w:pPr>
        <w:pStyle w:val="bullet2"/>
      </w:pPr>
      <w:r w:rsidRPr="00624C44">
        <w:t xml:space="preserve">Peak </w:t>
      </w:r>
    </w:p>
    <w:p w14:paraId="765BAB75" w14:textId="77777777" w:rsidR="00E177B5" w:rsidRPr="00624C44" w:rsidRDefault="002C2BD7" w:rsidP="00E177B5">
      <w:pPr>
        <w:pStyle w:val="bullet2"/>
      </w:pPr>
      <w:r w:rsidRPr="00624C44">
        <w:t>Kick (maybe Hit for wheel chair?)</w:t>
      </w:r>
    </w:p>
    <w:p w14:paraId="262D8C39" w14:textId="77777777" w:rsidR="00E177B5" w:rsidRPr="00624C44" w:rsidRDefault="002C2BD7" w:rsidP="00E177B5">
      <w:pPr>
        <w:pStyle w:val="bullet2"/>
      </w:pPr>
      <w:r w:rsidRPr="00624C44">
        <w:t xml:space="preserve">Jump*  </w:t>
      </w:r>
    </w:p>
    <w:p w14:paraId="7B9D77AA" w14:textId="3C6926C5" w:rsidR="002C2BD7" w:rsidRPr="00624C44" w:rsidRDefault="002C2BD7" w:rsidP="00E177B5">
      <w:pPr>
        <w:pStyle w:val="bullet2"/>
        <w:numPr>
          <w:ilvl w:val="0"/>
          <w:numId w:val="0"/>
        </w:numPr>
        <w:ind w:left="1080"/>
      </w:pPr>
      <w:r w:rsidRPr="00624C44">
        <w:t>(*- may not be possible with passive stereovision)</w:t>
      </w:r>
    </w:p>
    <w:p w14:paraId="6304AFCA" w14:textId="77777777" w:rsidR="002C2BD7" w:rsidRPr="00624C44" w:rsidRDefault="002C2BD7" w:rsidP="00E177B5">
      <w:pPr>
        <w:pStyle w:val="bullet2"/>
      </w:pPr>
      <w:r w:rsidRPr="00624C44">
        <w:t>Hits, including overhead and double-arm-side could be used</w:t>
      </w:r>
    </w:p>
    <w:p w14:paraId="45D8BC1D" w14:textId="77777777" w:rsidR="002C2BD7" w:rsidRPr="00624C44" w:rsidRDefault="002C2BD7" w:rsidP="00E177B5">
      <w:pPr>
        <w:pStyle w:val="bullet2"/>
      </w:pPr>
      <w:r w:rsidRPr="00624C44">
        <w:t>Stretching arms wide might be used in Peter’s water to get a whale sound</w:t>
      </w:r>
    </w:p>
    <w:p w14:paraId="26B5754F" w14:textId="77777777" w:rsidR="002C2BD7" w:rsidRPr="00624C44" w:rsidRDefault="002C2BD7" w:rsidP="00E177B5">
      <w:pPr>
        <w:pStyle w:val="bullet2"/>
      </w:pPr>
      <w:r w:rsidRPr="00624C44">
        <w:t xml:space="preserve">Meltdown when you go to the floor. This is a simple pitch-bend effect. </w:t>
      </w:r>
    </w:p>
    <w:p w14:paraId="1A622A33" w14:textId="77777777" w:rsidR="002C2BD7" w:rsidRPr="00624C44" w:rsidRDefault="002C2BD7" w:rsidP="002C2BD7">
      <w:pPr>
        <w:ind w:firstLine="720"/>
        <w:rPr>
          <w:lang w:val="en-US"/>
        </w:rPr>
      </w:pPr>
    </w:p>
    <w:p w14:paraId="42F9997B" w14:textId="77777777" w:rsidR="002C2BD7" w:rsidRPr="00624C44" w:rsidRDefault="002C2BD7" w:rsidP="002C2BD7">
      <w:pPr>
        <w:rPr>
          <w:lang w:val="en-US"/>
        </w:rPr>
      </w:pPr>
      <w:r w:rsidRPr="00624C44">
        <w:rPr>
          <w:lang w:val="en-US"/>
        </w:rPr>
        <w:t>Narratives</w:t>
      </w:r>
    </w:p>
    <w:p w14:paraId="7C81CAF0" w14:textId="26EB266B" w:rsidR="002C2BD7" w:rsidRPr="00624C44" w:rsidRDefault="00E177B5" w:rsidP="002C2BD7">
      <w:pPr>
        <w:ind w:left="709" w:firstLine="11"/>
        <w:rPr>
          <w:lang w:val="en-US"/>
        </w:rPr>
      </w:pPr>
      <w:r w:rsidRPr="00624C44">
        <w:rPr>
          <w:lang w:val="en-US"/>
        </w:rPr>
        <w:t xml:space="preserve">These are stories, </w:t>
      </w:r>
      <w:proofErr w:type="gramStart"/>
      <w:r w:rsidR="002C2BD7" w:rsidRPr="00624C44">
        <w:rPr>
          <w:lang w:val="en-US"/>
        </w:rPr>
        <w:t>They</w:t>
      </w:r>
      <w:proofErr w:type="gramEnd"/>
      <w:r w:rsidR="002C2BD7" w:rsidRPr="00624C44">
        <w:rPr>
          <w:lang w:val="en-US"/>
        </w:rPr>
        <w:t xml:space="preserve"> represent a more holistic approach, based on, for example, </w:t>
      </w:r>
    </w:p>
    <w:p w14:paraId="1A534F6D" w14:textId="77777777" w:rsidR="002C2BD7" w:rsidRPr="00624C44" w:rsidRDefault="002C2BD7" w:rsidP="00CA5155">
      <w:pPr>
        <w:pStyle w:val="bullet2"/>
        <w:ind w:left="1276"/>
      </w:pPr>
      <w:r w:rsidRPr="00624C44">
        <w:t xml:space="preserve">two environments – like water and air </w:t>
      </w:r>
    </w:p>
    <w:p w14:paraId="091AD45B" w14:textId="77777777" w:rsidR="002C2BD7" w:rsidRPr="00624C44" w:rsidRDefault="002C2BD7" w:rsidP="00CA5155">
      <w:pPr>
        <w:pStyle w:val="bullet2"/>
        <w:ind w:left="1276"/>
      </w:pPr>
      <w:r w:rsidRPr="00624C44">
        <w:t>each has some background, and some modulated sounds</w:t>
      </w:r>
    </w:p>
    <w:p w14:paraId="65514CAC" w14:textId="77777777" w:rsidR="002C2BD7" w:rsidRPr="00624C44" w:rsidRDefault="002C2BD7" w:rsidP="00CA5155">
      <w:pPr>
        <w:pStyle w:val="bullet2"/>
        <w:ind w:left="1276"/>
      </w:pPr>
      <w:r w:rsidRPr="00624C44">
        <w:t>as above, player can do 1 or 2 special things for a special sound</w:t>
      </w:r>
    </w:p>
    <w:p w14:paraId="7AF7435D" w14:textId="77777777" w:rsidR="002C2BD7" w:rsidRPr="00624C44" w:rsidRDefault="002C2BD7" w:rsidP="00CA5155">
      <w:pPr>
        <w:pStyle w:val="bullet2"/>
        <w:ind w:left="1276"/>
      </w:pPr>
      <w:r w:rsidRPr="00624C44">
        <w:t>there is a transition between them (we talked about accumulated activity, and also arms overhead for 3 seconds, etc.  The two could also be assigned to left zone and right zone.</w:t>
      </w:r>
    </w:p>
    <w:p w14:paraId="6863E803" w14:textId="77777777" w:rsidR="002C2BD7" w:rsidRPr="00624C44" w:rsidRDefault="002C2BD7" w:rsidP="002C2BD7">
      <w:pPr>
        <w:rPr>
          <w:lang w:val="en-US"/>
        </w:rPr>
      </w:pPr>
    </w:p>
    <w:p w14:paraId="0B42D233" w14:textId="3AEF0E9A" w:rsidR="00067959" w:rsidRPr="00624C44" w:rsidRDefault="002C2BD7" w:rsidP="002C2BD7">
      <w:pPr>
        <w:pStyle w:val="Heading3"/>
        <w:rPr>
          <w:lang w:val="en-US"/>
        </w:rPr>
      </w:pPr>
      <w:bookmarkStart w:id="1212" w:name="_Toc361999047"/>
      <w:bookmarkStart w:id="1213" w:name="_Toc362437906"/>
      <w:bookmarkStart w:id="1214" w:name="_Toc365022731"/>
      <w:bookmarkStart w:id="1215" w:name="_Toc369191203"/>
      <w:bookmarkStart w:id="1216" w:name="_Toc380405780"/>
      <w:r w:rsidRPr="00624C44">
        <w:rPr>
          <w:lang w:val="en-US"/>
        </w:rPr>
        <w:t>Alphabet Used</w:t>
      </w:r>
      <w:bookmarkEnd w:id="1212"/>
      <w:bookmarkEnd w:id="1213"/>
      <w:bookmarkEnd w:id="1214"/>
      <w:bookmarkEnd w:id="1215"/>
      <w:ins w:id="1217" w:author="motioncomposer" w:date="2017-12-21T19:52:00Z">
        <w:r w:rsidR="000D7195" w:rsidRPr="00624C44">
          <w:rPr>
            <w:lang w:val="en-US"/>
          </w:rPr>
          <w:t xml:space="preserve"> (marked in red)</w:t>
        </w:r>
      </w:ins>
      <w:bookmarkEnd w:id="1216"/>
    </w:p>
    <w:p w14:paraId="568C8A2B" w14:textId="77777777" w:rsidR="00231A62" w:rsidRPr="00624C44" w:rsidRDefault="00231A62" w:rsidP="00231A62">
      <w:pPr>
        <w:rPr>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034"/>
        <w:gridCol w:w="1181"/>
        <w:gridCol w:w="1181"/>
        <w:gridCol w:w="885"/>
        <w:gridCol w:w="2214"/>
        <w:gridCol w:w="2065"/>
        <w:gridCol w:w="2213"/>
      </w:tblGrid>
      <w:tr w:rsidR="00EB33AE" w:rsidRPr="00624C44" w14:paraId="4852F75C" w14:textId="77777777" w:rsidTr="00AD3DA7">
        <w:trPr>
          <w:cantSplit/>
          <w:trHeight w:val="328"/>
        </w:trPr>
        <w:tc>
          <w:tcPr>
            <w:tcW w:w="993" w:type="dxa"/>
            <w:tcBorders>
              <w:bottom w:val="single" w:sz="4" w:space="0" w:color="auto"/>
            </w:tcBorders>
          </w:tcPr>
          <w:p w14:paraId="6F3E3E41" w14:textId="77777777" w:rsidR="00EB33AE" w:rsidRPr="00624C44" w:rsidRDefault="00EB33AE" w:rsidP="00EB33AE">
            <w:pPr>
              <w:rPr>
                <w:lang w:val="en-US"/>
              </w:rPr>
            </w:pPr>
          </w:p>
        </w:tc>
        <w:tc>
          <w:tcPr>
            <w:tcW w:w="1134" w:type="dxa"/>
            <w:tcBorders>
              <w:bottom w:val="single" w:sz="4" w:space="0" w:color="auto"/>
            </w:tcBorders>
          </w:tcPr>
          <w:p w14:paraId="41E74910" w14:textId="77777777" w:rsidR="00EB33AE" w:rsidRPr="00624C44" w:rsidRDefault="00EB33AE" w:rsidP="00EB33AE">
            <w:pPr>
              <w:rPr>
                <w:lang w:val="en-US"/>
              </w:rPr>
            </w:pPr>
          </w:p>
        </w:tc>
        <w:tc>
          <w:tcPr>
            <w:tcW w:w="1134" w:type="dxa"/>
            <w:tcBorders>
              <w:bottom w:val="single" w:sz="4" w:space="0" w:color="auto"/>
            </w:tcBorders>
          </w:tcPr>
          <w:p w14:paraId="60EAB19E" w14:textId="77777777" w:rsidR="00EB33AE" w:rsidRPr="00624C44" w:rsidRDefault="00EB33AE" w:rsidP="00EB33AE">
            <w:pPr>
              <w:rPr>
                <w:lang w:val="en-US"/>
              </w:rPr>
            </w:pPr>
          </w:p>
        </w:tc>
        <w:tc>
          <w:tcPr>
            <w:tcW w:w="850" w:type="dxa"/>
            <w:tcBorders>
              <w:bottom w:val="single" w:sz="4" w:space="0" w:color="auto"/>
            </w:tcBorders>
          </w:tcPr>
          <w:p w14:paraId="26ACED31" w14:textId="77777777" w:rsidR="00EB33AE" w:rsidRPr="00624C44" w:rsidRDefault="00EB33AE" w:rsidP="00EB33AE">
            <w:pPr>
              <w:rPr>
                <w:lang w:val="en-US"/>
              </w:rPr>
            </w:pPr>
          </w:p>
        </w:tc>
        <w:tc>
          <w:tcPr>
            <w:tcW w:w="6237" w:type="dxa"/>
            <w:gridSpan w:val="3"/>
            <w:tcBorders>
              <w:bottom w:val="single" w:sz="4" w:space="0" w:color="auto"/>
            </w:tcBorders>
          </w:tcPr>
          <w:p w14:paraId="53142EC4" w14:textId="77777777" w:rsidR="00EB33AE" w:rsidRPr="00624C44" w:rsidRDefault="00EB33AE" w:rsidP="00EB33AE">
            <w:pPr>
              <w:jc w:val="center"/>
              <w:rPr>
                <w:lang w:val="en-US"/>
              </w:rPr>
            </w:pPr>
            <w:r w:rsidRPr="00624C44">
              <w:rPr>
                <w:lang w:val="en-US"/>
              </w:rPr>
              <w:t>Fields Modes</w:t>
            </w:r>
          </w:p>
        </w:tc>
      </w:tr>
      <w:tr w:rsidR="00EB33AE" w:rsidRPr="00624C44" w14:paraId="3E1C2BCF" w14:textId="77777777" w:rsidTr="00AD3DA7">
        <w:trPr>
          <w:cantSplit/>
          <w:trHeight w:val="328"/>
        </w:trPr>
        <w:tc>
          <w:tcPr>
            <w:tcW w:w="993" w:type="dxa"/>
            <w:tcBorders>
              <w:bottom w:val="single" w:sz="4" w:space="0" w:color="auto"/>
            </w:tcBorders>
          </w:tcPr>
          <w:p w14:paraId="31E85C50" w14:textId="77777777" w:rsidR="00EB33AE" w:rsidRPr="00624C44" w:rsidRDefault="00EB33AE" w:rsidP="00EB33AE">
            <w:pPr>
              <w:rPr>
                <w:lang w:val="en-US"/>
              </w:rPr>
            </w:pPr>
          </w:p>
        </w:tc>
        <w:tc>
          <w:tcPr>
            <w:tcW w:w="1134" w:type="dxa"/>
            <w:tcBorders>
              <w:bottom w:val="single" w:sz="4" w:space="0" w:color="auto"/>
            </w:tcBorders>
          </w:tcPr>
          <w:p w14:paraId="3A2A4560" w14:textId="77777777" w:rsidR="00EB33AE" w:rsidRPr="00624C44" w:rsidRDefault="00EB33AE" w:rsidP="00EB33AE">
            <w:pPr>
              <w:rPr>
                <w:lang w:val="en-US"/>
              </w:rPr>
            </w:pPr>
          </w:p>
        </w:tc>
        <w:tc>
          <w:tcPr>
            <w:tcW w:w="1134" w:type="dxa"/>
            <w:tcBorders>
              <w:bottom w:val="single" w:sz="4" w:space="0" w:color="auto"/>
            </w:tcBorders>
          </w:tcPr>
          <w:p w14:paraId="02B44553" w14:textId="77777777" w:rsidR="00EB33AE" w:rsidRPr="00624C44" w:rsidRDefault="00EB33AE" w:rsidP="00EB33AE">
            <w:pPr>
              <w:rPr>
                <w:lang w:val="en-US"/>
              </w:rPr>
            </w:pPr>
          </w:p>
        </w:tc>
        <w:tc>
          <w:tcPr>
            <w:tcW w:w="850" w:type="dxa"/>
            <w:tcBorders>
              <w:bottom w:val="single" w:sz="4" w:space="0" w:color="auto"/>
            </w:tcBorders>
          </w:tcPr>
          <w:p w14:paraId="58D445A3" w14:textId="77777777" w:rsidR="00EB33AE" w:rsidRPr="00624C44" w:rsidRDefault="00EB33AE" w:rsidP="00EB33AE">
            <w:pPr>
              <w:rPr>
                <w:lang w:val="en-US"/>
              </w:rPr>
            </w:pPr>
          </w:p>
        </w:tc>
        <w:tc>
          <w:tcPr>
            <w:tcW w:w="2127" w:type="dxa"/>
            <w:tcBorders>
              <w:bottom w:val="single" w:sz="4" w:space="0" w:color="auto"/>
            </w:tcBorders>
          </w:tcPr>
          <w:p w14:paraId="628058CE" w14:textId="77777777" w:rsidR="00EB33AE" w:rsidRPr="00624C44" w:rsidRDefault="00EB33AE" w:rsidP="00EB33AE">
            <w:pPr>
              <w:jc w:val="center"/>
              <w:rPr>
                <w:lang w:val="en-US"/>
              </w:rPr>
            </w:pPr>
            <w:r w:rsidRPr="00624C44">
              <w:rPr>
                <w:lang w:val="en-US"/>
              </w:rPr>
              <w:t>1-Pers. (or2-pers.)</w:t>
            </w:r>
          </w:p>
          <w:p w14:paraId="70DBB877" w14:textId="77777777" w:rsidR="00EB33AE" w:rsidRPr="00624C44" w:rsidRDefault="00EB33AE" w:rsidP="00EB33AE">
            <w:pPr>
              <w:jc w:val="center"/>
              <w:rPr>
                <w:lang w:val="en-US"/>
              </w:rPr>
            </w:pPr>
            <w:r w:rsidRPr="00624C44">
              <w:rPr>
                <w:lang w:val="en-US"/>
              </w:rPr>
              <w:t>Zone / In-place hybrid</w:t>
            </w:r>
          </w:p>
        </w:tc>
        <w:tc>
          <w:tcPr>
            <w:tcW w:w="1984" w:type="dxa"/>
            <w:tcBorders>
              <w:bottom w:val="single" w:sz="4" w:space="0" w:color="auto"/>
            </w:tcBorders>
          </w:tcPr>
          <w:p w14:paraId="3840A112" w14:textId="77777777" w:rsidR="00EB33AE" w:rsidRPr="00624C44" w:rsidRDefault="00EB33AE" w:rsidP="00EB33AE">
            <w:pPr>
              <w:jc w:val="center"/>
              <w:rPr>
                <w:lang w:val="en-US"/>
              </w:rPr>
            </w:pPr>
            <w:r w:rsidRPr="00624C44">
              <w:rPr>
                <w:lang w:val="en-US"/>
              </w:rPr>
              <w:t>1-zone</w:t>
            </w:r>
          </w:p>
        </w:tc>
        <w:tc>
          <w:tcPr>
            <w:tcW w:w="2126" w:type="dxa"/>
            <w:tcBorders>
              <w:bottom w:val="single" w:sz="4" w:space="0" w:color="auto"/>
            </w:tcBorders>
          </w:tcPr>
          <w:p w14:paraId="2270027D" w14:textId="77777777" w:rsidR="00EB33AE" w:rsidRPr="00624C44" w:rsidRDefault="00EB33AE" w:rsidP="00EB33AE">
            <w:pPr>
              <w:jc w:val="center"/>
              <w:rPr>
                <w:lang w:val="en-US"/>
              </w:rPr>
            </w:pPr>
            <w:r w:rsidRPr="00624C44">
              <w:rPr>
                <w:lang w:val="en-US"/>
              </w:rPr>
              <w:t>2-zones</w:t>
            </w:r>
          </w:p>
        </w:tc>
      </w:tr>
      <w:tr w:rsidR="00EB33AE" w:rsidRPr="00624C44" w14:paraId="2DC4470D" w14:textId="77777777" w:rsidTr="00AD3DA7">
        <w:trPr>
          <w:cantSplit/>
          <w:trHeight w:val="328"/>
        </w:trPr>
        <w:tc>
          <w:tcPr>
            <w:tcW w:w="993" w:type="dxa"/>
            <w:tcBorders>
              <w:bottom w:val="single" w:sz="4" w:space="0" w:color="auto"/>
            </w:tcBorders>
          </w:tcPr>
          <w:p w14:paraId="59C97917" w14:textId="77777777" w:rsidR="00EB33AE" w:rsidRPr="00624C44" w:rsidRDefault="00EB33AE" w:rsidP="00EB33AE">
            <w:pPr>
              <w:rPr>
                <w:lang w:val="en-US"/>
              </w:rPr>
            </w:pPr>
          </w:p>
        </w:tc>
        <w:tc>
          <w:tcPr>
            <w:tcW w:w="1134" w:type="dxa"/>
            <w:tcBorders>
              <w:bottom w:val="single" w:sz="4" w:space="0" w:color="auto"/>
            </w:tcBorders>
          </w:tcPr>
          <w:p w14:paraId="21375FD8" w14:textId="77777777" w:rsidR="00EB33AE" w:rsidRPr="00624C44" w:rsidRDefault="00EB33AE" w:rsidP="00EB33AE">
            <w:pPr>
              <w:rPr>
                <w:lang w:val="en-US"/>
              </w:rPr>
            </w:pPr>
          </w:p>
        </w:tc>
        <w:tc>
          <w:tcPr>
            <w:tcW w:w="1134" w:type="dxa"/>
            <w:tcBorders>
              <w:bottom w:val="single" w:sz="4" w:space="0" w:color="auto"/>
            </w:tcBorders>
          </w:tcPr>
          <w:p w14:paraId="646497F1" w14:textId="77777777" w:rsidR="00EB33AE" w:rsidRPr="00624C44" w:rsidRDefault="00EB33AE" w:rsidP="00EB33AE">
            <w:pPr>
              <w:rPr>
                <w:lang w:val="en-US"/>
              </w:rPr>
            </w:pPr>
          </w:p>
        </w:tc>
        <w:tc>
          <w:tcPr>
            <w:tcW w:w="850" w:type="dxa"/>
            <w:tcBorders>
              <w:bottom w:val="single" w:sz="4" w:space="0" w:color="auto"/>
            </w:tcBorders>
          </w:tcPr>
          <w:p w14:paraId="0225D46B" w14:textId="77777777" w:rsidR="00EB33AE" w:rsidRPr="00624C44" w:rsidRDefault="00EB33AE" w:rsidP="00EB33AE">
            <w:pPr>
              <w:rPr>
                <w:lang w:val="en-US"/>
              </w:rPr>
            </w:pPr>
          </w:p>
        </w:tc>
        <w:tc>
          <w:tcPr>
            <w:tcW w:w="2127" w:type="dxa"/>
            <w:tcBorders>
              <w:bottom w:val="single" w:sz="4" w:space="0" w:color="auto"/>
            </w:tcBorders>
          </w:tcPr>
          <w:p w14:paraId="0052B483" w14:textId="77777777" w:rsidR="00EB33AE" w:rsidRPr="00624C44" w:rsidRDefault="00EB33AE" w:rsidP="00EB33AE">
            <w:pPr>
              <w:rPr>
                <w:lang w:val="en-US"/>
              </w:rPr>
            </w:pPr>
          </w:p>
        </w:tc>
        <w:tc>
          <w:tcPr>
            <w:tcW w:w="1984" w:type="dxa"/>
            <w:tcBorders>
              <w:bottom w:val="single" w:sz="4" w:space="0" w:color="auto"/>
            </w:tcBorders>
          </w:tcPr>
          <w:p w14:paraId="7FE3BC70" w14:textId="77777777" w:rsidR="00EB33AE" w:rsidRPr="00624C44" w:rsidRDefault="00EB33AE" w:rsidP="00EB33AE">
            <w:pPr>
              <w:rPr>
                <w:lang w:val="en-US"/>
              </w:rPr>
            </w:pPr>
            <w:r w:rsidRPr="00624C44">
              <w:rPr>
                <w:lang w:val="en-US"/>
              </w:rPr>
              <w:t xml:space="preserve">I’m not sure we need this option (let’s talk about it). </w:t>
            </w:r>
          </w:p>
        </w:tc>
        <w:tc>
          <w:tcPr>
            <w:tcW w:w="2126" w:type="dxa"/>
            <w:tcBorders>
              <w:bottom w:val="single" w:sz="4" w:space="0" w:color="auto"/>
            </w:tcBorders>
          </w:tcPr>
          <w:p w14:paraId="5EC10406" w14:textId="77777777" w:rsidR="00EB33AE" w:rsidRPr="00624C44" w:rsidRDefault="00EB33AE" w:rsidP="00EB33AE">
            <w:pPr>
              <w:rPr>
                <w:lang w:val="en-US"/>
              </w:rPr>
            </w:pPr>
            <w:r w:rsidRPr="00624C44">
              <w:rPr>
                <w:lang w:val="en-US"/>
              </w:rPr>
              <w:t xml:space="preserve">this is the normal mode </w:t>
            </w:r>
          </w:p>
        </w:tc>
      </w:tr>
      <w:tr w:rsidR="00EB33AE" w:rsidRPr="00624C44" w14:paraId="4BF4DF35" w14:textId="77777777" w:rsidTr="00AD3DA7">
        <w:trPr>
          <w:cantSplit/>
          <w:trHeight w:val="286"/>
        </w:trPr>
        <w:tc>
          <w:tcPr>
            <w:tcW w:w="993" w:type="dxa"/>
            <w:vMerge w:val="restart"/>
            <w:shd w:val="clear" w:color="auto" w:fill="FFFFC4"/>
          </w:tcPr>
          <w:p w14:paraId="5DE694A3" w14:textId="77777777" w:rsidR="00EB33AE" w:rsidRPr="00624C44" w:rsidRDefault="00EB33AE" w:rsidP="00EB33AE">
            <w:pPr>
              <w:rPr>
                <w:b/>
                <w:color w:val="FF0000"/>
                <w:lang w:val="en-US"/>
              </w:rPr>
            </w:pPr>
            <w:r w:rsidRPr="00624C44">
              <w:rPr>
                <w:b/>
                <w:color w:val="FF0000"/>
                <w:lang w:val="en-US"/>
              </w:rPr>
              <w:t>/activity</w:t>
            </w:r>
          </w:p>
        </w:tc>
        <w:tc>
          <w:tcPr>
            <w:tcW w:w="1134" w:type="dxa"/>
            <w:vMerge w:val="restart"/>
            <w:shd w:val="clear" w:color="auto" w:fill="FFFFC4"/>
          </w:tcPr>
          <w:p w14:paraId="71E12606" w14:textId="77777777" w:rsidR="00EB33AE" w:rsidRPr="00624C44" w:rsidRDefault="00EB33AE" w:rsidP="00EB33AE">
            <w:pPr>
              <w:rPr>
                <w:b/>
                <w:color w:val="FF0000"/>
                <w:lang w:val="en-US"/>
              </w:rPr>
            </w:pPr>
            <w:r w:rsidRPr="00624C44">
              <w:rPr>
                <w:b/>
                <w:color w:val="FF0000"/>
                <w:lang w:val="en-US"/>
              </w:rPr>
              <w:t>/discrete</w:t>
            </w:r>
          </w:p>
          <w:p w14:paraId="657CBB33" w14:textId="77777777" w:rsidR="00EB33AE" w:rsidRPr="00624C44" w:rsidRDefault="00EB33AE" w:rsidP="00EB33AE">
            <w:pPr>
              <w:rPr>
                <w:lang w:val="en-US"/>
              </w:rPr>
            </w:pPr>
          </w:p>
          <w:p w14:paraId="7D2679A7" w14:textId="77777777" w:rsidR="00EB33AE" w:rsidRPr="00624C44" w:rsidRDefault="00EB33AE" w:rsidP="00EB33AE">
            <w:pPr>
              <w:rPr>
                <w:lang w:val="en-US"/>
              </w:rPr>
            </w:pPr>
          </w:p>
        </w:tc>
        <w:tc>
          <w:tcPr>
            <w:tcW w:w="1134" w:type="dxa"/>
            <w:vMerge w:val="restart"/>
            <w:shd w:val="clear" w:color="auto" w:fill="FFFFC4"/>
          </w:tcPr>
          <w:p w14:paraId="4815EB9C" w14:textId="77777777" w:rsidR="00EB33AE" w:rsidRPr="00624C44" w:rsidRDefault="00EB33AE" w:rsidP="00EB33AE">
            <w:pPr>
              <w:rPr>
                <w:lang w:val="en-US"/>
              </w:rPr>
            </w:pPr>
            <w:r w:rsidRPr="00624C44">
              <w:rPr>
                <w:lang w:val="en-US"/>
              </w:rPr>
              <w:t>/hand</w:t>
            </w:r>
          </w:p>
          <w:p w14:paraId="0BFCA7E7" w14:textId="77777777" w:rsidR="00EB33AE" w:rsidRPr="00624C44" w:rsidRDefault="00EB33AE" w:rsidP="00EB33AE">
            <w:pPr>
              <w:rPr>
                <w:lang w:val="en-US"/>
              </w:rPr>
            </w:pPr>
          </w:p>
        </w:tc>
        <w:tc>
          <w:tcPr>
            <w:tcW w:w="850" w:type="dxa"/>
            <w:shd w:val="clear" w:color="auto" w:fill="FFFFC4"/>
          </w:tcPr>
          <w:p w14:paraId="76C1EF6E" w14:textId="77777777" w:rsidR="00EB33AE" w:rsidRPr="00624C44" w:rsidRDefault="00EB33AE" w:rsidP="00EB33AE">
            <w:pPr>
              <w:rPr>
                <w:lang w:val="en-US"/>
              </w:rPr>
            </w:pPr>
            <w:r w:rsidRPr="00624C44">
              <w:rPr>
                <w:lang w:val="en-US"/>
              </w:rPr>
              <w:t>/left</w:t>
            </w:r>
          </w:p>
        </w:tc>
        <w:tc>
          <w:tcPr>
            <w:tcW w:w="2127" w:type="dxa"/>
            <w:vMerge w:val="restart"/>
            <w:shd w:val="clear" w:color="auto" w:fill="FFFFC4"/>
            <w:vAlign w:val="center"/>
          </w:tcPr>
          <w:p w14:paraId="090B36BE" w14:textId="77777777" w:rsidR="00EB33AE" w:rsidRPr="00624C44" w:rsidRDefault="00EB33AE" w:rsidP="00EB33AE">
            <w:pPr>
              <w:jc w:val="center"/>
              <w:rPr>
                <w:lang w:val="en-US"/>
              </w:rPr>
            </w:pPr>
            <w:r w:rsidRPr="00624C44">
              <w:rPr>
                <w:lang w:val="en-US"/>
              </w:rPr>
              <w:t>discrete sounds</w:t>
            </w:r>
          </w:p>
        </w:tc>
        <w:tc>
          <w:tcPr>
            <w:tcW w:w="1984" w:type="dxa"/>
            <w:shd w:val="clear" w:color="auto" w:fill="FFFFC4"/>
          </w:tcPr>
          <w:p w14:paraId="0E3FBA2B" w14:textId="77777777" w:rsidR="00EB33AE" w:rsidRPr="00624C44" w:rsidRDefault="00EB33AE" w:rsidP="00EB33AE">
            <w:pPr>
              <w:rPr>
                <w:lang w:val="en-US"/>
              </w:rPr>
            </w:pPr>
          </w:p>
        </w:tc>
        <w:tc>
          <w:tcPr>
            <w:tcW w:w="2126" w:type="dxa"/>
            <w:shd w:val="clear" w:color="auto" w:fill="FFFFC4"/>
          </w:tcPr>
          <w:p w14:paraId="3DD5BE5E" w14:textId="77777777" w:rsidR="00EB33AE" w:rsidRPr="00624C44" w:rsidRDefault="00EB33AE" w:rsidP="00EB33AE">
            <w:pPr>
              <w:rPr>
                <w:lang w:val="en-US"/>
              </w:rPr>
            </w:pPr>
          </w:p>
        </w:tc>
      </w:tr>
      <w:tr w:rsidR="00EB33AE" w:rsidRPr="00624C44" w14:paraId="1C4B0E00" w14:textId="77777777" w:rsidTr="00AD3DA7">
        <w:trPr>
          <w:cantSplit/>
          <w:trHeight w:val="286"/>
        </w:trPr>
        <w:tc>
          <w:tcPr>
            <w:tcW w:w="993" w:type="dxa"/>
            <w:vMerge/>
            <w:shd w:val="clear" w:color="auto" w:fill="FFFFC4"/>
          </w:tcPr>
          <w:p w14:paraId="0C23E3E7" w14:textId="77777777" w:rsidR="00EB33AE" w:rsidRPr="00624C44" w:rsidRDefault="00EB33AE" w:rsidP="00EB33AE">
            <w:pPr>
              <w:rPr>
                <w:lang w:val="en-US"/>
              </w:rPr>
            </w:pPr>
          </w:p>
        </w:tc>
        <w:tc>
          <w:tcPr>
            <w:tcW w:w="1134" w:type="dxa"/>
            <w:vMerge/>
            <w:shd w:val="clear" w:color="auto" w:fill="FFFFC4"/>
          </w:tcPr>
          <w:p w14:paraId="57EABAC1" w14:textId="77777777" w:rsidR="00EB33AE" w:rsidRPr="00624C44" w:rsidRDefault="00EB33AE" w:rsidP="00EB33AE">
            <w:pPr>
              <w:rPr>
                <w:lang w:val="en-US"/>
              </w:rPr>
            </w:pPr>
          </w:p>
        </w:tc>
        <w:tc>
          <w:tcPr>
            <w:tcW w:w="1134" w:type="dxa"/>
            <w:vMerge/>
            <w:shd w:val="clear" w:color="auto" w:fill="FFFFC4"/>
          </w:tcPr>
          <w:p w14:paraId="630B73E6" w14:textId="77777777" w:rsidR="00EB33AE" w:rsidRPr="00624C44" w:rsidRDefault="00EB33AE" w:rsidP="00EB33AE">
            <w:pPr>
              <w:rPr>
                <w:lang w:val="en-US"/>
              </w:rPr>
            </w:pPr>
          </w:p>
        </w:tc>
        <w:tc>
          <w:tcPr>
            <w:tcW w:w="850" w:type="dxa"/>
            <w:shd w:val="clear" w:color="auto" w:fill="FFFFC4"/>
          </w:tcPr>
          <w:p w14:paraId="496A2D13" w14:textId="77777777" w:rsidR="00EB33AE" w:rsidRPr="00624C44" w:rsidRDefault="00EB33AE" w:rsidP="00EB33AE">
            <w:pPr>
              <w:rPr>
                <w:lang w:val="en-US"/>
              </w:rPr>
            </w:pPr>
            <w:r w:rsidRPr="00624C44">
              <w:rPr>
                <w:lang w:val="en-US"/>
              </w:rPr>
              <w:t>/right</w:t>
            </w:r>
          </w:p>
        </w:tc>
        <w:tc>
          <w:tcPr>
            <w:tcW w:w="2127" w:type="dxa"/>
            <w:vMerge/>
            <w:shd w:val="clear" w:color="auto" w:fill="FFFFC4"/>
            <w:vAlign w:val="center"/>
          </w:tcPr>
          <w:p w14:paraId="095008AC" w14:textId="77777777" w:rsidR="00EB33AE" w:rsidRPr="00624C44" w:rsidRDefault="00EB33AE" w:rsidP="00EB33AE">
            <w:pPr>
              <w:jc w:val="center"/>
              <w:rPr>
                <w:lang w:val="en-US"/>
              </w:rPr>
            </w:pPr>
          </w:p>
        </w:tc>
        <w:tc>
          <w:tcPr>
            <w:tcW w:w="1984" w:type="dxa"/>
            <w:shd w:val="clear" w:color="auto" w:fill="FFFFC4"/>
          </w:tcPr>
          <w:p w14:paraId="5E696EFF" w14:textId="77777777" w:rsidR="00EB33AE" w:rsidRPr="00624C44" w:rsidRDefault="00EB33AE" w:rsidP="00EB33AE">
            <w:pPr>
              <w:rPr>
                <w:lang w:val="en-US"/>
              </w:rPr>
            </w:pPr>
          </w:p>
        </w:tc>
        <w:tc>
          <w:tcPr>
            <w:tcW w:w="2126" w:type="dxa"/>
            <w:shd w:val="clear" w:color="auto" w:fill="FFFFC4"/>
          </w:tcPr>
          <w:p w14:paraId="0DD4158A" w14:textId="77777777" w:rsidR="00EB33AE" w:rsidRPr="00624C44" w:rsidRDefault="00EB33AE" w:rsidP="00EB33AE">
            <w:pPr>
              <w:rPr>
                <w:lang w:val="en-US"/>
              </w:rPr>
            </w:pPr>
          </w:p>
        </w:tc>
      </w:tr>
      <w:tr w:rsidR="00EB33AE" w:rsidRPr="00624C44" w14:paraId="46CF79CE" w14:textId="77777777" w:rsidTr="00AD3DA7">
        <w:trPr>
          <w:cantSplit/>
          <w:trHeight w:val="64"/>
        </w:trPr>
        <w:tc>
          <w:tcPr>
            <w:tcW w:w="993" w:type="dxa"/>
            <w:vMerge/>
            <w:shd w:val="clear" w:color="auto" w:fill="FFFFC4"/>
          </w:tcPr>
          <w:p w14:paraId="0664D8B1" w14:textId="77777777" w:rsidR="00EB33AE" w:rsidRPr="00624C44" w:rsidRDefault="00EB33AE" w:rsidP="00EB33AE">
            <w:pPr>
              <w:rPr>
                <w:lang w:val="en-US"/>
              </w:rPr>
            </w:pPr>
          </w:p>
        </w:tc>
        <w:tc>
          <w:tcPr>
            <w:tcW w:w="1134" w:type="dxa"/>
            <w:vMerge/>
            <w:shd w:val="clear" w:color="auto" w:fill="FFFFC4"/>
          </w:tcPr>
          <w:p w14:paraId="65D9A4BD" w14:textId="77777777" w:rsidR="00EB33AE" w:rsidRPr="00624C44" w:rsidRDefault="00EB33AE" w:rsidP="00EB33AE">
            <w:pPr>
              <w:rPr>
                <w:lang w:val="en-US"/>
              </w:rPr>
            </w:pPr>
          </w:p>
        </w:tc>
        <w:tc>
          <w:tcPr>
            <w:tcW w:w="1134" w:type="dxa"/>
            <w:shd w:val="clear" w:color="auto" w:fill="FFFFC4"/>
          </w:tcPr>
          <w:p w14:paraId="6991C777" w14:textId="77777777" w:rsidR="00EB33AE" w:rsidRPr="00624C44" w:rsidRDefault="00EB33AE" w:rsidP="00EB33AE">
            <w:pPr>
              <w:rPr>
                <w:lang w:val="en-US"/>
              </w:rPr>
            </w:pPr>
            <w:r w:rsidRPr="00624C44">
              <w:rPr>
                <w:lang w:val="en-US"/>
              </w:rPr>
              <w:t>/head</w:t>
            </w:r>
          </w:p>
        </w:tc>
        <w:tc>
          <w:tcPr>
            <w:tcW w:w="850" w:type="dxa"/>
            <w:shd w:val="clear" w:color="auto" w:fill="FFFFC4"/>
          </w:tcPr>
          <w:p w14:paraId="189E1426" w14:textId="77777777" w:rsidR="00EB33AE" w:rsidRPr="00624C44" w:rsidRDefault="00EB33AE" w:rsidP="00EB33AE">
            <w:pPr>
              <w:rPr>
                <w:lang w:val="en-US"/>
              </w:rPr>
            </w:pPr>
          </w:p>
        </w:tc>
        <w:tc>
          <w:tcPr>
            <w:tcW w:w="2127" w:type="dxa"/>
            <w:vMerge/>
            <w:shd w:val="clear" w:color="auto" w:fill="FFFFC4"/>
            <w:vAlign w:val="center"/>
          </w:tcPr>
          <w:p w14:paraId="0377A936" w14:textId="77777777" w:rsidR="00EB33AE" w:rsidRPr="00624C44" w:rsidRDefault="00EB33AE" w:rsidP="00EB33AE">
            <w:pPr>
              <w:jc w:val="center"/>
              <w:rPr>
                <w:lang w:val="en-US"/>
              </w:rPr>
            </w:pPr>
          </w:p>
        </w:tc>
        <w:tc>
          <w:tcPr>
            <w:tcW w:w="1984" w:type="dxa"/>
            <w:shd w:val="clear" w:color="auto" w:fill="FFFFC4"/>
          </w:tcPr>
          <w:p w14:paraId="20A320F6" w14:textId="77777777" w:rsidR="00EB33AE" w:rsidRPr="00624C44" w:rsidRDefault="00EB33AE" w:rsidP="00EB33AE">
            <w:pPr>
              <w:rPr>
                <w:lang w:val="en-US"/>
              </w:rPr>
            </w:pPr>
          </w:p>
        </w:tc>
        <w:tc>
          <w:tcPr>
            <w:tcW w:w="2126" w:type="dxa"/>
            <w:shd w:val="clear" w:color="auto" w:fill="FFFFC4"/>
          </w:tcPr>
          <w:p w14:paraId="2D343484" w14:textId="77777777" w:rsidR="00EB33AE" w:rsidRPr="00624C44" w:rsidRDefault="00EB33AE" w:rsidP="00EB33AE">
            <w:pPr>
              <w:rPr>
                <w:lang w:val="en-US"/>
              </w:rPr>
            </w:pPr>
          </w:p>
        </w:tc>
      </w:tr>
      <w:tr w:rsidR="00EB33AE" w:rsidRPr="00624C44" w14:paraId="50AAFB4A" w14:textId="77777777" w:rsidTr="00AD3DA7">
        <w:trPr>
          <w:cantSplit/>
          <w:trHeight w:val="63"/>
        </w:trPr>
        <w:tc>
          <w:tcPr>
            <w:tcW w:w="993" w:type="dxa"/>
            <w:vMerge/>
            <w:shd w:val="clear" w:color="auto" w:fill="FFFFC4"/>
          </w:tcPr>
          <w:p w14:paraId="2080A31D" w14:textId="77777777" w:rsidR="00EB33AE" w:rsidRPr="00624C44" w:rsidRDefault="00EB33AE" w:rsidP="00EB33AE">
            <w:pPr>
              <w:rPr>
                <w:lang w:val="en-US"/>
              </w:rPr>
            </w:pPr>
          </w:p>
        </w:tc>
        <w:tc>
          <w:tcPr>
            <w:tcW w:w="1134" w:type="dxa"/>
            <w:vMerge/>
            <w:shd w:val="clear" w:color="auto" w:fill="FFFFC4"/>
          </w:tcPr>
          <w:p w14:paraId="01FE49C2" w14:textId="77777777" w:rsidR="00EB33AE" w:rsidRPr="00624C44" w:rsidRDefault="00EB33AE" w:rsidP="00EB33AE">
            <w:pPr>
              <w:rPr>
                <w:lang w:val="en-US"/>
              </w:rPr>
            </w:pPr>
          </w:p>
        </w:tc>
        <w:tc>
          <w:tcPr>
            <w:tcW w:w="1134" w:type="dxa"/>
            <w:vMerge w:val="restart"/>
            <w:shd w:val="clear" w:color="auto" w:fill="FFFFC4"/>
          </w:tcPr>
          <w:p w14:paraId="13605020" w14:textId="77777777" w:rsidR="00EB33AE" w:rsidRPr="00624C44" w:rsidRDefault="00EB33AE" w:rsidP="00EB33AE">
            <w:pPr>
              <w:rPr>
                <w:szCs w:val="20"/>
                <w:lang w:val="en-US"/>
              </w:rPr>
            </w:pPr>
            <w:r w:rsidRPr="00624C44">
              <w:rPr>
                <w:szCs w:val="20"/>
                <w:lang w:val="en-US"/>
              </w:rPr>
              <w:t>/leg</w:t>
            </w:r>
          </w:p>
          <w:p w14:paraId="70EE9B63" w14:textId="77777777" w:rsidR="00EB33AE" w:rsidRPr="00624C44" w:rsidRDefault="00EB33AE" w:rsidP="00EB33AE">
            <w:pPr>
              <w:rPr>
                <w:szCs w:val="20"/>
                <w:lang w:val="en-US"/>
              </w:rPr>
            </w:pPr>
          </w:p>
        </w:tc>
        <w:tc>
          <w:tcPr>
            <w:tcW w:w="850" w:type="dxa"/>
            <w:shd w:val="clear" w:color="auto" w:fill="FFFFC4"/>
          </w:tcPr>
          <w:p w14:paraId="0CCC2BEA" w14:textId="77777777" w:rsidR="00EB33AE" w:rsidRPr="00624C44" w:rsidRDefault="00EB33AE" w:rsidP="00EB33AE">
            <w:pPr>
              <w:rPr>
                <w:szCs w:val="20"/>
                <w:lang w:val="en-US"/>
              </w:rPr>
            </w:pPr>
            <w:r w:rsidRPr="00624C44">
              <w:rPr>
                <w:szCs w:val="20"/>
                <w:lang w:val="en-US"/>
              </w:rPr>
              <w:t>/left</w:t>
            </w:r>
          </w:p>
        </w:tc>
        <w:tc>
          <w:tcPr>
            <w:tcW w:w="2127" w:type="dxa"/>
            <w:vMerge/>
            <w:shd w:val="clear" w:color="auto" w:fill="FFFFC4"/>
            <w:vAlign w:val="center"/>
          </w:tcPr>
          <w:p w14:paraId="0FBD68BB" w14:textId="77777777" w:rsidR="00EB33AE" w:rsidRPr="00624C44" w:rsidRDefault="00EB33AE" w:rsidP="00EB33AE">
            <w:pPr>
              <w:jc w:val="center"/>
              <w:rPr>
                <w:szCs w:val="20"/>
                <w:lang w:val="en-US"/>
              </w:rPr>
            </w:pPr>
          </w:p>
        </w:tc>
        <w:tc>
          <w:tcPr>
            <w:tcW w:w="1984" w:type="dxa"/>
            <w:shd w:val="clear" w:color="auto" w:fill="FFFFC4"/>
          </w:tcPr>
          <w:p w14:paraId="706794AA" w14:textId="77777777" w:rsidR="00EB33AE" w:rsidRPr="00624C44" w:rsidRDefault="00EB33AE" w:rsidP="00EB33AE">
            <w:pPr>
              <w:rPr>
                <w:szCs w:val="20"/>
                <w:lang w:val="en-US"/>
              </w:rPr>
            </w:pPr>
          </w:p>
        </w:tc>
        <w:tc>
          <w:tcPr>
            <w:tcW w:w="2126" w:type="dxa"/>
            <w:shd w:val="clear" w:color="auto" w:fill="FFFFC4"/>
          </w:tcPr>
          <w:p w14:paraId="50BF2994" w14:textId="77777777" w:rsidR="00EB33AE" w:rsidRPr="00624C44" w:rsidRDefault="00EB33AE" w:rsidP="00EB33AE">
            <w:pPr>
              <w:rPr>
                <w:szCs w:val="20"/>
                <w:lang w:val="en-US"/>
              </w:rPr>
            </w:pPr>
          </w:p>
        </w:tc>
      </w:tr>
      <w:tr w:rsidR="00EB33AE" w:rsidRPr="00624C44" w14:paraId="0F2F4A48" w14:textId="77777777" w:rsidTr="00AD3DA7">
        <w:trPr>
          <w:cantSplit/>
          <w:trHeight w:val="63"/>
        </w:trPr>
        <w:tc>
          <w:tcPr>
            <w:tcW w:w="993" w:type="dxa"/>
            <w:vMerge/>
            <w:shd w:val="clear" w:color="auto" w:fill="FFFFC4"/>
          </w:tcPr>
          <w:p w14:paraId="4A772EA2" w14:textId="77777777" w:rsidR="00EB33AE" w:rsidRPr="00624C44" w:rsidRDefault="00EB33AE" w:rsidP="00EB33AE">
            <w:pPr>
              <w:rPr>
                <w:lang w:val="en-US"/>
              </w:rPr>
            </w:pPr>
          </w:p>
        </w:tc>
        <w:tc>
          <w:tcPr>
            <w:tcW w:w="1134" w:type="dxa"/>
            <w:vMerge/>
            <w:shd w:val="clear" w:color="auto" w:fill="FFFFC4"/>
          </w:tcPr>
          <w:p w14:paraId="5944D424" w14:textId="77777777" w:rsidR="00EB33AE" w:rsidRPr="00624C44" w:rsidRDefault="00EB33AE" w:rsidP="00EB33AE">
            <w:pPr>
              <w:rPr>
                <w:lang w:val="en-US"/>
              </w:rPr>
            </w:pPr>
          </w:p>
        </w:tc>
        <w:tc>
          <w:tcPr>
            <w:tcW w:w="1134" w:type="dxa"/>
            <w:vMerge/>
            <w:shd w:val="clear" w:color="auto" w:fill="FFFFC4"/>
          </w:tcPr>
          <w:p w14:paraId="408B5A5F" w14:textId="77777777" w:rsidR="00EB33AE" w:rsidRPr="00624C44" w:rsidRDefault="00EB33AE" w:rsidP="00EB33AE">
            <w:pPr>
              <w:rPr>
                <w:szCs w:val="20"/>
                <w:lang w:val="en-US"/>
              </w:rPr>
            </w:pPr>
          </w:p>
        </w:tc>
        <w:tc>
          <w:tcPr>
            <w:tcW w:w="850" w:type="dxa"/>
            <w:shd w:val="clear" w:color="auto" w:fill="FFFFC4"/>
          </w:tcPr>
          <w:p w14:paraId="3D16BA90" w14:textId="77777777" w:rsidR="00EB33AE" w:rsidRPr="00624C44" w:rsidRDefault="00EB33AE" w:rsidP="00EB33AE">
            <w:pPr>
              <w:rPr>
                <w:szCs w:val="20"/>
                <w:lang w:val="en-US"/>
              </w:rPr>
            </w:pPr>
            <w:r w:rsidRPr="00624C44">
              <w:rPr>
                <w:szCs w:val="20"/>
                <w:lang w:val="en-US"/>
              </w:rPr>
              <w:t>/right</w:t>
            </w:r>
          </w:p>
        </w:tc>
        <w:tc>
          <w:tcPr>
            <w:tcW w:w="2127" w:type="dxa"/>
            <w:vMerge/>
            <w:shd w:val="clear" w:color="auto" w:fill="FFFFC4"/>
            <w:vAlign w:val="center"/>
          </w:tcPr>
          <w:p w14:paraId="2C000E2A" w14:textId="77777777" w:rsidR="00EB33AE" w:rsidRPr="00624C44" w:rsidRDefault="00EB33AE" w:rsidP="00EB33AE">
            <w:pPr>
              <w:jc w:val="center"/>
              <w:rPr>
                <w:szCs w:val="20"/>
                <w:lang w:val="en-US"/>
              </w:rPr>
            </w:pPr>
          </w:p>
        </w:tc>
        <w:tc>
          <w:tcPr>
            <w:tcW w:w="1984" w:type="dxa"/>
            <w:shd w:val="clear" w:color="auto" w:fill="FFFFC4"/>
          </w:tcPr>
          <w:p w14:paraId="192C31A9" w14:textId="77777777" w:rsidR="00EB33AE" w:rsidRPr="00624C44" w:rsidRDefault="00EB33AE" w:rsidP="00EB33AE">
            <w:pPr>
              <w:rPr>
                <w:szCs w:val="20"/>
                <w:lang w:val="en-US"/>
              </w:rPr>
            </w:pPr>
          </w:p>
        </w:tc>
        <w:tc>
          <w:tcPr>
            <w:tcW w:w="2126" w:type="dxa"/>
            <w:shd w:val="clear" w:color="auto" w:fill="FFFFC4"/>
          </w:tcPr>
          <w:p w14:paraId="4F79D00C" w14:textId="77777777" w:rsidR="00EB33AE" w:rsidRPr="00624C44" w:rsidRDefault="00EB33AE" w:rsidP="00EB33AE">
            <w:pPr>
              <w:rPr>
                <w:szCs w:val="20"/>
                <w:lang w:val="en-US"/>
              </w:rPr>
            </w:pPr>
          </w:p>
        </w:tc>
      </w:tr>
      <w:tr w:rsidR="00EB33AE" w:rsidRPr="00624C44" w14:paraId="56727451" w14:textId="77777777" w:rsidTr="00AD3DA7">
        <w:trPr>
          <w:cantSplit/>
          <w:trHeight w:val="286"/>
        </w:trPr>
        <w:tc>
          <w:tcPr>
            <w:tcW w:w="993" w:type="dxa"/>
            <w:vMerge/>
            <w:shd w:val="clear" w:color="auto" w:fill="FFFFC4"/>
          </w:tcPr>
          <w:p w14:paraId="2441718B" w14:textId="77777777" w:rsidR="00EB33AE" w:rsidRPr="00624C44" w:rsidRDefault="00EB33AE" w:rsidP="00EB33AE">
            <w:pPr>
              <w:rPr>
                <w:lang w:val="en-US"/>
              </w:rPr>
            </w:pPr>
          </w:p>
        </w:tc>
        <w:tc>
          <w:tcPr>
            <w:tcW w:w="1134" w:type="dxa"/>
            <w:vMerge/>
            <w:shd w:val="clear" w:color="auto" w:fill="FFFFC4"/>
          </w:tcPr>
          <w:p w14:paraId="7DAD9C9C" w14:textId="77777777" w:rsidR="00EB33AE" w:rsidRPr="00624C44" w:rsidRDefault="00EB33AE" w:rsidP="00EB33AE">
            <w:pPr>
              <w:rPr>
                <w:lang w:val="en-US"/>
              </w:rPr>
            </w:pPr>
          </w:p>
        </w:tc>
        <w:tc>
          <w:tcPr>
            <w:tcW w:w="1134" w:type="dxa"/>
            <w:vMerge w:val="restart"/>
            <w:shd w:val="clear" w:color="auto" w:fill="FFFFC4"/>
          </w:tcPr>
          <w:p w14:paraId="085E18F1" w14:textId="77777777" w:rsidR="00EB33AE" w:rsidRPr="00624C44" w:rsidRDefault="00EB33AE" w:rsidP="00EB33AE">
            <w:pPr>
              <w:rPr>
                <w:lang w:val="en-US"/>
              </w:rPr>
            </w:pPr>
            <w:r w:rsidRPr="00624C44">
              <w:rPr>
                <w:lang w:val="en-US"/>
              </w:rPr>
              <w:t>/body</w:t>
            </w:r>
          </w:p>
        </w:tc>
        <w:tc>
          <w:tcPr>
            <w:tcW w:w="850" w:type="dxa"/>
            <w:shd w:val="clear" w:color="auto" w:fill="FFFFC4"/>
          </w:tcPr>
          <w:p w14:paraId="1CEF8A3A" w14:textId="77777777" w:rsidR="00EB33AE" w:rsidRPr="00624C44" w:rsidRDefault="00EB33AE" w:rsidP="00EB33AE">
            <w:pPr>
              <w:rPr>
                <w:lang w:val="en-US"/>
              </w:rPr>
            </w:pPr>
            <w:r w:rsidRPr="00624C44">
              <w:rPr>
                <w:lang w:val="en-US"/>
              </w:rPr>
              <w:t>/upper</w:t>
            </w:r>
          </w:p>
        </w:tc>
        <w:tc>
          <w:tcPr>
            <w:tcW w:w="2127" w:type="dxa"/>
            <w:vMerge/>
            <w:shd w:val="clear" w:color="auto" w:fill="FFFFC4"/>
            <w:vAlign w:val="center"/>
          </w:tcPr>
          <w:p w14:paraId="2C96A126" w14:textId="77777777" w:rsidR="00EB33AE" w:rsidRPr="00624C44" w:rsidRDefault="00EB33AE" w:rsidP="00EB33AE">
            <w:pPr>
              <w:jc w:val="center"/>
              <w:rPr>
                <w:lang w:val="en-US"/>
              </w:rPr>
            </w:pPr>
          </w:p>
        </w:tc>
        <w:tc>
          <w:tcPr>
            <w:tcW w:w="1984" w:type="dxa"/>
            <w:shd w:val="clear" w:color="auto" w:fill="FFFFC4"/>
          </w:tcPr>
          <w:p w14:paraId="29B0EC9F" w14:textId="77777777" w:rsidR="00EB33AE" w:rsidRPr="00624C44" w:rsidRDefault="00EB33AE" w:rsidP="00EB33AE">
            <w:pPr>
              <w:rPr>
                <w:lang w:val="en-US"/>
              </w:rPr>
            </w:pPr>
          </w:p>
        </w:tc>
        <w:tc>
          <w:tcPr>
            <w:tcW w:w="2126" w:type="dxa"/>
            <w:shd w:val="clear" w:color="auto" w:fill="FFFFC4"/>
          </w:tcPr>
          <w:p w14:paraId="037263FC" w14:textId="77777777" w:rsidR="00EB33AE" w:rsidRPr="00624C44" w:rsidRDefault="00EB33AE" w:rsidP="00EB33AE">
            <w:pPr>
              <w:rPr>
                <w:lang w:val="en-US"/>
              </w:rPr>
            </w:pPr>
          </w:p>
        </w:tc>
      </w:tr>
      <w:tr w:rsidR="00EB33AE" w:rsidRPr="00624C44" w14:paraId="19D46FF1" w14:textId="77777777" w:rsidTr="00AD3DA7">
        <w:trPr>
          <w:cantSplit/>
          <w:trHeight w:val="286"/>
        </w:trPr>
        <w:tc>
          <w:tcPr>
            <w:tcW w:w="993" w:type="dxa"/>
            <w:vMerge/>
            <w:shd w:val="clear" w:color="auto" w:fill="FFFFC4"/>
          </w:tcPr>
          <w:p w14:paraId="7FE522FC" w14:textId="77777777" w:rsidR="00EB33AE" w:rsidRPr="00624C44" w:rsidRDefault="00EB33AE" w:rsidP="00EB33AE">
            <w:pPr>
              <w:rPr>
                <w:lang w:val="en-US"/>
              </w:rPr>
            </w:pPr>
          </w:p>
        </w:tc>
        <w:tc>
          <w:tcPr>
            <w:tcW w:w="1134" w:type="dxa"/>
            <w:vMerge/>
            <w:shd w:val="clear" w:color="auto" w:fill="FFFFC4"/>
          </w:tcPr>
          <w:p w14:paraId="147C1C67" w14:textId="77777777" w:rsidR="00EB33AE" w:rsidRPr="00624C44" w:rsidRDefault="00EB33AE" w:rsidP="00EB33AE">
            <w:pPr>
              <w:rPr>
                <w:lang w:val="en-US"/>
              </w:rPr>
            </w:pPr>
          </w:p>
        </w:tc>
        <w:tc>
          <w:tcPr>
            <w:tcW w:w="1134" w:type="dxa"/>
            <w:vMerge/>
            <w:shd w:val="clear" w:color="auto" w:fill="FFFFC4"/>
          </w:tcPr>
          <w:p w14:paraId="785A62D2" w14:textId="77777777" w:rsidR="00EB33AE" w:rsidRPr="00624C44" w:rsidRDefault="00EB33AE" w:rsidP="00EB33AE">
            <w:pPr>
              <w:rPr>
                <w:lang w:val="en-US"/>
              </w:rPr>
            </w:pPr>
          </w:p>
        </w:tc>
        <w:tc>
          <w:tcPr>
            <w:tcW w:w="850" w:type="dxa"/>
            <w:shd w:val="clear" w:color="auto" w:fill="FFFFC4"/>
          </w:tcPr>
          <w:p w14:paraId="3E8E1677" w14:textId="77777777" w:rsidR="00EB33AE" w:rsidRPr="00624C44" w:rsidRDefault="00EB33AE" w:rsidP="00EB33AE">
            <w:pPr>
              <w:rPr>
                <w:lang w:val="en-US"/>
              </w:rPr>
            </w:pPr>
            <w:r w:rsidRPr="00624C44">
              <w:rPr>
                <w:lang w:val="en-US"/>
              </w:rPr>
              <w:t>/lower</w:t>
            </w:r>
          </w:p>
        </w:tc>
        <w:tc>
          <w:tcPr>
            <w:tcW w:w="2127" w:type="dxa"/>
            <w:vMerge/>
            <w:shd w:val="clear" w:color="auto" w:fill="FFFFC4"/>
            <w:vAlign w:val="center"/>
          </w:tcPr>
          <w:p w14:paraId="6C009697" w14:textId="77777777" w:rsidR="00EB33AE" w:rsidRPr="00624C44" w:rsidRDefault="00EB33AE" w:rsidP="00EB33AE">
            <w:pPr>
              <w:jc w:val="center"/>
              <w:rPr>
                <w:lang w:val="en-US"/>
              </w:rPr>
            </w:pPr>
          </w:p>
        </w:tc>
        <w:tc>
          <w:tcPr>
            <w:tcW w:w="1984" w:type="dxa"/>
            <w:shd w:val="clear" w:color="auto" w:fill="FFFFC4"/>
          </w:tcPr>
          <w:p w14:paraId="6D9E0402" w14:textId="77777777" w:rsidR="00EB33AE" w:rsidRPr="00624C44" w:rsidRDefault="00EB33AE" w:rsidP="00EB33AE">
            <w:pPr>
              <w:rPr>
                <w:lang w:val="en-US"/>
              </w:rPr>
            </w:pPr>
          </w:p>
        </w:tc>
        <w:tc>
          <w:tcPr>
            <w:tcW w:w="2126" w:type="dxa"/>
            <w:shd w:val="clear" w:color="auto" w:fill="FFFFC4"/>
          </w:tcPr>
          <w:p w14:paraId="620CA2F5" w14:textId="77777777" w:rsidR="00EB33AE" w:rsidRPr="00624C44" w:rsidRDefault="00EB33AE" w:rsidP="00EB33AE">
            <w:pPr>
              <w:rPr>
                <w:lang w:val="en-US"/>
              </w:rPr>
            </w:pPr>
          </w:p>
        </w:tc>
      </w:tr>
      <w:tr w:rsidR="00EB33AE" w:rsidRPr="00624C44" w14:paraId="091CF42D" w14:textId="77777777" w:rsidTr="00AD3DA7">
        <w:trPr>
          <w:cantSplit/>
          <w:trHeight w:val="286"/>
        </w:trPr>
        <w:tc>
          <w:tcPr>
            <w:tcW w:w="993" w:type="dxa"/>
            <w:vMerge/>
            <w:shd w:val="clear" w:color="auto" w:fill="FFFFC4"/>
          </w:tcPr>
          <w:p w14:paraId="05D7295A" w14:textId="77777777" w:rsidR="00EB33AE" w:rsidRPr="00624C44" w:rsidRDefault="00EB33AE" w:rsidP="00EB33AE">
            <w:pPr>
              <w:rPr>
                <w:lang w:val="en-US"/>
              </w:rPr>
            </w:pPr>
          </w:p>
        </w:tc>
        <w:tc>
          <w:tcPr>
            <w:tcW w:w="1134" w:type="dxa"/>
            <w:vMerge/>
            <w:shd w:val="clear" w:color="auto" w:fill="FFFFC4"/>
          </w:tcPr>
          <w:p w14:paraId="2A5A0909" w14:textId="77777777" w:rsidR="00EB33AE" w:rsidRPr="00624C44" w:rsidRDefault="00EB33AE" w:rsidP="00EB33AE">
            <w:pPr>
              <w:rPr>
                <w:lang w:val="en-US"/>
              </w:rPr>
            </w:pPr>
          </w:p>
        </w:tc>
        <w:tc>
          <w:tcPr>
            <w:tcW w:w="1134" w:type="dxa"/>
            <w:vMerge/>
            <w:shd w:val="clear" w:color="auto" w:fill="FFFFC4"/>
          </w:tcPr>
          <w:p w14:paraId="5B195F9B" w14:textId="77777777" w:rsidR="00EB33AE" w:rsidRPr="00624C44" w:rsidRDefault="00EB33AE" w:rsidP="00EB33AE">
            <w:pPr>
              <w:rPr>
                <w:lang w:val="en-US"/>
              </w:rPr>
            </w:pPr>
          </w:p>
        </w:tc>
        <w:tc>
          <w:tcPr>
            <w:tcW w:w="850" w:type="dxa"/>
            <w:shd w:val="clear" w:color="auto" w:fill="FFFFC4"/>
          </w:tcPr>
          <w:p w14:paraId="7775A621" w14:textId="77777777" w:rsidR="00EB33AE" w:rsidRPr="00624C44" w:rsidRDefault="00EB33AE" w:rsidP="00EB33AE">
            <w:pPr>
              <w:rPr>
                <w:lang w:val="en-US"/>
              </w:rPr>
            </w:pPr>
            <w:r w:rsidRPr="00624C44">
              <w:rPr>
                <w:lang w:val="en-US"/>
              </w:rPr>
              <w:t>/right</w:t>
            </w:r>
          </w:p>
        </w:tc>
        <w:tc>
          <w:tcPr>
            <w:tcW w:w="2127" w:type="dxa"/>
            <w:vMerge/>
            <w:shd w:val="clear" w:color="auto" w:fill="FFFFC4"/>
            <w:vAlign w:val="center"/>
          </w:tcPr>
          <w:p w14:paraId="7773449C" w14:textId="77777777" w:rsidR="00EB33AE" w:rsidRPr="00624C44" w:rsidRDefault="00EB33AE" w:rsidP="00EB33AE">
            <w:pPr>
              <w:jc w:val="center"/>
              <w:rPr>
                <w:lang w:val="en-US"/>
              </w:rPr>
            </w:pPr>
          </w:p>
        </w:tc>
        <w:tc>
          <w:tcPr>
            <w:tcW w:w="1984" w:type="dxa"/>
            <w:shd w:val="clear" w:color="auto" w:fill="FFFFC4"/>
          </w:tcPr>
          <w:p w14:paraId="1C1C01FF" w14:textId="77777777" w:rsidR="00EB33AE" w:rsidRPr="00624C44" w:rsidRDefault="00EB33AE" w:rsidP="00EB33AE">
            <w:pPr>
              <w:rPr>
                <w:lang w:val="en-US"/>
              </w:rPr>
            </w:pPr>
          </w:p>
        </w:tc>
        <w:tc>
          <w:tcPr>
            <w:tcW w:w="2126" w:type="dxa"/>
            <w:shd w:val="clear" w:color="auto" w:fill="FFFFC4"/>
          </w:tcPr>
          <w:p w14:paraId="798547B5" w14:textId="77777777" w:rsidR="00EB33AE" w:rsidRPr="00624C44" w:rsidRDefault="00EB33AE" w:rsidP="00EB33AE">
            <w:pPr>
              <w:rPr>
                <w:lang w:val="en-US"/>
              </w:rPr>
            </w:pPr>
          </w:p>
        </w:tc>
      </w:tr>
      <w:tr w:rsidR="00EB33AE" w:rsidRPr="00624C44" w14:paraId="3468037D" w14:textId="77777777" w:rsidTr="00AD3DA7">
        <w:trPr>
          <w:cantSplit/>
          <w:trHeight w:val="286"/>
        </w:trPr>
        <w:tc>
          <w:tcPr>
            <w:tcW w:w="993" w:type="dxa"/>
            <w:vMerge/>
            <w:shd w:val="clear" w:color="auto" w:fill="FFFFC4"/>
          </w:tcPr>
          <w:p w14:paraId="36D01AEB" w14:textId="77777777" w:rsidR="00EB33AE" w:rsidRPr="00624C44" w:rsidRDefault="00EB33AE" w:rsidP="00EB33AE">
            <w:pPr>
              <w:rPr>
                <w:lang w:val="en-US"/>
              </w:rPr>
            </w:pPr>
          </w:p>
        </w:tc>
        <w:tc>
          <w:tcPr>
            <w:tcW w:w="1134" w:type="dxa"/>
            <w:vMerge/>
            <w:shd w:val="clear" w:color="auto" w:fill="FFFFC4"/>
          </w:tcPr>
          <w:p w14:paraId="68A58887" w14:textId="77777777" w:rsidR="00EB33AE" w:rsidRPr="00624C44" w:rsidRDefault="00EB33AE" w:rsidP="00EB33AE">
            <w:pPr>
              <w:rPr>
                <w:lang w:val="en-US"/>
              </w:rPr>
            </w:pPr>
          </w:p>
        </w:tc>
        <w:tc>
          <w:tcPr>
            <w:tcW w:w="1134" w:type="dxa"/>
            <w:vMerge/>
            <w:shd w:val="clear" w:color="auto" w:fill="FFFFC4"/>
          </w:tcPr>
          <w:p w14:paraId="3173971C" w14:textId="77777777" w:rsidR="00EB33AE" w:rsidRPr="00624C44" w:rsidRDefault="00EB33AE" w:rsidP="00EB33AE">
            <w:pPr>
              <w:rPr>
                <w:lang w:val="en-US"/>
              </w:rPr>
            </w:pPr>
          </w:p>
        </w:tc>
        <w:tc>
          <w:tcPr>
            <w:tcW w:w="850" w:type="dxa"/>
            <w:shd w:val="clear" w:color="auto" w:fill="FFFFC4"/>
          </w:tcPr>
          <w:p w14:paraId="3A78CE83" w14:textId="77777777" w:rsidR="00EB33AE" w:rsidRPr="00624C44" w:rsidRDefault="00EB33AE" w:rsidP="00EB33AE">
            <w:pPr>
              <w:rPr>
                <w:lang w:val="en-US"/>
              </w:rPr>
            </w:pPr>
            <w:r w:rsidRPr="00624C44">
              <w:rPr>
                <w:lang w:val="en-US"/>
              </w:rPr>
              <w:t>/left</w:t>
            </w:r>
          </w:p>
        </w:tc>
        <w:tc>
          <w:tcPr>
            <w:tcW w:w="2127" w:type="dxa"/>
            <w:vMerge/>
            <w:shd w:val="clear" w:color="auto" w:fill="FFFFC4"/>
            <w:vAlign w:val="center"/>
          </w:tcPr>
          <w:p w14:paraId="47973A0D" w14:textId="77777777" w:rsidR="00EB33AE" w:rsidRPr="00624C44" w:rsidRDefault="00EB33AE" w:rsidP="00EB33AE">
            <w:pPr>
              <w:jc w:val="center"/>
              <w:rPr>
                <w:lang w:val="en-US"/>
              </w:rPr>
            </w:pPr>
          </w:p>
        </w:tc>
        <w:tc>
          <w:tcPr>
            <w:tcW w:w="1984" w:type="dxa"/>
            <w:shd w:val="clear" w:color="auto" w:fill="FFFFC4"/>
          </w:tcPr>
          <w:p w14:paraId="0F9AE2FC" w14:textId="77777777" w:rsidR="00EB33AE" w:rsidRPr="00624C44" w:rsidRDefault="00EB33AE" w:rsidP="00EB33AE">
            <w:pPr>
              <w:rPr>
                <w:lang w:val="en-US"/>
              </w:rPr>
            </w:pPr>
          </w:p>
        </w:tc>
        <w:tc>
          <w:tcPr>
            <w:tcW w:w="2126" w:type="dxa"/>
            <w:shd w:val="clear" w:color="auto" w:fill="FFFFC4"/>
          </w:tcPr>
          <w:p w14:paraId="4402A45B" w14:textId="77777777" w:rsidR="00EB33AE" w:rsidRPr="00624C44" w:rsidRDefault="00EB33AE" w:rsidP="00EB33AE">
            <w:pPr>
              <w:rPr>
                <w:lang w:val="en-US"/>
              </w:rPr>
            </w:pPr>
          </w:p>
        </w:tc>
      </w:tr>
      <w:tr w:rsidR="00EB33AE" w:rsidRPr="00624C44" w14:paraId="18A92BE2" w14:textId="77777777" w:rsidTr="00AD3DA7">
        <w:trPr>
          <w:cantSplit/>
          <w:trHeight w:val="286"/>
        </w:trPr>
        <w:tc>
          <w:tcPr>
            <w:tcW w:w="993" w:type="dxa"/>
            <w:vMerge/>
            <w:shd w:val="clear" w:color="auto" w:fill="FFFFC4"/>
          </w:tcPr>
          <w:p w14:paraId="155A9061" w14:textId="77777777" w:rsidR="00EB33AE" w:rsidRPr="00624C44" w:rsidRDefault="00EB33AE" w:rsidP="00EB33AE">
            <w:pPr>
              <w:rPr>
                <w:lang w:val="en-US"/>
              </w:rPr>
            </w:pPr>
          </w:p>
        </w:tc>
        <w:tc>
          <w:tcPr>
            <w:tcW w:w="1134" w:type="dxa"/>
            <w:vMerge w:val="restart"/>
            <w:shd w:val="clear" w:color="auto" w:fill="FFFFC4"/>
          </w:tcPr>
          <w:p w14:paraId="4E619508" w14:textId="77777777" w:rsidR="00EB33AE" w:rsidRPr="00624C44" w:rsidRDefault="00EB33AE" w:rsidP="00EB33AE">
            <w:pPr>
              <w:rPr>
                <w:lang w:val="en-US"/>
              </w:rPr>
            </w:pPr>
            <w:r w:rsidRPr="00624C44">
              <w:rPr>
                <w:b/>
                <w:color w:val="FF0000"/>
                <w:lang w:val="en-US"/>
              </w:rPr>
              <w:t>/normal</w:t>
            </w:r>
          </w:p>
        </w:tc>
        <w:tc>
          <w:tcPr>
            <w:tcW w:w="1134" w:type="dxa"/>
            <w:vMerge w:val="restart"/>
            <w:shd w:val="clear" w:color="auto" w:fill="FFFFC4"/>
          </w:tcPr>
          <w:p w14:paraId="109F2BCD" w14:textId="77777777" w:rsidR="00EB33AE" w:rsidRPr="00624C44" w:rsidRDefault="00EB33AE" w:rsidP="00EB33AE">
            <w:pPr>
              <w:rPr>
                <w:lang w:val="en-US"/>
              </w:rPr>
            </w:pPr>
            <w:r w:rsidRPr="00624C44">
              <w:rPr>
                <w:lang w:val="en-US"/>
              </w:rPr>
              <w:t>/hand</w:t>
            </w:r>
          </w:p>
        </w:tc>
        <w:tc>
          <w:tcPr>
            <w:tcW w:w="850" w:type="dxa"/>
            <w:shd w:val="clear" w:color="auto" w:fill="FFFFC4"/>
          </w:tcPr>
          <w:p w14:paraId="45600D6C" w14:textId="77777777" w:rsidR="00EB33AE" w:rsidRPr="00624C44" w:rsidRDefault="00EB33AE" w:rsidP="00EB33AE">
            <w:pPr>
              <w:rPr>
                <w:lang w:val="en-US"/>
              </w:rPr>
            </w:pPr>
            <w:r w:rsidRPr="00624C44">
              <w:rPr>
                <w:lang w:val="en-US"/>
              </w:rPr>
              <w:t>/left</w:t>
            </w:r>
          </w:p>
        </w:tc>
        <w:tc>
          <w:tcPr>
            <w:tcW w:w="2127" w:type="dxa"/>
            <w:vMerge w:val="restart"/>
            <w:shd w:val="clear" w:color="auto" w:fill="FFFFC4"/>
            <w:vAlign w:val="center"/>
          </w:tcPr>
          <w:p w14:paraId="10EFB9AF" w14:textId="77777777" w:rsidR="00EB33AE" w:rsidRPr="00624C44" w:rsidRDefault="00EB33AE" w:rsidP="00EB33AE">
            <w:pPr>
              <w:jc w:val="center"/>
              <w:rPr>
                <w:lang w:val="en-US"/>
              </w:rPr>
            </w:pPr>
            <w:r w:rsidRPr="00624C44">
              <w:rPr>
                <w:lang w:val="en-US"/>
              </w:rPr>
              <w:t>energy level</w:t>
            </w:r>
          </w:p>
          <w:p w14:paraId="57B3330F" w14:textId="77777777" w:rsidR="00EB33AE" w:rsidRPr="00624C44" w:rsidRDefault="00EB33AE" w:rsidP="00EB33AE">
            <w:pPr>
              <w:jc w:val="center"/>
              <w:rPr>
                <w:lang w:val="en-US"/>
              </w:rPr>
            </w:pPr>
          </w:p>
        </w:tc>
        <w:tc>
          <w:tcPr>
            <w:tcW w:w="1984" w:type="dxa"/>
            <w:shd w:val="clear" w:color="auto" w:fill="FFFFC4"/>
            <w:vAlign w:val="center"/>
          </w:tcPr>
          <w:p w14:paraId="10BAA10A" w14:textId="77777777" w:rsidR="00EB33AE" w:rsidRPr="00624C44" w:rsidRDefault="00EB33AE" w:rsidP="00EB33AE">
            <w:pPr>
              <w:jc w:val="center"/>
              <w:rPr>
                <w:lang w:val="en-US"/>
              </w:rPr>
            </w:pPr>
          </w:p>
        </w:tc>
        <w:tc>
          <w:tcPr>
            <w:tcW w:w="2126" w:type="dxa"/>
            <w:shd w:val="clear" w:color="auto" w:fill="FFFFC4"/>
            <w:vAlign w:val="center"/>
          </w:tcPr>
          <w:p w14:paraId="62C0C742" w14:textId="77777777" w:rsidR="00EB33AE" w:rsidRPr="00624C44" w:rsidRDefault="00EB33AE" w:rsidP="00EB33AE">
            <w:pPr>
              <w:rPr>
                <w:lang w:val="en-US"/>
              </w:rPr>
            </w:pPr>
          </w:p>
        </w:tc>
      </w:tr>
      <w:tr w:rsidR="00EB33AE" w:rsidRPr="00624C44" w14:paraId="6AD97B57" w14:textId="77777777" w:rsidTr="00AD3DA7">
        <w:trPr>
          <w:cantSplit/>
          <w:trHeight w:val="286"/>
        </w:trPr>
        <w:tc>
          <w:tcPr>
            <w:tcW w:w="993" w:type="dxa"/>
            <w:vMerge/>
            <w:shd w:val="clear" w:color="auto" w:fill="FFFFC4"/>
          </w:tcPr>
          <w:p w14:paraId="2D054F13" w14:textId="77777777" w:rsidR="00EB33AE" w:rsidRPr="00624C44" w:rsidRDefault="00EB33AE" w:rsidP="00EB33AE">
            <w:pPr>
              <w:rPr>
                <w:lang w:val="en-US"/>
              </w:rPr>
            </w:pPr>
          </w:p>
        </w:tc>
        <w:tc>
          <w:tcPr>
            <w:tcW w:w="1134" w:type="dxa"/>
            <w:vMerge/>
            <w:shd w:val="clear" w:color="auto" w:fill="FFFFC4"/>
          </w:tcPr>
          <w:p w14:paraId="3FB75ACD" w14:textId="77777777" w:rsidR="00EB33AE" w:rsidRPr="00624C44" w:rsidRDefault="00EB33AE" w:rsidP="00EB33AE">
            <w:pPr>
              <w:rPr>
                <w:lang w:val="en-US"/>
              </w:rPr>
            </w:pPr>
          </w:p>
        </w:tc>
        <w:tc>
          <w:tcPr>
            <w:tcW w:w="1134" w:type="dxa"/>
            <w:vMerge/>
            <w:shd w:val="clear" w:color="auto" w:fill="FFFFC4"/>
          </w:tcPr>
          <w:p w14:paraId="78234E93" w14:textId="77777777" w:rsidR="00EB33AE" w:rsidRPr="00624C44" w:rsidRDefault="00EB33AE" w:rsidP="00EB33AE">
            <w:pPr>
              <w:rPr>
                <w:lang w:val="en-US"/>
              </w:rPr>
            </w:pPr>
          </w:p>
        </w:tc>
        <w:tc>
          <w:tcPr>
            <w:tcW w:w="850" w:type="dxa"/>
            <w:shd w:val="clear" w:color="auto" w:fill="FFFFC4"/>
          </w:tcPr>
          <w:p w14:paraId="7D8A5103" w14:textId="77777777" w:rsidR="00EB33AE" w:rsidRPr="00624C44" w:rsidRDefault="00EB33AE" w:rsidP="00EB33AE">
            <w:pPr>
              <w:rPr>
                <w:lang w:val="en-US"/>
              </w:rPr>
            </w:pPr>
            <w:r w:rsidRPr="00624C44">
              <w:rPr>
                <w:lang w:val="en-US"/>
              </w:rPr>
              <w:t>/right</w:t>
            </w:r>
          </w:p>
        </w:tc>
        <w:tc>
          <w:tcPr>
            <w:tcW w:w="2127" w:type="dxa"/>
            <w:vMerge/>
            <w:shd w:val="clear" w:color="auto" w:fill="FFFFC4"/>
          </w:tcPr>
          <w:p w14:paraId="3E52EAC8" w14:textId="77777777" w:rsidR="00EB33AE" w:rsidRPr="00624C44" w:rsidRDefault="00EB33AE" w:rsidP="00EB33AE">
            <w:pPr>
              <w:rPr>
                <w:lang w:val="en-US"/>
              </w:rPr>
            </w:pPr>
          </w:p>
        </w:tc>
        <w:tc>
          <w:tcPr>
            <w:tcW w:w="1984" w:type="dxa"/>
            <w:shd w:val="clear" w:color="auto" w:fill="FFFFC4"/>
          </w:tcPr>
          <w:p w14:paraId="0E05DCE4" w14:textId="77777777" w:rsidR="00EB33AE" w:rsidRPr="00624C44" w:rsidRDefault="00EB33AE" w:rsidP="00EB33AE">
            <w:pPr>
              <w:rPr>
                <w:lang w:val="en-US"/>
              </w:rPr>
            </w:pPr>
          </w:p>
        </w:tc>
        <w:tc>
          <w:tcPr>
            <w:tcW w:w="2126" w:type="dxa"/>
            <w:shd w:val="clear" w:color="auto" w:fill="FFFFC4"/>
          </w:tcPr>
          <w:p w14:paraId="11F7CF54" w14:textId="77777777" w:rsidR="00EB33AE" w:rsidRPr="00624C44" w:rsidRDefault="00EB33AE" w:rsidP="00EB33AE">
            <w:pPr>
              <w:rPr>
                <w:lang w:val="en-US"/>
              </w:rPr>
            </w:pPr>
          </w:p>
        </w:tc>
      </w:tr>
      <w:tr w:rsidR="00EB33AE" w:rsidRPr="00624C44" w14:paraId="43E740D1" w14:textId="77777777" w:rsidTr="00AD3DA7">
        <w:trPr>
          <w:cantSplit/>
          <w:trHeight w:val="286"/>
        </w:trPr>
        <w:tc>
          <w:tcPr>
            <w:tcW w:w="993" w:type="dxa"/>
            <w:vMerge/>
            <w:shd w:val="clear" w:color="auto" w:fill="FFFFC4"/>
          </w:tcPr>
          <w:p w14:paraId="345DB0CB" w14:textId="77777777" w:rsidR="00EB33AE" w:rsidRPr="00624C44" w:rsidRDefault="00EB33AE" w:rsidP="00EB33AE">
            <w:pPr>
              <w:rPr>
                <w:lang w:val="en-US"/>
              </w:rPr>
            </w:pPr>
          </w:p>
        </w:tc>
        <w:tc>
          <w:tcPr>
            <w:tcW w:w="1134" w:type="dxa"/>
            <w:vMerge/>
            <w:shd w:val="clear" w:color="auto" w:fill="FFFFC4"/>
          </w:tcPr>
          <w:p w14:paraId="09541CB6" w14:textId="77777777" w:rsidR="00EB33AE" w:rsidRPr="00624C44" w:rsidRDefault="00EB33AE" w:rsidP="00EB33AE">
            <w:pPr>
              <w:rPr>
                <w:lang w:val="en-US"/>
              </w:rPr>
            </w:pPr>
          </w:p>
        </w:tc>
        <w:tc>
          <w:tcPr>
            <w:tcW w:w="1134" w:type="dxa"/>
            <w:shd w:val="clear" w:color="auto" w:fill="FFFFC4"/>
          </w:tcPr>
          <w:p w14:paraId="7ADE3819" w14:textId="77777777" w:rsidR="00EB33AE" w:rsidRPr="00624C44" w:rsidRDefault="00EB33AE" w:rsidP="00EB33AE">
            <w:pPr>
              <w:rPr>
                <w:lang w:val="en-US"/>
              </w:rPr>
            </w:pPr>
            <w:r w:rsidRPr="00624C44">
              <w:rPr>
                <w:lang w:val="en-US"/>
              </w:rPr>
              <w:t>/head</w:t>
            </w:r>
          </w:p>
        </w:tc>
        <w:tc>
          <w:tcPr>
            <w:tcW w:w="850" w:type="dxa"/>
            <w:shd w:val="clear" w:color="auto" w:fill="FFFFC4"/>
          </w:tcPr>
          <w:p w14:paraId="3A1B09F3" w14:textId="77777777" w:rsidR="00EB33AE" w:rsidRPr="00624C44" w:rsidRDefault="00EB33AE" w:rsidP="00EB33AE">
            <w:pPr>
              <w:rPr>
                <w:lang w:val="en-US"/>
              </w:rPr>
            </w:pPr>
          </w:p>
        </w:tc>
        <w:tc>
          <w:tcPr>
            <w:tcW w:w="2127" w:type="dxa"/>
            <w:vMerge/>
            <w:shd w:val="clear" w:color="auto" w:fill="FFFFC4"/>
          </w:tcPr>
          <w:p w14:paraId="3A597449" w14:textId="77777777" w:rsidR="00EB33AE" w:rsidRPr="00624C44" w:rsidRDefault="00EB33AE" w:rsidP="00EB33AE">
            <w:pPr>
              <w:rPr>
                <w:lang w:val="en-US"/>
              </w:rPr>
            </w:pPr>
          </w:p>
        </w:tc>
        <w:tc>
          <w:tcPr>
            <w:tcW w:w="1984" w:type="dxa"/>
            <w:shd w:val="clear" w:color="auto" w:fill="FFFFC4"/>
          </w:tcPr>
          <w:p w14:paraId="14CEF987" w14:textId="77777777" w:rsidR="00EB33AE" w:rsidRPr="00624C44" w:rsidRDefault="00EB33AE" w:rsidP="00EB33AE">
            <w:pPr>
              <w:rPr>
                <w:lang w:val="en-US"/>
              </w:rPr>
            </w:pPr>
          </w:p>
        </w:tc>
        <w:tc>
          <w:tcPr>
            <w:tcW w:w="2126" w:type="dxa"/>
            <w:shd w:val="clear" w:color="auto" w:fill="FFFFC4"/>
          </w:tcPr>
          <w:p w14:paraId="63475DD3" w14:textId="77777777" w:rsidR="00EB33AE" w:rsidRPr="00624C44" w:rsidRDefault="00EB33AE" w:rsidP="00EB33AE">
            <w:pPr>
              <w:rPr>
                <w:lang w:val="en-US"/>
              </w:rPr>
            </w:pPr>
          </w:p>
        </w:tc>
      </w:tr>
      <w:tr w:rsidR="00EB33AE" w:rsidRPr="00624C44" w14:paraId="6D47307C" w14:textId="77777777" w:rsidTr="00AD3DA7">
        <w:trPr>
          <w:cantSplit/>
          <w:trHeight w:val="286"/>
        </w:trPr>
        <w:tc>
          <w:tcPr>
            <w:tcW w:w="993" w:type="dxa"/>
            <w:vMerge/>
            <w:shd w:val="clear" w:color="auto" w:fill="FFFFC4"/>
          </w:tcPr>
          <w:p w14:paraId="19AE719D" w14:textId="77777777" w:rsidR="00EB33AE" w:rsidRPr="00624C44" w:rsidRDefault="00EB33AE" w:rsidP="00EB33AE">
            <w:pPr>
              <w:rPr>
                <w:lang w:val="en-US"/>
              </w:rPr>
            </w:pPr>
          </w:p>
        </w:tc>
        <w:tc>
          <w:tcPr>
            <w:tcW w:w="1134" w:type="dxa"/>
            <w:vMerge/>
            <w:shd w:val="clear" w:color="auto" w:fill="FFFFC4"/>
          </w:tcPr>
          <w:p w14:paraId="544945C9" w14:textId="77777777" w:rsidR="00EB33AE" w:rsidRPr="00624C44" w:rsidRDefault="00EB33AE" w:rsidP="00EB33AE">
            <w:pPr>
              <w:rPr>
                <w:lang w:val="en-US"/>
              </w:rPr>
            </w:pPr>
          </w:p>
        </w:tc>
        <w:tc>
          <w:tcPr>
            <w:tcW w:w="1134" w:type="dxa"/>
            <w:vMerge w:val="restart"/>
            <w:shd w:val="clear" w:color="auto" w:fill="FFFFC4"/>
          </w:tcPr>
          <w:p w14:paraId="1A07213D" w14:textId="77777777" w:rsidR="00EB33AE" w:rsidRPr="00624C44" w:rsidRDefault="00EB33AE" w:rsidP="00EB33AE">
            <w:pPr>
              <w:rPr>
                <w:szCs w:val="20"/>
                <w:lang w:val="en-US"/>
              </w:rPr>
            </w:pPr>
            <w:r w:rsidRPr="00624C44">
              <w:rPr>
                <w:szCs w:val="20"/>
                <w:lang w:val="en-US"/>
              </w:rPr>
              <w:t>/leg</w:t>
            </w:r>
          </w:p>
        </w:tc>
        <w:tc>
          <w:tcPr>
            <w:tcW w:w="850" w:type="dxa"/>
            <w:shd w:val="clear" w:color="auto" w:fill="FFFFC4"/>
          </w:tcPr>
          <w:p w14:paraId="1E92E63F" w14:textId="77777777" w:rsidR="00EB33AE" w:rsidRPr="00624C44" w:rsidRDefault="00EB33AE" w:rsidP="00EB33AE">
            <w:pPr>
              <w:rPr>
                <w:szCs w:val="20"/>
                <w:lang w:val="en-US"/>
              </w:rPr>
            </w:pPr>
            <w:r w:rsidRPr="00624C44">
              <w:rPr>
                <w:szCs w:val="20"/>
                <w:lang w:val="en-US"/>
              </w:rPr>
              <w:t>/left</w:t>
            </w:r>
          </w:p>
        </w:tc>
        <w:tc>
          <w:tcPr>
            <w:tcW w:w="2127" w:type="dxa"/>
            <w:vMerge/>
            <w:shd w:val="clear" w:color="auto" w:fill="FFFFC4"/>
          </w:tcPr>
          <w:p w14:paraId="0497C480" w14:textId="77777777" w:rsidR="00EB33AE" w:rsidRPr="00624C44" w:rsidRDefault="00EB33AE" w:rsidP="00EB33AE">
            <w:pPr>
              <w:rPr>
                <w:szCs w:val="20"/>
                <w:lang w:val="en-US"/>
              </w:rPr>
            </w:pPr>
          </w:p>
        </w:tc>
        <w:tc>
          <w:tcPr>
            <w:tcW w:w="1984" w:type="dxa"/>
            <w:shd w:val="clear" w:color="auto" w:fill="FFFFC4"/>
          </w:tcPr>
          <w:p w14:paraId="4D5A0C29" w14:textId="77777777" w:rsidR="00EB33AE" w:rsidRPr="00624C44" w:rsidRDefault="00EB33AE" w:rsidP="00EB33AE">
            <w:pPr>
              <w:rPr>
                <w:szCs w:val="20"/>
                <w:lang w:val="en-US"/>
              </w:rPr>
            </w:pPr>
          </w:p>
        </w:tc>
        <w:tc>
          <w:tcPr>
            <w:tcW w:w="2126" w:type="dxa"/>
            <w:shd w:val="clear" w:color="auto" w:fill="FFFFC4"/>
          </w:tcPr>
          <w:p w14:paraId="12915A70" w14:textId="77777777" w:rsidR="00EB33AE" w:rsidRPr="00624C44" w:rsidRDefault="00EB33AE" w:rsidP="00EB33AE">
            <w:pPr>
              <w:rPr>
                <w:szCs w:val="20"/>
                <w:lang w:val="en-US"/>
              </w:rPr>
            </w:pPr>
          </w:p>
        </w:tc>
      </w:tr>
      <w:tr w:rsidR="00EB33AE" w:rsidRPr="00624C44" w14:paraId="4CB65D14" w14:textId="77777777" w:rsidTr="00AD3DA7">
        <w:trPr>
          <w:cantSplit/>
          <w:trHeight w:val="63"/>
        </w:trPr>
        <w:tc>
          <w:tcPr>
            <w:tcW w:w="993" w:type="dxa"/>
            <w:vMerge/>
            <w:shd w:val="clear" w:color="auto" w:fill="FFFFC4"/>
          </w:tcPr>
          <w:p w14:paraId="5F1BEEEB" w14:textId="77777777" w:rsidR="00EB33AE" w:rsidRPr="00624C44" w:rsidRDefault="00EB33AE" w:rsidP="00EB33AE">
            <w:pPr>
              <w:rPr>
                <w:lang w:val="en-US"/>
              </w:rPr>
            </w:pPr>
          </w:p>
        </w:tc>
        <w:tc>
          <w:tcPr>
            <w:tcW w:w="1134" w:type="dxa"/>
            <w:vMerge/>
            <w:shd w:val="clear" w:color="auto" w:fill="FFFFC4"/>
          </w:tcPr>
          <w:p w14:paraId="4DA9A089" w14:textId="77777777" w:rsidR="00EB33AE" w:rsidRPr="00624C44" w:rsidRDefault="00EB33AE" w:rsidP="00EB33AE">
            <w:pPr>
              <w:rPr>
                <w:lang w:val="en-US"/>
              </w:rPr>
            </w:pPr>
          </w:p>
        </w:tc>
        <w:tc>
          <w:tcPr>
            <w:tcW w:w="1134" w:type="dxa"/>
            <w:vMerge/>
            <w:shd w:val="clear" w:color="auto" w:fill="FFFFC4"/>
          </w:tcPr>
          <w:p w14:paraId="7F808893" w14:textId="77777777" w:rsidR="00EB33AE" w:rsidRPr="00624C44" w:rsidRDefault="00EB33AE" w:rsidP="00EB33AE">
            <w:pPr>
              <w:rPr>
                <w:szCs w:val="20"/>
                <w:lang w:val="en-US"/>
              </w:rPr>
            </w:pPr>
          </w:p>
        </w:tc>
        <w:tc>
          <w:tcPr>
            <w:tcW w:w="850" w:type="dxa"/>
            <w:shd w:val="clear" w:color="auto" w:fill="FFFFC4"/>
          </w:tcPr>
          <w:p w14:paraId="01046352" w14:textId="77777777" w:rsidR="00EB33AE" w:rsidRPr="00624C44" w:rsidRDefault="00EB33AE" w:rsidP="00EB33AE">
            <w:pPr>
              <w:rPr>
                <w:szCs w:val="20"/>
                <w:lang w:val="en-US"/>
              </w:rPr>
            </w:pPr>
            <w:r w:rsidRPr="00624C44">
              <w:rPr>
                <w:szCs w:val="20"/>
                <w:lang w:val="en-US"/>
              </w:rPr>
              <w:t>/right</w:t>
            </w:r>
          </w:p>
        </w:tc>
        <w:tc>
          <w:tcPr>
            <w:tcW w:w="2127" w:type="dxa"/>
            <w:vMerge/>
            <w:shd w:val="clear" w:color="auto" w:fill="FFFFC4"/>
          </w:tcPr>
          <w:p w14:paraId="2062F444" w14:textId="77777777" w:rsidR="00EB33AE" w:rsidRPr="00624C44" w:rsidRDefault="00EB33AE" w:rsidP="00EB33AE">
            <w:pPr>
              <w:rPr>
                <w:szCs w:val="20"/>
                <w:lang w:val="en-US"/>
              </w:rPr>
            </w:pPr>
          </w:p>
        </w:tc>
        <w:tc>
          <w:tcPr>
            <w:tcW w:w="1984" w:type="dxa"/>
            <w:shd w:val="clear" w:color="auto" w:fill="FFFFC4"/>
          </w:tcPr>
          <w:p w14:paraId="0F41A661" w14:textId="77777777" w:rsidR="00EB33AE" w:rsidRPr="00624C44" w:rsidRDefault="00EB33AE" w:rsidP="00EB33AE">
            <w:pPr>
              <w:rPr>
                <w:szCs w:val="20"/>
                <w:lang w:val="en-US"/>
              </w:rPr>
            </w:pPr>
          </w:p>
        </w:tc>
        <w:tc>
          <w:tcPr>
            <w:tcW w:w="2126" w:type="dxa"/>
            <w:shd w:val="clear" w:color="auto" w:fill="FFFFC4"/>
          </w:tcPr>
          <w:p w14:paraId="649895C4" w14:textId="77777777" w:rsidR="00EB33AE" w:rsidRPr="00624C44" w:rsidRDefault="00EB33AE" w:rsidP="00EB33AE">
            <w:pPr>
              <w:rPr>
                <w:szCs w:val="20"/>
                <w:lang w:val="en-US"/>
              </w:rPr>
            </w:pPr>
          </w:p>
        </w:tc>
      </w:tr>
      <w:tr w:rsidR="00EB33AE" w:rsidRPr="00624C44" w14:paraId="20B031B2" w14:textId="77777777" w:rsidTr="00AD3DA7">
        <w:trPr>
          <w:cantSplit/>
          <w:trHeight w:val="55"/>
        </w:trPr>
        <w:tc>
          <w:tcPr>
            <w:tcW w:w="993" w:type="dxa"/>
            <w:vMerge/>
            <w:shd w:val="clear" w:color="auto" w:fill="FFFFC4"/>
          </w:tcPr>
          <w:p w14:paraId="0B1D9465" w14:textId="77777777" w:rsidR="00EB33AE" w:rsidRPr="00624C44" w:rsidRDefault="00EB33AE" w:rsidP="00EB33AE">
            <w:pPr>
              <w:rPr>
                <w:lang w:val="en-US"/>
              </w:rPr>
            </w:pPr>
          </w:p>
        </w:tc>
        <w:tc>
          <w:tcPr>
            <w:tcW w:w="1134" w:type="dxa"/>
            <w:vMerge/>
            <w:shd w:val="clear" w:color="auto" w:fill="FFFFC4"/>
          </w:tcPr>
          <w:p w14:paraId="08D2AF27" w14:textId="77777777" w:rsidR="00EB33AE" w:rsidRPr="00624C44" w:rsidRDefault="00EB33AE" w:rsidP="00EB33AE">
            <w:pPr>
              <w:rPr>
                <w:lang w:val="en-US"/>
              </w:rPr>
            </w:pPr>
          </w:p>
        </w:tc>
        <w:tc>
          <w:tcPr>
            <w:tcW w:w="1134" w:type="dxa"/>
            <w:vMerge w:val="restart"/>
            <w:shd w:val="clear" w:color="auto" w:fill="FFFFC4"/>
          </w:tcPr>
          <w:p w14:paraId="15961116" w14:textId="77777777" w:rsidR="00EB33AE" w:rsidRPr="00624C44" w:rsidRDefault="00EB33AE" w:rsidP="00EB33AE">
            <w:pPr>
              <w:rPr>
                <w:lang w:val="en-US"/>
              </w:rPr>
            </w:pPr>
            <w:r w:rsidRPr="00624C44">
              <w:rPr>
                <w:lang w:val="en-US"/>
              </w:rPr>
              <w:t>/body</w:t>
            </w:r>
          </w:p>
        </w:tc>
        <w:tc>
          <w:tcPr>
            <w:tcW w:w="850" w:type="dxa"/>
            <w:shd w:val="clear" w:color="auto" w:fill="FFFFC4"/>
          </w:tcPr>
          <w:p w14:paraId="391A2906" w14:textId="77777777" w:rsidR="00EB33AE" w:rsidRPr="00624C44" w:rsidRDefault="00EB33AE" w:rsidP="00EB33AE">
            <w:pPr>
              <w:rPr>
                <w:lang w:val="en-US"/>
              </w:rPr>
            </w:pPr>
            <w:r w:rsidRPr="00624C44">
              <w:rPr>
                <w:lang w:val="en-US"/>
              </w:rPr>
              <w:t>/upper</w:t>
            </w:r>
          </w:p>
        </w:tc>
        <w:tc>
          <w:tcPr>
            <w:tcW w:w="2127" w:type="dxa"/>
            <w:vMerge/>
            <w:shd w:val="clear" w:color="auto" w:fill="FFFFC4"/>
          </w:tcPr>
          <w:p w14:paraId="3BA48F37" w14:textId="77777777" w:rsidR="00EB33AE" w:rsidRPr="00624C44" w:rsidRDefault="00EB33AE" w:rsidP="00EB33AE">
            <w:pPr>
              <w:rPr>
                <w:lang w:val="en-US"/>
              </w:rPr>
            </w:pPr>
          </w:p>
        </w:tc>
        <w:tc>
          <w:tcPr>
            <w:tcW w:w="1984" w:type="dxa"/>
            <w:shd w:val="clear" w:color="auto" w:fill="FFFFC4"/>
          </w:tcPr>
          <w:p w14:paraId="33170820" w14:textId="77777777" w:rsidR="00EB33AE" w:rsidRPr="00624C44" w:rsidRDefault="00EB33AE" w:rsidP="00EB33AE">
            <w:pPr>
              <w:rPr>
                <w:lang w:val="en-US"/>
              </w:rPr>
            </w:pPr>
          </w:p>
        </w:tc>
        <w:tc>
          <w:tcPr>
            <w:tcW w:w="2126" w:type="dxa"/>
            <w:shd w:val="clear" w:color="auto" w:fill="FFFFC4"/>
          </w:tcPr>
          <w:p w14:paraId="159F709F" w14:textId="77777777" w:rsidR="00EB33AE" w:rsidRPr="00624C44" w:rsidRDefault="00EB33AE" w:rsidP="00EB33AE">
            <w:pPr>
              <w:rPr>
                <w:lang w:val="en-US"/>
              </w:rPr>
            </w:pPr>
          </w:p>
        </w:tc>
      </w:tr>
      <w:tr w:rsidR="00EB33AE" w:rsidRPr="00624C44" w14:paraId="37D38CC0" w14:textId="77777777" w:rsidTr="00AD3DA7">
        <w:trPr>
          <w:cantSplit/>
          <w:trHeight w:val="55"/>
        </w:trPr>
        <w:tc>
          <w:tcPr>
            <w:tcW w:w="993" w:type="dxa"/>
            <w:vMerge/>
            <w:shd w:val="clear" w:color="auto" w:fill="FFFFC4"/>
          </w:tcPr>
          <w:p w14:paraId="226F3A67" w14:textId="77777777" w:rsidR="00EB33AE" w:rsidRPr="00624C44" w:rsidRDefault="00EB33AE" w:rsidP="00EB33AE">
            <w:pPr>
              <w:rPr>
                <w:lang w:val="en-US"/>
              </w:rPr>
            </w:pPr>
          </w:p>
        </w:tc>
        <w:tc>
          <w:tcPr>
            <w:tcW w:w="1134" w:type="dxa"/>
            <w:vMerge/>
            <w:shd w:val="clear" w:color="auto" w:fill="FFFFC4"/>
          </w:tcPr>
          <w:p w14:paraId="202058DD" w14:textId="77777777" w:rsidR="00EB33AE" w:rsidRPr="00624C44" w:rsidRDefault="00EB33AE" w:rsidP="00EB33AE">
            <w:pPr>
              <w:rPr>
                <w:lang w:val="en-US"/>
              </w:rPr>
            </w:pPr>
          </w:p>
        </w:tc>
        <w:tc>
          <w:tcPr>
            <w:tcW w:w="1134" w:type="dxa"/>
            <w:vMerge/>
            <w:shd w:val="clear" w:color="auto" w:fill="FFFFC4"/>
          </w:tcPr>
          <w:p w14:paraId="13FDC8CA" w14:textId="77777777" w:rsidR="00EB33AE" w:rsidRPr="00624C44" w:rsidRDefault="00EB33AE" w:rsidP="00EB33AE">
            <w:pPr>
              <w:rPr>
                <w:lang w:val="en-US"/>
              </w:rPr>
            </w:pPr>
          </w:p>
        </w:tc>
        <w:tc>
          <w:tcPr>
            <w:tcW w:w="850" w:type="dxa"/>
            <w:shd w:val="clear" w:color="auto" w:fill="FFFFC4"/>
          </w:tcPr>
          <w:p w14:paraId="0A0CB132" w14:textId="77777777" w:rsidR="00EB33AE" w:rsidRPr="00624C44" w:rsidRDefault="00EB33AE" w:rsidP="00EB33AE">
            <w:pPr>
              <w:rPr>
                <w:lang w:val="en-US"/>
              </w:rPr>
            </w:pPr>
            <w:r w:rsidRPr="00624C44">
              <w:rPr>
                <w:lang w:val="en-US"/>
              </w:rPr>
              <w:t>/lower</w:t>
            </w:r>
          </w:p>
        </w:tc>
        <w:tc>
          <w:tcPr>
            <w:tcW w:w="2127" w:type="dxa"/>
            <w:vMerge/>
            <w:shd w:val="clear" w:color="auto" w:fill="FFFFC4"/>
          </w:tcPr>
          <w:p w14:paraId="23F68D67" w14:textId="77777777" w:rsidR="00EB33AE" w:rsidRPr="00624C44" w:rsidRDefault="00EB33AE" w:rsidP="00EB33AE">
            <w:pPr>
              <w:rPr>
                <w:lang w:val="en-US"/>
              </w:rPr>
            </w:pPr>
          </w:p>
        </w:tc>
        <w:tc>
          <w:tcPr>
            <w:tcW w:w="1984" w:type="dxa"/>
            <w:shd w:val="clear" w:color="auto" w:fill="FFFFC4"/>
          </w:tcPr>
          <w:p w14:paraId="449B71C6" w14:textId="77777777" w:rsidR="00EB33AE" w:rsidRPr="00624C44" w:rsidRDefault="00EB33AE" w:rsidP="00EB33AE">
            <w:pPr>
              <w:rPr>
                <w:lang w:val="en-US"/>
              </w:rPr>
            </w:pPr>
          </w:p>
        </w:tc>
        <w:tc>
          <w:tcPr>
            <w:tcW w:w="2126" w:type="dxa"/>
            <w:shd w:val="clear" w:color="auto" w:fill="FFFFC4"/>
          </w:tcPr>
          <w:p w14:paraId="1A688C1A" w14:textId="77777777" w:rsidR="00EB33AE" w:rsidRPr="00624C44" w:rsidRDefault="00EB33AE" w:rsidP="00EB33AE">
            <w:pPr>
              <w:rPr>
                <w:lang w:val="en-US"/>
              </w:rPr>
            </w:pPr>
          </w:p>
        </w:tc>
      </w:tr>
      <w:tr w:rsidR="00EB33AE" w:rsidRPr="00624C44" w14:paraId="721FE08E" w14:textId="77777777" w:rsidTr="00AD3DA7">
        <w:trPr>
          <w:cantSplit/>
          <w:trHeight w:val="264"/>
        </w:trPr>
        <w:tc>
          <w:tcPr>
            <w:tcW w:w="993" w:type="dxa"/>
            <w:vMerge/>
            <w:shd w:val="clear" w:color="auto" w:fill="FFFFC4"/>
          </w:tcPr>
          <w:p w14:paraId="49CB6A48" w14:textId="77777777" w:rsidR="00EB33AE" w:rsidRPr="00624C44" w:rsidRDefault="00EB33AE" w:rsidP="00EB33AE">
            <w:pPr>
              <w:rPr>
                <w:lang w:val="en-US"/>
              </w:rPr>
            </w:pPr>
          </w:p>
        </w:tc>
        <w:tc>
          <w:tcPr>
            <w:tcW w:w="1134" w:type="dxa"/>
            <w:vMerge/>
            <w:shd w:val="clear" w:color="auto" w:fill="FFFFC4"/>
          </w:tcPr>
          <w:p w14:paraId="1BB91F67" w14:textId="77777777" w:rsidR="00EB33AE" w:rsidRPr="00624C44" w:rsidRDefault="00EB33AE" w:rsidP="00EB33AE">
            <w:pPr>
              <w:rPr>
                <w:lang w:val="en-US"/>
              </w:rPr>
            </w:pPr>
          </w:p>
        </w:tc>
        <w:tc>
          <w:tcPr>
            <w:tcW w:w="1134" w:type="dxa"/>
            <w:vMerge/>
            <w:shd w:val="clear" w:color="auto" w:fill="FFFFC4"/>
          </w:tcPr>
          <w:p w14:paraId="27F684B1" w14:textId="77777777" w:rsidR="00EB33AE" w:rsidRPr="00624C44" w:rsidRDefault="00EB33AE" w:rsidP="00EB33AE">
            <w:pPr>
              <w:rPr>
                <w:lang w:val="en-US"/>
              </w:rPr>
            </w:pPr>
          </w:p>
        </w:tc>
        <w:tc>
          <w:tcPr>
            <w:tcW w:w="850" w:type="dxa"/>
            <w:shd w:val="clear" w:color="auto" w:fill="FFFFC4"/>
          </w:tcPr>
          <w:p w14:paraId="374D3EB6" w14:textId="77777777" w:rsidR="00EB33AE" w:rsidRPr="00624C44" w:rsidRDefault="00EB33AE" w:rsidP="00EB33AE">
            <w:pPr>
              <w:rPr>
                <w:lang w:val="en-US"/>
              </w:rPr>
            </w:pPr>
            <w:r w:rsidRPr="00624C44">
              <w:rPr>
                <w:lang w:val="en-US"/>
              </w:rPr>
              <w:t>/right</w:t>
            </w:r>
          </w:p>
        </w:tc>
        <w:tc>
          <w:tcPr>
            <w:tcW w:w="2127" w:type="dxa"/>
            <w:vMerge/>
            <w:shd w:val="clear" w:color="auto" w:fill="FFFFC4"/>
          </w:tcPr>
          <w:p w14:paraId="296B9FBD" w14:textId="77777777" w:rsidR="00EB33AE" w:rsidRPr="00624C44" w:rsidRDefault="00EB33AE" w:rsidP="00EB33AE">
            <w:pPr>
              <w:rPr>
                <w:lang w:val="en-US"/>
              </w:rPr>
            </w:pPr>
          </w:p>
        </w:tc>
        <w:tc>
          <w:tcPr>
            <w:tcW w:w="1984" w:type="dxa"/>
            <w:shd w:val="clear" w:color="auto" w:fill="FFFFC4"/>
          </w:tcPr>
          <w:p w14:paraId="20DBE469" w14:textId="77777777" w:rsidR="00EB33AE" w:rsidRPr="00624C44" w:rsidRDefault="00EB33AE" w:rsidP="00EB33AE">
            <w:pPr>
              <w:rPr>
                <w:lang w:val="en-US"/>
              </w:rPr>
            </w:pPr>
          </w:p>
        </w:tc>
        <w:tc>
          <w:tcPr>
            <w:tcW w:w="2126" w:type="dxa"/>
            <w:shd w:val="clear" w:color="auto" w:fill="FFFFC4"/>
          </w:tcPr>
          <w:p w14:paraId="2ED66650" w14:textId="77777777" w:rsidR="00EB33AE" w:rsidRPr="00624C44" w:rsidRDefault="00EB33AE" w:rsidP="00EB33AE">
            <w:pPr>
              <w:rPr>
                <w:lang w:val="en-US"/>
              </w:rPr>
            </w:pPr>
          </w:p>
        </w:tc>
      </w:tr>
      <w:tr w:rsidR="00EB33AE" w:rsidRPr="00624C44" w14:paraId="257F916E" w14:textId="77777777" w:rsidTr="00AD3DA7">
        <w:trPr>
          <w:cantSplit/>
          <w:trHeight w:val="233"/>
        </w:trPr>
        <w:tc>
          <w:tcPr>
            <w:tcW w:w="993" w:type="dxa"/>
            <w:vMerge/>
            <w:shd w:val="clear" w:color="auto" w:fill="FFFFC4"/>
          </w:tcPr>
          <w:p w14:paraId="4BF68B17" w14:textId="77777777" w:rsidR="00EB33AE" w:rsidRPr="00624C44" w:rsidRDefault="00EB33AE" w:rsidP="00EB33AE">
            <w:pPr>
              <w:rPr>
                <w:lang w:val="en-US"/>
              </w:rPr>
            </w:pPr>
          </w:p>
        </w:tc>
        <w:tc>
          <w:tcPr>
            <w:tcW w:w="1134" w:type="dxa"/>
            <w:vMerge/>
            <w:shd w:val="clear" w:color="auto" w:fill="FFFFC4"/>
          </w:tcPr>
          <w:p w14:paraId="4C42D396" w14:textId="77777777" w:rsidR="00EB33AE" w:rsidRPr="00624C44" w:rsidRDefault="00EB33AE" w:rsidP="00EB33AE">
            <w:pPr>
              <w:rPr>
                <w:lang w:val="en-US"/>
              </w:rPr>
            </w:pPr>
          </w:p>
        </w:tc>
        <w:tc>
          <w:tcPr>
            <w:tcW w:w="1134" w:type="dxa"/>
            <w:vMerge/>
            <w:shd w:val="clear" w:color="auto" w:fill="FFFFC4"/>
          </w:tcPr>
          <w:p w14:paraId="3ABC005A" w14:textId="77777777" w:rsidR="00EB33AE" w:rsidRPr="00624C44" w:rsidRDefault="00EB33AE" w:rsidP="00EB33AE">
            <w:pPr>
              <w:rPr>
                <w:lang w:val="en-US"/>
              </w:rPr>
            </w:pPr>
          </w:p>
        </w:tc>
        <w:tc>
          <w:tcPr>
            <w:tcW w:w="850" w:type="dxa"/>
            <w:shd w:val="clear" w:color="auto" w:fill="FFFFC4"/>
          </w:tcPr>
          <w:p w14:paraId="596654E2" w14:textId="77777777" w:rsidR="00EB33AE" w:rsidRPr="00624C44" w:rsidRDefault="00EB33AE" w:rsidP="00EB33AE">
            <w:pPr>
              <w:rPr>
                <w:lang w:val="en-US"/>
              </w:rPr>
            </w:pPr>
            <w:r w:rsidRPr="00624C44">
              <w:rPr>
                <w:lang w:val="en-US"/>
              </w:rPr>
              <w:t>/left</w:t>
            </w:r>
          </w:p>
        </w:tc>
        <w:tc>
          <w:tcPr>
            <w:tcW w:w="2127" w:type="dxa"/>
            <w:vMerge/>
            <w:shd w:val="clear" w:color="auto" w:fill="FFFFC4"/>
          </w:tcPr>
          <w:p w14:paraId="45D35A49" w14:textId="77777777" w:rsidR="00EB33AE" w:rsidRPr="00624C44" w:rsidRDefault="00EB33AE" w:rsidP="00EB33AE">
            <w:pPr>
              <w:rPr>
                <w:lang w:val="en-US"/>
              </w:rPr>
            </w:pPr>
          </w:p>
        </w:tc>
        <w:tc>
          <w:tcPr>
            <w:tcW w:w="1984" w:type="dxa"/>
            <w:shd w:val="clear" w:color="auto" w:fill="FFFFC4"/>
          </w:tcPr>
          <w:p w14:paraId="583B89D8" w14:textId="77777777" w:rsidR="00EB33AE" w:rsidRPr="00624C44" w:rsidRDefault="00EB33AE" w:rsidP="00EB33AE">
            <w:pPr>
              <w:rPr>
                <w:lang w:val="en-US"/>
              </w:rPr>
            </w:pPr>
          </w:p>
        </w:tc>
        <w:tc>
          <w:tcPr>
            <w:tcW w:w="2126" w:type="dxa"/>
            <w:shd w:val="clear" w:color="auto" w:fill="FFFFC4"/>
          </w:tcPr>
          <w:p w14:paraId="7F240FD0" w14:textId="77777777" w:rsidR="00EB33AE" w:rsidRPr="00624C44" w:rsidRDefault="00EB33AE" w:rsidP="00EB33AE">
            <w:pPr>
              <w:rPr>
                <w:lang w:val="en-US"/>
              </w:rPr>
            </w:pPr>
          </w:p>
        </w:tc>
      </w:tr>
      <w:tr w:rsidR="00EB33AE" w:rsidRPr="00624C44" w14:paraId="00778302" w14:textId="77777777" w:rsidTr="00AD3DA7">
        <w:trPr>
          <w:cantSplit/>
          <w:trHeight w:val="286"/>
        </w:trPr>
        <w:tc>
          <w:tcPr>
            <w:tcW w:w="993" w:type="dxa"/>
            <w:vMerge/>
            <w:shd w:val="clear" w:color="auto" w:fill="FFFFC4"/>
          </w:tcPr>
          <w:p w14:paraId="29FAEDF9" w14:textId="77777777" w:rsidR="00EB33AE" w:rsidRPr="00624C44" w:rsidRDefault="00EB33AE" w:rsidP="00EB33AE">
            <w:pPr>
              <w:rPr>
                <w:lang w:val="en-US"/>
              </w:rPr>
            </w:pPr>
          </w:p>
        </w:tc>
        <w:tc>
          <w:tcPr>
            <w:tcW w:w="1134" w:type="dxa"/>
            <w:shd w:val="clear" w:color="auto" w:fill="FFFFC4"/>
          </w:tcPr>
          <w:p w14:paraId="1A88281A" w14:textId="77777777" w:rsidR="00EB33AE" w:rsidRPr="00624C44" w:rsidRDefault="00EB33AE" w:rsidP="00EB33AE">
            <w:pPr>
              <w:rPr>
                <w:lang w:val="en-US"/>
              </w:rPr>
            </w:pPr>
            <w:r w:rsidRPr="00624C44">
              <w:rPr>
                <w:b/>
                <w:color w:val="FF0000"/>
                <w:lang w:val="en-US"/>
              </w:rPr>
              <w:t>/peak</w:t>
            </w:r>
          </w:p>
        </w:tc>
        <w:tc>
          <w:tcPr>
            <w:tcW w:w="1134" w:type="dxa"/>
            <w:shd w:val="clear" w:color="auto" w:fill="FFFFC4"/>
          </w:tcPr>
          <w:p w14:paraId="74771B39" w14:textId="77777777" w:rsidR="00EB33AE" w:rsidRPr="00624C44" w:rsidRDefault="00EB33AE" w:rsidP="00EB33AE">
            <w:pPr>
              <w:rPr>
                <w:lang w:val="en-US"/>
              </w:rPr>
            </w:pPr>
          </w:p>
        </w:tc>
        <w:tc>
          <w:tcPr>
            <w:tcW w:w="850" w:type="dxa"/>
            <w:shd w:val="clear" w:color="auto" w:fill="FFFFC4"/>
          </w:tcPr>
          <w:p w14:paraId="185C593D" w14:textId="77777777" w:rsidR="00EB33AE" w:rsidRPr="00624C44" w:rsidRDefault="00EB33AE" w:rsidP="00EB33AE">
            <w:pPr>
              <w:rPr>
                <w:lang w:val="en-US"/>
              </w:rPr>
            </w:pPr>
          </w:p>
        </w:tc>
        <w:tc>
          <w:tcPr>
            <w:tcW w:w="2127" w:type="dxa"/>
            <w:shd w:val="clear" w:color="auto" w:fill="FFFFC4"/>
          </w:tcPr>
          <w:p w14:paraId="29D832A2" w14:textId="77777777" w:rsidR="00EB33AE" w:rsidRPr="00624C44" w:rsidRDefault="00EB33AE" w:rsidP="00EB33AE">
            <w:pPr>
              <w:rPr>
                <w:sz w:val="18"/>
                <w:szCs w:val="18"/>
                <w:lang w:val="en-US"/>
              </w:rPr>
            </w:pPr>
            <w:r w:rsidRPr="00624C44">
              <w:rPr>
                <w:sz w:val="18"/>
                <w:szCs w:val="18"/>
                <w:lang w:val="en-US"/>
              </w:rPr>
              <w:t>biggest level sound</w:t>
            </w:r>
          </w:p>
        </w:tc>
        <w:tc>
          <w:tcPr>
            <w:tcW w:w="1984" w:type="dxa"/>
            <w:shd w:val="clear" w:color="auto" w:fill="FFFFC4"/>
          </w:tcPr>
          <w:p w14:paraId="661B308A" w14:textId="77777777" w:rsidR="00EB33AE" w:rsidRPr="00624C44" w:rsidRDefault="00EB33AE" w:rsidP="00EB33AE">
            <w:pPr>
              <w:rPr>
                <w:sz w:val="18"/>
                <w:szCs w:val="18"/>
                <w:lang w:val="en-US"/>
              </w:rPr>
            </w:pPr>
          </w:p>
        </w:tc>
        <w:tc>
          <w:tcPr>
            <w:tcW w:w="2126" w:type="dxa"/>
            <w:shd w:val="clear" w:color="auto" w:fill="FFFFC4"/>
          </w:tcPr>
          <w:p w14:paraId="3C22071C" w14:textId="77777777" w:rsidR="00EB33AE" w:rsidRPr="00624C44" w:rsidRDefault="00EB33AE" w:rsidP="00EB33AE">
            <w:pPr>
              <w:rPr>
                <w:lang w:val="en-US"/>
              </w:rPr>
            </w:pPr>
          </w:p>
        </w:tc>
      </w:tr>
      <w:tr w:rsidR="00EB33AE" w:rsidRPr="00624C44" w14:paraId="5A0552F7" w14:textId="77777777" w:rsidTr="00AD3DA7">
        <w:trPr>
          <w:cantSplit/>
          <w:trHeight w:val="286"/>
        </w:trPr>
        <w:tc>
          <w:tcPr>
            <w:tcW w:w="993" w:type="dxa"/>
            <w:vMerge/>
            <w:shd w:val="clear" w:color="auto" w:fill="FFFFC4"/>
          </w:tcPr>
          <w:p w14:paraId="03E9A24C" w14:textId="77777777" w:rsidR="00EB33AE" w:rsidRPr="00624C44" w:rsidRDefault="00EB33AE" w:rsidP="00EB33AE">
            <w:pPr>
              <w:rPr>
                <w:lang w:val="en-US"/>
              </w:rPr>
            </w:pPr>
          </w:p>
        </w:tc>
        <w:tc>
          <w:tcPr>
            <w:tcW w:w="1134" w:type="dxa"/>
            <w:vMerge w:val="restart"/>
            <w:shd w:val="clear" w:color="auto" w:fill="FFFFC4"/>
          </w:tcPr>
          <w:p w14:paraId="3503E46D" w14:textId="77777777" w:rsidR="00EB33AE" w:rsidRPr="00624C44" w:rsidRDefault="00EB33AE" w:rsidP="00EB33AE">
            <w:pPr>
              <w:rPr>
                <w:lang w:val="en-US"/>
              </w:rPr>
            </w:pPr>
            <w:r w:rsidRPr="00624C44">
              <w:rPr>
                <w:lang w:val="en-US"/>
              </w:rPr>
              <w:t>/flow</w:t>
            </w:r>
          </w:p>
        </w:tc>
        <w:tc>
          <w:tcPr>
            <w:tcW w:w="1134" w:type="dxa"/>
            <w:shd w:val="clear" w:color="auto" w:fill="FFFFC4"/>
          </w:tcPr>
          <w:p w14:paraId="715EEC04" w14:textId="77777777" w:rsidR="00EB33AE" w:rsidRPr="00624C44" w:rsidRDefault="00EB33AE" w:rsidP="00EB33AE">
            <w:pPr>
              <w:rPr>
                <w:lang w:val="en-US"/>
              </w:rPr>
            </w:pPr>
            <w:r w:rsidRPr="00624C44">
              <w:rPr>
                <w:lang w:val="en-US"/>
              </w:rPr>
              <w:t>/leftwards</w:t>
            </w:r>
          </w:p>
        </w:tc>
        <w:tc>
          <w:tcPr>
            <w:tcW w:w="850" w:type="dxa"/>
            <w:shd w:val="clear" w:color="auto" w:fill="FFFFC4"/>
          </w:tcPr>
          <w:p w14:paraId="61913BC4" w14:textId="77777777" w:rsidR="00EB33AE" w:rsidRPr="00624C44" w:rsidRDefault="00EB33AE" w:rsidP="00EB33AE">
            <w:pPr>
              <w:rPr>
                <w:lang w:val="en-US"/>
              </w:rPr>
            </w:pPr>
            <w:r w:rsidRPr="00624C44">
              <w:rPr>
                <w:lang w:val="en-US"/>
              </w:rPr>
              <w:t>/left</w:t>
            </w:r>
          </w:p>
        </w:tc>
        <w:tc>
          <w:tcPr>
            <w:tcW w:w="2127" w:type="dxa"/>
            <w:shd w:val="clear" w:color="auto" w:fill="FFFFC4"/>
          </w:tcPr>
          <w:p w14:paraId="1BAEBC6D" w14:textId="77777777" w:rsidR="00EB33AE" w:rsidRPr="00624C44" w:rsidRDefault="00EB33AE" w:rsidP="00EB33AE">
            <w:pPr>
              <w:rPr>
                <w:lang w:val="en-US"/>
              </w:rPr>
            </w:pPr>
          </w:p>
        </w:tc>
        <w:tc>
          <w:tcPr>
            <w:tcW w:w="1984" w:type="dxa"/>
            <w:shd w:val="clear" w:color="auto" w:fill="FFFFC4"/>
          </w:tcPr>
          <w:p w14:paraId="197F5C7E" w14:textId="77777777" w:rsidR="00EB33AE" w:rsidRPr="00624C44" w:rsidRDefault="00EB33AE" w:rsidP="00EB33AE">
            <w:pPr>
              <w:rPr>
                <w:lang w:val="en-US"/>
              </w:rPr>
            </w:pPr>
          </w:p>
        </w:tc>
        <w:tc>
          <w:tcPr>
            <w:tcW w:w="2126" w:type="dxa"/>
            <w:shd w:val="clear" w:color="auto" w:fill="FFFFC4"/>
          </w:tcPr>
          <w:p w14:paraId="460C1EC5" w14:textId="77777777" w:rsidR="00EB33AE" w:rsidRPr="00624C44" w:rsidRDefault="00EB33AE" w:rsidP="00EB33AE">
            <w:pPr>
              <w:rPr>
                <w:lang w:val="en-US"/>
              </w:rPr>
            </w:pPr>
          </w:p>
        </w:tc>
      </w:tr>
      <w:tr w:rsidR="00EB33AE" w:rsidRPr="00624C44" w14:paraId="70C1A43C" w14:textId="77777777" w:rsidTr="00AD3DA7">
        <w:trPr>
          <w:cantSplit/>
          <w:trHeight w:val="286"/>
        </w:trPr>
        <w:tc>
          <w:tcPr>
            <w:tcW w:w="993" w:type="dxa"/>
            <w:vMerge/>
            <w:shd w:val="clear" w:color="auto" w:fill="FFFFC4"/>
          </w:tcPr>
          <w:p w14:paraId="194CC10C" w14:textId="77777777" w:rsidR="00EB33AE" w:rsidRPr="00624C44" w:rsidRDefault="00EB33AE" w:rsidP="00EB33AE">
            <w:pPr>
              <w:rPr>
                <w:lang w:val="en-US"/>
              </w:rPr>
            </w:pPr>
          </w:p>
        </w:tc>
        <w:tc>
          <w:tcPr>
            <w:tcW w:w="1134" w:type="dxa"/>
            <w:vMerge/>
            <w:shd w:val="clear" w:color="auto" w:fill="FFFFC4"/>
          </w:tcPr>
          <w:p w14:paraId="3096B1BE" w14:textId="77777777" w:rsidR="00EB33AE" w:rsidRPr="00624C44" w:rsidRDefault="00EB33AE" w:rsidP="00EB33AE">
            <w:pPr>
              <w:rPr>
                <w:lang w:val="en-US"/>
              </w:rPr>
            </w:pPr>
          </w:p>
        </w:tc>
        <w:tc>
          <w:tcPr>
            <w:tcW w:w="1134" w:type="dxa"/>
            <w:shd w:val="clear" w:color="auto" w:fill="FFFFC4"/>
          </w:tcPr>
          <w:p w14:paraId="202D8B56" w14:textId="77777777" w:rsidR="00EB33AE" w:rsidRPr="00624C44" w:rsidRDefault="00EB33AE" w:rsidP="00EB33AE">
            <w:pPr>
              <w:rPr>
                <w:lang w:val="en-US"/>
              </w:rPr>
            </w:pPr>
          </w:p>
        </w:tc>
        <w:tc>
          <w:tcPr>
            <w:tcW w:w="850" w:type="dxa"/>
            <w:shd w:val="clear" w:color="auto" w:fill="FFFFC4"/>
          </w:tcPr>
          <w:p w14:paraId="0E471665" w14:textId="77777777" w:rsidR="00EB33AE" w:rsidRPr="00624C44" w:rsidRDefault="00EB33AE" w:rsidP="00EB33AE">
            <w:pPr>
              <w:rPr>
                <w:lang w:val="en-US"/>
              </w:rPr>
            </w:pPr>
            <w:r w:rsidRPr="00624C44">
              <w:rPr>
                <w:lang w:val="en-US"/>
              </w:rPr>
              <w:t>/right</w:t>
            </w:r>
          </w:p>
        </w:tc>
        <w:tc>
          <w:tcPr>
            <w:tcW w:w="2127" w:type="dxa"/>
            <w:shd w:val="clear" w:color="auto" w:fill="FFFFC4"/>
          </w:tcPr>
          <w:p w14:paraId="5832E45A" w14:textId="77777777" w:rsidR="00EB33AE" w:rsidRPr="00624C44" w:rsidRDefault="00EB33AE" w:rsidP="00EB33AE">
            <w:pPr>
              <w:rPr>
                <w:lang w:val="en-US"/>
              </w:rPr>
            </w:pPr>
          </w:p>
        </w:tc>
        <w:tc>
          <w:tcPr>
            <w:tcW w:w="1984" w:type="dxa"/>
            <w:shd w:val="clear" w:color="auto" w:fill="FFFFC4"/>
          </w:tcPr>
          <w:p w14:paraId="336F2B5C" w14:textId="77777777" w:rsidR="00EB33AE" w:rsidRPr="00624C44" w:rsidRDefault="00EB33AE" w:rsidP="00EB33AE">
            <w:pPr>
              <w:rPr>
                <w:lang w:val="en-US"/>
              </w:rPr>
            </w:pPr>
          </w:p>
        </w:tc>
        <w:tc>
          <w:tcPr>
            <w:tcW w:w="2126" w:type="dxa"/>
            <w:shd w:val="clear" w:color="auto" w:fill="FFFFC4"/>
          </w:tcPr>
          <w:p w14:paraId="4ADF3A05" w14:textId="77777777" w:rsidR="00EB33AE" w:rsidRPr="00624C44" w:rsidRDefault="00EB33AE" w:rsidP="00EB33AE">
            <w:pPr>
              <w:rPr>
                <w:lang w:val="en-US"/>
              </w:rPr>
            </w:pPr>
          </w:p>
        </w:tc>
      </w:tr>
      <w:tr w:rsidR="00EB33AE" w:rsidRPr="00624C44" w14:paraId="5A4177AA" w14:textId="77777777" w:rsidTr="00AD3DA7">
        <w:trPr>
          <w:cantSplit/>
          <w:trHeight w:val="286"/>
        </w:trPr>
        <w:tc>
          <w:tcPr>
            <w:tcW w:w="993" w:type="dxa"/>
            <w:vMerge/>
            <w:shd w:val="clear" w:color="auto" w:fill="FFFFC4"/>
          </w:tcPr>
          <w:p w14:paraId="4FC68A81" w14:textId="77777777" w:rsidR="00EB33AE" w:rsidRPr="00624C44" w:rsidRDefault="00EB33AE" w:rsidP="00EB33AE">
            <w:pPr>
              <w:rPr>
                <w:lang w:val="en-US"/>
              </w:rPr>
            </w:pPr>
          </w:p>
        </w:tc>
        <w:tc>
          <w:tcPr>
            <w:tcW w:w="1134" w:type="dxa"/>
            <w:vMerge/>
            <w:shd w:val="clear" w:color="auto" w:fill="FFFFC4"/>
          </w:tcPr>
          <w:p w14:paraId="0EBC68AF" w14:textId="77777777" w:rsidR="00EB33AE" w:rsidRPr="00624C44" w:rsidRDefault="00EB33AE" w:rsidP="00EB33AE">
            <w:pPr>
              <w:rPr>
                <w:lang w:val="en-US"/>
              </w:rPr>
            </w:pPr>
          </w:p>
        </w:tc>
        <w:tc>
          <w:tcPr>
            <w:tcW w:w="1134" w:type="dxa"/>
            <w:shd w:val="clear" w:color="auto" w:fill="FFFFC4"/>
          </w:tcPr>
          <w:p w14:paraId="6D08B1AD" w14:textId="77777777" w:rsidR="00EB33AE" w:rsidRPr="00624C44" w:rsidRDefault="00EB33AE" w:rsidP="00EB33AE">
            <w:pPr>
              <w:rPr>
                <w:lang w:val="en-US"/>
              </w:rPr>
            </w:pPr>
            <w:r w:rsidRPr="00624C44">
              <w:rPr>
                <w:lang w:val="en-US"/>
              </w:rPr>
              <w:t>/rightwards</w:t>
            </w:r>
          </w:p>
        </w:tc>
        <w:tc>
          <w:tcPr>
            <w:tcW w:w="850" w:type="dxa"/>
            <w:shd w:val="clear" w:color="auto" w:fill="FFFFC4"/>
          </w:tcPr>
          <w:p w14:paraId="01952B38" w14:textId="77777777" w:rsidR="00EB33AE" w:rsidRPr="00624C44" w:rsidRDefault="00EB33AE" w:rsidP="00EB33AE">
            <w:pPr>
              <w:rPr>
                <w:lang w:val="en-US"/>
              </w:rPr>
            </w:pPr>
            <w:r w:rsidRPr="00624C44">
              <w:rPr>
                <w:lang w:val="en-US"/>
              </w:rPr>
              <w:t>/left</w:t>
            </w:r>
          </w:p>
        </w:tc>
        <w:tc>
          <w:tcPr>
            <w:tcW w:w="2127" w:type="dxa"/>
            <w:shd w:val="clear" w:color="auto" w:fill="FFFFC4"/>
          </w:tcPr>
          <w:p w14:paraId="52A7B013" w14:textId="77777777" w:rsidR="00EB33AE" w:rsidRPr="00624C44" w:rsidRDefault="00EB33AE" w:rsidP="00EB33AE">
            <w:pPr>
              <w:rPr>
                <w:lang w:val="en-US"/>
              </w:rPr>
            </w:pPr>
          </w:p>
        </w:tc>
        <w:tc>
          <w:tcPr>
            <w:tcW w:w="1984" w:type="dxa"/>
            <w:shd w:val="clear" w:color="auto" w:fill="FFFFC4"/>
          </w:tcPr>
          <w:p w14:paraId="061AB39B" w14:textId="77777777" w:rsidR="00EB33AE" w:rsidRPr="00624C44" w:rsidRDefault="00EB33AE" w:rsidP="00EB33AE">
            <w:pPr>
              <w:rPr>
                <w:lang w:val="en-US"/>
              </w:rPr>
            </w:pPr>
          </w:p>
        </w:tc>
        <w:tc>
          <w:tcPr>
            <w:tcW w:w="2126" w:type="dxa"/>
            <w:shd w:val="clear" w:color="auto" w:fill="FFFFC4"/>
          </w:tcPr>
          <w:p w14:paraId="4968F310" w14:textId="77777777" w:rsidR="00EB33AE" w:rsidRPr="00624C44" w:rsidRDefault="00EB33AE" w:rsidP="00EB33AE">
            <w:pPr>
              <w:rPr>
                <w:lang w:val="en-US"/>
              </w:rPr>
            </w:pPr>
          </w:p>
        </w:tc>
      </w:tr>
      <w:tr w:rsidR="00EB33AE" w:rsidRPr="00624C44" w14:paraId="7B58D3E2" w14:textId="77777777" w:rsidTr="00AD3DA7">
        <w:trPr>
          <w:cantSplit/>
          <w:trHeight w:val="286"/>
        </w:trPr>
        <w:tc>
          <w:tcPr>
            <w:tcW w:w="993" w:type="dxa"/>
            <w:vMerge/>
            <w:shd w:val="clear" w:color="auto" w:fill="FFFFC4"/>
          </w:tcPr>
          <w:p w14:paraId="1C98A035" w14:textId="77777777" w:rsidR="00EB33AE" w:rsidRPr="00624C44" w:rsidRDefault="00EB33AE" w:rsidP="00EB33AE">
            <w:pPr>
              <w:rPr>
                <w:lang w:val="en-US"/>
              </w:rPr>
            </w:pPr>
          </w:p>
        </w:tc>
        <w:tc>
          <w:tcPr>
            <w:tcW w:w="1134" w:type="dxa"/>
            <w:vMerge/>
            <w:shd w:val="clear" w:color="auto" w:fill="FFFFC4"/>
          </w:tcPr>
          <w:p w14:paraId="2646D6DD" w14:textId="77777777" w:rsidR="00EB33AE" w:rsidRPr="00624C44" w:rsidRDefault="00EB33AE" w:rsidP="00EB33AE">
            <w:pPr>
              <w:rPr>
                <w:lang w:val="en-US"/>
              </w:rPr>
            </w:pPr>
          </w:p>
        </w:tc>
        <w:tc>
          <w:tcPr>
            <w:tcW w:w="1134" w:type="dxa"/>
            <w:shd w:val="clear" w:color="auto" w:fill="FFFFC4"/>
          </w:tcPr>
          <w:p w14:paraId="06ADAC50" w14:textId="77777777" w:rsidR="00EB33AE" w:rsidRPr="00624C44" w:rsidRDefault="00EB33AE" w:rsidP="00EB33AE">
            <w:pPr>
              <w:rPr>
                <w:lang w:val="en-US"/>
              </w:rPr>
            </w:pPr>
          </w:p>
        </w:tc>
        <w:tc>
          <w:tcPr>
            <w:tcW w:w="850" w:type="dxa"/>
            <w:shd w:val="clear" w:color="auto" w:fill="FFFFC4"/>
          </w:tcPr>
          <w:p w14:paraId="4FB82C3D" w14:textId="77777777" w:rsidR="00EB33AE" w:rsidRPr="00624C44" w:rsidRDefault="00EB33AE" w:rsidP="00EB33AE">
            <w:pPr>
              <w:rPr>
                <w:lang w:val="en-US"/>
              </w:rPr>
            </w:pPr>
            <w:r w:rsidRPr="00624C44">
              <w:rPr>
                <w:lang w:val="en-US"/>
              </w:rPr>
              <w:t>/right</w:t>
            </w:r>
          </w:p>
        </w:tc>
        <w:tc>
          <w:tcPr>
            <w:tcW w:w="2127" w:type="dxa"/>
            <w:shd w:val="clear" w:color="auto" w:fill="FFFFC4"/>
          </w:tcPr>
          <w:p w14:paraId="6785FC52" w14:textId="77777777" w:rsidR="00EB33AE" w:rsidRPr="00624C44" w:rsidRDefault="00EB33AE" w:rsidP="00EB33AE">
            <w:pPr>
              <w:rPr>
                <w:lang w:val="en-US"/>
              </w:rPr>
            </w:pPr>
          </w:p>
        </w:tc>
        <w:tc>
          <w:tcPr>
            <w:tcW w:w="1984" w:type="dxa"/>
            <w:shd w:val="clear" w:color="auto" w:fill="FFFFC4"/>
          </w:tcPr>
          <w:p w14:paraId="1A2DBFAA" w14:textId="77777777" w:rsidR="00EB33AE" w:rsidRPr="00624C44" w:rsidRDefault="00EB33AE" w:rsidP="00EB33AE">
            <w:pPr>
              <w:rPr>
                <w:lang w:val="en-US"/>
              </w:rPr>
            </w:pPr>
          </w:p>
        </w:tc>
        <w:tc>
          <w:tcPr>
            <w:tcW w:w="2126" w:type="dxa"/>
            <w:shd w:val="clear" w:color="auto" w:fill="FFFFC4"/>
          </w:tcPr>
          <w:p w14:paraId="681EA97B" w14:textId="77777777" w:rsidR="00EB33AE" w:rsidRPr="00624C44" w:rsidRDefault="00EB33AE" w:rsidP="00EB33AE">
            <w:pPr>
              <w:rPr>
                <w:lang w:val="en-US"/>
              </w:rPr>
            </w:pPr>
          </w:p>
        </w:tc>
      </w:tr>
      <w:tr w:rsidR="00EB33AE" w:rsidRPr="00624C44" w14:paraId="14105EB3" w14:textId="77777777" w:rsidTr="00AD3DA7">
        <w:trPr>
          <w:cantSplit/>
          <w:trHeight w:val="286"/>
        </w:trPr>
        <w:tc>
          <w:tcPr>
            <w:tcW w:w="993" w:type="dxa"/>
            <w:vMerge/>
            <w:shd w:val="clear" w:color="auto" w:fill="FFFFC4"/>
          </w:tcPr>
          <w:p w14:paraId="19C57D24" w14:textId="77777777" w:rsidR="00EB33AE" w:rsidRPr="00624C44" w:rsidRDefault="00EB33AE" w:rsidP="00EB33AE">
            <w:pPr>
              <w:rPr>
                <w:lang w:val="en-US"/>
              </w:rPr>
            </w:pPr>
          </w:p>
        </w:tc>
        <w:tc>
          <w:tcPr>
            <w:tcW w:w="1134" w:type="dxa"/>
            <w:vMerge/>
            <w:shd w:val="clear" w:color="auto" w:fill="FFFFC4"/>
          </w:tcPr>
          <w:p w14:paraId="485E8141" w14:textId="77777777" w:rsidR="00EB33AE" w:rsidRPr="00624C44" w:rsidRDefault="00EB33AE" w:rsidP="00EB33AE">
            <w:pPr>
              <w:rPr>
                <w:lang w:val="en-US"/>
              </w:rPr>
            </w:pPr>
          </w:p>
        </w:tc>
        <w:tc>
          <w:tcPr>
            <w:tcW w:w="1134" w:type="dxa"/>
            <w:shd w:val="clear" w:color="auto" w:fill="FFFFC4"/>
          </w:tcPr>
          <w:p w14:paraId="6C9176C6" w14:textId="77777777" w:rsidR="00EB33AE" w:rsidRPr="00624C44" w:rsidRDefault="00EB33AE" w:rsidP="00EB33AE">
            <w:pPr>
              <w:rPr>
                <w:lang w:val="en-US"/>
              </w:rPr>
            </w:pPr>
            <w:r w:rsidRPr="00624C44">
              <w:rPr>
                <w:lang w:val="en-US"/>
              </w:rPr>
              <w:t>/upwards</w:t>
            </w:r>
          </w:p>
        </w:tc>
        <w:tc>
          <w:tcPr>
            <w:tcW w:w="850" w:type="dxa"/>
            <w:shd w:val="clear" w:color="auto" w:fill="FFFFC4"/>
          </w:tcPr>
          <w:p w14:paraId="238673CE" w14:textId="77777777" w:rsidR="00EB33AE" w:rsidRPr="00624C44" w:rsidRDefault="00EB33AE" w:rsidP="00EB33AE">
            <w:pPr>
              <w:rPr>
                <w:lang w:val="en-US"/>
              </w:rPr>
            </w:pPr>
            <w:r w:rsidRPr="00624C44">
              <w:rPr>
                <w:lang w:val="en-US"/>
              </w:rPr>
              <w:t>/left</w:t>
            </w:r>
          </w:p>
        </w:tc>
        <w:tc>
          <w:tcPr>
            <w:tcW w:w="2127" w:type="dxa"/>
            <w:shd w:val="clear" w:color="auto" w:fill="FFFFC4"/>
          </w:tcPr>
          <w:p w14:paraId="781572A2" w14:textId="77777777" w:rsidR="00EB33AE" w:rsidRPr="00624C44" w:rsidRDefault="00EB33AE" w:rsidP="00EB33AE">
            <w:pPr>
              <w:rPr>
                <w:lang w:val="en-US"/>
              </w:rPr>
            </w:pPr>
          </w:p>
        </w:tc>
        <w:tc>
          <w:tcPr>
            <w:tcW w:w="1984" w:type="dxa"/>
            <w:shd w:val="clear" w:color="auto" w:fill="FFFFC4"/>
          </w:tcPr>
          <w:p w14:paraId="69DBB805" w14:textId="77777777" w:rsidR="00EB33AE" w:rsidRPr="00624C44" w:rsidRDefault="00EB33AE" w:rsidP="00EB33AE">
            <w:pPr>
              <w:rPr>
                <w:lang w:val="en-US"/>
              </w:rPr>
            </w:pPr>
          </w:p>
        </w:tc>
        <w:tc>
          <w:tcPr>
            <w:tcW w:w="2126" w:type="dxa"/>
            <w:shd w:val="clear" w:color="auto" w:fill="FFFFC4"/>
          </w:tcPr>
          <w:p w14:paraId="2D2F8BBB" w14:textId="77777777" w:rsidR="00EB33AE" w:rsidRPr="00624C44" w:rsidRDefault="00EB33AE" w:rsidP="00EB33AE">
            <w:pPr>
              <w:rPr>
                <w:lang w:val="en-US"/>
              </w:rPr>
            </w:pPr>
          </w:p>
        </w:tc>
      </w:tr>
      <w:tr w:rsidR="00EB33AE" w:rsidRPr="00624C44" w14:paraId="30C6893A" w14:textId="77777777" w:rsidTr="00AD3DA7">
        <w:trPr>
          <w:cantSplit/>
          <w:trHeight w:val="286"/>
        </w:trPr>
        <w:tc>
          <w:tcPr>
            <w:tcW w:w="993" w:type="dxa"/>
            <w:vMerge/>
            <w:tcBorders>
              <w:bottom w:val="single" w:sz="4" w:space="0" w:color="auto"/>
            </w:tcBorders>
            <w:shd w:val="clear" w:color="auto" w:fill="FFFFC4"/>
          </w:tcPr>
          <w:p w14:paraId="530DC3BB" w14:textId="77777777" w:rsidR="00EB33AE" w:rsidRPr="00624C44" w:rsidRDefault="00EB33AE" w:rsidP="00EB33AE">
            <w:pPr>
              <w:rPr>
                <w:lang w:val="en-US"/>
              </w:rPr>
            </w:pPr>
          </w:p>
        </w:tc>
        <w:tc>
          <w:tcPr>
            <w:tcW w:w="1134" w:type="dxa"/>
            <w:vMerge/>
            <w:shd w:val="clear" w:color="auto" w:fill="FFFFC4"/>
          </w:tcPr>
          <w:p w14:paraId="521ABA71" w14:textId="77777777" w:rsidR="00EB33AE" w:rsidRPr="00624C44" w:rsidRDefault="00EB33AE" w:rsidP="00EB33AE">
            <w:pPr>
              <w:rPr>
                <w:lang w:val="en-US"/>
              </w:rPr>
            </w:pPr>
          </w:p>
        </w:tc>
        <w:tc>
          <w:tcPr>
            <w:tcW w:w="1134" w:type="dxa"/>
            <w:tcBorders>
              <w:bottom w:val="single" w:sz="4" w:space="0" w:color="auto"/>
            </w:tcBorders>
            <w:shd w:val="clear" w:color="auto" w:fill="FFFFC4"/>
          </w:tcPr>
          <w:p w14:paraId="666F7543" w14:textId="77777777" w:rsidR="00EB33AE" w:rsidRPr="00624C44" w:rsidRDefault="00EB33AE" w:rsidP="00EB33AE">
            <w:pPr>
              <w:rPr>
                <w:lang w:val="en-US"/>
              </w:rPr>
            </w:pPr>
          </w:p>
        </w:tc>
        <w:tc>
          <w:tcPr>
            <w:tcW w:w="850" w:type="dxa"/>
            <w:tcBorders>
              <w:bottom w:val="single" w:sz="4" w:space="0" w:color="auto"/>
            </w:tcBorders>
            <w:shd w:val="clear" w:color="auto" w:fill="FFFFC4"/>
          </w:tcPr>
          <w:p w14:paraId="5CF280FA" w14:textId="77777777" w:rsidR="00EB33AE" w:rsidRPr="00624C44" w:rsidRDefault="00EB33AE" w:rsidP="00EB33AE">
            <w:pPr>
              <w:rPr>
                <w:lang w:val="en-US"/>
              </w:rPr>
            </w:pPr>
            <w:r w:rsidRPr="00624C44">
              <w:rPr>
                <w:lang w:val="en-US"/>
              </w:rPr>
              <w:t>/right</w:t>
            </w:r>
          </w:p>
        </w:tc>
        <w:tc>
          <w:tcPr>
            <w:tcW w:w="2127" w:type="dxa"/>
            <w:tcBorders>
              <w:bottom w:val="single" w:sz="4" w:space="0" w:color="auto"/>
            </w:tcBorders>
            <w:shd w:val="clear" w:color="auto" w:fill="FFFFC4"/>
          </w:tcPr>
          <w:p w14:paraId="5E4AD767" w14:textId="77777777" w:rsidR="00EB33AE" w:rsidRPr="00624C44" w:rsidRDefault="00EB33AE" w:rsidP="00EB33AE">
            <w:pPr>
              <w:rPr>
                <w:lang w:val="en-US"/>
              </w:rPr>
            </w:pPr>
          </w:p>
        </w:tc>
        <w:tc>
          <w:tcPr>
            <w:tcW w:w="1984" w:type="dxa"/>
            <w:tcBorders>
              <w:bottom w:val="single" w:sz="4" w:space="0" w:color="auto"/>
            </w:tcBorders>
            <w:shd w:val="clear" w:color="auto" w:fill="FFFFC4"/>
          </w:tcPr>
          <w:p w14:paraId="7836696D" w14:textId="77777777" w:rsidR="00EB33AE" w:rsidRPr="00624C44" w:rsidRDefault="00EB33AE" w:rsidP="00EB33AE">
            <w:pPr>
              <w:rPr>
                <w:lang w:val="en-US"/>
              </w:rPr>
            </w:pPr>
          </w:p>
        </w:tc>
        <w:tc>
          <w:tcPr>
            <w:tcW w:w="2126" w:type="dxa"/>
            <w:tcBorders>
              <w:bottom w:val="single" w:sz="4" w:space="0" w:color="auto"/>
            </w:tcBorders>
            <w:shd w:val="clear" w:color="auto" w:fill="FFFFC4"/>
          </w:tcPr>
          <w:p w14:paraId="5A7760B9" w14:textId="77777777" w:rsidR="00EB33AE" w:rsidRPr="00624C44" w:rsidRDefault="00EB33AE" w:rsidP="00EB33AE">
            <w:pPr>
              <w:rPr>
                <w:lang w:val="en-US"/>
              </w:rPr>
            </w:pPr>
          </w:p>
        </w:tc>
      </w:tr>
      <w:tr w:rsidR="00EB33AE" w:rsidRPr="00624C44" w14:paraId="070DC6EA" w14:textId="77777777" w:rsidTr="00AD3DA7">
        <w:trPr>
          <w:cantSplit/>
          <w:trHeight w:val="286"/>
        </w:trPr>
        <w:tc>
          <w:tcPr>
            <w:tcW w:w="993" w:type="dxa"/>
            <w:vMerge/>
            <w:tcBorders>
              <w:bottom w:val="single" w:sz="4" w:space="0" w:color="auto"/>
            </w:tcBorders>
            <w:shd w:val="clear" w:color="auto" w:fill="FFFFC4"/>
          </w:tcPr>
          <w:p w14:paraId="4B8B3EC0" w14:textId="77777777" w:rsidR="00EB33AE" w:rsidRPr="00624C44" w:rsidRDefault="00EB33AE" w:rsidP="00EB33AE">
            <w:pPr>
              <w:rPr>
                <w:lang w:val="en-US"/>
              </w:rPr>
            </w:pPr>
          </w:p>
        </w:tc>
        <w:tc>
          <w:tcPr>
            <w:tcW w:w="1134" w:type="dxa"/>
            <w:vMerge/>
            <w:shd w:val="clear" w:color="auto" w:fill="FFFFC4"/>
          </w:tcPr>
          <w:p w14:paraId="37F32CEF" w14:textId="77777777" w:rsidR="00EB33AE" w:rsidRPr="00624C44" w:rsidRDefault="00EB33AE" w:rsidP="00EB33AE">
            <w:pPr>
              <w:rPr>
                <w:lang w:val="en-US"/>
              </w:rPr>
            </w:pPr>
          </w:p>
        </w:tc>
        <w:tc>
          <w:tcPr>
            <w:tcW w:w="1134" w:type="dxa"/>
            <w:tcBorders>
              <w:bottom w:val="single" w:sz="4" w:space="0" w:color="auto"/>
            </w:tcBorders>
            <w:shd w:val="clear" w:color="auto" w:fill="FFFFC4"/>
          </w:tcPr>
          <w:p w14:paraId="070F96DB" w14:textId="77777777" w:rsidR="00EB33AE" w:rsidRPr="00624C44" w:rsidRDefault="00EB33AE" w:rsidP="00EB33AE">
            <w:pPr>
              <w:rPr>
                <w:lang w:val="en-US"/>
              </w:rPr>
            </w:pPr>
            <w:r w:rsidRPr="00624C44">
              <w:rPr>
                <w:lang w:val="en-US"/>
              </w:rPr>
              <w:t>/downwards</w:t>
            </w:r>
          </w:p>
        </w:tc>
        <w:tc>
          <w:tcPr>
            <w:tcW w:w="850" w:type="dxa"/>
            <w:tcBorders>
              <w:bottom w:val="single" w:sz="4" w:space="0" w:color="auto"/>
            </w:tcBorders>
            <w:shd w:val="clear" w:color="auto" w:fill="FFFFC4"/>
          </w:tcPr>
          <w:p w14:paraId="7C1B14B7" w14:textId="77777777" w:rsidR="00EB33AE" w:rsidRPr="00624C44" w:rsidRDefault="00EB33AE" w:rsidP="00EB33AE">
            <w:pPr>
              <w:rPr>
                <w:lang w:val="en-US"/>
              </w:rPr>
            </w:pPr>
            <w:r w:rsidRPr="00624C44">
              <w:rPr>
                <w:lang w:val="en-US"/>
              </w:rPr>
              <w:t>/left</w:t>
            </w:r>
          </w:p>
        </w:tc>
        <w:tc>
          <w:tcPr>
            <w:tcW w:w="2127" w:type="dxa"/>
            <w:tcBorders>
              <w:bottom w:val="single" w:sz="4" w:space="0" w:color="auto"/>
            </w:tcBorders>
            <w:shd w:val="clear" w:color="auto" w:fill="FFFFC4"/>
          </w:tcPr>
          <w:p w14:paraId="35F6A36C" w14:textId="77777777" w:rsidR="00EB33AE" w:rsidRPr="00624C44" w:rsidRDefault="00EB33AE" w:rsidP="00EB33AE">
            <w:pPr>
              <w:rPr>
                <w:lang w:val="en-US"/>
              </w:rPr>
            </w:pPr>
          </w:p>
        </w:tc>
        <w:tc>
          <w:tcPr>
            <w:tcW w:w="1984" w:type="dxa"/>
            <w:tcBorders>
              <w:bottom w:val="single" w:sz="4" w:space="0" w:color="auto"/>
            </w:tcBorders>
            <w:shd w:val="clear" w:color="auto" w:fill="FFFFC4"/>
          </w:tcPr>
          <w:p w14:paraId="51E83249" w14:textId="77777777" w:rsidR="00EB33AE" w:rsidRPr="00624C44" w:rsidRDefault="00EB33AE" w:rsidP="00EB33AE">
            <w:pPr>
              <w:rPr>
                <w:lang w:val="en-US"/>
              </w:rPr>
            </w:pPr>
          </w:p>
        </w:tc>
        <w:tc>
          <w:tcPr>
            <w:tcW w:w="2126" w:type="dxa"/>
            <w:tcBorders>
              <w:bottom w:val="single" w:sz="4" w:space="0" w:color="auto"/>
            </w:tcBorders>
            <w:shd w:val="clear" w:color="auto" w:fill="FFFFC4"/>
          </w:tcPr>
          <w:p w14:paraId="53DE025F" w14:textId="77777777" w:rsidR="00EB33AE" w:rsidRPr="00624C44" w:rsidRDefault="00EB33AE" w:rsidP="00EB33AE">
            <w:pPr>
              <w:rPr>
                <w:lang w:val="en-US"/>
              </w:rPr>
            </w:pPr>
          </w:p>
        </w:tc>
      </w:tr>
      <w:tr w:rsidR="00EB33AE" w:rsidRPr="00624C44" w14:paraId="603684C1" w14:textId="77777777" w:rsidTr="00AD3DA7">
        <w:trPr>
          <w:cantSplit/>
          <w:trHeight w:val="286"/>
        </w:trPr>
        <w:tc>
          <w:tcPr>
            <w:tcW w:w="993" w:type="dxa"/>
            <w:vMerge/>
            <w:tcBorders>
              <w:bottom w:val="single" w:sz="4" w:space="0" w:color="auto"/>
            </w:tcBorders>
            <w:shd w:val="clear" w:color="auto" w:fill="FFFFC4"/>
          </w:tcPr>
          <w:p w14:paraId="3694AEAA" w14:textId="77777777" w:rsidR="00EB33AE" w:rsidRPr="00624C44" w:rsidRDefault="00EB33AE" w:rsidP="00EB33AE">
            <w:pPr>
              <w:rPr>
                <w:lang w:val="en-US"/>
              </w:rPr>
            </w:pPr>
          </w:p>
        </w:tc>
        <w:tc>
          <w:tcPr>
            <w:tcW w:w="1134" w:type="dxa"/>
            <w:vMerge/>
            <w:tcBorders>
              <w:bottom w:val="single" w:sz="4" w:space="0" w:color="auto"/>
            </w:tcBorders>
            <w:shd w:val="clear" w:color="auto" w:fill="FFFFC4"/>
          </w:tcPr>
          <w:p w14:paraId="00FD7752" w14:textId="77777777" w:rsidR="00EB33AE" w:rsidRPr="00624C44" w:rsidRDefault="00EB33AE" w:rsidP="00EB33AE">
            <w:pPr>
              <w:rPr>
                <w:lang w:val="en-US"/>
              </w:rPr>
            </w:pPr>
          </w:p>
        </w:tc>
        <w:tc>
          <w:tcPr>
            <w:tcW w:w="1134" w:type="dxa"/>
            <w:tcBorders>
              <w:bottom w:val="single" w:sz="4" w:space="0" w:color="auto"/>
            </w:tcBorders>
            <w:shd w:val="clear" w:color="auto" w:fill="FFFFC4"/>
          </w:tcPr>
          <w:p w14:paraId="16D723D0" w14:textId="77777777" w:rsidR="00EB33AE" w:rsidRPr="00624C44" w:rsidRDefault="00EB33AE" w:rsidP="00EB33AE">
            <w:pPr>
              <w:rPr>
                <w:lang w:val="en-US"/>
              </w:rPr>
            </w:pPr>
          </w:p>
        </w:tc>
        <w:tc>
          <w:tcPr>
            <w:tcW w:w="850" w:type="dxa"/>
            <w:tcBorders>
              <w:bottom w:val="single" w:sz="4" w:space="0" w:color="auto"/>
            </w:tcBorders>
            <w:shd w:val="clear" w:color="auto" w:fill="FFFFC4"/>
          </w:tcPr>
          <w:p w14:paraId="56859DAE" w14:textId="77777777" w:rsidR="00EB33AE" w:rsidRPr="00624C44" w:rsidRDefault="00EB33AE" w:rsidP="00EB33AE">
            <w:pPr>
              <w:rPr>
                <w:lang w:val="en-US"/>
              </w:rPr>
            </w:pPr>
            <w:r w:rsidRPr="00624C44">
              <w:rPr>
                <w:lang w:val="en-US"/>
              </w:rPr>
              <w:t>/right</w:t>
            </w:r>
          </w:p>
        </w:tc>
        <w:tc>
          <w:tcPr>
            <w:tcW w:w="2127" w:type="dxa"/>
            <w:tcBorders>
              <w:bottom w:val="single" w:sz="4" w:space="0" w:color="auto"/>
            </w:tcBorders>
            <w:shd w:val="clear" w:color="auto" w:fill="FFFFC4"/>
          </w:tcPr>
          <w:p w14:paraId="5EFF0D9D" w14:textId="77777777" w:rsidR="00EB33AE" w:rsidRPr="00624C44" w:rsidRDefault="00EB33AE" w:rsidP="00EB33AE">
            <w:pPr>
              <w:rPr>
                <w:lang w:val="en-US"/>
              </w:rPr>
            </w:pPr>
          </w:p>
        </w:tc>
        <w:tc>
          <w:tcPr>
            <w:tcW w:w="1984" w:type="dxa"/>
            <w:tcBorders>
              <w:bottom w:val="single" w:sz="4" w:space="0" w:color="auto"/>
            </w:tcBorders>
            <w:shd w:val="clear" w:color="auto" w:fill="FFFFC4"/>
          </w:tcPr>
          <w:p w14:paraId="79BA29AE" w14:textId="77777777" w:rsidR="00EB33AE" w:rsidRPr="00624C44" w:rsidRDefault="00EB33AE" w:rsidP="00EB33AE">
            <w:pPr>
              <w:rPr>
                <w:lang w:val="en-US"/>
              </w:rPr>
            </w:pPr>
          </w:p>
        </w:tc>
        <w:tc>
          <w:tcPr>
            <w:tcW w:w="2126" w:type="dxa"/>
            <w:tcBorders>
              <w:bottom w:val="single" w:sz="4" w:space="0" w:color="auto"/>
            </w:tcBorders>
            <w:shd w:val="clear" w:color="auto" w:fill="FFFFC4"/>
          </w:tcPr>
          <w:p w14:paraId="75DDFCC2" w14:textId="77777777" w:rsidR="00EB33AE" w:rsidRPr="00624C44" w:rsidRDefault="00EB33AE" w:rsidP="00EB33AE">
            <w:pPr>
              <w:rPr>
                <w:lang w:val="en-US"/>
              </w:rPr>
            </w:pPr>
          </w:p>
        </w:tc>
      </w:tr>
      <w:tr w:rsidR="00EB33AE" w:rsidRPr="00624C44" w14:paraId="26E74E19" w14:textId="77777777" w:rsidTr="00AD3DA7">
        <w:trPr>
          <w:cantSplit/>
          <w:trHeight w:val="95"/>
        </w:trPr>
        <w:tc>
          <w:tcPr>
            <w:tcW w:w="993" w:type="dxa"/>
            <w:vMerge w:val="restart"/>
            <w:shd w:val="clear" w:color="auto" w:fill="B8CCE4" w:themeFill="accent1" w:themeFillTint="66"/>
          </w:tcPr>
          <w:p w14:paraId="268FB7B5" w14:textId="77777777" w:rsidR="00EB33AE" w:rsidRPr="00624C44" w:rsidRDefault="00EB33AE" w:rsidP="00EB33AE">
            <w:pPr>
              <w:rPr>
                <w:lang w:val="en-US"/>
              </w:rPr>
            </w:pPr>
            <w:r w:rsidRPr="00624C44">
              <w:rPr>
                <w:lang w:val="en-US"/>
              </w:rPr>
              <w:t>/location</w:t>
            </w:r>
          </w:p>
        </w:tc>
        <w:tc>
          <w:tcPr>
            <w:tcW w:w="1134" w:type="dxa"/>
            <w:shd w:val="clear" w:color="auto" w:fill="B8CCE4" w:themeFill="accent1" w:themeFillTint="66"/>
          </w:tcPr>
          <w:p w14:paraId="72875B31" w14:textId="77777777" w:rsidR="00EB33AE" w:rsidRPr="00624C44" w:rsidRDefault="00EB33AE" w:rsidP="00EB33AE">
            <w:pPr>
              <w:rPr>
                <w:lang w:val="en-US"/>
              </w:rPr>
            </w:pPr>
            <w:r w:rsidRPr="00624C44">
              <w:rPr>
                <w:lang w:val="en-US"/>
              </w:rPr>
              <w:t>/ready</w:t>
            </w:r>
          </w:p>
        </w:tc>
        <w:tc>
          <w:tcPr>
            <w:tcW w:w="1134" w:type="dxa"/>
            <w:shd w:val="clear" w:color="auto" w:fill="B8CCE4" w:themeFill="accent1" w:themeFillTint="66"/>
          </w:tcPr>
          <w:p w14:paraId="4DC248BB" w14:textId="77777777" w:rsidR="00EB33AE" w:rsidRPr="00624C44" w:rsidRDefault="00EB33AE" w:rsidP="00EB33AE">
            <w:pPr>
              <w:rPr>
                <w:lang w:val="en-US"/>
              </w:rPr>
            </w:pPr>
          </w:p>
        </w:tc>
        <w:tc>
          <w:tcPr>
            <w:tcW w:w="850" w:type="dxa"/>
            <w:shd w:val="clear" w:color="auto" w:fill="B8CCE4" w:themeFill="accent1" w:themeFillTint="66"/>
          </w:tcPr>
          <w:p w14:paraId="316D175C" w14:textId="77777777" w:rsidR="00EB33AE" w:rsidRPr="00624C44" w:rsidRDefault="00EB33AE" w:rsidP="00EB33AE">
            <w:pPr>
              <w:rPr>
                <w:lang w:val="en-US"/>
              </w:rPr>
            </w:pPr>
          </w:p>
        </w:tc>
        <w:tc>
          <w:tcPr>
            <w:tcW w:w="2127" w:type="dxa"/>
            <w:shd w:val="clear" w:color="auto" w:fill="B8CCE4" w:themeFill="accent1" w:themeFillTint="66"/>
          </w:tcPr>
          <w:p w14:paraId="4125EDB4" w14:textId="77777777" w:rsidR="00EB33AE" w:rsidRPr="00624C44" w:rsidRDefault="00EB33AE" w:rsidP="00EB33AE">
            <w:pPr>
              <w:rPr>
                <w:lang w:val="en-US"/>
              </w:rPr>
            </w:pPr>
          </w:p>
        </w:tc>
        <w:tc>
          <w:tcPr>
            <w:tcW w:w="1984" w:type="dxa"/>
            <w:shd w:val="clear" w:color="auto" w:fill="B8CCE4" w:themeFill="accent1" w:themeFillTint="66"/>
          </w:tcPr>
          <w:p w14:paraId="671CDE97" w14:textId="77777777" w:rsidR="00EB33AE" w:rsidRPr="00624C44" w:rsidRDefault="00EB33AE" w:rsidP="00EB33AE">
            <w:pPr>
              <w:rPr>
                <w:lang w:val="en-US"/>
              </w:rPr>
            </w:pPr>
          </w:p>
        </w:tc>
        <w:tc>
          <w:tcPr>
            <w:tcW w:w="2126" w:type="dxa"/>
            <w:shd w:val="clear" w:color="auto" w:fill="B8CCE4" w:themeFill="accent1" w:themeFillTint="66"/>
          </w:tcPr>
          <w:p w14:paraId="59943CA4" w14:textId="77777777" w:rsidR="00EB33AE" w:rsidRPr="00624C44" w:rsidRDefault="00EB33AE" w:rsidP="00EB33AE">
            <w:pPr>
              <w:rPr>
                <w:lang w:val="en-US"/>
              </w:rPr>
            </w:pPr>
          </w:p>
        </w:tc>
      </w:tr>
      <w:tr w:rsidR="00EB33AE" w:rsidRPr="00624C44" w14:paraId="09D29C93" w14:textId="77777777" w:rsidTr="00AD3DA7">
        <w:trPr>
          <w:cantSplit/>
          <w:trHeight w:val="95"/>
        </w:trPr>
        <w:tc>
          <w:tcPr>
            <w:tcW w:w="993" w:type="dxa"/>
            <w:vMerge/>
            <w:shd w:val="clear" w:color="auto" w:fill="B8CCE4" w:themeFill="accent1" w:themeFillTint="66"/>
          </w:tcPr>
          <w:p w14:paraId="12ABEBDA" w14:textId="77777777" w:rsidR="00EB33AE" w:rsidRPr="00624C44" w:rsidRDefault="00EB33AE" w:rsidP="00EB33AE">
            <w:pPr>
              <w:rPr>
                <w:lang w:val="en-US"/>
              </w:rPr>
            </w:pPr>
          </w:p>
        </w:tc>
        <w:tc>
          <w:tcPr>
            <w:tcW w:w="1134" w:type="dxa"/>
            <w:shd w:val="clear" w:color="auto" w:fill="B8CCE4" w:themeFill="accent1" w:themeFillTint="66"/>
          </w:tcPr>
          <w:p w14:paraId="6883CAB5" w14:textId="77777777" w:rsidR="00EB33AE" w:rsidRPr="00624C44" w:rsidRDefault="00EB33AE" w:rsidP="00EB33AE">
            <w:pPr>
              <w:rPr>
                <w:lang w:val="en-US"/>
              </w:rPr>
            </w:pPr>
            <w:r w:rsidRPr="00624C44">
              <w:rPr>
                <w:lang w:val="en-US"/>
              </w:rPr>
              <w:t>/present</w:t>
            </w:r>
          </w:p>
        </w:tc>
        <w:tc>
          <w:tcPr>
            <w:tcW w:w="1134" w:type="dxa"/>
            <w:shd w:val="clear" w:color="auto" w:fill="B8CCE4" w:themeFill="accent1" w:themeFillTint="66"/>
          </w:tcPr>
          <w:p w14:paraId="23046AA8" w14:textId="77777777" w:rsidR="00EB33AE" w:rsidRPr="00624C44" w:rsidRDefault="00EB33AE" w:rsidP="00EB33AE">
            <w:pPr>
              <w:rPr>
                <w:lang w:val="en-US"/>
              </w:rPr>
            </w:pPr>
          </w:p>
        </w:tc>
        <w:tc>
          <w:tcPr>
            <w:tcW w:w="850" w:type="dxa"/>
            <w:shd w:val="clear" w:color="auto" w:fill="B8CCE4" w:themeFill="accent1" w:themeFillTint="66"/>
          </w:tcPr>
          <w:p w14:paraId="7B7C6DE5" w14:textId="77777777" w:rsidR="00EB33AE" w:rsidRPr="00624C44" w:rsidRDefault="00EB33AE" w:rsidP="00EB33AE">
            <w:pPr>
              <w:rPr>
                <w:lang w:val="en-US"/>
              </w:rPr>
            </w:pPr>
          </w:p>
        </w:tc>
        <w:tc>
          <w:tcPr>
            <w:tcW w:w="2127" w:type="dxa"/>
            <w:shd w:val="clear" w:color="auto" w:fill="B8CCE4" w:themeFill="accent1" w:themeFillTint="66"/>
          </w:tcPr>
          <w:p w14:paraId="6F90D33D" w14:textId="77777777" w:rsidR="00EB33AE" w:rsidRPr="00624C44" w:rsidRDefault="00EB33AE" w:rsidP="00EB33AE">
            <w:pPr>
              <w:rPr>
                <w:lang w:val="en-US"/>
              </w:rPr>
            </w:pPr>
          </w:p>
        </w:tc>
        <w:tc>
          <w:tcPr>
            <w:tcW w:w="1984" w:type="dxa"/>
            <w:shd w:val="clear" w:color="auto" w:fill="B8CCE4" w:themeFill="accent1" w:themeFillTint="66"/>
          </w:tcPr>
          <w:p w14:paraId="2204BE7A" w14:textId="77777777" w:rsidR="00EB33AE" w:rsidRPr="00624C44" w:rsidRDefault="00EB33AE" w:rsidP="00EB33AE">
            <w:pPr>
              <w:rPr>
                <w:lang w:val="en-US"/>
              </w:rPr>
            </w:pPr>
          </w:p>
        </w:tc>
        <w:tc>
          <w:tcPr>
            <w:tcW w:w="2126" w:type="dxa"/>
            <w:shd w:val="clear" w:color="auto" w:fill="B8CCE4" w:themeFill="accent1" w:themeFillTint="66"/>
          </w:tcPr>
          <w:p w14:paraId="2B0C16C7" w14:textId="77777777" w:rsidR="00EB33AE" w:rsidRPr="00624C44" w:rsidRDefault="00EB33AE" w:rsidP="00EB33AE">
            <w:pPr>
              <w:rPr>
                <w:lang w:val="en-US"/>
              </w:rPr>
            </w:pPr>
          </w:p>
        </w:tc>
      </w:tr>
      <w:tr w:rsidR="00EB33AE" w:rsidRPr="00624C44" w14:paraId="6537FA66" w14:textId="77777777" w:rsidTr="00AD3DA7">
        <w:trPr>
          <w:cantSplit/>
          <w:trHeight w:val="94"/>
        </w:trPr>
        <w:tc>
          <w:tcPr>
            <w:tcW w:w="993" w:type="dxa"/>
            <w:vMerge/>
            <w:shd w:val="clear" w:color="auto" w:fill="B8CCE4" w:themeFill="accent1" w:themeFillTint="66"/>
          </w:tcPr>
          <w:p w14:paraId="6FCD636E" w14:textId="77777777" w:rsidR="00EB33AE" w:rsidRPr="00624C44" w:rsidRDefault="00EB33AE" w:rsidP="00EB33AE">
            <w:pPr>
              <w:rPr>
                <w:lang w:val="en-US"/>
              </w:rPr>
            </w:pPr>
          </w:p>
        </w:tc>
        <w:tc>
          <w:tcPr>
            <w:tcW w:w="1134" w:type="dxa"/>
            <w:shd w:val="clear" w:color="auto" w:fill="B8CCE4" w:themeFill="accent1" w:themeFillTint="66"/>
          </w:tcPr>
          <w:p w14:paraId="356C5D5C" w14:textId="77777777" w:rsidR="00EB33AE" w:rsidRPr="00624C44" w:rsidRDefault="00EB33AE" w:rsidP="00EB33AE">
            <w:pPr>
              <w:rPr>
                <w:lang w:val="en-US"/>
              </w:rPr>
            </w:pPr>
            <w:r w:rsidRPr="00624C44">
              <w:rPr>
                <w:lang w:val="en-US"/>
              </w:rPr>
              <w:t>/</w:t>
            </w:r>
            <w:proofErr w:type="spellStart"/>
            <w:r w:rsidRPr="00624C44">
              <w:rPr>
                <w:lang w:val="en-US"/>
              </w:rPr>
              <w:t>centerX</w:t>
            </w:r>
            <w:proofErr w:type="spellEnd"/>
          </w:p>
        </w:tc>
        <w:tc>
          <w:tcPr>
            <w:tcW w:w="1134" w:type="dxa"/>
            <w:shd w:val="clear" w:color="auto" w:fill="B8CCE4" w:themeFill="accent1" w:themeFillTint="66"/>
          </w:tcPr>
          <w:p w14:paraId="19466991" w14:textId="77777777" w:rsidR="00EB33AE" w:rsidRPr="00624C44" w:rsidRDefault="00EB33AE" w:rsidP="00EB33AE">
            <w:pPr>
              <w:rPr>
                <w:lang w:val="en-US"/>
              </w:rPr>
            </w:pPr>
          </w:p>
        </w:tc>
        <w:tc>
          <w:tcPr>
            <w:tcW w:w="850" w:type="dxa"/>
            <w:shd w:val="clear" w:color="auto" w:fill="B8CCE4" w:themeFill="accent1" w:themeFillTint="66"/>
          </w:tcPr>
          <w:p w14:paraId="3D4C9CAB" w14:textId="77777777" w:rsidR="00EB33AE" w:rsidRPr="00624C44" w:rsidRDefault="00EB33AE" w:rsidP="00EB33AE">
            <w:pPr>
              <w:rPr>
                <w:lang w:val="en-US"/>
              </w:rPr>
            </w:pPr>
          </w:p>
        </w:tc>
        <w:tc>
          <w:tcPr>
            <w:tcW w:w="2127" w:type="dxa"/>
            <w:shd w:val="clear" w:color="auto" w:fill="B8CCE4" w:themeFill="accent1" w:themeFillTint="66"/>
          </w:tcPr>
          <w:p w14:paraId="3F23206A" w14:textId="77777777" w:rsidR="00EB33AE" w:rsidRPr="00624C44" w:rsidRDefault="00EB33AE" w:rsidP="00EB33AE">
            <w:pPr>
              <w:rPr>
                <w:lang w:val="en-US"/>
              </w:rPr>
            </w:pPr>
          </w:p>
        </w:tc>
        <w:tc>
          <w:tcPr>
            <w:tcW w:w="1984" w:type="dxa"/>
            <w:shd w:val="clear" w:color="auto" w:fill="B8CCE4" w:themeFill="accent1" w:themeFillTint="66"/>
          </w:tcPr>
          <w:p w14:paraId="419F699C" w14:textId="77777777" w:rsidR="00EB33AE" w:rsidRPr="00624C44" w:rsidRDefault="00EB33AE" w:rsidP="00EB33AE">
            <w:pPr>
              <w:rPr>
                <w:lang w:val="en-US"/>
              </w:rPr>
            </w:pPr>
          </w:p>
        </w:tc>
        <w:tc>
          <w:tcPr>
            <w:tcW w:w="2126" w:type="dxa"/>
            <w:shd w:val="clear" w:color="auto" w:fill="B8CCE4" w:themeFill="accent1" w:themeFillTint="66"/>
          </w:tcPr>
          <w:p w14:paraId="1BA35D1E" w14:textId="77777777" w:rsidR="00EB33AE" w:rsidRPr="00624C44" w:rsidRDefault="00EB33AE" w:rsidP="00EB33AE">
            <w:pPr>
              <w:rPr>
                <w:lang w:val="en-US"/>
              </w:rPr>
            </w:pPr>
          </w:p>
        </w:tc>
      </w:tr>
      <w:tr w:rsidR="00EB33AE" w:rsidRPr="00624C44" w14:paraId="20A207CC" w14:textId="77777777" w:rsidTr="00AD3DA7">
        <w:trPr>
          <w:cantSplit/>
          <w:trHeight w:val="161"/>
        </w:trPr>
        <w:tc>
          <w:tcPr>
            <w:tcW w:w="993" w:type="dxa"/>
            <w:vMerge/>
            <w:shd w:val="clear" w:color="auto" w:fill="B8CCE4" w:themeFill="accent1" w:themeFillTint="66"/>
          </w:tcPr>
          <w:p w14:paraId="2F8E053B" w14:textId="77777777" w:rsidR="00EB33AE" w:rsidRPr="00624C44" w:rsidRDefault="00EB33AE" w:rsidP="00EB33AE">
            <w:pPr>
              <w:rPr>
                <w:lang w:val="en-US"/>
              </w:rPr>
            </w:pPr>
          </w:p>
        </w:tc>
        <w:tc>
          <w:tcPr>
            <w:tcW w:w="1134" w:type="dxa"/>
            <w:shd w:val="clear" w:color="auto" w:fill="B8CCE4" w:themeFill="accent1" w:themeFillTint="66"/>
          </w:tcPr>
          <w:p w14:paraId="766B6AAB" w14:textId="77777777" w:rsidR="00EB33AE" w:rsidRPr="00624C44" w:rsidRDefault="00EB33AE" w:rsidP="00EB33AE">
            <w:pPr>
              <w:rPr>
                <w:lang w:val="en-US"/>
              </w:rPr>
            </w:pPr>
            <w:r w:rsidRPr="00624C44">
              <w:rPr>
                <w:lang w:val="en-US"/>
              </w:rPr>
              <w:t>/</w:t>
            </w:r>
            <w:proofErr w:type="spellStart"/>
            <w:r w:rsidRPr="00624C44">
              <w:rPr>
                <w:lang w:val="en-US"/>
              </w:rPr>
              <w:t>centerZ</w:t>
            </w:r>
            <w:proofErr w:type="spellEnd"/>
          </w:p>
        </w:tc>
        <w:tc>
          <w:tcPr>
            <w:tcW w:w="1134" w:type="dxa"/>
            <w:shd w:val="clear" w:color="auto" w:fill="B8CCE4" w:themeFill="accent1" w:themeFillTint="66"/>
          </w:tcPr>
          <w:p w14:paraId="11E811D8" w14:textId="77777777" w:rsidR="00EB33AE" w:rsidRPr="00624C44" w:rsidRDefault="00EB33AE" w:rsidP="00EB33AE">
            <w:pPr>
              <w:rPr>
                <w:lang w:val="en-US"/>
              </w:rPr>
            </w:pPr>
          </w:p>
        </w:tc>
        <w:tc>
          <w:tcPr>
            <w:tcW w:w="850" w:type="dxa"/>
            <w:shd w:val="clear" w:color="auto" w:fill="B8CCE4" w:themeFill="accent1" w:themeFillTint="66"/>
          </w:tcPr>
          <w:p w14:paraId="0F01385B" w14:textId="77777777" w:rsidR="00EB33AE" w:rsidRPr="00624C44" w:rsidRDefault="00EB33AE" w:rsidP="00EB33AE">
            <w:pPr>
              <w:rPr>
                <w:lang w:val="en-US"/>
              </w:rPr>
            </w:pPr>
          </w:p>
        </w:tc>
        <w:tc>
          <w:tcPr>
            <w:tcW w:w="2127" w:type="dxa"/>
            <w:shd w:val="clear" w:color="auto" w:fill="B8CCE4" w:themeFill="accent1" w:themeFillTint="66"/>
          </w:tcPr>
          <w:p w14:paraId="3CDBA6F8" w14:textId="77777777" w:rsidR="00EB33AE" w:rsidRPr="00624C44" w:rsidRDefault="00EB33AE" w:rsidP="00EB33AE">
            <w:pPr>
              <w:rPr>
                <w:lang w:val="en-US"/>
              </w:rPr>
            </w:pPr>
          </w:p>
        </w:tc>
        <w:tc>
          <w:tcPr>
            <w:tcW w:w="1984" w:type="dxa"/>
            <w:shd w:val="clear" w:color="auto" w:fill="B8CCE4" w:themeFill="accent1" w:themeFillTint="66"/>
          </w:tcPr>
          <w:p w14:paraId="51A13C81" w14:textId="77777777" w:rsidR="00EB33AE" w:rsidRPr="00624C44" w:rsidRDefault="00EB33AE" w:rsidP="00EB33AE">
            <w:pPr>
              <w:rPr>
                <w:lang w:val="en-US"/>
              </w:rPr>
            </w:pPr>
          </w:p>
        </w:tc>
        <w:tc>
          <w:tcPr>
            <w:tcW w:w="2126" w:type="dxa"/>
            <w:shd w:val="clear" w:color="auto" w:fill="B8CCE4" w:themeFill="accent1" w:themeFillTint="66"/>
          </w:tcPr>
          <w:p w14:paraId="319AF47C" w14:textId="77777777" w:rsidR="00EB33AE" w:rsidRPr="00624C44" w:rsidRDefault="00EB33AE" w:rsidP="00EB33AE">
            <w:pPr>
              <w:rPr>
                <w:lang w:val="en-US"/>
              </w:rPr>
            </w:pPr>
          </w:p>
        </w:tc>
      </w:tr>
      <w:tr w:rsidR="00EB33AE" w:rsidRPr="00624C44" w14:paraId="1F009964" w14:textId="77777777" w:rsidTr="00AD3DA7">
        <w:trPr>
          <w:cantSplit/>
          <w:trHeight w:val="111"/>
        </w:trPr>
        <w:tc>
          <w:tcPr>
            <w:tcW w:w="993" w:type="dxa"/>
            <w:vMerge/>
            <w:shd w:val="clear" w:color="auto" w:fill="B8CCE4" w:themeFill="accent1" w:themeFillTint="66"/>
          </w:tcPr>
          <w:p w14:paraId="0311F348" w14:textId="77777777" w:rsidR="00EB33AE" w:rsidRPr="00624C44" w:rsidRDefault="00EB33AE" w:rsidP="00EB33AE">
            <w:pPr>
              <w:rPr>
                <w:lang w:val="en-US"/>
              </w:rPr>
            </w:pPr>
          </w:p>
        </w:tc>
        <w:tc>
          <w:tcPr>
            <w:tcW w:w="1134" w:type="dxa"/>
            <w:shd w:val="clear" w:color="auto" w:fill="B8CCE4" w:themeFill="accent1" w:themeFillTint="66"/>
          </w:tcPr>
          <w:p w14:paraId="62AEC049" w14:textId="77777777" w:rsidR="00EB33AE" w:rsidRPr="00624C44" w:rsidRDefault="00EB33AE" w:rsidP="00EB33AE">
            <w:pPr>
              <w:rPr>
                <w:lang w:val="en-US"/>
              </w:rPr>
            </w:pPr>
            <w:r w:rsidRPr="00624C44">
              <w:rPr>
                <w:lang w:val="en-US"/>
              </w:rPr>
              <w:t>/</w:t>
            </w:r>
            <w:proofErr w:type="spellStart"/>
            <w:r w:rsidRPr="00624C44">
              <w:rPr>
                <w:lang w:val="en-US"/>
              </w:rPr>
              <w:t>outOfRange</w:t>
            </w:r>
            <w:proofErr w:type="spellEnd"/>
          </w:p>
        </w:tc>
        <w:tc>
          <w:tcPr>
            <w:tcW w:w="1134" w:type="dxa"/>
            <w:shd w:val="clear" w:color="auto" w:fill="B8CCE4" w:themeFill="accent1" w:themeFillTint="66"/>
          </w:tcPr>
          <w:p w14:paraId="65139406" w14:textId="77777777" w:rsidR="00EB33AE" w:rsidRPr="00624C44" w:rsidRDefault="00EB33AE" w:rsidP="00EB33AE">
            <w:pPr>
              <w:rPr>
                <w:lang w:val="en-US"/>
              </w:rPr>
            </w:pPr>
          </w:p>
        </w:tc>
        <w:tc>
          <w:tcPr>
            <w:tcW w:w="850" w:type="dxa"/>
            <w:shd w:val="clear" w:color="auto" w:fill="B8CCE4" w:themeFill="accent1" w:themeFillTint="66"/>
          </w:tcPr>
          <w:p w14:paraId="3B22A36A" w14:textId="77777777" w:rsidR="00EB33AE" w:rsidRPr="00624C44" w:rsidRDefault="00EB33AE" w:rsidP="00EB33AE">
            <w:pPr>
              <w:rPr>
                <w:lang w:val="en-US"/>
              </w:rPr>
            </w:pPr>
          </w:p>
        </w:tc>
        <w:tc>
          <w:tcPr>
            <w:tcW w:w="2127" w:type="dxa"/>
            <w:shd w:val="clear" w:color="auto" w:fill="B8CCE4" w:themeFill="accent1" w:themeFillTint="66"/>
          </w:tcPr>
          <w:p w14:paraId="3AE3EF4D" w14:textId="77777777" w:rsidR="00EB33AE" w:rsidRPr="00624C44" w:rsidRDefault="00EB33AE" w:rsidP="00EB33AE">
            <w:pPr>
              <w:rPr>
                <w:lang w:val="en-US"/>
              </w:rPr>
            </w:pPr>
          </w:p>
        </w:tc>
        <w:tc>
          <w:tcPr>
            <w:tcW w:w="1984" w:type="dxa"/>
            <w:shd w:val="clear" w:color="auto" w:fill="B8CCE4" w:themeFill="accent1" w:themeFillTint="66"/>
          </w:tcPr>
          <w:p w14:paraId="556035FD" w14:textId="77777777" w:rsidR="00EB33AE" w:rsidRPr="00624C44" w:rsidRDefault="00EB33AE" w:rsidP="00EB33AE">
            <w:pPr>
              <w:rPr>
                <w:lang w:val="en-US"/>
              </w:rPr>
            </w:pPr>
          </w:p>
        </w:tc>
        <w:tc>
          <w:tcPr>
            <w:tcW w:w="2126" w:type="dxa"/>
            <w:shd w:val="clear" w:color="auto" w:fill="B8CCE4" w:themeFill="accent1" w:themeFillTint="66"/>
          </w:tcPr>
          <w:p w14:paraId="6703FCA8" w14:textId="77777777" w:rsidR="00EB33AE" w:rsidRPr="00624C44" w:rsidRDefault="00EB33AE" w:rsidP="00EB33AE">
            <w:pPr>
              <w:rPr>
                <w:lang w:val="en-US"/>
              </w:rPr>
            </w:pPr>
          </w:p>
        </w:tc>
      </w:tr>
      <w:tr w:rsidR="00EB33AE" w:rsidRPr="00624C44" w14:paraId="5899A658" w14:textId="77777777" w:rsidTr="00AD3DA7">
        <w:trPr>
          <w:cantSplit/>
          <w:trHeight w:val="286"/>
        </w:trPr>
        <w:tc>
          <w:tcPr>
            <w:tcW w:w="993" w:type="dxa"/>
            <w:vMerge w:val="restart"/>
            <w:shd w:val="clear" w:color="auto" w:fill="E5B8B7" w:themeFill="accent2" w:themeFillTint="66"/>
          </w:tcPr>
          <w:p w14:paraId="75095B6E" w14:textId="77777777" w:rsidR="00EB33AE" w:rsidRPr="00624C44" w:rsidRDefault="00EB33AE" w:rsidP="00EB33AE">
            <w:pPr>
              <w:rPr>
                <w:b/>
                <w:color w:val="FF0000"/>
                <w:lang w:val="en-US"/>
              </w:rPr>
            </w:pPr>
            <w:r w:rsidRPr="00624C44">
              <w:rPr>
                <w:b/>
                <w:color w:val="FF0000"/>
                <w:lang w:val="en-US"/>
              </w:rPr>
              <w:t>/position</w:t>
            </w:r>
          </w:p>
          <w:p w14:paraId="03057D75" w14:textId="77777777" w:rsidR="00EB33AE" w:rsidRPr="00624C44" w:rsidRDefault="00EB33AE" w:rsidP="00EB33AE">
            <w:pPr>
              <w:rPr>
                <w:b/>
                <w:color w:val="FF0000"/>
                <w:lang w:val="en-US"/>
              </w:rPr>
            </w:pPr>
          </w:p>
        </w:tc>
        <w:tc>
          <w:tcPr>
            <w:tcW w:w="1134" w:type="dxa"/>
            <w:shd w:val="clear" w:color="auto" w:fill="E5B8B7" w:themeFill="accent2" w:themeFillTint="66"/>
          </w:tcPr>
          <w:p w14:paraId="04AA939A" w14:textId="77777777" w:rsidR="00EB33AE" w:rsidRPr="00624C44" w:rsidRDefault="00EB33AE" w:rsidP="00EB33AE">
            <w:pPr>
              <w:rPr>
                <w:b/>
                <w:color w:val="FF0000"/>
                <w:lang w:val="en-US"/>
              </w:rPr>
            </w:pPr>
            <w:r w:rsidRPr="00624C44">
              <w:rPr>
                <w:b/>
                <w:color w:val="FF0000"/>
                <w:lang w:val="en-US"/>
              </w:rPr>
              <w:t>/height</w:t>
            </w:r>
          </w:p>
        </w:tc>
        <w:tc>
          <w:tcPr>
            <w:tcW w:w="1134" w:type="dxa"/>
            <w:shd w:val="clear" w:color="auto" w:fill="E5B8B7" w:themeFill="accent2" w:themeFillTint="66"/>
          </w:tcPr>
          <w:p w14:paraId="1EED20DD" w14:textId="77777777" w:rsidR="00EB33AE" w:rsidRPr="00624C44" w:rsidRDefault="00EB33AE" w:rsidP="00EB33AE">
            <w:pPr>
              <w:rPr>
                <w:lang w:val="en-US"/>
              </w:rPr>
            </w:pPr>
          </w:p>
        </w:tc>
        <w:tc>
          <w:tcPr>
            <w:tcW w:w="850" w:type="dxa"/>
            <w:shd w:val="clear" w:color="auto" w:fill="E5B8B7" w:themeFill="accent2" w:themeFillTint="66"/>
          </w:tcPr>
          <w:p w14:paraId="0A128550" w14:textId="77777777" w:rsidR="00EB33AE" w:rsidRPr="00624C44" w:rsidRDefault="00EB33AE" w:rsidP="00EB33AE">
            <w:pPr>
              <w:rPr>
                <w:lang w:val="en-US"/>
              </w:rPr>
            </w:pPr>
          </w:p>
        </w:tc>
        <w:tc>
          <w:tcPr>
            <w:tcW w:w="2127" w:type="dxa"/>
            <w:shd w:val="clear" w:color="auto" w:fill="E5B8B7" w:themeFill="accent2" w:themeFillTint="66"/>
          </w:tcPr>
          <w:p w14:paraId="0390F9CA" w14:textId="77777777" w:rsidR="00EB33AE" w:rsidRPr="00624C44" w:rsidRDefault="00EB33AE" w:rsidP="00EB33AE">
            <w:pPr>
              <w:rPr>
                <w:lang w:val="en-US"/>
              </w:rPr>
            </w:pPr>
            <w:r w:rsidRPr="00624C44">
              <w:rPr>
                <w:lang w:val="en-US"/>
              </w:rPr>
              <w:t>in hL1 and 0 – could melt</w:t>
            </w:r>
          </w:p>
        </w:tc>
        <w:tc>
          <w:tcPr>
            <w:tcW w:w="1984" w:type="dxa"/>
            <w:shd w:val="clear" w:color="auto" w:fill="E5B8B7" w:themeFill="accent2" w:themeFillTint="66"/>
          </w:tcPr>
          <w:p w14:paraId="6BCB5A30" w14:textId="77777777" w:rsidR="00EB33AE" w:rsidRPr="00624C44" w:rsidRDefault="00EB33AE" w:rsidP="00EB33AE">
            <w:pPr>
              <w:rPr>
                <w:lang w:val="en-US"/>
              </w:rPr>
            </w:pPr>
          </w:p>
        </w:tc>
        <w:tc>
          <w:tcPr>
            <w:tcW w:w="2126" w:type="dxa"/>
            <w:shd w:val="clear" w:color="auto" w:fill="E5B8B7" w:themeFill="accent2" w:themeFillTint="66"/>
          </w:tcPr>
          <w:p w14:paraId="734FD48A" w14:textId="77777777" w:rsidR="00EB33AE" w:rsidRPr="00624C44" w:rsidRDefault="00EB33AE" w:rsidP="00EB33AE">
            <w:pPr>
              <w:rPr>
                <w:lang w:val="en-US"/>
              </w:rPr>
            </w:pPr>
          </w:p>
        </w:tc>
      </w:tr>
      <w:tr w:rsidR="00EB33AE" w:rsidRPr="00624C44" w14:paraId="723C9266" w14:textId="77777777" w:rsidTr="00AD3DA7">
        <w:trPr>
          <w:cantSplit/>
          <w:trHeight w:val="286"/>
        </w:trPr>
        <w:tc>
          <w:tcPr>
            <w:tcW w:w="993" w:type="dxa"/>
            <w:vMerge/>
            <w:shd w:val="clear" w:color="auto" w:fill="E5B8B7" w:themeFill="accent2" w:themeFillTint="66"/>
          </w:tcPr>
          <w:p w14:paraId="198F73AF" w14:textId="77777777" w:rsidR="00EB33AE" w:rsidRPr="00624C44" w:rsidRDefault="00EB33AE" w:rsidP="00EB33AE">
            <w:pPr>
              <w:rPr>
                <w:b/>
                <w:color w:val="FF0000"/>
                <w:lang w:val="en-US"/>
              </w:rPr>
            </w:pPr>
          </w:p>
        </w:tc>
        <w:tc>
          <w:tcPr>
            <w:tcW w:w="1134" w:type="dxa"/>
            <w:shd w:val="clear" w:color="auto" w:fill="E5B8B7" w:themeFill="accent2" w:themeFillTint="66"/>
          </w:tcPr>
          <w:p w14:paraId="2F55C1C3" w14:textId="77777777" w:rsidR="00EB33AE" w:rsidRPr="00624C44" w:rsidRDefault="00EB33AE" w:rsidP="00EB33AE">
            <w:pPr>
              <w:rPr>
                <w:b/>
                <w:color w:val="FF0000"/>
                <w:lang w:val="en-US"/>
              </w:rPr>
            </w:pPr>
            <w:r w:rsidRPr="00624C44">
              <w:rPr>
                <w:b/>
                <w:color w:val="FF0000"/>
                <w:lang w:val="en-US"/>
              </w:rPr>
              <w:t>/</w:t>
            </w:r>
            <w:proofErr w:type="spellStart"/>
            <w:r w:rsidRPr="00624C44">
              <w:rPr>
                <w:b/>
                <w:color w:val="FF0000"/>
                <w:lang w:val="en-US"/>
              </w:rPr>
              <w:t>heightLevel</w:t>
            </w:r>
            <w:proofErr w:type="spellEnd"/>
            <w:r w:rsidRPr="00624C44">
              <w:rPr>
                <w:b/>
                <w:color w:val="FF0000"/>
                <w:lang w:val="en-US"/>
              </w:rPr>
              <w:t xml:space="preserve">   </w:t>
            </w:r>
          </w:p>
        </w:tc>
        <w:tc>
          <w:tcPr>
            <w:tcW w:w="1134" w:type="dxa"/>
            <w:shd w:val="clear" w:color="auto" w:fill="E5B8B7" w:themeFill="accent2" w:themeFillTint="66"/>
          </w:tcPr>
          <w:p w14:paraId="07F730BB" w14:textId="77777777" w:rsidR="00EB33AE" w:rsidRPr="00624C44" w:rsidRDefault="00EB33AE" w:rsidP="00EB33AE">
            <w:pPr>
              <w:rPr>
                <w:lang w:val="en-US"/>
              </w:rPr>
            </w:pPr>
          </w:p>
        </w:tc>
        <w:tc>
          <w:tcPr>
            <w:tcW w:w="850" w:type="dxa"/>
            <w:shd w:val="clear" w:color="auto" w:fill="E5B8B7" w:themeFill="accent2" w:themeFillTint="66"/>
          </w:tcPr>
          <w:p w14:paraId="31153613" w14:textId="77777777" w:rsidR="00EB33AE" w:rsidRPr="00624C44" w:rsidRDefault="00EB33AE" w:rsidP="00EB33AE">
            <w:pPr>
              <w:rPr>
                <w:lang w:val="en-US"/>
              </w:rPr>
            </w:pPr>
          </w:p>
        </w:tc>
        <w:tc>
          <w:tcPr>
            <w:tcW w:w="2127" w:type="dxa"/>
            <w:shd w:val="clear" w:color="auto" w:fill="E5B8B7" w:themeFill="accent2" w:themeFillTint="66"/>
            <w:vAlign w:val="center"/>
          </w:tcPr>
          <w:p w14:paraId="15C83CF7" w14:textId="77777777" w:rsidR="00EB33AE" w:rsidRPr="00624C44" w:rsidRDefault="00EB33AE" w:rsidP="00EB33AE">
            <w:pPr>
              <w:rPr>
                <w:lang w:val="en-US"/>
              </w:rPr>
            </w:pPr>
            <w:r w:rsidRPr="00624C44">
              <w:rPr>
                <w:lang w:val="en-US"/>
              </w:rPr>
              <w:t xml:space="preserve">hL0 – could be something special </w:t>
            </w:r>
          </w:p>
          <w:p w14:paraId="3DD77CD6" w14:textId="77777777" w:rsidR="00EB33AE" w:rsidRPr="00624C44" w:rsidRDefault="00EB33AE" w:rsidP="00EB33AE">
            <w:pPr>
              <w:rPr>
                <w:lang w:val="en-US"/>
              </w:rPr>
            </w:pPr>
            <w:r w:rsidRPr="00624C44">
              <w:rPr>
                <w:lang w:val="en-US"/>
              </w:rPr>
              <w:t>in hL1 and 0 – could be melt using height</w:t>
            </w:r>
          </w:p>
        </w:tc>
        <w:tc>
          <w:tcPr>
            <w:tcW w:w="1984" w:type="dxa"/>
            <w:shd w:val="clear" w:color="auto" w:fill="E5B8B7" w:themeFill="accent2" w:themeFillTint="66"/>
          </w:tcPr>
          <w:p w14:paraId="0EDD04EC" w14:textId="77777777" w:rsidR="00EB33AE" w:rsidRPr="00624C44" w:rsidRDefault="00EB33AE" w:rsidP="00EB33AE">
            <w:pPr>
              <w:rPr>
                <w:lang w:val="en-US"/>
              </w:rPr>
            </w:pPr>
          </w:p>
        </w:tc>
        <w:tc>
          <w:tcPr>
            <w:tcW w:w="2126" w:type="dxa"/>
            <w:shd w:val="clear" w:color="auto" w:fill="E5B8B7" w:themeFill="accent2" w:themeFillTint="66"/>
          </w:tcPr>
          <w:p w14:paraId="501289C8" w14:textId="77777777" w:rsidR="00EB33AE" w:rsidRPr="00624C44" w:rsidRDefault="00EB33AE" w:rsidP="00EB33AE">
            <w:pPr>
              <w:rPr>
                <w:lang w:val="en-US"/>
              </w:rPr>
            </w:pPr>
          </w:p>
        </w:tc>
      </w:tr>
      <w:tr w:rsidR="00EB33AE" w:rsidRPr="00624C44" w14:paraId="7F7EE56C" w14:textId="77777777" w:rsidTr="00AD3DA7">
        <w:trPr>
          <w:cantSplit/>
          <w:trHeight w:val="55"/>
        </w:trPr>
        <w:tc>
          <w:tcPr>
            <w:tcW w:w="993" w:type="dxa"/>
            <w:vMerge/>
            <w:shd w:val="clear" w:color="auto" w:fill="E5B8B7" w:themeFill="accent2" w:themeFillTint="66"/>
          </w:tcPr>
          <w:p w14:paraId="18C93D9B" w14:textId="77777777" w:rsidR="00EB33AE" w:rsidRPr="00624C44" w:rsidRDefault="00EB33AE" w:rsidP="00EB33AE">
            <w:pPr>
              <w:rPr>
                <w:lang w:val="en-US"/>
              </w:rPr>
            </w:pPr>
          </w:p>
        </w:tc>
        <w:tc>
          <w:tcPr>
            <w:tcW w:w="1134" w:type="dxa"/>
            <w:vMerge w:val="restart"/>
            <w:shd w:val="clear" w:color="auto" w:fill="E5B8B7" w:themeFill="accent2" w:themeFillTint="66"/>
          </w:tcPr>
          <w:p w14:paraId="7B4D222C" w14:textId="77777777" w:rsidR="00EB33AE" w:rsidRPr="00624C44" w:rsidRDefault="00EB33AE" w:rsidP="00EB33AE">
            <w:pPr>
              <w:rPr>
                <w:lang w:val="en-US"/>
              </w:rPr>
            </w:pPr>
            <w:r w:rsidRPr="00624C44">
              <w:rPr>
                <w:lang w:val="en-US"/>
              </w:rPr>
              <w:t xml:space="preserve">/vertical </w:t>
            </w:r>
          </w:p>
          <w:p w14:paraId="5924DB08" w14:textId="77777777" w:rsidR="00EB33AE" w:rsidRPr="00624C44" w:rsidRDefault="00EB33AE" w:rsidP="00EB33AE">
            <w:pPr>
              <w:rPr>
                <w:lang w:val="en-US"/>
              </w:rPr>
            </w:pPr>
          </w:p>
        </w:tc>
        <w:tc>
          <w:tcPr>
            <w:tcW w:w="1134" w:type="dxa"/>
            <w:vMerge w:val="restart"/>
            <w:shd w:val="clear" w:color="auto" w:fill="E5B8B7" w:themeFill="accent2" w:themeFillTint="66"/>
          </w:tcPr>
          <w:p w14:paraId="75F3B538" w14:textId="77777777" w:rsidR="00EB33AE" w:rsidRPr="00624C44" w:rsidRDefault="00EB33AE" w:rsidP="00EB33AE">
            <w:pPr>
              <w:rPr>
                <w:lang w:val="en-US"/>
              </w:rPr>
            </w:pPr>
            <w:r w:rsidRPr="00624C44">
              <w:rPr>
                <w:lang w:val="en-US"/>
              </w:rPr>
              <w:t>/hand</w:t>
            </w:r>
          </w:p>
        </w:tc>
        <w:tc>
          <w:tcPr>
            <w:tcW w:w="850" w:type="dxa"/>
            <w:shd w:val="clear" w:color="auto" w:fill="E5B8B7" w:themeFill="accent2" w:themeFillTint="66"/>
          </w:tcPr>
          <w:p w14:paraId="217C1417" w14:textId="77777777" w:rsidR="00EB33AE" w:rsidRPr="00624C44" w:rsidRDefault="00EB33AE" w:rsidP="00EB33AE">
            <w:pPr>
              <w:rPr>
                <w:lang w:val="en-US"/>
              </w:rPr>
            </w:pPr>
            <w:r w:rsidRPr="00624C44">
              <w:rPr>
                <w:lang w:val="en-US"/>
              </w:rPr>
              <w:t>/left</w:t>
            </w:r>
          </w:p>
        </w:tc>
        <w:tc>
          <w:tcPr>
            <w:tcW w:w="2127" w:type="dxa"/>
            <w:shd w:val="clear" w:color="auto" w:fill="E5B8B7" w:themeFill="accent2" w:themeFillTint="66"/>
          </w:tcPr>
          <w:p w14:paraId="301B7BD1" w14:textId="77777777" w:rsidR="00EB33AE" w:rsidRPr="00624C44" w:rsidRDefault="00EB33AE" w:rsidP="00EB33AE">
            <w:pPr>
              <w:rPr>
                <w:lang w:val="en-US"/>
              </w:rPr>
            </w:pPr>
          </w:p>
        </w:tc>
        <w:tc>
          <w:tcPr>
            <w:tcW w:w="1984" w:type="dxa"/>
            <w:shd w:val="clear" w:color="auto" w:fill="E5B8B7" w:themeFill="accent2" w:themeFillTint="66"/>
          </w:tcPr>
          <w:p w14:paraId="2969C304" w14:textId="77777777" w:rsidR="00EB33AE" w:rsidRPr="00624C44" w:rsidRDefault="00EB33AE" w:rsidP="00EB33AE">
            <w:pPr>
              <w:rPr>
                <w:lang w:val="en-US"/>
              </w:rPr>
            </w:pPr>
          </w:p>
        </w:tc>
        <w:tc>
          <w:tcPr>
            <w:tcW w:w="2126" w:type="dxa"/>
            <w:vMerge w:val="restart"/>
            <w:shd w:val="clear" w:color="auto" w:fill="E5B8B7" w:themeFill="accent2" w:themeFillTint="66"/>
          </w:tcPr>
          <w:p w14:paraId="596B2BDF" w14:textId="77777777" w:rsidR="00EB33AE" w:rsidRPr="00624C44" w:rsidRDefault="00EB33AE" w:rsidP="00EB33AE">
            <w:pPr>
              <w:rPr>
                <w:lang w:val="en-US"/>
              </w:rPr>
            </w:pPr>
          </w:p>
        </w:tc>
      </w:tr>
      <w:tr w:rsidR="00EB33AE" w:rsidRPr="00624C44" w14:paraId="51D7492C" w14:textId="77777777" w:rsidTr="00AD3DA7">
        <w:trPr>
          <w:cantSplit/>
          <w:trHeight w:val="55"/>
        </w:trPr>
        <w:tc>
          <w:tcPr>
            <w:tcW w:w="993" w:type="dxa"/>
            <w:vMerge/>
            <w:shd w:val="clear" w:color="auto" w:fill="E5B8B7" w:themeFill="accent2" w:themeFillTint="66"/>
          </w:tcPr>
          <w:p w14:paraId="42345127" w14:textId="77777777" w:rsidR="00EB33AE" w:rsidRPr="00624C44" w:rsidRDefault="00EB33AE" w:rsidP="00EB33AE">
            <w:pPr>
              <w:rPr>
                <w:lang w:val="en-US"/>
              </w:rPr>
            </w:pPr>
          </w:p>
        </w:tc>
        <w:tc>
          <w:tcPr>
            <w:tcW w:w="1134" w:type="dxa"/>
            <w:vMerge/>
            <w:shd w:val="clear" w:color="auto" w:fill="E5B8B7" w:themeFill="accent2" w:themeFillTint="66"/>
          </w:tcPr>
          <w:p w14:paraId="6C1A14D0" w14:textId="77777777" w:rsidR="00EB33AE" w:rsidRPr="00624C44" w:rsidRDefault="00EB33AE" w:rsidP="00EB33AE">
            <w:pPr>
              <w:rPr>
                <w:lang w:val="en-US"/>
              </w:rPr>
            </w:pPr>
          </w:p>
        </w:tc>
        <w:tc>
          <w:tcPr>
            <w:tcW w:w="1134" w:type="dxa"/>
            <w:vMerge/>
            <w:shd w:val="clear" w:color="auto" w:fill="E5B8B7" w:themeFill="accent2" w:themeFillTint="66"/>
          </w:tcPr>
          <w:p w14:paraId="3F9D72FD" w14:textId="77777777" w:rsidR="00EB33AE" w:rsidRPr="00624C44" w:rsidRDefault="00EB33AE" w:rsidP="00EB33AE">
            <w:pPr>
              <w:rPr>
                <w:lang w:val="en-US"/>
              </w:rPr>
            </w:pPr>
          </w:p>
        </w:tc>
        <w:tc>
          <w:tcPr>
            <w:tcW w:w="850" w:type="dxa"/>
            <w:shd w:val="clear" w:color="auto" w:fill="E5B8B7" w:themeFill="accent2" w:themeFillTint="66"/>
          </w:tcPr>
          <w:p w14:paraId="16511E77" w14:textId="77777777" w:rsidR="00EB33AE" w:rsidRPr="00624C44" w:rsidRDefault="00EB33AE" w:rsidP="00EB33AE">
            <w:pPr>
              <w:rPr>
                <w:lang w:val="en-US"/>
              </w:rPr>
            </w:pPr>
            <w:r w:rsidRPr="00624C44">
              <w:rPr>
                <w:lang w:val="en-US"/>
              </w:rPr>
              <w:t>/right</w:t>
            </w:r>
          </w:p>
        </w:tc>
        <w:tc>
          <w:tcPr>
            <w:tcW w:w="2127" w:type="dxa"/>
            <w:shd w:val="clear" w:color="auto" w:fill="E5B8B7" w:themeFill="accent2" w:themeFillTint="66"/>
          </w:tcPr>
          <w:p w14:paraId="410A8ACE" w14:textId="77777777" w:rsidR="00EB33AE" w:rsidRPr="00624C44" w:rsidRDefault="00EB33AE" w:rsidP="00EB33AE">
            <w:pPr>
              <w:rPr>
                <w:lang w:val="en-US"/>
              </w:rPr>
            </w:pPr>
          </w:p>
        </w:tc>
        <w:tc>
          <w:tcPr>
            <w:tcW w:w="1984" w:type="dxa"/>
            <w:shd w:val="clear" w:color="auto" w:fill="E5B8B7" w:themeFill="accent2" w:themeFillTint="66"/>
          </w:tcPr>
          <w:p w14:paraId="4C7BD6EE" w14:textId="77777777" w:rsidR="00EB33AE" w:rsidRPr="00624C44" w:rsidRDefault="00EB33AE" w:rsidP="00EB33AE">
            <w:pPr>
              <w:rPr>
                <w:lang w:val="en-US"/>
              </w:rPr>
            </w:pPr>
          </w:p>
        </w:tc>
        <w:tc>
          <w:tcPr>
            <w:tcW w:w="2126" w:type="dxa"/>
            <w:vMerge/>
            <w:shd w:val="clear" w:color="auto" w:fill="E5B8B7" w:themeFill="accent2" w:themeFillTint="66"/>
          </w:tcPr>
          <w:p w14:paraId="45F136FC" w14:textId="77777777" w:rsidR="00EB33AE" w:rsidRPr="00624C44" w:rsidRDefault="00EB33AE" w:rsidP="00EB33AE">
            <w:pPr>
              <w:rPr>
                <w:lang w:val="en-US"/>
              </w:rPr>
            </w:pPr>
          </w:p>
        </w:tc>
      </w:tr>
      <w:tr w:rsidR="00EB33AE" w:rsidRPr="00624C44" w14:paraId="57F51391" w14:textId="77777777" w:rsidTr="00AD3DA7">
        <w:trPr>
          <w:cantSplit/>
          <w:trHeight w:val="78"/>
        </w:trPr>
        <w:tc>
          <w:tcPr>
            <w:tcW w:w="993" w:type="dxa"/>
            <w:vMerge/>
            <w:shd w:val="clear" w:color="auto" w:fill="E5B8B7" w:themeFill="accent2" w:themeFillTint="66"/>
          </w:tcPr>
          <w:p w14:paraId="4B1EFED7" w14:textId="77777777" w:rsidR="00EB33AE" w:rsidRPr="00624C44" w:rsidRDefault="00EB33AE" w:rsidP="00EB33AE">
            <w:pPr>
              <w:rPr>
                <w:lang w:val="en-US"/>
              </w:rPr>
            </w:pPr>
          </w:p>
        </w:tc>
        <w:tc>
          <w:tcPr>
            <w:tcW w:w="1134" w:type="dxa"/>
            <w:vMerge w:val="restart"/>
            <w:shd w:val="clear" w:color="auto" w:fill="E5B8B7" w:themeFill="accent2" w:themeFillTint="66"/>
          </w:tcPr>
          <w:p w14:paraId="7F23607C" w14:textId="77777777" w:rsidR="00EB33AE" w:rsidRPr="00624C44" w:rsidRDefault="00EB33AE" w:rsidP="00EB33AE">
            <w:pPr>
              <w:rPr>
                <w:lang w:val="en-US"/>
              </w:rPr>
            </w:pPr>
            <w:r w:rsidRPr="00624C44">
              <w:rPr>
                <w:lang w:val="en-US"/>
              </w:rPr>
              <w:t>/side</w:t>
            </w:r>
          </w:p>
          <w:p w14:paraId="0B3961D9" w14:textId="77777777" w:rsidR="00EB33AE" w:rsidRPr="00624C44" w:rsidRDefault="00EB33AE" w:rsidP="00EB33AE">
            <w:pPr>
              <w:rPr>
                <w:lang w:val="en-US"/>
              </w:rPr>
            </w:pPr>
          </w:p>
        </w:tc>
        <w:tc>
          <w:tcPr>
            <w:tcW w:w="1134" w:type="dxa"/>
            <w:vMerge w:val="restart"/>
            <w:shd w:val="clear" w:color="auto" w:fill="E5B8B7" w:themeFill="accent2" w:themeFillTint="66"/>
          </w:tcPr>
          <w:p w14:paraId="336B6B6B" w14:textId="77777777" w:rsidR="00EB33AE" w:rsidRPr="00624C44" w:rsidRDefault="00EB33AE" w:rsidP="00EB33AE">
            <w:pPr>
              <w:rPr>
                <w:lang w:val="en-US"/>
              </w:rPr>
            </w:pPr>
            <w:r w:rsidRPr="00624C44">
              <w:rPr>
                <w:lang w:val="en-US"/>
              </w:rPr>
              <w:t>/hand</w:t>
            </w:r>
          </w:p>
        </w:tc>
        <w:tc>
          <w:tcPr>
            <w:tcW w:w="850" w:type="dxa"/>
            <w:shd w:val="clear" w:color="auto" w:fill="E5B8B7" w:themeFill="accent2" w:themeFillTint="66"/>
          </w:tcPr>
          <w:p w14:paraId="3B04BA71" w14:textId="77777777" w:rsidR="00EB33AE" w:rsidRPr="00624C44" w:rsidRDefault="00EB33AE" w:rsidP="00EB33AE">
            <w:pPr>
              <w:rPr>
                <w:lang w:val="en-US"/>
              </w:rPr>
            </w:pPr>
            <w:r w:rsidRPr="00624C44">
              <w:rPr>
                <w:lang w:val="en-US"/>
              </w:rPr>
              <w:t>/left</w:t>
            </w:r>
          </w:p>
        </w:tc>
        <w:tc>
          <w:tcPr>
            <w:tcW w:w="2127" w:type="dxa"/>
            <w:shd w:val="clear" w:color="auto" w:fill="E5B8B7" w:themeFill="accent2" w:themeFillTint="66"/>
          </w:tcPr>
          <w:p w14:paraId="3F716156" w14:textId="77777777" w:rsidR="00EB33AE" w:rsidRPr="00624C44" w:rsidRDefault="00EB33AE" w:rsidP="00EB33AE">
            <w:pPr>
              <w:rPr>
                <w:lang w:val="en-US"/>
              </w:rPr>
            </w:pPr>
          </w:p>
        </w:tc>
        <w:tc>
          <w:tcPr>
            <w:tcW w:w="1984" w:type="dxa"/>
            <w:shd w:val="clear" w:color="auto" w:fill="E5B8B7" w:themeFill="accent2" w:themeFillTint="66"/>
          </w:tcPr>
          <w:p w14:paraId="7BAFE360" w14:textId="77777777" w:rsidR="00EB33AE" w:rsidRPr="00624C44" w:rsidRDefault="00EB33AE" w:rsidP="00EB33AE">
            <w:pPr>
              <w:rPr>
                <w:lang w:val="en-US"/>
              </w:rPr>
            </w:pPr>
          </w:p>
        </w:tc>
        <w:tc>
          <w:tcPr>
            <w:tcW w:w="2126" w:type="dxa"/>
            <w:vMerge/>
            <w:shd w:val="clear" w:color="auto" w:fill="E5B8B7" w:themeFill="accent2" w:themeFillTint="66"/>
          </w:tcPr>
          <w:p w14:paraId="25B2D07D" w14:textId="77777777" w:rsidR="00EB33AE" w:rsidRPr="00624C44" w:rsidRDefault="00EB33AE" w:rsidP="00EB33AE">
            <w:pPr>
              <w:rPr>
                <w:lang w:val="en-US"/>
              </w:rPr>
            </w:pPr>
          </w:p>
        </w:tc>
      </w:tr>
      <w:tr w:rsidR="00EB33AE" w:rsidRPr="00624C44" w14:paraId="1CA79C4C" w14:textId="77777777" w:rsidTr="00AD3DA7">
        <w:trPr>
          <w:cantSplit/>
          <w:trHeight w:val="77"/>
        </w:trPr>
        <w:tc>
          <w:tcPr>
            <w:tcW w:w="993" w:type="dxa"/>
            <w:vMerge/>
            <w:shd w:val="clear" w:color="auto" w:fill="E5B8B7" w:themeFill="accent2" w:themeFillTint="66"/>
          </w:tcPr>
          <w:p w14:paraId="6FFC7871" w14:textId="77777777" w:rsidR="00EB33AE" w:rsidRPr="00624C44" w:rsidRDefault="00EB33AE" w:rsidP="00EB33AE">
            <w:pPr>
              <w:rPr>
                <w:lang w:val="en-US"/>
              </w:rPr>
            </w:pPr>
          </w:p>
        </w:tc>
        <w:tc>
          <w:tcPr>
            <w:tcW w:w="1134" w:type="dxa"/>
            <w:vMerge/>
            <w:shd w:val="clear" w:color="auto" w:fill="E5B8B7" w:themeFill="accent2" w:themeFillTint="66"/>
          </w:tcPr>
          <w:p w14:paraId="43A56DED" w14:textId="77777777" w:rsidR="00EB33AE" w:rsidRPr="00624C44" w:rsidRDefault="00EB33AE" w:rsidP="00EB33AE">
            <w:pPr>
              <w:rPr>
                <w:lang w:val="en-US"/>
              </w:rPr>
            </w:pPr>
          </w:p>
        </w:tc>
        <w:tc>
          <w:tcPr>
            <w:tcW w:w="1134" w:type="dxa"/>
            <w:vMerge/>
            <w:shd w:val="clear" w:color="auto" w:fill="E5B8B7" w:themeFill="accent2" w:themeFillTint="66"/>
          </w:tcPr>
          <w:p w14:paraId="3C770613" w14:textId="77777777" w:rsidR="00EB33AE" w:rsidRPr="00624C44" w:rsidRDefault="00EB33AE" w:rsidP="00EB33AE">
            <w:pPr>
              <w:rPr>
                <w:lang w:val="en-US"/>
              </w:rPr>
            </w:pPr>
          </w:p>
        </w:tc>
        <w:tc>
          <w:tcPr>
            <w:tcW w:w="850" w:type="dxa"/>
            <w:shd w:val="clear" w:color="auto" w:fill="E5B8B7" w:themeFill="accent2" w:themeFillTint="66"/>
          </w:tcPr>
          <w:p w14:paraId="3D30CCBC" w14:textId="77777777" w:rsidR="00EB33AE" w:rsidRPr="00624C44" w:rsidRDefault="00EB33AE" w:rsidP="00EB33AE">
            <w:pPr>
              <w:rPr>
                <w:lang w:val="en-US"/>
              </w:rPr>
            </w:pPr>
            <w:r w:rsidRPr="00624C44">
              <w:rPr>
                <w:lang w:val="en-US"/>
              </w:rPr>
              <w:t>/right</w:t>
            </w:r>
          </w:p>
        </w:tc>
        <w:tc>
          <w:tcPr>
            <w:tcW w:w="2127" w:type="dxa"/>
            <w:shd w:val="clear" w:color="auto" w:fill="E5B8B7" w:themeFill="accent2" w:themeFillTint="66"/>
          </w:tcPr>
          <w:p w14:paraId="142B2D3A" w14:textId="77777777" w:rsidR="00EB33AE" w:rsidRPr="00624C44" w:rsidRDefault="00EB33AE" w:rsidP="00EB33AE">
            <w:pPr>
              <w:rPr>
                <w:lang w:val="en-US"/>
              </w:rPr>
            </w:pPr>
          </w:p>
        </w:tc>
        <w:tc>
          <w:tcPr>
            <w:tcW w:w="1984" w:type="dxa"/>
            <w:shd w:val="clear" w:color="auto" w:fill="E5B8B7" w:themeFill="accent2" w:themeFillTint="66"/>
          </w:tcPr>
          <w:p w14:paraId="5772D73F" w14:textId="77777777" w:rsidR="00EB33AE" w:rsidRPr="00624C44" w:rsidRDefault="00EB33AE" w:rsidP="00EB33AE">
            <w:pPr>
              <w:rPr>
                <w:lang w:val="en-US"/>
              </w:rPr>
            </w:pPr>
          </w:p>
        </w:tc>
        <w:tc>
          <w:tcPr>
            <w:tcW w:w="2126" w:type="dxa"/>
            <w:vMerge/>
            <w:shd w:val="clear" w:color="auto" w:fill="E5B8B7" w:themeFill="accent2" w:themeFillTint="66"/>
          </w:tcPr>
          <w:p w14:paraId="6BB8692C" w14:textId="77777777" w:rsidR="00EB33AE" w:rsidRPr="00624C44" w:rsidRDefault="00EB33AE" w:rsidP="00EB33AE">
            <w:pPr>
              <w:rPr>
                <w:lang w:val="en-US"/>
              </w:rPr>
            </w:pPr>
          </w:p>
        </w:tc>
      </w:tr>
      <w:tr w:rsidR="00EB33AE" w:rsidRPr="00624C44" w14:paraId="498B2E5D" w14:textId="77777777" w:rsidTr="00AD3DA7">
        <w:trPr>
          <w:cantSplit/>
          <w:trHeight w:val="27"/>
        </w:trPr>
        <w:tc>
          <w:tcPr>
            <w:tcW w:w="993" w:type="dxa"/>
            <w:vMerge/>
            <w:shd w:val="clear" w:color="auto" w:fill="E5B8B7" w:themeFill="accent2" w:themeFillTint="66"/>
          </w:tcPr>
          <w:p w14:paraId="6523C4E2" w14:textId="77777777" w:rsidR="00EB33AE" w:rsidRPr="00624C44" w:rsidRDefault="00EB33AE" w:rsidP="00EB33AE">
            <w:pPr>
              <w:rPr>
                <w:lang w:val="en-US"/>
              </w:rPr>
            </w:pPr>
          </w:p>
        </w:tc>
        <w:tc>
          <w:tcPr>
            <w:tcW w:w="1134" w:type="dxa"/>
            <w:vMerge/>
            <w:shd w:val="clear" w:color="auto" w:fill="E5B8B7" w:themeFill="accent2" w:themeFillTint="66"/>
          </w:tcPr>
          <w:p w14:paraId="2844F190" w14:textId="77777777" w:rsidR="00EB33AE" w:rsidRPr="00624C44" w:rsidRDefault="00EB33AE" w:rsidP="00EB33AE">
            <w:pPr>
              <w:rPr>
                <w:lang w:val="en-US"/>
              </w:rPr>
            </w:pPr>
          </w:p>
        </w:tc>
        <w:tc>
          <w:tcPr>
            <w:tcW w:w="1134" w:type="dxa"/>
            <w:vMerge w:val="restart"/>
            <w:shd w:val="clear" w:color="auto" w:fill="E5B8B7" w:themeFill="accent2" w:themeFillTint="66"/>
          </w:tcPr>
          <w:p w14:paraId="77F3E485" w14:textId="77777777" w:rsidR="00EB33AE" w:rsidRPr="00624C44" w:rsidRDefault="00EB33AE" w:rsidP="00EB33AE">
            <w:pPr>
              <w:rPr>
                <w:lang w:val="en-US"/>
              </w:rPr>
            </w:pPr>
            <w:r w:rsidRPr="00624C44">
              <w:rPr>
                <w:lang w:val="en-US"/>
              </w:rPr>
              <w:t>/foot</w:t>
            </w:r>
          </w:p>
        </w:tc>
        <w:tc>
          <w:tcPr>
            <w:tcW w:w="850" w:type="dxa"/>
            <w:shd w:val="clear" w:color="auto" w:fill="E5B8B7" w:themeFill="accent2" w:themeFillTint="66"/>
          </w:tcPr>
          <w:p w14:paraId="6292BFE5" w14:textId="77777777" w:rsidR="00EB33AE" w:rsidRPr="00624C44" w:rsidRDefault="00EB33AE" w:rsidP="00EB33AE">
            <w:pPr>
              <w:rPr>
                <w:lang w:val="en-US"/>
              </w:rPr>
            </w:pPr>
            <w:r w:rsidRPr="00624C44">
              <w:rPr>
                <w:lang w:val="en-US"/>
              </w:rPr>
              <w:t>/left</w:t>
            </w:r>
          </w:p>
        </w:tc>
        <w:tc>
          <w:tcPr>
            <w:tcW w:w="2127" w:type="dxa"/>
            <w:shd w:val="clear" w:color="auto" w:fill="E5B8B7" w:themeFill="accent2" w:themeFillTint="66"/>
          </w:tcPr>
          <w:p w14:paraId="32D89E84" w14:textId="77777777" w:rsidR="00EB33AE" w:rsidRPr="00624C44" w:rsidRDefault="00EB33AE" w:rsidP="00EB33AE">
            <w:pPr>
              <w:rPr>
                <w:lang w:val="en-US"/>
              </w:rPr>
            </w:pPr>
          </w:p>
        </w:tc>
        <w:tc>
          <w:tcPr>
            <w:tcW w:w="1984" w:type="dxa"/>
            <w:shd w:val="clear" w:color="auto" w:fill="E5B8B7" w:themeFill="accent2" w:themeFillTint="66"/>
          </w:tcPr>
          <w:p w14:paraId="3B45FE21" w14:textId="77777777" w:rsidR="00EB33AE" w:rsidRPr="00624C44" w:rsidRDefault="00EB33AE" w:rsidP="00EB33AE">
            <w:pPr>
              <w:rPr>
                <w:lang w:val="en-US"/>
              </w:rPr>
            </w:pPr>
          </w:p>
        </w:tc>
        <w:tc>
          <w:tcPr>
            <w:tcW w:w="2126" w:type="dxa"/>
            <w:vMerge/>
            <w:shd w:val="clear" w:color="auto" w:fill="E5B8B7" w:themeFill="accent2" w:themeFillTint="66"/>
          </w:tcPr>
          <w:p w14:paraId="0732F91B" w14:textId="77777777" w:rsidR="00EB33AE" w:rsidRPr="00624C44" w:rsidRDefault="00EB33AE" w:rsidP="00EB33AE">
            <w:pPr>
              <w:rPr>
                <w:lang w:val="en-US"/>
              </w:rPr>
            </w:pPr>
          </w:p>
        </w:tc>
      </w:tr>
      <w:tr w:rsidR="00EB33AE" w:rsidRPr="00624C44" w14:paraId="3336DA1F" w14:textId="77777777" w:rsidTr="00AD3DA7">
        <w:trPr>
          <w:cantSplit/>
          <w:trHeight w:val="23"/>
        </w:trPr>
        <w:tc>
          <w:tcPr>
            <w:tcW w:w="993" w:type="dxa"/>
            <w:vMerge/>
            <w:shd w:val="clear" w:color="auto" w:fill="E5B8B7" w:themeFill="accent2" w:themeFillTint="66"/>
          </w:tcPr>
          <w:p w14:paraId="7B7E9068" w14:textId="77777777" w:rsidR="00EB33AE" w:rsidRPr="00624C44" w:rsidRDefault="00EB33AE" w:rsidP="00EB33AE">
            <w:pPr>
              <w:rPr>
                <w:lang w:val="en-US"/>
              </w:rPr>
            </w:pPr>
          </w:p>
        </w:tc>
        <w:tc>
          <w:tcPr>
            <w:tcW w:w="1134" w:type="dxa"/>
            <w:vMerge/>
            <w:shd w:val="clear" w:color="auto" w:fill="E5B8B7" w:themeFill="accent2" w:themeFillTint="66"/>
          </w:tcPr>
          <w:p w14:paraId="4176D1D4" w14:textId="77777777" w:rsidR="00EB33AE" w:rsidRPr="00624C44" w:rsidRDefault="00EB33AE" w:rsidP="00EB33AE">
            <w:pPr>
              <w:rPr>
                <w:lang w:val="en-US"/>
              </w:rPr>
            </w:pPr>
          </w:p>
        </w:tc>
        <w:tc>
          <w:tcPr>
            <w:tcW w:w="1134" w:type="dxa"/>
            <w:vMerge/>
            <w:shd w:val="clear" w:color="auto" w:fill="E5B8B7" w:themeFill="accent2" w:themeFillTint="66"/>
          </w:tcPr>
          <w:p w14:paraId="065C8929" w14:textId="77777777" w:rsidR="00EB33AE" w:rsidRPr="00624C44" w:rsidRDefault="00EB33AE" w:rsidP="00EB33AE">
            <w:pPr>
              <w:rPr>
                <w:lang w:val="en-US"/>
              </w:rPr>
            </w:pPr>
          </w:p>
        </w:tc>
        <w:tc>
          <w:tcPr>
            <w:tcW w:w="850" w:type="dxa"/>
            <w:shd w:val="clear" w:color="auto" w:fill="E5B8B7" w:themeFill="accent2" w:themeFillTint="66"/>
          </w:tcPr>
          <w:p w14:paraId="2706A6E3" w14:textId="77777777" w:rsidR="00EB33AE" w:rsidRPr="00624C44" w:rsidRDefault="00EB33AE" w:rsidP="00EB33AE">
            <w:pPr>
              <w:rPr>
                <w:lang w:val="en-US"/>
              </w:rPr>
            </w:pPr>
            <w:r w:rsidRPr="00624C44">
              <w:rPr>
                <w:lang w:val="en-US"/>
              </w:rPr>
              <w:t>/right</w:t>
            </w:r>
          </w:p>
        </w:tc>
        <w:tc>
          <w:tcPr>
            <w:tcW w:w="2127" w:type="dxa"/>
            <w:shd w:val="clear" w:color="auto" w:fill="E5B8B7" w:themeFill="accent2" w:themeFillTint="66"/>
          </w:tcPr>
          <w:p w14:paraId="453D26C2" w14:textId="77777777" w:rsidR="00EB33AE" w:rsidRPr="00624C44" w:rsidRDefault="00EB33AE" w:rsidP="00EB33AE">
            <w:pPr>
              <w:rPr>
                <w:lang w:val="en-US"/>
              </w:rPr>
            </w:pPr>
          </w:p>
        </w:tc>
        <w:tc>
          <w:tcPr>
            <w:tcW w:w="1984" w:type="dxa"/>
            <w:shd w:val="clear" w:color="auto" w:fill="E5B8B7" w:themeFill="accent2" w:themeFillTint="66"/>
          </w:tcPr>
          <w:p w14:paraId="5604C794" w14:textId="77777777" w:rsidR="00EB33AE" w:rsidRPr="00624C44" w:rsidRDefault="00EB33AE" w:rsidP="00EB33AE">
            <w:pPr>
              <w:rPr>
                <w:lang w:val="en-US"/>
              </w:rPr>
            </w:pPr>
          </w:p>
        </w:tc>
        <w:tc>
          <w:tcPr>
            <w:tcW w:w="2126" w:type="dxa"/>
            <w:vMerge/>
            <w:shd w:val="clear" w:color="auto" w:fill="E5B8B7" w:themeFill="accent2" w:themeFillTint="66"/>
          </w:tcPr>
          <w:p w14:paraId="10695036" w14:textId="77777777" w:rsidR="00EB33AE" w:rsidRPr="00624C44" w:rsidRDefault="00EB33AE" w:rsidP="00EB33AE">
            <w:pPr>
              <w:rPr>
                <w:lang w:val="en-US"/>
              </w:rPr>
            </w:pPr>
          </w:p>
        </w:tc>
      </w:tr>
      <w:tr w:rsidR="00EB33AE" w:rsidRPr="00624C44" w14:paraId="1F05D47E" w14:textId="77777777" w:rsidTr="00AD3DA7">
        <w:trPr>
          <w:cantSplit/>
          <w:trHeight w:val="182"/>
        </w:trPr>
        <w:tc>
          <w:tcPr>
            <w:tcW w:w="993" w:type="dxa"/>
            <w:vMerge/>
            <w:shd w:val="clear" w:color="auto" w:fill="E5B8B7" w:themeFill="accent2" w:themeFillTint="66"/>
          </w:tcPr>
          <w:p w14:paraId="5A5A9B12" w14:textId="77777777" w:rsidR="00EB33AE" w:rsidRPr="00624C44" w:rsidRDefault="00EB33AE" w:rsidP="00EB33AE">
            <w:pPr>
              <w:rPr>
                <w:lang w:val="en-US"/>
              </w:rPr>
            </w:pPr>
          </w:p>
        </w:tc>
        <w:tc>
          <w:tcPr>
            <w:tcW w:w="1134" w:type="dxa"/>
            <w:vMerge w:val="restart"/>
            <w:shd w:val="clear" w:color="auto" w:fill="E5B8B7" w:themeFill="accent2" w:themeFillTint="66"/>
          </w:tcPr>
          <w:p w14:paraId="60FBEA23" w14:textId="77777777" w:rsidR="00EB33AE" w:rsidRPr="00624C44" w:rsidRDefault="00EB33AE" w:rsidP="00EB33AE">
            <w:pPr>
              <w:rPr>
                <w:lang w:val="en-US"/>
              </w:rPr>
            </w:pPr>
            <w:r w:rsidRPr="00624C44">
              <w:rPr>
                <w:lang w:val="en-US"/>
              </w:rPr>
              <w:t>/front</w:t>
            </w:r>
          </w:p>
          <w:p w14:paraId="3B52306F" w14:textId="77777777" w:rsidR="00EB33AE" w:rsidRPr="00624C44" w:rsidRDefault="00EB33AE" w:rsidP="00EB33AE">
            <w:pPr>
              <w:rPr>
                <w:lang w:val="en-US"/>
              </w:rPr>
            </w:pPr>
          </w:p>
        </w:tc>
        <w:tc>
          <w:tcPr>
            <w:tcW w:w="1134" w:type="dxa"/>
            <w:vMerge w:val="restart"/>
            <w:shd w:val="clear" w:color="auto" w:fill="E5B8B7" w:themeFill="accent2" w:themeFillTint="66"/>
          </w:tcPr>
          <w:p w14:paraId="5B18E57E" w14:textId="77777777" w:rsidR="00EB33AE" w:rsidRPr="00624C44" w:rsidRDefault="00EB33AE" w:rsidP="00EB33AE">
            <w:pPr>
              <w:rPr>
                <w:lang w:val="en-US"/>
              </w:rPr>
            </w:pPr>
            <w:r w:rsidRPr="00624C44">
              <w:rPr>
                <w:lang w:val="en-US"/>
              </w:rPr>
              <w:t>/hand</w:t>
            </w:r>
          </w:p>
          <w:p w14:paraId="65290470" w14:textId="77777777" w:rsidR="00EB33AE" w:rsidRPr="00624C44" w:rsidRDefault="00EB33AE" w:rsidP="00EB33AE">
            <w:pPr>
              <w:rPr>
                <w:lang w:val="en-US"/>
              </w:rPr>
            </w:pPr>
          </w:p>
        </w:tc>
        <w:tc>
          <w:tcPr>
            <w:tcW w:w="850" w:type="dxa"/>
            <w:shd w:val="clear" w:color="auto" w:fill="E5B8B7" w:themeFill="accent2" w:themeFillTint="66"/>
          </w:tcPr>
          <w:p w14:paraId="719C2B94" w14:textId="77777777" w:rsidR="00EB33AE" w:rsidRPr="00624C44" w:rsidRDefault="00EB33AE" w:rsidP="00EB33AE">
            <w:pPr>
              <w:rPr>
                <w:lang w:val="en-US"/>
              </w:rPr>
            </w:pPr>
            <w:r w:rsidRPr="00624C44">
              <w:rPr>
                <w:lang w:val="en-US"/>
              </w:rPr>
              <w:t>/left</w:t>
            </w:r>
          </w:p>
        </w:tc>
        <w:tc>
          <w:tcPr>
            <w:tcW w:w="2127" w:type="dxa"/>
            <w:shd w:val="clear" w:color="auto" w:fill="E5B8B7" w:themeFill="accent2" w:themeFillTint="66"/>
          </w:tcPr>
          <w:p w14:paraId="0F40C661" w14:textId="77777777" w:rsidR="00EB33AE" w:rsidRPr="00624C44" w:rsidRDefault="00EB33AE" w:rsidP="00EB33AE">
            <w:pPr>
              <w:rPr>
                <w:lang w:val="en-US"/>
              </w:rPr>
            </w:pPr>
          </w:p>
        </w:tc>
        <w:tc>
          <w:tcPr>
            <w:tcW w:w="1984" w:type="dxa"/>
            <w:shd w:val="clear" w:color="auto" w:fill="E5B8B7" w:themeFill="accent2" w:themeFillTint="66"/>
          </w:tcPr>
          <w:p w14:paraId="43072339" w14:textId="77777777" w:rsidR="00EB33AE" w:rsidRPr="00624C44" w:rsidRDefault="00EB33AE" w:rsidP="00EB33AE">
            <w:pPr>
              <w:rPr>
                <w:lang w:val="en-US"/>
              </w:rPr>
            </w:pPr>
          </w:p>
        </w:tc>
        <w:tc>
          <w:tcPr>
            <w:tcW w:w="2126" w:type="dxa"/>
            <w:vMerge/>
            <w:shd w:val="clear" w:color="auto" w:fill="E5B8B7" w:themeFill="accent2" w:themeFillTint="66"/>
          </w:tcPr>
          <w:p w14:paraId="03DF0D17" w14:textId="77777777" w:rsidR="00EB33AE" w:rsidRPr="00624C44" w:rsidRDefault="00EB33AE" w:rsidP="00EB33AE">
            <w:pPr>
              <w:rPr>
                <w:lang w:val="en-US"/>
              </w:rPr>
            </w:pPr>
          </w:p>
        </w:tc>
      </w:tr>
      <w:tr w:rsidR="00EB33AE" w:rsidRPr="00624C44" w14:paraId="6F8742F3" w14:textId="77777777" w:rsidTr="00AD3DA7">
        <w:trPr>
          <w:cantSplit/>
          <w:trHeight w:val="182"/>
        </w:trPr>
        <w:tc>
          <w:tcPr>
            <w:tcW w:w="993" w:type="dxa"/>
            <w:vMerge/>
            <w:shd w:val="clear" w:color="auto" w:fill="E5B8B7" w:themeFill="accent2" w:themeFillTint="66"/>
          </w:tcPr>
          <w:p w14:paraId="3DB5B4E6" w14:textId="77777777" w:rsidR="00EB33AE" w:rsidRPr="00624C44" w:rsidRDefault="00EB33AE" w:rsidP="00EB33AE">
            <w:pPr>
              <w:rPr>
                <w:lang w:val="en-US"/>
              </w:rPr>
            </w:pPr>
          </w:p>
        </w:tc>
        <w:tc>
          <w:tcPr>
            <w:tcW w:w="1134" w:type="dxa"/>
            <w:vMerge/>
            <w:shd w:val="clear" w:color="auto" w:fill="E5B8B7" w:themeFill="accent2" w:themeFillTint="66"/>
          </w:tcPr>
          <w:p w14:paraId="7EE9AE32" w14:textId="77777777" w:rsidR="00EB33AE" w:rsidRPr="00624C44" w:rsidRDefault="00EB33AE" w:rsidP="00EB33AE">
            <w:pPr>
              <w:rPr>
                <w:lang w:val="en-US"/>
              </w:rPr>
            </w:pPr>
          </w:p>
        </w:tc>
        <w:tc>
          <w:tcPr>
            <w:tcW w:w="1134" w:type="dxa"/>
            <w:vMerge/>
            <w:shd w:val="clear" w:color="auto" w:fill="E5B8B7" w:themeFill="accent2" w:themeFillTint="66"/>
          </w:tcPr>
          <w:p w14:paraId="65CCC1C7" w14:textId="77777777" w:rsidR="00EB33AE" w:rsidRPr="00624C44" w:rsidRDefault="00EB33AE" w:rsidP="00EB33AE">
            <w:pPr>
              <w:rPr>
                <w:lang w:val="en-US"/>
              </w:rPr>
            </w:pPr>
          </w:p>
        </w:tc>
        <w:tc>
          <w:tcPr>
            <w:tcW w:w="850" w:type="dxa"/>
            <w:shd w:val="clear" w:color="auto" w:fill="E5B8B7" w:themeFill="accent2" w:themeFillTint="66"/>
          </w:tcPr>
          <w:p w14:paraId="7B32D4D1" w14:textId="77777777" w:rsidR="00EB33AE" w:rsidRPr="00624C44" w:rsidRDefault="00EB33AE" w:rsidP="00EB33AE">
            <w:pPr>
              <w:rPr>
                <w:lang w:val="en-US"/>
              </w:rPr>
            </w:pPr>
            <w:r w:rsidRPr="00624C44">
              <w:rPr>
                <w:lang w:val="en-US"/>
              </w:rPr>
              <w:t>/right</w:t>
            </w:r>
          </w:p>
        </w:tc>
        <w:tc>
          <w:tcPr>
            <w:tcW w:w="2127" w:type="dxa"/>
            <w:shd w:val="clear" w:color="auto" w:fill="E5B8B7" w:themeFill="accent2" w:themeFillTint="66"/>
          </w:tcPr>
          <w:p w14:paraId="681B5AD9" w14:textId="77777777" w:rsidR="00EB33AE" w:rsidRPr="00624C44" w:rsidRDefault="00EB33AE" w:rsidP="00EB33AE">
            <w:pPr>
              <w:rPr>
                <w:lang w:val="en-US"/>
              </w:rPr>
            </w:pPr>
          </w:p>
        </w:tc>
        <w:tc>
          <w:tcPr>
            <w:tcW w:w="1984" w:type="dxa"/>
            <w:shd w:val="clear" w:color="auto" w:fill="E5B8B7" w:themeFill="accent2" w:themeFillTint="66"/>
          </w:tcPr>
          <w:p w14:paraId="7C7919A9" w14:textId="77777777" w:rsidR="00EB33AE" w:rsidRPr="00624C44" w:rsidRDefault="00EB33AE" w:rsidP="00EB33AE">
            <w:pPr>
              <w:rPr>
                <w:lang w:val="en-US"/>
              </w:rPr>
            </w:pPr>
          </w:p>
        </w:tc>
        <w:tc>
          <w:tcPr>
            <w:tcW w:w="2126" w:type="dxa"/>
            <w:vMerge/>
            <w:shd w:val="clear" w:color="auto" w:fill="E5B8B7" w:themeFill="accent2" w:themeFillTint="66"/>
          </w:tcPr>
          <w:p w14:paraId="4CDA58A3" w14:textId="77777777" w:rsidR="00EB33AE" w:rsidRPr="00624C44" w:rsidRDefault="00EB33AE" w:rsidP="00EB33AE">
            <w:pPr>
              <w:rPr>
                <w:lang w:val="en-US"/>
              </w:rPr>
            </w:pPr>
          </w:p>
        </w:tc>
      </w:tr>
      <w:tr w:rsidR="00EB33AE" w:rsidRPr="00624C44" w14:paraId="46C168F7" w14:textId="77777777" w:rsidTr="00AD3DA7">
        <w:trPr>
          <w:cantSplit/>
          <w:trHeight w:val="91"/>
        </w:trPr>
        <w:tc>
          <w:tcPr>
            <w:tcW w:w="993" w:type="dxa"/>
            <w:vMerge/>
            <w:shd w:val="clear" w:color="auto" w:fill="E5B8B7" w:themeFill="accent2" w:themeFillTint="66"/>
          </w:tcPr>
          <w:p w14:paraId="33204709" w14:textId="77777777" w:rsidR="00EB33AE" w:rsidRPr="00624C44" w:rsidRDefault="00EB33AE" w:rsidP="00EB33AE">
            <w:pPr>
              <w:rPr>
                <w:lang w:val="en-US"/>
              </w:rPr>
            </w:pPr>
          </w:p>
        </w:tc>
        <w:tc>
          <w:tcPr>
            <w:tcW w:w="1134" w:type="dxa"/>
            <w:vMerge/>
            <w:shd w:val="clear" w:color="auto" w:fill="E5B8B7" w:themeFill="accent2" w:themeFillTint="66"/>
          </w:tcPr>
          <w:p w14:paraId="7851E754" w14:textId="77777777" w:rsidR="00EB33AE" w:rsidRPr="00624C44" w:rsidRDefault="00EB33AE" w:rsidP="00EB33AE">
            <w:pPr>
              <w:rPr>
                <w:lang w:val="en-US"/>
              </w:rPr>
            </w:pPr>
          </w:p>
        </w:tc>
        <w:tc>
          <w:tcPr>
            <w:tcW w:w="1134" w:type="dxa"/>
            <w:vMerge w:val="restart"/>
            <w:shd w:val="clear" w:color="auto" w:fill="E5B8B7" w:themeFill="accent2" w:themeFillTint="66"/>
          </w:tcPr>
          <w:p w14:paraId="79247128" w14:textId="77777777" w:rsidR="00EB33AE" w:rsidRPr="00624C44" w:rsidRDefault="00EB33AE" w:rsidP="00EB33AE">
            <w:pPr>
              <w:rPr>
                <w:lang w:val="en-US"/>
              </w:rPr>
            </w:pPr>
            <w:r w:rsidRPr="00624C44">
              <w:rPr>
                <w:lang w:val="en-US"/>
              </w:rPr>
              <w:t>/foot</w:t>
            </w:r>
          </w:p>
        </w:tc>
        <w:tc>
          <w:tcPr>
            <w:tcW w:w="850" w:type="dxa"/>
            <w:shd w:val="clear" w:color="auto" w:fill="E5B8B7" w:themeFill="accent2" w:themeFillTint="66"/>
          </w:tcPr>
          <w:p w14:paraId="0615FE40" w14:textId="77777777" w:rsidR="00EB33AE" w:rsidRPr="00624C44" w:rsidRDefault="00EB33AE" w:rsidP="00EB33AE">
            <w:pPr>
              <w:rPr>
                <w:lang w:val="en-US"/>
              </w:rPr>
            </w:pPr>
            <w:r w:rsidRPr="00624C44">
              <w:rPr>
                <w:lang w:val="en-US"/>
              </w:rPr>
              <w:t>/left</w:t>
            </w:r>
          </w:p>
        </w:tc>
        <w:tc>
          <w:tcPr>
            <w:tcW w:w="2127" w:type="dxa"/>
            <w:shd w:val="clear" w:color="auto" w:fill="E5B8B7" w:themeFill="accent2" w:themeFillTint="66"/>
          </w:tcPr>
          <w:p w14:paraId="14C79453" w14:textId="77777777" w:rsidR="00EB33AE" w:rsidRPr="00624C44" w:rsidRDefault="00EB33AE" w:rsidP="00EB33AE">
            <w:pPr>
              <w:rPr>
                <w:lang w:val="en-US"/>
              </w:rPr>
            </w:pPr>
          </w:p>
        </w:tc>
        <w:tc>
          <w:tcPr>
            <w:tcW w:w="1984" w:type="dxa"/>
            <w:shd w:val="clear" w:color="auto" w:fill="E5B8B7" w:themeFill="accent2" w:themeFillTint="66"/>
          </w:tcPr>
          <w:p w14:paraId="4791FB09" w14:textId="77777777" w:rsidR="00EB33AE" w:rsidRPr="00624C44" w:rsidRDefault="00EB33AE" w:rsidP="00EB33AE">
            <w:pPr>
              <w:rPr>
                <w:lang w:val="en-US"/>
              </w:rPr>
            </w:pPr>
          </w:p>
        </w:tc>
        <w:tc>
          <w:tcPr>
            <w:tcW w:w="2126" w:type="dxa"/>
            <w:vMerge/>
            <w:shd w:val="clear" w:color="auto" w:fill="E5B8B7" w:themeFill="accent2" w:themeFillTint="66"/>
          </w:tcPr>
          <w:p w14:paraId="46585BAA" w14:textId="77777777" w:rsidR="00EB33AE" w:rsidRPr="00624C44" w:rsidRDefault="00EB33AE" w:rsidP="00EB33AE">
            <w:pPr>
              <w:rPr>
                <w:lang w:val="en-US"/>
              </w:rPr>
            </w:pPr>
          </w:p>
        </w:tc>
      </w:tr>
      <w:tr w:rsidR="00EB33AE" w:rsidRPr="00624C44" w14:paraId="7DE42B75" w14:textId="77777777" w:rsidTr="00AD3DA7">
        <w:trPr>
          <w:cantSplit/>
          <w:trHeight w:val="211"/>
        </w:trPr>
        <w:tc>
          <w:tcPr>
            <w:tcW w:w="993" w:type="dxa"/>
            <w:vMerge/>
            <w:shd w:val="clear" w:color="auto" w:fill="E5B8B7" w:themeFill="accent2" w:themeFillTint="66"/>
          </w:tcPr>
          <w:p w14:paraId="04E4AE44" w14:textId="77777777" w:rsidR="00EB33AE" w:rsidRPr="00624C44" w:rsidRDefault="00EB33AE" w:rsidP="00EB33AE">
            <w:pPr>
              <w:rPr>
                <w:lang w:val="en-US"/>
              </w:rPr>
            </w:pPr>
          </w:p>
        </w:tc>
        <w:tc>
          <w:tcPr>
            <w:tcW w:w="1134" w:type="dxa"/>
            <w:vMerge/>
            <w:shd w:val="clear" w:color="auto" w:fill="E5B8B7" w:themeFill="accent2" w:themeFillTint="66"/>
          </w:tcPr>
          <w:p w14:paraId="53FE14B5" w14:textId="77777777" w:rsidR="00EB33AE" w:rsidRPr="00624C44" w:rsidRDefault="00EB33AE" w:rsidP="00EB33AE">
            <w:pPr>
              <w:rPr>
                <w:lang w:val="en-US"/>
              </w:rPr>
            </w:pPr>
          </w:p>
        </w:tc>
        <w:tc>
          <w:tcPr>
            <w:tcW w:w="1134" w:type="dxa"/>
            <w:vMerge/>
            <w:shd w:val="clear" w:color="auto" w:fill="E5B8B7" w:themeFill="accent2" w:themeFillTint="66"/>
          </w:tcPr>
          <w:p w14:paraId="556D51D3" w14:textId="77777777" w:rsidR="00EB33AE" w:rsidRPr="00624C44" w:rsidRDefault="00EB33AE" w:rsidP="00EB33AE">
            <w:pPr>
              <w:rPr>
                <w:lang w:val="en-US"/>
              </w:rPr>
            </w:pPr>
          </w:p>
        </w:tc>
        <w:tc>
          <w:tcPr>
            <w:tcW w:w="850" w:type="dxa"/>
            <w:shd w:val="clear" w:color="auto" w:fill="E5B8B7" w:themeFill="accent2" w:themeFillTint="66"/>
          </w:tcPr>
          <w:p w14:paraId="5DE8DEF9" w14:textId="77777777" w:rsidR="00EB33AE" w:rsidRPr="00624C44" w:rsidRDefault="00EB33AE" w:rsidP="00EB33AE">
            <w:pPr>
              <w:rPr>
                <w:lang w:val="en-US"/>
              </w:rPr>
            </w:pPr>
            <w:r w:rsidRPr="00624C44">
              <w:rPr>
                <w:lang w:val="en-US"/>
              </w:rPr>
              <w:t>/right</w:t>
            </w:r>
          </w:p>
        </w:tc>
        <w:tc>
          <w:tcPr>
            <w:tcW w:w="2127" w:type="dxa"/>
            <w:shd w:val="clear" w:color="auto" w:fill="E5B8B7" w:themeFill="accent2" w:themeFillTint="66"/>
          </w:tcPr>
          <w:p w14:paraId="49BECFB2" w14:textId="77777777" w:rsidR="00EB33AE" w:rsidRPr="00624C44" w:rsidRDefault="00EB33AE" w:rsidP="00EB33AE">
            <w:pPr>
              <w:rPr>
                <w:lang w:val="en-US"/>
              </w:rPr>
            </w:pPr>
          </w:p>
        </w:tc>
        <w:tc>
          <w:tcPr>
            <w:tcW w:w="1984" w:type="dxa"/>
            <w:shd w:val="clear" w:color="auto" w:fill="E5B8B7" w:themeFill="accent2" w:themeFillTint="66"/>
          </w:tcPr>
          <w:p w14:paraId="3832C651" w14:textId="77777777" w:rsidR="00EB33AE" w:rsidRPr="00624C44" w:rsidRDefault="00EB33AE" w:rsidP="00EB33AE">
            <w:pPr>
              <w:rPr>
                <w:lang w:val="en-US"/>
              </w:rPr>
            </w:pPr>
          </w:p>
        </w:tc>
        <w:tc>
          <w:tcPr>
            <w:tcW w:w="2126" w:type="dxa"/>
            <w:vMerge/>
            <w:shd w:val="clear" w:color="auto" w:fill="E5B8B7" w:themeFill="accent2" w:themeFillTint="66"/>
          </w:tcPr>
          <w:p w14:paraId="0EEEE56C" w14:textId="77777777" w:rsidR="00EB33AE" w:rsidRPr="00624C44" w:rsidRDefault="00EB33AE" w:rsidP="00EB33AE">
            <w:pPr>
              <w:rPr>
                <w:lang w:val="en-US"/>
              </w:rPr>
            </w:pPr>
          </w:p>
        </w:tc>
      </w:tr>
      <w:tr w:rsidR="00EB33AE" w:rsidRPr="00624C44" w14:paraId="1580081B" w14:textId="77777777" w:rsidTr="00AD3DA7">
        <w:trPr>
          <w:cantSplit/>
          <w:trHeight w:val="23"/>
        </w:trPr>
        <w:tc>
          <w:tcPr>
            <w:tcW w:w="993" w:type="dxa"/>
            <w:vMerge/>
            <w:tcBorders>
              <w:bottom w:val="single" w:sz="4" w:space="0" w:color="auto"/>
            </w:tcBorders>
            <w:shd w:val="clear" w:color="auto" w:fill="E5B8B7" w:themeFill="accent2" w:themeFillTint="66"/>
          </w:tcPr>
          <w:p w14:paraId="356435CB" w14:textId="77777777" w:rsidR="00EB33AE" w:rsidRPr="00624C44" w:rsidRDefault="00EB33AE" w:rsidP="00EB33AE">
            <w:pPr>
              <w:rPr>
                <w:lang w:val="en-US"/>
              </w:rPr>
            </w:pPr>
          </w:p>
        </w:tc>
        <w:tc>
          <w:tcPr>
            <w:tcW w:w="1134" w:type="dxa"/>
            <w:tcBorders>
              <w:bottom w:val="single" w:sz="4" w:space="0" w:color="auto"/>
            </w:tcBorders>
            <w:shd w:val="clear" w:color="auto" w:fill="E5B8B7" w:themeFill="accent2" w:themeFillTint="66"/>
          </w:tcPr>
          <w:p w14:paraId="60708430" w14:textId="77777777" w:rsidR="00EB33AE" w:rsidRPr="00624C44" w:rsidRDefault="00EB33AE" w:rsidP="00EB33AE">
            <w:pPr>
              <w:rPr>
                <w:lang w:val="en-US"/>
              </w:rPr>
            </w:pPr>
            <w:r w:rsidRPr="00624C44">
              <w:rPr>
                <w:lang w:val="en-US"/>
              </w:rPr>
              <w:t>/width</w:t>
            </w:r>
          </w:p>
        </w:tc>
        <w:tc>
          <w:tcPr>
            <w:tcW w:w="1134" w:type="dxa"/>
            <w:tcBorders>
              <w:bottom w:val="single" w:sz="4" w:space="0" w:color="auto"/>
            </w:tcBorders>
            <w:shd w:val="clear" w:color="auto" w:fill="E5B8B7" w:themeFill="accent2" w:themeFillTint="66"/>
          </w:tcPr>
          <w:p w14:paraId="578BFE4D" w14:textId="77777777" w:rsidR="00EB33AE" w:rsidRPr="00624C44" w:rsidRDefault="00EB33AE" w:rsidP="00EB33AE">
            <w:pPr>
              <w:rPr>
                <w:lang w:val="en-US"/>
              </w:rPr>
            </w:pPr>
          </w:p>
        </w:tc>
        <w:tc>
          <w:tcPr>
            <w:tcW w:w="850" w:type="dxa"/>
            <w:tcBorders>
              <w:bottom w:val="single" w:sz="4" w:space="0" w:color="auto"/>
            </w:tcBorders>
            <w:shd w:val="clear" w:color="auto" w:fill="E5B8B7" w:themeFill="accent2" w:themeFillTint="66"/>
          </w:tcPr>
          <w:p w14:paraId="30A7BA26" w14:textId="77777777" w:rsidR="00EB33AE" w:rsidRPr="00624C44" w:rsidRDefault="00EB33AE" w:rsidP="00EB33AE">
            <w:pPr>
              <w:rPr>
                <w:lang w:val="en-US"/>
              </w:rPr>
            </w:pPr>
          </w:p>
        </w:tc>
        <w:tc>
          <w:tcPr>
            <w:tcW w:w="2127" w:type="dxa"/>
            <w:tcBorders>
              <w:bottom w:val="single" w:sz="4" w:space="0" w:color="auto"/>
            </w:tcBorders>
            <w:shd w:val="clear" w:color="auto" w:fill="E5B8B7" w:themeFill="accent2" w:themeFillTint="66"/>
          </w:tcPr>
          <w:p w14:paraId="2D9D060B" w14:textId="77777777" w:rsidR="00EB33AE" w:rsidRPr="00624C44" w:rsidRDefault="00EB33AE" w:rsidP="00EB33AE">
            <w:pPr>
              <w:rPr>
                <w:lang w:val="en-US"/>
              </w:rPr>
            </w:pPr>
          </w:p>
        </w:tc>
        <w:tc>
          <w:tcPr>
            <w:tcW w:w="1984" w:type="dxa"/>
            <w:tcBorders>
              <w:bottom w:val="single" w:sz="4" w:space="0" w:color="auto"/>
            </w:tcBorders>
            <w:shd w:val="clear" w:color="auto" w:fill="E5B8B7" w:themeFill="accent2" w:themeFillTint="66"/>
          </w:tcPr>
          <w:p w14:paraId="7BFD9D59" w14:textId="77777777" w:rsidR="00EB33AE" w:rsidRPr="00624C44" w:rsidRDefault="00EB33AE" w:rsidP="00EB33AE">
            <w:pPr>
              <w:rPr>
                <w:lang w:val="en-US"/>
              </w:rPr>
            </w:pPr>
          </w:p>
        </w:tc>
        <w:tc>
          <w:tcPr>
            <w:tcW w:w="2126" w:type="dxa"/>
            <w:vMerge/>
            <w:tcBorders>
              <w:bottom w:val="single" w:sz="4" w:space="0" w:color="auto"/>
            </w:tcBorders>
            <w:shd w:val="clear" w:color="auto" w:fill="E5B8B7" w:themeFill="accent2" w:themeFillTint="66"/>
          </w:tcPr>
          <w:p w14:paraId="4B8A58DE" w14:textId="77777777" w:rsidR="00EB33AE" w:rsidRPr="00624C44" w:rsidRDefault="00EB33AE" w:rsidP="00EB33AE">
            <w:pPr>
              <w:rPr>
                <w:lang w:val="en-US"/>
              </w:rPr>
            </w:pPr>
          </w:p>
        </w:tc>
      </w:tr>
      <w:tr w:rsidR="00EB33AE" w:rsidRPr="00624C44" w14:paraId="7DC70A80" w14:textId="77777777" w:rsidTr="00AD3DA7">
        <w:trPr>
          <w:cantSplit/>
          <w:trHeight w:val="23"/>
        </w:trPr>
        <w:tc>
          <w:tcPr>
            <w:tcW w:w="993" w:type="dxa"/>
            <w:vMerge w:val="restart"/>
            <w:shd w:val="clear" w:color="auto" w:fill="D6E3BC" w:themeFill="accent3" w:themeFillTint="66"/>
          </w:tcPr>
          <w:p w14:paraId="6BC3A3E9" w14:textId="77777777" w:rsidR="00EB33AE" w:rsidRPr="00624C44" w:rsidRDefault="00EB33AE" w:rsidP="00EB33AE">
            <w:pPr>
              <w:rPr>
                <w:b/>
                <w:color w:val="FF0000"/>
                <w:lang w:val="en-US"/>
              </w:rPr>
            </w:pPr>
            <w:r w:rsidRPr="00624C44">
              <w:rPr>
                <w:b/>
                <w:color w:val="FF0000"/>
                <w:lang w:val="en-US"/>
              </w:rPr>
              <w:t>/gesture</w:t>
            </w:r>
          </w:p>
        </w:tc>
        <w:tc>
          <w:tcPr>
            <w:tcW w:w="1134" w:type="dxa"/>
            <w:vMerge w:val="restart"/>
            <w:shd w:val="clear" w:color="auto" w:fill="D6E3BC" w:themeFill="accent3" w:themeFillTint="66"/>
          </w:tcPr>
          <w:p w14:paraId="4B741303" w14:textId="77777777" w:rsidR="00EB33AE" w:rsidRPr="00624C44" w:rsidRDefault="00EB33AE" w:rsidP="00EB33AE">
            <w:pPr>
              <w:rPr>
                <w:b/>
                <w:color w:val="FF0000"/>
                <w:lang w:val="en-US"/>
              </w:rPr>
            </w:pPr>
            <w:r w:rsidRPr="00624C44">
              <w:rPr>
                <w:b/>
                <w:color w:val="FF0000"/>
                <w:lang w:val="en-US"/>
              </w:rPr>
              <w:t>/hit</w:t>
            </w:r>
          </w:p>
        </w:tc>
        <w:tc>
          <w:tcPr>
            <w:tcW w:w="1134" w:type="dxa"/>
            <w:shd w:val="clear" w:color="auto" w:fill="D6E3BC" w:themeFill="accent3" w:themeFillTint="66"/>
          </w:tcPr>
          <w:p w14:paraId="3F0A2D30" w14:textId="77777777" w:rsidR="00EB33AE" w:rsidRPr="00624C44" w:rsidRDefault="00EB33AE" w:rsidP="00EB33AE">
            <w:pPr>
              <w:rPr>
                <w:b/>
                <w:color w:val="FF0000"/>
                <w:lang w:val="en-US"/>
              </w:rPr>
            </w:pPr>
            <w:r w:rsidRPr="00624C44">
              <w:rPr>
                <w:b/>
                <w:color w:val="FF0000"/>
                <w:lang w:val="en-US"/>
              </w:rPr>
              <w:t>/overhead</w:t>
            </w:r>
          </w:p>
        </w:tc>
        <w:tc>
          <w:tcPr>
            <w:tcW w:w="850" w:type="dxa"/>
            <w:shd w:val="clear" w:color="auto" w:fill="D6E3BC" w:themeFill="accent3" w:themeFillTint="66"/>
          </w:tcPr>
          <w:p w14:paraId="04744EC7" w14:textId="77777777" w:rsidR="00EB33AE" w:rsidRPr="00624C44" w:rsidRDefault="00EB33AE" w:rsidP="00EB33AE">
            <w:pPr>
              <w:rPr>
                <w:b/>
                <w:color w:val="FF0000"/>
                <w:lang w:val="en-US"/>
              </w:rPr>
            </w:pPr>
          </w:p>
        </w:tc>
        <w:tc>
          <w:tcPr>
            <w:tcW w:w="2127" w:type="dxa"/>
            <w:shd w:val="clear" w:color="auto" w:fill="D6E3BC" w:themeFill="accent3" w:themeFillTint="66"/>
          </w:tcPr>
          <w:p w14:paraId="7CFECE94"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5647FD00" w14:textId="77777777" w:rsidR="00EB33AE" w:rsidRPr="00624C44" w:rsidRDefault="00EB33AE" w:rsidP="00EB33AE">
            <w:pPr>
              <w:rPr>
                <w:lang w:val="en-US"/>
              </w:rPr>
            </w:pPr>
          </w:p>
        </w:tc>
        <w:tc>
          <w:tcPr>
            <w:tcW w:w="2126" w:type="dxa"/>
            <w:shd w:val="clear" w:color="auto" w:fill="D6E3BC" w:themeFill="accent3" w:themeFillTint="66"/>
          </w:tcPr>
          <w:p w14:paraId="22C1BEF2" w14:textId="77777777" w:rsidR="00EB33AE" w:rsidRPr="00624C44" w:rsidRDefault="00EB33AE" w:rsidP="00EB33AE">
            <w:pPr>
              <w:rPr>
                <w:lang w:val="en-US"/>
              </w:rPr>
            </w:pPr>
          </w:p>
        </w:tc>
      </w:tr>
      <w:tr w:rsidR="00EB33AE" w:rsidRPr="00624C44" w14:paraId="44565717" w14:textId="77777777" w:rsidTr="00AD3DA7">
        <w:trPr>
          <w:cantSplit/>
          <w:trHeight w:val="23"/>
        </w:trPr>
        <w:tc>
          <w:tcPr>
            <w:tcW w:w="993" w:type="dxa"/>
            <w:vMerge/>
            <w:shd w:val="clear" w:color="auto" w:fill="D6E3BC" w:themeFill="accent3" w:themeFillTint="66"/>
          </w:tcPr>
          <w:p w14:paraId="57EAC05E"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63E2B754" w14:textId="77777777" w:rsidR="00EB33AE" w:rsidRPr="00624C44" w:rsidRDefault="00EB33AE" w:rsidP="00EB33AE">
            <w:pPr>
              <w:rPr>
                <w:b/>
                <w:color w:val="FF0000"/>
                <w:lang w:val="en-US"/>
              </w:rPr>
            </w:pPr>
          </w:p>
        </w:tc>
        <w:tc>
          <w:tcPr>
            <w:tcW w:w="1134" w:type="dxa"/>
            <w:vMerge w:val="restart"/>
            <w:shd w:val="clear" w:color="auto" w:fill="D6E3BC" w:themeFill="accent3" w:themeFillTint="66"/>
          </w:tcPr>
          <w:p w14:paraId="0BA001E9" w14:textId="77777777" w:rsidR="00EB33AE" w:rsidRPr="00624C44" w:rsidRDefault="00EB33AE" w:rsidP="00EB33AE">
            <w:pPr>
              <w:rPr>
                <w:b/>
                <w:color w:val="FF0000"/>
                <w:lang w:val="en-US"/>
              </w:rPr>
            </w:pPr>
            <w:r w:rsidRPr="00624C44">
              <w:rPr>
                <w:b/>
                <w:color w:val="FF0000"/>
                <w:lang w:val="en-US"/>
              </w:rPr>
              <w:t>/side</w:t>
            </w:r>
          </w:p>
        </w:tc>
        <w:tc>
          <w:tcPr>
            <w:tcW w:w="850" w:type="dxa"/>
            <w:shd w:val="clear" w:color="auto" w:fill="D6E3BC" w:themeFill="accent3" w:themeFillTint="66"/>
          </w:tcPr>
          <w:p w14:paraId="14760CCE" w14:textId="77777777" w:rsidR="00EB33AE" w:rsidRPr="00624C44" w:rsidRDefault="00EB33AE" w:rsidP="00EB33AE">
            <w:pPr>
              <w:rPr>
                <w:b/>
                <w:color w:val="FF0000"/>
                <w:lang w:val="en-US"/>
              </w:rPr>
            </w:pPr>
            <w:r w:rsidRPr="00624C44">
              <w:rPr>
                <w:b/>
                <w:color w:val="FF0000"/>
                <w:lang w:val="en-US"/>
              </w:rPr>
              <w:t>/left</w:t>
            </w:r>
          </w:p>
        </w:tc>
        <w:tc>
          <w:tcPr>
            <w:tcW w:w="2127" w:type="dxa"/>
            <w:shd w:val="clear" w:color="auto" w:fill="D6E3BC" w:themeFill="accent3" w:themeFillTint="66"/>
          </w:tcPr>
          <w:p w14:paraId="0FD6076A"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20E7396A" w14:textId="77777777" w:rsidR="00EB33AE" w:rsidRPr="00624C44" w:rsidRDefault="00EB33AE" w:rsidP="00EB33AE">
            <w:pPr>
              <w:rPr>
                <w:lang w:val="en-US"/>
              </w:rPr>
            </w:pPr>
          </w:p>
        </w:tc>
        <w:tc>
          <w:tcPr>
            <w:tcW w:w="2126" w:type="dxa"/>
            <w:shd w:val="clear" w:color="auto" w:fill="D6E3BC" w:themeFill="accent3" w:themeFillTint="66"/>
          </w:tcPr>
          <w:p w14:paraId="61924B0F" w14:textId="77777777" w:rsidR="00EB33AE" w:rsidRPr="00624C44" w:rsidRDefault="00EB33AE" w:rsidP="00EB33AE">
            <w:pPr>
              <w:rPr>
                <w:lang w:val="en-US"/>
              </w:rPr>
            </w:pPr>
          </w:p>
        </w:tc>
      </w:tr>
      <w:tr w:rsidR="00EB33AE" w:rsidRPr="00624C44" w14:paraId="64C25E32" w14:textId="77777777" w:rsidTr="00AD3DA7">
        <w:trPr>
          <w:cantSplit/>
          <w:trHeight w:val="59"/>
        </w:trPr>
        <w:tc>
          <w:tcPr>
            <w:tcW w:w="993" w:type="dxa"/>
            <w:vMerge/>
            <w:shd w:val="clear" w:color="auto" w:fill="D6E3BC" w:themeFill="accent3" w:themeFillTint="66"/>
          </w:tcPr>
          <w:p w14:paraId="3F57E2A0"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299DE2BA"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290FC1CE" w14:textId="77777777" w:rsidR="00EB33AE" w:rsidRPr="00624C44" w:rsidRDefault="00EB33AE" w:rsidP="00EB33AE">
            <w:pPr>
              <w:rPr>
                <w:b/>
                <w:color w:val="FF0000"/>
                <w:lang w:val="en-US"/>
              </w:rPr>
            </w:pPr>
          </w:p>
        </w:tc>
        <w:tc>
          <w:tcPr>
            <w:tcW w:w="850" w:type="dxa"/>
            <w:shd w:val="clear" w:color="auto" w:fill="D6E3BC" w:themeFill="accent3" w:themeFillTint="66"/>
          </w:tcPr>
          <w:p w14:paraId="5C8AB335" w14:textId="77777777" w:rsidR="00EB33AE" w:rsidRPr="00624C44" w:rsidRDefault="00EB33AE" w:rsidP="00EB33AE">
            <w:pPr>
              <w:rPr>
                <w:b/>
                <w:color w:val="FF0000"/>
                <w:lang w:val="en-US"/>
              </w:rPr>
            </w:pPr>
            <w:r w:rsidRPr="00624C44">
              <w:rPr>
                <w:b/>
                <w:color w:val="FF0000"/>
                <w:lang w:val="en-US"/>
              </w:rPr>
              <w:t>/right</w:t>
            </w:r>
          </w:p>
        </w:tc>
        <w:tc>
          <w:tcPr>
            <w:tcW w:w="2127" w:type="dxa"/>
            <w:shd w:val="clear" w:color="auto" w:fill="D6E3BC" w:themeFill="accent3" w:themeFillTint="66"/>
          </w:tcPr>
          <w:p w14:paraId="5009DB02"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2523C501" w14:textId="77777777" w:rsidR="00EB33AE" w:rsidRPr="00624C44" w:rsidRDefault="00EB33AE" w:rsidP="00EB33AE">
            <w:pPr>
              <w:rPr>
                <w:lang w:val="en-US"/>
              </w:rPr>
            </w:pPr>
          </w:p>
        </w:tc>
        <w:tc>
          <w:tcPr>
            <w:tcW w:w="2126" w:type="dxa"/>
            <w:shd w:val="clear" w:color="auto" w:fill="D6E3BC" w:themeFill="accent3" w:themeFillTint="66"/>
          </w:tcPr>
          <w:p w14:paraId="684972B4" w14:textId="77777777" w:rsidR="00EB33AE" w:rsidRPr="00624C44" w:rsidRDefault="00EB33AE" w:rsidP="00EB33AE">
            <w:pPr>
              <w:rPr>
                <w:lang w:val="en-US"/>
              </w:rPr>
            </w:pPr>
          </w:p>
        </w:tc>
      </w:tr>
      <w:tr w:rsidR="00EB33AE" w:rsidRPr="00624C44" w14:paraId="015755C8" w14:textId="77777777" w:rsidTr="00AD3DA7">
        <w:trPr>
          <w:cantSplit/>
          <w:trHeight w:val="57"/>
        </w:trPr>
        <w:tc>
          <w:tcPr>
            <w:tcW w:w="993" w:type="dxa"/>
            <w:vMerge/>
            <w:shd w:val="clear" w:color="auto" w:fill="D6E3BC" w:themeFill="accent3" w:themeFillTint="66"/>
          </w:tcPr>
          <w:p w14:paraId="0FA49935"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38962F17" w14:textId="77777777" w:rsidR="00EB33AE" w:rsidRPr="00624C44" w:rsidRDefault="00EB33AE" w:rsidP="00EB33AE">
            <w:pPr>
              <w:rPr>
                <w:b/>
                <w:color w:val="FF0000"/>
                <w:lang w:val="en-US"/>
              </w:rPr>
            </w:pPr>
          </w:p>
        </w:tc>
        <w:tc>
          <w:tcPr>
            <w:tcW w:w="1134" w:type="dxa"/>
            <w:vMerge w:val="restart"/>
            <w:shd w:val="clear" w:color="auto" w:fill="D6E3BC" w:themeFill="accent3" w:themeFillTint="66"/>
          </w:tcPr>
          <w:p w14:paraId="74995EF8" w14:textId="77777777" w:rsidR="00EB33AE" w:rsidRPr="00624C44" w:rsidRDefault="00EB33AE" w:rsidP="00EB33AE">
            <w:pPr>
              <w:rPr>
                <w:b/>
                <w:color w:val="FF0000"/>
                <w:lang w:val="en-US"/>
              </w:rPr>
            </w:pPr>
            <w:r w:rsidRPr="00624C44">
              <w:rPr>
                <w:b/>
                <w:color w:val="FF0000"/>
                <w:lang w:val="en-US"/>
              </w:rPr>
              <w:t>/down</w:t>
            </w:r>
          </w:p>
        </w:tc>
        <w:tc>
          <w:tcPr>
            <w:tcW w:w="850" w:type="dxa"/>
            <w:shd w:val="clear" w:color="auto" w:fill="D6E3BC" w:themeFill="accent3" w:themeFillTint="66"/>
          </w:tcPr>
          <w:p w14:paraId="3ADD3339" w14:textId="77777777" w:rsidR="00EB33AE" w:rsidRPr="00624C44" w:rsidRDefault="00EB33AE" w:rsidP="00EB33AE">
            <w:pPr>
              <w:rPr>
                <w:b/>
                <w:color w:val="FF0000"/>
                <w:lang w:val="en-US"/>
              </w:rPr>
            </w:pPr>
            <w:r w:rsidRPr="00624C44">
              <w:rPr>
                <w:b/>
                <w:color w:val="FF0000"/>
                <w:lang w:val="en-US"/>
              </w:rPr>
              <w:t>/left</w:t>
            </w:r>
          </w:p>
        </w:tc>
        <w:tc>
          <w:tcPr>
            <w:tcW w:w="2127" w:type="dxa"/>
            <w:shd w:val="clear" w:color="auto" w:fill="D6E3BC" w:themeFill="accent3" w:themeFillTint="66"/>
          </w:tcPr>
          <w:p w14:paraId="5302F789"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33DF16D7" w14:textId="77777777" w:rsidR="00EB33AE" w:rsidRPr="00624C44" w:rsidRDefault="00EB33AE" w:rsidP="00EB33AE">
            <w:pPr>
              <w:rPr>
                <w:lang w:val="en-US"/>
              </w:rPr>
            </w:pPr>
          </w:p>
        </w:tc>
        <w:tc>
          <w:tcPr>
            <w:tcW w:w="2126" w:type="dxa"/>
            <w:shd w:val="clear" w:color="auto" w:fill="D6E3BC" w:themeFill="accent3" w:themeFillTint="66"/>
          </w:tcPr>
          <w:p w14:paraId="107C084E" w14:textId="77777777" w:rsidR="00EB33AE" w:rsidRPr="00624C44" w:rsidRDefault="00EB33AE" w:rsidP="00EB33AE">
            <w:pPr>
              <w:rPr>
                <w:lang w:val="en-US"/>
              </w:rPr>
            </w:pPr>
          </w:p>
        </w:tc>
      </w:tr>
      <w:tr w:rsidR="00EB33AE" w:rsidRPr="00624C44" w14:paraId="4C8EDB9B" w14:textId="77777777" w:rsidTr="00AD3DA7">
        <w:trPr>
          <w:cantSplit/>
          <w:trHeight w:val="57"/>
        </w:trPr>
        <w:tc>
          <w:tcPr>
            <w:tcW w:w="993" w:type="dxa"/>
            <w:vMerge/>
            <w:shd w:val="clear" w:color="auto" w:fill="D6E3BC" w:themeFill="accent3" w:themeFillTint="66"/>
          </w:tcPr>
          <w:p w14:paraId="0E828B0A"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411CA6A5"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0331ED23" w14:textId="77777777" w:rsidR="00EB33AE" w:rsidRPr="00624C44" w:rsidRDefault="00EB33AE" w:rsidP="00EB33AE">
            <w:pPr>
              <w:rPr>
                <w:b/>
                <w:color w:val="FF0000"/>
                <w:lang w:val="en-US"/>
              </w:rPr>
            </w:pPr>
          </w:p>
        </w:tc>
        <w:tc>
          <w:tcPr>
            <w:tcW w:w="850" w:type="dxa"/>
            <w:shd w:val="clear" w:color="auto" w:fill="D6E3BC" w:themeFill="accent3" w:themeFillTint="66"/>
          </w:tcPr>
          <w:p w14:paraId="2D6303C6" w14:textId="77777777" w:rsidR="00EB33AE" w:rsidRPr="00624C44" w:rsidRDefault="00EB33AE" w:rsidP="00EB33AE">
            <w:pPr>
              <w:rPr>
                <w:b/>
                <w:color w:val="FF0000"/>
                <w:lang w:val="en-US"/>
              </w:rPr>
            </w:pPr>
            <w:r w:rsidRPr="00624C44">
              <w:rPr>
                <w:b/>
                <w:color w:val="FF0000"/>
                <w:lang w:val="en-US"/>
              </w:rPr>
              <w:t>/right</w:t>
            </w:r>
          </w:p>
        </w:tc>
        <w:tc>
          <w:tcPr>
            <w:tcW w:w="2127" w:type="dxa"/>
            <w:shd w:val="clear" w:color="auto" w:fill="D6E3BC" w:themeFill="accent3" w:themeFillTint="66"/>
          </w:tcPr>
          <w:p w14:paraId="4A949547"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412FA72D" w14:textId="77777777" w:rsidR="00EB33AE" w:rsidRPr="00624C44" w:rsidRDefault="00EB33AE" w:rsidP="00EB33AE">
            <w:pPr>
              <w:rPr>
                <w:lang w:val="en-US"/>
              </w:rPr>
            </w:pPr>
          </w:p>
        </w:tc>
        <w:tc>
          <w:tcPr>
            <w:tcW w:w="2126" w:type="dxa"/>
            <w:shd w:val="clear" w:color="auto" w:fill="D6E3BC" w:themeFill="accent3" w:themeFillTint="66"/>
          </w:tcPr>
          <w:p w14:paraId="5C2D2FC7" w14:textId="77777777" w:rsidR="00EB33AE" w:rsidRPr="00624C44" w:rsidRDefault="00EB33AE" w:rsidP="00EB33AE">
            <w:pPr>
              <w:rPr>
                <w:lang w:val="en-US"/>
              </w:rPr>
            </w:pPr>
          </w:p>
        </w:tc>
      </w:tr>
      <w:tr w:rsidR="00EB33AE" w:rsidRPr="00624C44" w14:paraId="3FCCC3FB" w14:textId="77777777" w:rsidTr="00AD3DA7">
        <w:trPr>
          <w:cantSplit/>
          <w:trHeight w:val="23"/>
        </w:trPr>
        <w:tc>
          <w:tcPr>
            <w:tcW w:w="993" w:type="dxa"/>
            <w:vMerge/>
            <w:shd w:val="clear" w:color="auto" w:fill="D6E3BC" w:themeFill="accent3" w:themeFillTint="66"/>
          </w:tcPr>
          <w:p w14:paraId="1F8B9BE2"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49E7E705" w14:textId="77777777" w:rsidR="00EB33AE" w:rsidRPr="00624C44" w:rsidRDefault="00EB33AE" w:rsidP="00EB33AE">
            <w:pPr>
              <w:rPr>
                <w:b/>
                <w:color w:val="FF0000"/>
                <w:lang w:val="en-US"/>
              </w:rPr>
            </w:pPr>
          </w:p>
        </w:tc>
        <w:tc>
          <w:tcPr>
            <w:tcW w:w="1134" w:type="dxa"/>
            <w:vMerge w:val="restart"/>
            <w:shd w:val="clear" w:color="auto" w:fill="D6E3BC" w:themeFill="accent3" w:themeFillTint="66"/>
          </w:tcPr>
          <w:p w14:paraId="60969450" w14:textId="77777777" w:rsidR="00EB33AE" w:rsidRPr="00624C44" w:rsidRDefault="00EB33AE" w:rsidP="00EB33AE">
            <w:pPr>
              <w:rPr>
                <w:b/>
                <w:color w:val="FF0000"/>
                <w:lang w:val="en-US"/>
              </w:rPr>
            </w:pPr>
            <w:r w:rsidRPr="00624C44">
              <w:rPr>
                <w:b/>
                <w:color w:val="FF0000"/>
                <w:lang w:val="en-US"/>
              </w:rPr>
              <w:t>/forward</w:t>
            </w:r>
          </w:p>
        </w:tc>
        <w:tc>
          <w:tcPr>
            <w:tcW w:w="850" w:type="dxa"/>
            <w:shd w:val="clear" w:color="auto" w:fill="D6E3BC" w:themeFill="accent3" w:themeFillTint="66"/>
          </w:tcPr>
          <w:p w14:paraId="0BC4B7AD" w14:textId="77777777" w:rsidR="00EB33AE" w:rsidRPr="00624C44" w:rsidRDefault="00EB33AE" w:rsidP="00EB33AE">
            <w:pPr>
              <w:rPr>
                <w:b/>
                <w:color w:val="FF0000"/>
                <w:lang w:val="en-US"/>
              </w:rPr>
            </w:pPr>
            <w:r w:rsidRPr="00624C44">
              <w:rPr>
                <w:b/>
                <w:color w:val="FF0000"/>
                <w:lang w:val="en-US"/>
              </w:rPr>
              <w:t>/left</w:t>
            </w:r>
          </w:p>
        </w:tc>
        <w:tc>
          <w:tcPr>
            <w:tcW w:w="2127" w:type="dxa"/>
            <w:shd w:val="clear" w:color="auto" w:fill="D6E3BC" w:themeFill="accent3" w:themeFillTint="66"/>
          </w:tcPr>
          <w:p w14:paraId="14C72FEE"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38868D43" w14:textId="77777777" w:rsidR="00EB33AE" w:rsidRPr="00624C44" w:rsidRDefault="00EB33AE" w:rsidP="00EB33AE">
            <w:pPr>
              <w:rPr>
                <w:lang w:val="en-US"/>
              </w:rPr>
            </w:pPr>
          </w:p>
        </w:tc>
        <w:tc>
          <w:tcPr>
            <w:tcW w:w="2126" w:type="dxa"/>
            <w:shd w:val="clear" w:color="auto" w:fill="D6E3BC" w:themeFill="accent3" w:themeFillTint="66"/>
          </w:tcPr>
          <w:p w14:paraId="1CE607FA" w14:textId="77777777" w:rsidR="00EB33AE" w:rsidRPr="00624C44" w:rsidRDefault="00EB33AE" w:rsidP="00EB33AE">
            <w:pPr>
              <w:rPr>
                <w:lang w:val="en-US"/>
              </w:rPr>
            </w:pPr>
          </w:p>
        </w:tc>
      </w:tr>
      <w:tr w:rsidR="00EB33AE" w:rsidRPr="00624C44" w14:paraId="294CD999" w14:textId="77777777" w:rsidTr="00AD3DA7">
        <w:trPr>
          <w:cantSplit/>
          <w:trHeight w:val="23"/>
        </w:trPr>
        <w:tc>
          <w:tcPr>
            <w:tcW w:w="993" w:type="dxa"/>
            <w:vMerge/>
            <w:shd w:val="clear" w:color="auto" w:fill="D6E3BC" w:themeFill="accent3" w:themeFillTint="66"/>
          </w:tcPr>
          <w:p w14:paraId="2D875CEF"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3D05141E"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06E18DD5" w14:textId="77777777" w:rsidR="00EB33AE" w:rsidRPr="00624C44" w:rsidRDefault="00EB33AE" w:rsidP="00EB33AE">
            <w:pPr>
              <w:rPr>
                <w:b/>
                <w:color w:val="FF0000"/>
                <w:lang w:val="en-US"/>
              </w:rPr>
            </w:pPr>
          </w:p>
        </w:tc>
        <w:tc>
          <w:tcPr>
            <w:tcW w:w="850" w:type="dxa"/>
            <w:shd w:val="clear" w:color="auto" w:fill="D6E3BC" w:themeFill="accent3" w:themeFillTint="66"/>
          </w:tcPr>
          <w:p w14:paraId="160ACA12" w14:textId="77777777" w:rsidR="00EB33AE" w:rsidRPr="00624C44" w:rsidRDefault="00EB33AE" w:rsidP="00EB33AE">
            <w:pPr>
              <w:rPr>
                <w:b/>
                <w:color w:val="FF0000"/>
                <w:lang w:val="en-US"/>
              </w:rPr>
            </w:pPr>
            <w:r w:rsidRPr="00624C44">
              <w:rPr>
                <w:b/>
                <w:color w:val="FF0000"/>
                <w:lang w:val="en-US"/>
              </w:rPr>
              <w:t>/right</w:t>
            </w:r>
          </w:p>
        </w:tc>
        <w:tc>
          <w:tcPr>
            <w:tcW w:w="2127" w:type="dxa"/>
            <w:shd w:val="clear" w:color="auto" w:fill="D6E3BC" w:themeFill="accent3" w:themeFillTint="66"/>
          </w:tcPr>
          <w:p w14:paraId="36F6D607"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367D9AF1" w14:textId="77777777" w:rsidR="00EB33AE" w:rsidRPr="00624C44" w:rsidRDefault="00EB33AE" w:rsidP="00EB33AE">
            <w:pPr>
              <w:rPr>
                <w:lang w:val="en-US"/>
              </w:rPr>
            </w:pPr>
          </w:p>
        </w:tc>
        <w:tc>
          <w:tcPr>
            <w:tcW w:w="2126" w:type="dxa"/>
            <w:shd w:val="clear" w:color="auto" w:fill="D6E3BC" w:themeFill="accent3" w:themeFillTint="66"/>
          </w:tcPr>
          <w:p w14:paraId="0BADE592" w14:textId="77777777" w:rsidR="00EB33AE" w:rsidRPr="00624C44" w:rsidRDefault="00EB33AE" w:rsidP="00EB33AE">
            <w:pPr>
              <w:rPr>
                <w:lang w:val="en-US"/>
              </w:rPr>
            </w:pPr>
          </w:p>
        </w:tc>
      </w:tr>
      <w:tr w:rsidR="00EB33AE" w:rsidRPr="00624C44" w14:paraId="32ABC20A" w14:textId="77777777" w:rsidTr="00AD3DA7">
        <w:trPr>
          <w:cantSplit/>
          <w:trHeight w:val="23"/>
        </w:trPr>
        <w:tc>
          <w:tcPr>
            <w:tcW w:w="993" w:type="dxa"/>
            <w:vMerge/>
            <w:shd w:val="clear" w:color="auto" w:fill="D6E3BC" w:themeFill="accent3" w:themeFillTint="66"/>
          </w:tcPr>
          <w:p w14:paraId="044487F8" w14:textId="77777777" w:rsidR="00EB33AE" w:rsidRPr="00624C44" w:rsidRDefault="00EB33AE" w:rsidP="00EB33AE">
            <w:pPr>
              <w:rPr>
                <w:b/>
                <w:color w:val="FF0000"/>
                <w:lang w:val="en-US"/>
              </w:rPr>
            </w:pPr>
          </w:p>
        </w:tc>
        <w:tc>
          <w:tcPr>
            <w:tcW w:w="1134" w:type="dxa"/>
            <w:vMerge w:val="restart"/>
            <w:shd w:val="clear" w:color="auto" w:fill="D6E3BC" w:themeFill="accent3" w:themeFillTint="66"/>
          </w:tcPr>
          <w:p w14:paraId="5420F036" w14:textId="77777777" w:rsidR="00EB33AE" w:rsidRPr="00624C44" w:rsidRDefault="00EB33AE" w:rsidP="00EB33AE">
            <w:pPr>
              <w:rPr>
                <w:b/>
                <w:color w:val="FF0000"/>
                <w:lang w:val="en-US"/>
              </w:rPr>
            </w:pPr>
            <w:r w:rsidRPr="00624C44">
              <w:rPr>
                <w:b/>
                <w:color w:val="FF0000"/>
                <w:lang w:val="en-US"/>
              </w:rPr>
              <w:t>/kick</w:t>
            </w:r>
          </w:p>
        </w:tc>
        <w:tc>
          <w:tcPr>
            <w:tcW w:w="1134" w:type="dxa"/>
            <w:vMerge w:val="restart"/>
            <w:shd w:val="clear" w:color="auto" w:fill="D6E3BC" w:themeFill="accent3" w:themeFillTint="66"/>
          </w:tcPr>
          <w:p w14:paraId="0EAC2D86" w14:textId="77777777" w:rsidR="00EB33AE" w:rsidRPr="00624C44" w:rsidRDefault="00EB33AE" w:rsidP="00EB33AE">
            <w:pPr>
              <w:rPr>
                <w:b/>
                <w:color w:val="FF0000"/>
                <w:lang w:val="en-US"/>
              </w:rPr>
            </w:pPr>
            <w:r w:rsidRPr="00624C44">
              <w:rPr>
                <w:b/>
                <w:color w:val="FF0000"/>
                <w:lang w:val="en-US"/>
              </w:rPr>
              <w:t>/side</w:t>
            </w:r>
          </w:p>
        </w:tc>
        <w:tc>
          <w:tcPr>
            <w:tcW w:w="850" w:type="dxa"/>
            <w:shd w:val="clear" w:color="auto" w:fill="D6E3BC" w:themeFill="accent3" w:themeFillTint="66"/>
          </w:tcPr>
          <w:p w14:paraId="7E5B225A" w14:textId="77777777" w:rsidR="00EB33AE" w:rsidRPr="00624C44" w:rsidRDefault="00EB33AE" w:rsidP="00EB33AE">
            <w:pPr>
              <w:rPr>
                <w:b/>
                <w:color w:val="FF0000"/>
                <w:lang w:val="en-US"/>
              </w:rPr>
            </w:pPr>
            <w:r w:rsidRPr="00624C44">
              <w:rPr>
                <w:b/>
                <w:color w:val="FF0000"/>
                <w:lang w:val="en-US"/>
              </w:rPr>
              <w:t>/left</w:t>
            </w:r>
          </w:p>
        </w:tc>
        <w:tc>
          <w:tcPr>
            <w:tcW w:w="2127" w:type="dxa"/>
            <w:shd w:val="clear" w:color="auto" w:fill="D6E3BC" w:themeFill="accent3" w:themeFillTint="66"/>
          </w:tcPr>
          <w:p w14:paraId="0941CB23"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3C1ABBAE" w14:textId="77777777" w:rsidR="00EB33AE" w:rsidRPr="00624C44" w:rsidRDefault="00EB33AE" w:rsidP="00EB33AE">
            <w:pPr>
              <w:rPr>
                <w:lang w:val="en-US"/>
              </w:rPr>
            </w:pPr>
          </w:p>
        </w:tc>
        <w:tc>
          <w:tcPr>
            <w:tcW w:w="2126" w:type="dxa"/>
            <w:shd w:val="clear" w:color="auto" w:fill="D6E3BC" w:themeFill="accent3" w:themeFillTint="66"/>
          </w:tcPr>
          <w:p w14:paraId="689EE45D" w14:textId="77777777" w:rsidR="00EB33AE" w:rsidRPr="00624C44" w:rsidRDefault="00EB33AE" w:rsidP="00EB33AE">
            <w:pPr>
              <w:rPr>
                <w:lang w:val="en-US"/>
              </w:rPr>
            </w:pPr>
          </w:p>
        </w:tc>
      </w:tr>
      <w:tr w:rsidR="00EB33AE" w:rsidRPr="00624C44" w14:paraId="78D66E13" w14:textId="77777777" w:rsidTr="00AD3DA7">
        <w:trPr>
          <w:cantSplit/>
          <w:trHeight w:val="23"/>
        </w:trPr>
        <w:tc>
          <w:tcPr>
            <w:tcW w:w="993" w:type="dxa"/>
            <w:vMerge/>
            <w:shd w:val="clear" w:color="auto" w:fill="D6E3BC" w:themeFill="accent3" w:themeFillTint="66"/>
          </w:tcPr>
          <w:p w14:paraId="023FD5F3"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65FF765C"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146C9246" w14:textId="77777777" w:rsidR="00EB33AE" w:rsidRPr="00624C44" w:rsidRDefault="00EB33AE" w:rsidP="00EB33AE">
            <w:pPr>
              <w:rPr>
                <w:b/>
                <w:color w:val="FF0000"/>
                <w:lang w:val="en-US"/>
              </w:rPr>
            </w:pPr>
          </w:p>
        </w:tc>
        <w:tc>
          <w:tcPr>
            <w:tcW w:w="850" w:type="dxa"/>
            <w:shd w:val="clear" w:color="auto" w:fill="D6E3BC" w:themeFill="accent3" w:themeFillTint="66"/>
          </w:tcPr>
          <w:p w14:paraId="243452A9" w14:textId="77777777" w:rsidR="00EB33AE" w:rsidRPr="00624C44" w:rsidRDefault="00EB33AE" w:rsidP="00EB33AE">
            <w:pPr>
              <w:rPr>
                <w:b/>
                <w:color w:val="FF0000"/>
                <w:lang w:val="en-US"/>
              </w:rPr>
            </w:pPr>
            <w:r w:rsidRPr="00624C44">
              <w:rPr>
                <w:b/>
                <w:color w:val="FF0000"/>
                <w:lang w:val="en-US"/>
              </w:rPr>
              <w:t>/right</w:t>
            </w:r>
          </w:p>
        </w:tc>
        <w:tc>
          <w:tcPr>
            <w:tcW w:w="2127" w:type="dxa"/>
            <w:shd w:val="clear" w:color="auto" w:fill="D6E3BC" w:themeFill="accent3" w:themeFillTint="66"/>
          </w:tcPr>
          <w:p w14:paraId="0653DEF6"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5A9D345E" w14:textId="77777777" w:rsidR="00EB33AE" w:rsidRPr="00624C44" w:rsidRDefault="00EB33AE" w:rsidP="00EB33AE">
            <w:pPr>
              <w:rPr>
                <w:lang w:val="en-US"/>
              </w:rPr>
            </w:pPr>
          </w:p>
        </w:tc>
        <w:tc>
          <w:tcPr>
            <w:tcW w:w="2126" w:type="dxa"/>
            <w:shd w:val="clear" w:color="auto" w:fill="D6E3BC" w:themeFill="accent3" w:themeFillTint="66"/>
          </w:tcPr>
          <w:p w14:paraId="5BEEF268" w14:textId="77777777" w:rsidR="00EB33AE" w:rsidRPr="00624C44" w:rsidRDefault="00EB33AE" w:rsidP="00EB33AE">
            <w:pPr>
              <w:rPr>
                <w:lang w:val="en-US"/>
              </w:rPr>
            </w:pPr>
          </w:p>
        </w:tc>
      </w:tr>
      <w:tr w:rsidR="00EB33AE" w:rsidRPr="00624C44" w14:paraId="1976D27A" w14:textId="77777777" w:rsidTr="00AD3DA7">
        <w:trPr>
          <w:cantSplit/>
          <w:trHeight w:val="23"/>
        </w:trPr>
        <w:tc>
          <w:tcPr>
            <w:tcW w:w="993" w:type="dxa"/>
            <w:vMerge/>
            <w:shd w:val="clear" w:color="auto" w:fill="D6E3BC" w:themeFill="accent3" w:themeFillTint="66"/>
          </w:tcPr>
          <w:p w14:paraId="5549B720"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080339F2" w14:textId="77777777" w:rsidR="00EB33AE" w:rsidRPr="00624C44" w:rsidRDefault="00EB33AE" w:rsidP="00EB33AE">
            <w:pPr>
              <w:rPr>
                <w:b/>
                <w:color w:val="FF0000"/>
                <w:lang w:val="en-US"/>
              </w:rPr>
            </w:pPr>
          </w:p>
        </w:tc>
        <w:tc>
          <w:tcPr>
            <w:tcW w:w="1134" w:type="dxa"/>
            <w:vMerge w:val="restart"/>
            <w:shd w:val="clear" w:color="auto" w:fill="D6E3BC" w:themeFill="accent3" w:themeFillTint="66"/>
          </w:tcPr>
          <w:p w14:paraId="7ED29AEE" w14:textId="77777777" w:rsidR="00EB33AE" w:rsidRPr="00624C44" w:rsidRDefault="00EB33AE" w:rsidP="00EB33AE">
            <w:pPr>
              <w:rPr>
                <w:b/>
                <w:color w:val="FF0000"/>
                <w:lang w:val="en-US"/>
              </w:rPr>
            </w:pPr>
            <w:r w:rsidRPr="00624C44">
              <w:rPr>
                <w:b/>
                <w:color w:val="FF0000"/>
                <w:lang w:val="en-US"/>
              </w:rPr>
              <w:t>/forward</w:t>
            </w:r>
          </w:p>
        </w:tc>
        <w:tc>
          <w:tcPr>
            <w:tcW w:w="850" w:type="dxa"/>
            <w:shd w:val="clear" w:color="auto" w:fill="D6E3BC" w:themeFill="accent3" w:themeFillTint="66"/>
          </w:tcPr>
          <w:p w14:paraId="708E8821" w14:textId="77777777" w:rsidR="00EB33AE" w:rsidRPr="00624C44" w:rsidRDefault="00EB33AE" w:rsidP="00EB33AE">
            <w:pPr>
              <w:rPr>
                <w:b/>
                <w:color w:val="FF0000"/>
                <w:lang w:val="en-US"/>
              </w:rPr>
            </w:pPr>
            <w:r w:rsidRPr="00624C44">
              <w:rPr>
                <w:b/>
                <w:color w:val="FF0000"/>
                <w:lang w:val="en-US"/>
              </w:rPr>
              <w:t>/left</w:t>
            </w:r>
          </w:p>
        </w:tc>
        <w:tc>
          <w:tcPr>
            <w:tcW w:w="2127" w:type="dxa"/>
            <w:shd w:val="clear" w:color="auto" w:fill="D6E3BC" w:themeFill="accent3" w:themeFillTint="66"/>
          </w:tcPr>
          <w:p w14:paraId="27095AF1"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2CF29A41" w14:textId="77777777" w:rsidR="00EB33AE" w:rsidRPr="00624C44" w:rsidRDefault="00EB33AE" w:rsidP="00EB33AE">
            <w:pPr>
              <w:rPr>
                <w:lang w:val="en-US"/>
              </w:rPr>
            </w:pPr>
          </w:p>
        </w:tc>
        <w:tc>
          <w:tcPr>
            <w:tcW w:w="2126" w:type="dxa"/>
            <w:shd w:val="clear" w:color="auto" w:fill="D6E3BC" w:themeFill="accent3" w:themeFillTint="66"/>
          </w:tcPr>
          <w:p w14:paraId="72148D1F" w14:textId="77777777" w:rsidR="00EB33AE" w:rsidRPr="00624C44" w:rsidRDefault="00EB33AE" w:rsidP="00EB33AE">
            <w:pPr>
              <w:rPr>
                <w:lang w:val="en-US"/>
              </w:rPr>
            </w:pPr>
          </w:p>
        </w:tc>
      </w:tr>
      <w:tr w:rsidR="00EB33AE" w:rsidRPr="00624C44" w14:paraId="64BE7C39" w14:textId="77777777" w:rsidTr="00AD3DA7">
        <w:trPr>
          <w:cantSplit/>
          <w:trHeight w:val="23"/>
        </w:trPr>
        <w:tc>
          <w:tcPr>
            <w:tcW w:w="993" w:type="dxa"/>
            <w:vMerge/>
            <w:shd w:val="clear" w:color="auto" w:fill="D6E3BC" w:themeFill="accent3" w:themeFillTint="66"/>
          </w:tcPr>
          <w:p w14:paraId="7E7561AA"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7830C4AB" w14:textId="77777777" w:rsidR="00EB33AE" w:rsidRPr="00624C44" w:rsidRDefault="00EB33AE" w:rsidP="00EB33AE">
            <w:pPr>
              <w:rPr>
                <w:b/>
                <w:color w:val="FF0000"/>
                <w:lang w:val="en-US"/>
              </w:rPr>
            </w:pPr>
          </w:p>
        </w:tc>
        <w:tc>
          <w:tcPr>
            <w:tcW w:w="1134" w:type="dxa"/>
            <w:vMerge/>
            <w:shd w:val="clear" w:color="auto" w:fill="D6E3BC" w:themeFill="accent3" w:themeFillTint="66"/>
          </w:tcPr>
          <w:p w14:paraId="01F5D587" w14:textId="77777777" w:rsidR="00EB33AE" w:rsidRPr="00624C44" w:rsidRDefault="00EB33AE" w:rsidP="00EB33AE">
            <w:pPr>
              <w:rPr>
                <w:b/>
                <w:color w:val="FF0000"/>
                <w:lang w:val="en-US"/>
              </w:rPr>
            </w:pPr>
          </w:p>
        </w:tc>
        <w:tc>
          <w:tcPr>
            <w:tcW w:w="850" w:type="dxa"/>
            <w:shd w:val="clear" w:color="auto" w:fill="D6E3BC" w:themeFill="accent3" w:themeFillTint="66"/>
          </w:tcPr>
          <w:p w14:paraId="4F0D43D4" w14:textId="77777777" w:rsidR="00EB33AE" w:rsidRPr="00624C44" w:rsidRDefault="00EB33AE" w:rsidP="00EB33AE">
            <w:pPr>
              <w:rPr>
                <w:b/>
                <w:color w:val="FF0000"/>
                <w:lang w:val="en-US"/>
              </w:rPr>
            </w:pPr>
            <w:r w:rsidRPr="00624C44">
              <w:rPr>
                <w:b/>
                <w:color w:val="FF0000"/>
                <w:lang w:val="en-US"/>
              </w:rPr>
              <w:t>/right</w:t>
            </w:r>
          </w:p>
        </w:tc>
        <w:tc>
          <w:tcPr>
            <w:tcW w:w="2127" w:type="dxa"/>
            <w:shd w:val="clear" w:color="auto" w:fill="D6E3BC" w:themeFill="accent3" w:themeFillTint="66"/>
          </w:tcPr>
          <w:p w14:paraId="4AF0072A" w14:textId="77777777" w:rsidR="00EB33AE" w:rsidRPr="00624C44" w:rsidRDefault="00EB33AE" w:rsidP="00EB33AE">
            <w:pPr>
              <w:rPr>
                <w:lang w:val="en-US"/>
              </w:rPr>
            </w:pPr>
            <w:r w:rsidRPr="00624C44">
              <w:rPr>
                <w:lang w:val="en-US"/>
              </w:rPr>
              <w:t>accent*</w:t>
            </w:r>
          </w:p>
        </w:tc>
        <w:tc>
          <w:tcPr>
            <w:tcW w:w="1984" w:type="dxa"/>
            <w:shd w:val="clear" w:color="auto" w:fill="D6E3BC" w:themeFill="accent3" w:themeFillTint="66"/>
          </w:tcPr>
          <w:p w14:paraId="754FBD5B" w14:textId="77777777" w:rsidR="00EB33AE" w:rsidRPr="00624C44" w:rsidRDefault="00EB33AE" w:rsidP="00EB33AE">
            <w:pPr>
              <w:rPr>
                <w:lang w:val="en-US"/>
              </w:rPr>
            </w:pPr>
          </w:p>
        </w:tc>
        <w:tc>
          <w:tcPr>
            <w:tcW w:w="2126" w:type="dxa"/>
            <w:shd w:val="clear" w:color="auto" w:fill="D6E3BC" w:themeFill="accent3" w:themeFillTint="66"/>
          </w:tcPr>
          <w:p w14:paraId="0F2049DE" w14:textId="77777777" w:rsidR="00EB33AE" w:rsidRPr="00624C44" w:rsidRDefault="00EB33AE" w:rsidP="00EB33AE">
            <w:pPr>
              <w:rPr>
                <w:lang w:val="en-US"/>
              </w:rPr>
            </w:pPr>
          </w:p>
        </w:tc>
      </w:tr>
      <w:tr w:rsidR="00EB33AE" w:rsidRPr="00624C44" w14:paraId="0795F2E3" w14:textId="77777777" w:rsidTr="00AD3DA7">
        <w:trPr>
          <w:cantSplit/>
          <w:trHeight w:val="229"/>
        </w:trPr>
        <w:tc>
          <w:tcPr>
            <w:tcW w:w="993" w:type="dxa"/>
            <w:vMerge/>
            <w:shd w:val="clear" w:color="auto" w:fill="D6E3BC" w:themeFill="accent3" w:themeFillTint="66"/>
          </w:tcPr>
          <w:p w14:paraId="7AB087D8" w14:textId="77777777" w:rsidR="00EB33AE" w:rsidRPr="00624C44" w:rsidRDefault="00EB33AE" w:rsidP="00EB33AE">
            <w:pPr>
              <w:rPr>
                <w:lang w:val="en-US"/>
              </w:rPr>
            </w:pPr>
          </w:p>
        </w:tc>
        <w:tc>
          <w:tcPr>
            <w:tcW w:w="1134" w:type="dxa"/>
            <w:shd w:val="clear" w:color="auto" w:fill="D6E3BC" w:themeFill="accent3" w:themeFillTint="66"/>
          </w:tcPr>
          <w:p w14:paraId="6158744F" w14:textId="77777777" w:rsidR="00EB33AE" w:rsidRPr="00624C44" w:rsidRDefault="00EB33AE" w:rsidP="00EB33AE">
            <w:pPr>
              <w:rPr>
                <w:lang w:val="en-US"/>
              </w:rPr>
            </w:pPr>
            <w:r w:rsidRPr="00624C44">
              <w:rPr>
                <w:b/>
                <w:color w:val="FF0000"/>
                <w:lang w:val="en-US"/>
              </w:rPr>
              <w:t>/</w:t>
            </w:r>
            <w:proofErr w:type="spellStart"/>
            <w:r w:rsidRPr="00624C44">
              <w:rPr>
                <w:b/>
                <w:color w:val="FF0000"/>
                <w:lang w:val="en-US"/>
              </w:rPr>
              <w:t>doubleArmSide</w:t>
            </w:r>
            <w:proofErr w:type="spellEnd"/>
          </w:p>
        </w:tc>
        <w:tc>
          <w:tcPr>
            <w:tcW w:w="1134" w:type="dxa"/>
            <w:shd w:val="clear" w:color="auto" w:fill="D6E3BC" w:themeFill="accent3" w:themeFillTint="66"/>
          </w:tcPr>
          <w:p w14:paraId="1972EADF" w14:textId="77777777" w:rsidR="00EB33AE" w:rsidRPr="00624C44" w:rsidRDefault="00EB33AE" w:rsidP="00EB33AE">
            <w:pPr>
              <w:rPr>
                <w:lang w:val="en-US"/>
              </w:rPr>
            </w:pPr>
          </w:p>
        </w:tc>
        <w:tc>
          <w:tcPr>
            <w:tcW w:w="850" w:type="dxa"/>
            <w:shd w:val="clear" w:color="auto" w:fill="D6E3BC" w:themeFill="accent3" w:themeFillTint="66"/>
          </w:tcPr>
          <w:p w14:paraId="68A91D43" w14:textId="77777777" w:rsidR="00EB33AE" w:rsidRPr="00624C44" w:rsidRDefault="00EB33AE" w:rsidP="00EB33AE">
            <w:pPr>
              <w:rPr>
                <w:lang w:val="en-US"/>
              </w:rPr>
            </w:pPr>
          </w:p>
        </w:tc>
        <w:tc>
          <w:tcPr>
            <w:tcW w:w="2127" w:type="dxa"/>
            <w:shd w:val="clear" w:color="auto" w:fill="D6E3BC" w:themeFill="accent3" w:themeFillTint="66"/>
          </w:tcPr>
          <w:p w14:paraId="3AD492A5" w14:textId="77777777" w:rsidR="00EB33AE" w:rsidRPr="00624C44" w:rsidRDefault="00EB33AE" w:rsidP="00EB33AE">
            <w:pPr>
              <w:rPr>
                <w:lang w:val="en-US"/>
              </w:rPr>
            </w:pPr>
            <w:r w:rsidRPr="00624C44">
              <w:rPr>
                <w:lang w:val="en-US"/>
              </w:rPr>
              <w:t>accent (something very special)</w:t>
            </w:r>
          </w:p>
        </w:tc>
        <w:tc>
          <w:tcPr>
            <w:tcW w:w="1984" w:type="dxa"/>
            <w:shd w:val="clear" w:color="auto" w:fill="D6E3BC" w:themeFill="accent3" w:themeFillTint="66"/>
          </w:tcPr>
          <w:p w14:paraId="080A8EB9" w14:textId="77777777" w:rsidR="00EB33AE" w:rsidRPr="00624C44" w:rsidRDefault="00EB33AE" w:rsidP="00EB33AE">
            <w:pPr>
              <w:rPr>
                <w:lang w:val="en-US"/>
              </w:rPr>
            </w:pPr>
          </w:p>
        </w:tc>
        <w:tc>
          <w:tcPr>
            <w:tcW w:w="2126" w:type="dxa"/>
            <w:shd w:val="clear" w:color="auto" w:fill="D6E3BC" w:themeFill="accent3" w:themeFillTint="66"/>
          </w:tcPr>
          <w:p w14:paraId="18120D53" w14:textId="77777777" w:rsidR="00EB33AE" w:rsidRPr="00624C44" w:rsidRDefault="00EB33AE" w:rsidP="00EB33AE">
            <w:pPr>
              <w:rPr>
                <w:lang w:val="en-US"/>
              </w:rPr>
            </w:pPr>
          </w:p>
        </w:tc>
      </w:tr>
      <w:tr w:rsidR="00EB33AE" w:rsidRPr="00624C44" w14:paraId="1C31F7A3" w14:textId="77777777" w:rsidTr="00AD3DA7">
        <w:trPr>
          <w:cantSplit/>
          <w:trHeight w:val="23"/>
        </w:trPr>
        <w:tc>
          <w:tcPr>
            <w:tcW w:w="993" w:type="dxa"/>
            <w:vMerge/>
            <w:shd w:val="clear" w:color="auto" w:fill="D6E3BC" w:themeFill="accent3" w:themeFillTint="66"/>
          </w:tcPr>
          <w:p w14:paraId="1E9397C1" w14:textId="77777777" w:rsidR="00EB33AE" w:rsidRPr="00624C44" w:rsidRDefault="00EB33AE" w:rsidP="00EB33AE">
            <w:pPr>
              <w:rPr>
                <w:lang w:val="en-US"/>
              </w:rPr>
            </w:pPr>
          </w:p>
        </w:tc>
        <w:tc>
          <w:tcPr>
            <w:tcW w:w="1134" w:type="dxa"/>
            <w:shd w:val="clear" w:color="auto" w:fill="D6E3BC" w:themeFill="accent3" w:themeFillTint="66"/>
          </w:tcPr>
          <w:p w14:paraId="1F317DD0" w14:textId="77777777" w:rsidR="00EB33AE" w:rsidRPr="00624C44" w:rsidRDefault="00EB33AE" w:rsidP="00EB33AE">
            <w:pPr>
              <w:rPr>
                <w:lang w:val="en-US"/>
              </w:rPr>
            </w:pPr>
            <w:r w:rsidRPr="00624C44">
              <w:rPr>
                <w:lang w:val="en-US"/>
              </w:rPr>
              <w:t>/</w:t>
            </w:r>
            <w:proofErr w:type="spellStart"/>
            <w:r w:rsidRPr="00624C44">
              <w:rPr>
                <w:lang w:val="en-US"/>
              </w:rPr>
              <w:t>doubleArmSideClose</w:t>
            </w:r>
            <w:proofErr w:type="spellEnd"/>
          </w:p>
        </w:tc>
        <w:tc>
          <w:tcPr>
            <w:tcW w:w="1134" w:type="dxa"/>
            <w:shd w:val="clear" w:color="auto" w:fill="D6E3BC" w:themeFill="accent3" w:themeFillTint="66"/>
          </w:tcPr>
          <w:p w14:paraId="48B45EF7" w14:textId="77777777" w:rsidR="00EB33AE" w:rsidRPr="00624C44" w:rsidRDefault="00EB33AE" w:rsidP="00EB33AE">
            <w:pPr>
              <w:rPr>
                <w:lang w:val="en-US"/>
              </w:rPr>
            </w:pPr>
          </w:p>
        </w:tc>
        <w:tc>
          <w:tcPr>
            <w:tcW w:w="850" w:type="dxa"/>
            <w:shd w:val="clear" w:color="auto" w:fill="D6E3BC" w:themeFill="accent3" w:themeFillTint="66"/>
          </w:tcPr>
          <w:p w14:paraId="4AAC11BB" w14:textId="77777777" w:rsidR="00EB33AE" w:rsidRPr="00624C44" w:rsidRDefault="00EB33AE" w:rsidP="00EB33AE">
            <w:pPr>
              <w:rPr>
                <w:lang w:val="en-US"/>
              </w:rPr>
            </w:pPr>
          </w:p>
        </w:tc>
        <w:tc>
          <w:tcPr>
            <w:tcW w:w="2127" w:type="dxa"/>
            <w:shd w:val="clear" w:color="auto" w:fill="D6E3BC" w:themeFill="accent3" w:themeFillTint="66"/>
          </w:tcPr>
          <w:p w14:paraId="46311145" w14:textId="77777777" w:rsidR="00EB33AE" w:rsidRPr="00624C44" w:rsidRDefault="00EB33AE" w:rsidP="00EB33AE">
            <w:pPr>
              <w:rPr>
                <w:lang w:val="en-US"/>
              </w:rPr>
            </w:pPr>
          </w:p>
        </w:tc>
        <w:tc>
          <w:tcPr>
            <w:tcW w:w="1984" w:type="dxa"/>
            <w:shd w:val="clear" w:color="auto" w:fill="D6E3BC" w:themeFill="accent3" w:themeFillTint="66"/>
          </w:tcPr>
          <w:p w14:paraId="637051D7" w14:textId="77777777" w:rsidR="00EB33AE" w:rsidRPr="00624C44" w:rsidRDefault="00EB33AE" w:rsidP="00EB33AE">
            <w:pPr>
              <w:rPr>
                <w:lang w:val="en-US"/>
              </w:rPr>
            </w:pPr>
          </w:p>
        </w:tc>
        <w:tc>
          <w:tcPr>
            <w:tcW w:w="2126" w:type="dxa"/>
            <w:shd w:val="clear" w:color="auto" w:fill="D6E3BC" w:themeFill="accent3" w:themeFillTint="66"/>
          </w:tcPr>
          <w:p w14:paraId="670093C6" w14:textId="77777777" w:rsidR="00EB33AE" w:rsidRPr="00624C44" w:rsidRDefault="00EB33AE" w:rsidP="00EB33AE">
            <w:pPr>
              <w:rPr>
                <w:lang w:val="en-US"/>
              </w:rPr>
            </w:pPr>
          </w:p>
        </w:tc>
      </w:tr>
      <w:tr w:rsidR="00EB33AE" w:rsidRPr="00624C44" w14:paraId="2F9876E5" w14:textId="77777777" w:rsidTr="00AD3DA7">
        <w:trPr>
          <w:cantSplit/>
          <w:trHeight w:val="23"/>
        </w:trPr>
        <w:tc>
          <w:tcPr>
            <w:tcW w:w="993" w:type="dxa"/>
            <w:vMerge/>
            <w:shd w:val="clear" w:color="auto" w:fill="D6E3BC" w:themeFill="accent3" w:themeFillTint="66"/>
          </w:tcPr>
          <w:p w14:paraId="43F5E07C" w14:textId="77777777" w:rsidR="00EB33AE" w:rsidRPr="00624C44" w:rsidRDefault="00EB33AE" w:rsidP="00EB33AE">
            <w:pPr>
              <w:rPr>
                <w:lang w:val="en-US"/>
              </w:rPr>
            </w:pPr>
          </w:p>
        </w:tc>
        <w:tc>
          <w:tcPr>
            <w:tcW w:w="1134" w:type="dxa"/>
            <w:shd w:val="clear" w:color="auto" w:fill="D6E3BC" w:themeFill="accent3" w:themeFillTint="66"/>
          </w:tcPr>
          <w:p w14:paraId="4AB1DEB2" w14:textId="77777777" w:rsidR="00EB33AE" w:rsidRPr="00624C44" w:rsidRDefault="00EB33AE" w:rsidP="00EB33AE">
            <w:pPr>
              <w:rPr>
                <w:lang w:val="en-US"/>
              </w:rPr>
            </w:pPr>
            <w:r w:rsidRPr="00624C44">
              <w:rPr>
                <w:b/>
                <w:color w:val="FF0000"/>
                <w:lang w:val="en-US"/>
              </w:rPr>
              <w:t>/jump</w:t>
            </w:r>
          </w:p>
        </w:tc>
        <w:tc>
          <w:tcPr>
            <w:tcW w:w="1134" w:type="dxa"/>
            <w:shd w:val="clear" w:color="auto" w:fill="D6E3BC" w:themeFill="accent3" w:themeFillTint="66"/>
          </w:tcPr>
          <w:p w14:paraId="24B930DA" w14:textId="77777777" w:rsidR="00EB33AE" w:rsidRPr="00624C44" w:rsidRDefault="00EB33AE" w:rsidP="00EB33AE">
            <w:pPr>
              <w:rPr>
                <w:lang w:val="en-US"/>
              </w:rPr>
            </w:pPr>
          </w:p>
        </w:tc>
        <w:tc>
          <w:tcPr>
            <w:tcW w:w="850" w:type="dxa"/>
            <w:shd w:val="clear" w:color="auto" w:fill="D6E3BC" w:themeFill="accent3" w:themeFillTint="66"/>
          </w:tcPr>
          <w:p w14:paraId="6F93DB08" w14:textId="77777777" w:rsidR="00EB33AE" w:rsidRPr="00624C44" w:rsidRDefault="00EB33AE" w:rsidP="00EB33AE">
            <w:pPr>
              <w:rPr>
                <w:lang w:val="en-US"/>
              </w:rPr>
            </w:pPr>
          </w:p>
        </w:tc>
        <w:tc>
          <w:tcPr>
            <w:tcW w:w="2127" w:type="dxa"/>
            <w:shd w:val="clear" w:color="auto" w:fill="D6E3BC" w:themeFill="accent3" w:themeFillTint="66"/>
          </w:tcPr>
          <w:p w14:paraId="1646B8D2" w14:textId="77777777" w:rsidR="00EB33AE" w:rsidRPr="00624C44" w:rsidRDefault="00EB33AE" w:rsidP="00EB33AE">
            <w:pPr>
              <w:rPr>
                <w:lang w:val="en-US"/>
              </w:rPr>
            </w:pPr>
            <w:r w:rsidRPr="00624C44">
              <w:rPr>
                <w:lang w:val="en-US"/>
              </w:rPr>
              <w:t>accent (something very large)</w:t>
            </w:r>
          </w:p>
        </w:tc>
        <w:tc>
          <w:tcPr>
            <w:tcW w:w="1984" w:type="dxa"/>
            <w:shd w:val="clear" w:color="auto" w:fill="D6E3BC" w:themeFill="accent3" w:themeFillTint="66"/>
          </w:tcPr>
          <w:p w14:paraId="322D0DF5" w14:textId="77777777" w:rsidR="00EB33AE" w:rsidRPr="00624C44" w:rsidRDefault="00EB33AE" w:rsidP="00EB33AE">
            <w:pPr>
              <w:rPr>
                <w:lang w:val="en-US"/>
              </w:rPr>
            </w:pPr>
          </w:p>
        </w:tc>
        <w:tc>
          <w:tcPr>
            <w:tcW w:w="2126" w:type="dxa"/>
            <w:shd w:val="clear" w:color="auto" w:fill="D6E3BC" w:themeFill="accent3" w:themeFillTint="66"/>
          </w:tcPr>
          <w:p w14:paraId="057D364A" w14:textId="77777777" w:rsidR="00EB33AE" w:rsidRPr="00624C44" w:rsidRDefault="00EB33AE" w:rsidP="00EB33AE">
            <w:pPr>
              <w:rPr>
                <w:lang w:val="en-US"/>
              </w:rPr>
            </w:pPr>
          </w:p>
        </w:tc>
      </w:tr>
      <w:tr w:rsidR="00EB33AE" w:rsidRPr="00624C44" w14:paraId="6495F0CD" w14:textId="77777777" w:rsidTr="00AD3DA7">
        <w:trPr>
          <w:cantSplit/>
          <w:trHeight w:val="310"/>
        </w:trPr>
        <w:tc>
          <w:tcPr>
            <w:tcW w:w="993" w:type="dxa"/>
            <w:vMerge/>
            <w:tcBorders>
              <w:bottom w:val="single" w:sz="4" w:space="0" w:color="auto"/>
            </w:tcBorders>
            <w:shd w:val="clear" w:color="auto" w:fill="D6E3BC" w:themeFill="accent3" w:themeFillTint="66"/>
          </w:tcPr>
          <w:p w14:paraId="07160A02" w14:textId="77777777" w:rsidR="00EB33AE" w:rsidRPr="00624C44" w:rsidRDefault="00EB33AE" w:rsidP="00EB33AE">
            <w:pPr>
              <w:rPr>
                <w:lang w:val="en-US"/>
              </w:rPr>
            </w:pPr>
          </w:p>
        </w:tc>
        <w:tc>
          <w:tcPr>
            <w:tcW w:w="1134" w:type="dxa"/>
            <w:tcBorders>
              <w:bottom w:val="single" w:sz="4" w:space="0" w:color="auto"/>
            </w:tcBorders>
            <w:shd w:val="clear" w:color="auto" w:fill="D6E3BC" w:themeFill="accent3" w:themeFillTint="66"/>
          </w:tcPr>
          <w:p w14:paraId="738AA7E5" w14:textId="77777777" w:rsidR="00EB33AE" w:rsidRPr="00624C44" w:rsidRDefault="00EB33AE" w:rsidP="00EB33AE">
            <w:pPr>
              <w:rPr>
                <w:lang w:val="en-US"/>
              </w:rPr>
            </w:pPr>
            <w:r w:rsidRPr="00624C44">
              <w:rPr>
                <w:lang w:val="en-US"/>
              </w:rPr>
              <w:t>/clap</w:t>
            </w:r>
          </w:p>
        </w:tc>
        <w:tc>
          <w:tcPr>
            <w:tcW w:w="1134" w:type="dxa"/>
            <w:tcBorders>
              <w:bottom w:val="single" w:sz="4" w:space="0" w:color="auto"/>
            </w:tcBorders>
            <w:shd w:val="clear" w:color="auto" w:fill="D6E3BC" w:themeFill="accent3" w:themeFillTint="66"/>
          </w:tcPr>
          <w:p w14:paraId="2957ECBC" w14:textId="77777777" w:rsidR="00EB33AE" w:rsidRPr="00624C44" w:rsidRDefault="00EB33AE" w:rsidP="00EB33AE">
            <w:pPr>
              <w:rPr>
                <w:lang w:val="en-US"/>
              </w:rPr>
            </w:pPr>
          </w:p>
        </w:tc>
        <w:tc>
          <w:tcPr>
            <w:tcW w:w="850" w:type="dxa"/>
            <w:tcBorders>
              <w:bottom w:val="single" w:sz="4" w:space="0" w:color="auto"/>
            </w:tcBorders>
            <w:shd w:val="clear" w:color="auto" w:fill="D6E3BC" w:themeFill="accent3" w:themeFillTint="66"/>
          </w:tcPr>
          <w:p w14:paraId="2D21BB8B" w14:textId="77777777" w:rsidR="00EB33AE" w:rsidRPr="00624C44" w:rsidRDefault="00EB33AE" w:rsidP="00EB33AE">
            <w:pPr>
              <w:rPr>
                <w:lang w:val="en-US"/>
              </w:rPr>
            </w:pPr>
          </w:p>
        </w:tc>
        <w:tc>
          <w:tcPr>
            <w:tcW w:w="2127" w:type="dxa"/>
            <w:tcBorders>
              <w:bottom w:val="single" w:sz="4" w:space="0" w:color="auto"/>
            </w:tcBorders>
            <w:shd w:val="clear" w:color="auto" w:fill="D6E3BC" w:themeFill="accent3" w:themeFillTint="66"/>
          </w:tcPr>
          <w:p w14:paraId="022495C5" w14:textId="77777777" w:rsidR="00EB33AE" w:rsidRPr="00624C44" w:rsidRDefault="00EB33AE" w:rsidP="00EB33AE">
            <w:pPr>
              <w:rPr>
                <w:lang w:val="en-US"/>
              </w:rPr>
            </w:pPr>
          </w:p>
        </w:tc>
        <w:tc>
          <w:tcPr>
            <w:tcW w:w="1984" w:type="dxa"/>
            <w:tcBorders>
              <w:bottom w:val="single" w:sz="4" w:space="0" w:color="auto"/>
            </w:tcBorders>
            <w:shd w:val="clear" w:color="auto" w:fill="D6E3BC" w:themeFill="accent3" w:themeFillTint="66"/>
          </w:tcPr>
          <w:p w14:paraId="50926AFA" w14:textId="77777777" w:rsidR="00EB33AE" w:rsidRPr="00624C44" w:rsidRDefault="00EB33AE" w:rsidP="00EB33AE">
            <w:pPr>
              <w:rPr>
                <w:lang w:val="en-US"/>
              </w:rPr>
            </w:pPr>
          </w:p>
        </w:tc>
        <w:tc>
          <w:tcPr>
            <w:tcW w:w="2126" w:type="dxa"/>
            <w:tcBorders>
              <w:bottom w:val="single" w:sz="4" w:space="0" w:color="auto"/>
            </w:tcBorders>
            <w:shd w:val="clear" w:color="auto" w:fill="D6E3BC" w:themeFill="accent3" w:themeFillTint="66"/>
          </w:tcPr>
          <w:p w14:paraId="1C1ECC72" w14:textId="77777777" w:rsidR="00EB33AE" w:rsidRPr="00624C44" w:rsidRDefault="00EB33AE" w:rsidP="00EB33AE">
            <w:pPr>
              <w:rPr>
                <w:lang w:val="en-US"/>
              </w:rPr>
            </w:pPr>
          </w:p>
        </w:tc>
      </w:tr>
      <w:tr w:rsidR="00EB33AE" w:rsidRPr="00624C44" w14:paraId="7A66D1AB" w14:textId="77777777" w:rsidTr="00AD3DA7">
        <w:trPr>
          <w:cantSplit/>
          <w:trHeight w:val="275"/>
        </w:trPr>
        <w:tc>
          <w:tcPr>
            <w:tcW w:w="993" w:type="dxa"/>
            <w:vMerge w:val="restart"/>
            <w:shd w:val="clear" w:color="auto" w:fill="92CDDC" w:themeFill="accent5" w:themeFillTint="99"/>
          </w:tcPr>
          <w:p w14:paraId="6743DBEF" w14:textId="77777777" w:rsidR="00EB33AE" w:rsidRPr="00624C44" w:rsidRDefault="00EB33AE" w:rsidP="00EB33AE">
            <w:pPr>
              <w:rPr>
                <w:b/>
                <w:color w:val="FF0000"/>
                <w:lang w:val="en-US"/>
              </w:rPr>
            </w:pPr>
            <w:r w:rsidRPr="00624C44">
              <w:rPr>
                <w:b/>
                <w:color w:val="FF0000"/>
                <w:lang w:val="en-US"/>
              </w:rPr>
              <w:lastRenderedPageBreak/>
              <w:t>/activity</w:t>
            </w:r>
          </w:p>
        </w:tc>
        <w:tc>
          <w:tcPr>
            <w:tcW w:w="1134" w:type="dxa"/>
            <w:shd w:val="clear" w:color="auto" w:fill="92CDDC" w:themeFill="accent5" w:themeFillTint="99"/>
          </w:tcPr>
          <w:p w14:paraId="31595C82" w14:textId="77777777" w:rsidR="00EB33AE" w:rsidRPr="00624C44" w:rsidRDefault="00EB33AE" w:rsidP="00EB33AE">
            <w:pPr>
              <w:rPr>
                <w:b/>
                <w:color w:val="FF0000"/>
                <w:lang w:val="en-US"/>
              </w:rPr>
            </w:pPr>
            <w:r w:rsidRPr="00624C44">
              <w:rPr>
                <w:b/>
                <w:color w:val="FF0000"/>
                <w:lang w:val="en-US"/>
              </w:rPr>
              <w:t>/normal</w:t>
            </w:r>
          </w:p>
        </w:tc>
        <w:tc>
          <w:tcPr>
            <w:tcW w:w="1134" w:type="dxa"/>
            <w:tcBorders>
              <w:bottom w:val="single" w:sz="4" w:space="0" w:color="auto"/>
            </w:tcBorders>
            <w:shd w:val="clear" w:color="auto" w:fill="92CDDC" w:themeFill="accent5" w:themeFillTint="99"/>
          </w:tcPr>
          <w:p w14:paraId="4C3EA44B" w14:textId="77777777" w:rsidR="00EB33AE" w:rsidRPr="00624C44" w:rsidRDefault="00EB33AE" w:rsidP="00EB33AE">
            <w:pPr>
              <w:rPr>
                <w:lang w:val="en-US"/>
              </w:rPr>
            </w:pPr>
          </w:p>
        </w:tc>
        <w:tc>
          <w:tcPr>
            <w:tcW w:w="850" w:type="dxa"/>
            <w:tcBorders>
              <w:bottom w:val="single" w:sz="4" w:space="0" w:color="auto"/>
            </w:tcBorders>
            <w:shd w:val="clear" w:color="auto" w:fill="92CDDC" w:themeFill="accent5" w:themeFillTint="99"/>
          </w:tcPr>
          <w:p w14:paraId="1A31AC83" w14:textId="77777777" w:rsidR="00EB33AE" w:rsidRPr="00624C44" w:rsidRDefault="00EB33AE" w:rsidP="00EB33AE">
            <w:pPr>
              <w:rPr>
                <w:lang w:val="en-US"/>
              </w:rPr>
            </w:pPr>
          </w:p>
        </w:tc>
        <w:tc>
          <w:tcPr>
            <w:tcW w:w="2127" w:type="dxa"/>
            <w:tcBorders>
              <w:bottom w:val="single" w:sz="4" w:space="0" w:color="auto"/>
            </w:tcBorders>
            <w:shd w:val="clear" w:color="auto" w:fill="92CDDC" w:themeFill="accent5" w:themeFillTint="99"/>
          </w:tcPr>
          <w:p w14:paraId="7EB3DA34" w14:textId="77777777" w:rsidR="00EB33AE" w:rsidRPr="00624C44" w:rsidRDefault="00EB33AE" w:rsidP="00EB33AE">
            <w:pPr>
              <w:rPr>
                <w:lang w:val="en-US"/>
              </w:rPr>
            </w:pPr>
          </w:p>
        </w:tc>
        <w:tc>
          <w:tcPr>
            <w:tcW w:w="1984" w:type="dxa"/>
            <w:tcBorders>
              <w:bottom w:val="single" w:sz="4" w:space="0" w:color="auto"/>
            </w:tcBorders>
            <w:shd w:val="clear" w:color="auto" w:fill="92CDDC" w:themeFill="accent5" w:themeFillTint="99"/>
          </w:tcPr>
          <w:p w14:paraId="54C6FB12" w14:textId="77777777" w:rsidR="00EB33AE" w:rsidRPr="00624C44" w:rsidRDefault="00EB33AE" w:rsidP="00EB33AE">
            <w:pPr>
              <w:rPr>
                <w:lang w:val="en-US"/>
              </w:rPr>
            </w:pPr>
            <w:r w:rsidRPr="00624C44">
              <w:rPr>
                <w:lang w:val="en-US"/>
              </w:rPr>
              <w:t>energy level</w:t>
            </w:r>
          </w:p>
        </w:tc>
        <w:tc>
          <w:tcPr>
            <w:tcW w:w="2126" w:type="dxa"/>
            <w:tcBorders>
              <w:bottom w:val="single" w:sz="4" w:space="0" w:color="auto"/>
            </w:tcBorders>
            <w:shd w:val="clear" w:color="auto" w:fill="92CDDC" w:themeFill="accent5" w:themeFillTint="99"/>
          </w:tcPr>
          <w:p w14:paraId="709AB6E1" w14:textId="77777777" w:rsidR="00EB33AE" w:rsidRPr="00624C44" w:rsidRDefault="00EB33AE" w:rsidP="00EB33AE">
            <w:pPr>
              <w:rPr>
                <w:lang w:val="en-US"/>
              </w:rPr>
            </w:pPr>
            <w:r w:rsidRPr="00624C44">
              <w:rPr>
                <w:lang w:val="en-US"/>
              </w:rPr>
              <w:t>energy level</w:t>
            </w:r>
          </w:p>
        </w:tc>
      </w:tr>
      <w:tr w:rsidR="00EB33AE" w:rsidRPr="00624C44" w14:paraId="61889883" w14:textId="77777777" w:rsidTr="00AD3DA7">
        <w:trPr>
          <w:cantSplit/>
          <w:trHeight w:val="302"/>
        </w:trPr>
        <w:tc>
          <w:tcPr>
            <w:tcW w:w="993" w:type="dxa"/>
            <w:vMerge/>
            <w:shd w:val="clear" w:color="auto" w:fill="92CDDC" w:themeFill="accent5" w:themeFillTint="99"/>
          </w:tcPr>
          <w:p w14:paraId="558677BE" w14:textId="77777777" w:rsidR="00EB33AE" w:rsidRPr="00624C44" w:rsidRDefault="00EB33AE" w:rsidP="00EB33AE">
            <w:pPr>
              <w:rPr>
                <w:lang w:val="en-US"/>
              </w:rPr>
            </w:pPr>
          </w:p>
        </w:tc>
        <w:tc>
          <w:tcPr>
            <w:tcW w:w="1134" w:type="dxa"/>
            <w:shd w:val="clear" w:color="auto" w:fill="92CDDC" w:themeFill="accent5" w:themeFillTint="99"/>
          </w:tcPr>
          <w:p w14:paraId="22ACA026" w14:textId="77777777" w:rsidR="00EB33AE" w:rsidRPr="00624C44" w:rsidRDefault="00EB33AE" w:rsidP="00EB33AE">
            <w:pPr>
              <w:rPr>
                <w:lang w:val="en-US"/>
              </w:rPr>
            </w:pPr>
            <w:r w:rsidRPr="00624C44">
              <w:rPr>
                <w:b/>
                <w:color w:val="FF0000"/>
                <w:lang w:val="en-US"/>
              </w:rPr>
              <w:t>/discrete</w:t>
            </w:r>
          </w:p>
        </w:tc>
        <w:tc>
          <w:tcPr>
            <w:tcW w:w="1134" w:type="dxa"/>
            <w:shd w:val="clear" w:color="auto" w:fill="92CDDC" w:themeFill="accent5" w:themeFillTint="99"/>
          </w:tcPr>
          <w:p w14:paraId="53888967" w14:textId="77777777" w:rsidR="00EB33AE" w:rsidRPr="00624C44" w:rsidRDefault="00EB33AE" w:rsidP="00EB33AE">
            <w:pPr>
              <w:rPr>
                <w:lang w:val="en-US"/>
              </w:rPr>
            </w:pPr>
          </w:p>
        </w:tc>
        <w:tc>
          <w:tcPr>
            <w:tcW w:w="850" w:type="dxa"/>
            <w:shd w:val="clear" w:color="auto" w:fill="92CDDC" w:themeFill="accent5" w:themeFillTint="99"/>
          </w:tcPr>
          <w:p w14:paraId="380C05B7" w14:textId="77777777" w:rsidR="00EB33AE" w:rsidRPr="00624C44" w:rsidRDefault="00EB33AE" w:rsidP="00EB33AE">
            <w:pPr>
              <w:rPr>
                <w:lang w:val="en-US"/>
              </w:rPr>
            </w:pPr>
          </w:p>
        </w:tc>
        <w:tc>
          <w:tcPr>
            <w:tcW w:w="2127" w:type="dxa"/>
            <w:shd w:val="clear" w:color="auto" w:fill="92CDDC" w:themeFill="accent5" w:themeFillTint="99"/>
          </w:tcPr>
          <w:p w14:paraId="40441A64" w14:textId="77777777" w:rsidR="00EB33AE" w:rsidRPr="00624C44" w:rsidRDefault="00EB33AE" w:rsidP="00EB33AE">
            <w:pPr>
              <w:rPr>
                <w:lang w:val="en-US"/>
              </w:rPr>
            </w:pPr>
          </w:p>
        </w:tc>
        <w:tc>
          <w:tcPr>
            <w:tcW w:w="1984" w:type="dxa"/>
            <w:shd w:val="clear" w:color="auto" w:fill="92CDDC" w:themeFill="accent5" w:themeFillTint="99"/>
          </w:tcPr>
          <w:p w14:paraId="0FB55129" w14:textId="77777777" w:rsidR="00EB33AE" w:rsidRPr="00624C44" w:rsidRDefault="00EB33AE" w:rsidP="00EB33AE">
            <w:pPr>
              <w:rPr>
                <w:lang w:val="en-US"/>
              </w:rPr>
            </w:pPr>
            <w:r w:rsidRPr="00624C44">
              <w:rPr>
                <w:lang w:val="en-US"/>
              </w:rPr>
              <w:t>discrete sounds</w:t>
            </w:r>
          </w:p>
        </w:tc>
        <w:tc>
          <w:tcPr>
            <w:tcW w:w="2126" w:type="dxa"/>
            <w:shd w:val="clear" w:color="auto" w:fill="92CDDC" w:themeFill="accent5" w:themeFillTint="99"/>
          </w:tcPr>
          <w:p w14:paraId="39F75BC6" w14:textId="77777777" w:rsidR="00EB33AE" w:rsidRPr="00624C44" w:rsidRDefault="00EB33AE" w:rsidP="00EB33AE">
            <w:pPr>
              <w:rPr>
                <w:lang w:val="en-US"/>
              </w:rPr>
            </w:pPr>
            <w:r w:rsidRPr="00624C44">
              <w:rPr>
                <w:lang w:val="en-US"/>
              </w:rPr>
              <w:t>discrete sounds</w:t>
            </w:r>
          </w:p>
        </w:tc>
      </w:tr>
      <w:tr w:rsidR="00EB33AE" w:rsidRPr="00624C44" w14:paraId="49AB284E" w14:textId="77777777" w:rsidTr="00AD3DA7">
        <w:trPr>
          <w:cantSplit/>
          <w:trHeight w:val="302"/>
        </w:trPr>
        <w:tc>
          <w:tcPr>
            <w:tcW w:w="993" w:type="dxa"/>
            <w:vMerge/>
            <w:shd w:val="clear" w:color="auto" w:fill="92CDDC" w:themeFill="accent5" w:themeFillTint="99"/>
          </w:tcPr>
          <w:p w14:paraId="504FD4C5" w14:textId="77777777" w:rsidR="00EB33AE" w:rsidRPr="00624C44" w:rsidRDefault="00EB33AE" w:rsidP="00EB33AE">
            <w:pPr>
              <w:rPr>
                <w:lang w:val="en-US"/>
              </w:rPr>
            </w:pPr>
          </w:p>
        </w:tc>
        <w:tc>
          <w:tcPr>
            <w:tcW w:w="1134" w:type="dxa"/>
            <w:shd w:val="clear" w:color="auto" w:fill="92CDDC" w:themeFill="accent5" w:themeFillTint="99"/>
          </w:tcPr>
          <w:p w14:paraId="21A27B16" w14:textId="77777777" w:rsidR="00EB33AE" w:rsidRPr="00624C44" w:rsidRDefault="00EB33AE" w:rsidP="00EB33AE">
            <w:pPr>
              <w:rPr>
                <w:lang w:val="en-US"/>
              </w:rPr>
            </w:pPr>
            <w:r w:rsidRPr="00624C44">
              <w:rPr>
                <w:lang w:val="en-US"/>
              </w:rPr>
              <w:t>/flow</w:t>
            </w:r>
          </w:p>
        </w:tc>
        <w:tc>
          <w:tcPr>
            <w:tcW w:w="1134" w:type="dxa"/>
            <w:shd w:val="clear" w:color="auto" w:fill="92CDDC" w:themeFill="accent5" w:themeFillTint="99"/>
          </w:tcPr>
          <w:p w14:paraId="7158B595" w14:textId="77777777" w:rsidR="00EB33AE" w:rsidRPr="00624C44" w:rsidRDefault="00EB33AE" w:rsidP="00EB33AE">
            <w:pPr>
              <w:rPr>
                <w:lang w:val="en-US"/>
              </w:rPr>
            </w:pPr>
            <w:r w:rsidRPr="00624C44">
              <w:rPr>
                <w:lang w:val="en-US"/>
              </w:rPr>
              <w:t>/leftwards</w:t>
            </w:r>
          </w:p>
        </w:tc>
        <w:tc>
          <w:tcPr>
            <w:tcW w:w="850" w:type="dxa"/>
            <w:shd w:val="clear" w:color="auto" w:fill="92CDDC" w:themeFill="accent5" w:themeFillTint="99"/>
          </w:tcPr>
          <w:p w14:paraId="733B16FA" w14:textId="77777777" w:rsidR="00EB33AE" w:rsidRPr="00624C44" w:rsidRDefault="00EB33AE" w:rsidP="00EB33AE">
            <w:pPr>
              <w:rPr>
                <w:lang w:val="en-US"/>
              </w:rPr>
            </w:pPr>
          </w:p>
        </w:tc>
        <w:tc>
          <w:tcPr>
            <w:tcW w:w="2127" w:type="dxa"/>
            <w:shd w:val="clear" w:color="auto" w:fill="92CDDC" w:themeFill="accent5" w:themeFillTint="99"/>
          </w:tcPr>
          <w:p w14:paraId="3CED6CC8" w14:textId="77777777" w:rsidR="00EB33AE" w:rsidRPr="00624C44" w:rsidRDefault="00EB33AE" w:rsidP="00EB33AE">
            <w:pPr>
              <w:rPr>
                <w:lang w:val="en-US"/>
              </w:rPr>
            </w:pPr>
          </w:p>
        </w:tc>
        <w:tc>
          <w:tcPr>
            <w:tcW w:w="1984" w:type="dxa"/>
            <w:shd w:val="clear" w:color="auto" w:fill="92CDDC" w:themeFill="accent5" w:themeFillTint="99"/>
          </w:tcPr>
          <w:p w14:paraId="7B730726" w14:textId="77777777" w:rsidR="00EB33AE" w:rsidRPr="00624C44" w:rsidRDefault="00EB33AE" w:rsidP="00EB33AE">
            <w:pPr>
              <w:rPr>
                <w:lang w:val="en-US"/>
              </w:rPr>
            </w:pPr>
          </w:p>
        </w:tc>
        <w:tc>
          <w:tcPr>
            <w:tcW w:w="2126" w:type="dxa"/>
            <w:shd w:val="clear" w:color="auto" w:fill="92CDDC" w:themeFill="accent5" w:themeFillTint="99"/>
          </w:tcPr>
          <w:p w14:paraId="06E63C7C" w14:textId="77777777" w:rsidR="00EB33AE" w:rsidRPr="00624C44" w:rsidRDefault="00EB33AE" w:rsidP="00EB33AE">
            <w:pPr>
              <w:rPr>
                <w:lang w:val="en-US"/>
              </w:rPr>
            </w:pPr>
          </w:p>
        </w:tc>
      </w:tr>
      <w:tr w:rsidR="00EB33AE" w:rsidRPr="00624C44" w14:paraId="1856B754" w14:textId="77777777" w:rsidTr="00AD3DA7">
        <w:trPr>
          <w:cantSplit/>
          <w:trHeight w:val="302"/>
        </w:trPr>
        <w:tc>
          <w:tcPr>
            <w:tcW w:w="993" w:type="dxa"/>
            <w:vMerge/>
            <w:shd w:val="clear" w:color="auto" w:fill="92CDDC" w:themeFill="accent5" w:themeFillTint="99"/>
          </w:tcPr>
          <w:p w14:paraId="46360836" w14:textId="77777777" w:rsidR="00EB33AE" w:rsidRPr="00624C44" w:rsidRDefault="00EB33AE" w:rsidP="00EB33AE">
            <w:pPr>
              <w:rPr>
                <w:lang w:val="en-US"/>
              </w:rPr>
            </w:pPr>
          </w:p>
        </w:tc>
        <w:tc>
          <w:tcPr>
            <w:tcW w:w="1134" w:type="dxa"/>
            <w:shd w:val="clear" w:color="auto" w:fill="92CDDC" w:themeFill="accent5" w:themeFillTint="99"/>
          </w:tcPr>
          <w:p w14:paraId="21E5CB39" w14:textId="77777777" w:rsidR="00EB33AE" w:rsidRPr="00624C44" w:rsidRDefault="00EB33AE" w:rsidP="00EB33AE">
            <w:pPr>
              <w:rPr>
                <w:lang w:val="en-US"/>
              </w:rPr>
            </w:pPr>
          </w:p>
        </w:tc>
        <w:tc>
          <w:tcPr>
            <w:tcW w:w="1134" w:type="dxa"/>
            <w:shd w:val="clear" w:color="auto" w:fill="92CDDC" w:themeFill="accent5" w:themeFillTint="99"/>
          </w:tcPr>
          <w:p w14:paraId="07B207C0" w14:textId="77777777" w:rsidR="00EB33AE" w:rsidRPr="00624C44" w:rsidRDefault="00EB33AE" w:rsidP="00EB33AE">
            <w:pPr>
              <w:rPr>
                <w:lang w:val="en-US"/>
              </w:rPr>
            </w:pPr>
            <w:r w:rsidRPr="00624C44">
              <w:rPr>
                <w:lang w:val="en-US"/>
              </w:rPr>
              <w:t>/rightwards</w:t>
            </w:r>
          </w:p>
        </w:tc>
        <w:tc>
          <w:tcPr>
            <w:tcW w:w="850" w:type="dxa"/>
            <w:shd w:val="clear" w:color="auto" w:fill="92CDDC" w:themeFill="accent5" w:themeFillTint="99"/>
          </w:tcPr>
          <w:p w14:paraId="53E01383" w14:textId="77777777" w:rsidR="00EB33AE" w:rsidRPr="00624C44" w:rsidRDefault="00EB33AE" w:rsidP="00EB33AE">
            <w:pPr>
              <w:rPr>
                <w:lang w:val="en-US"/>
              </w:rPr>
            </w:pPr>
          </w:p>
        </w:tc>
        <w:tc>
          <w:tcPr>
            <w:tcW w:w="2127" w:type="dxa"/>
            <w:shd w:val="clear" w:color="auto" w:fill="92CDDC" w:themeFill="accent5" w:themeFillTint="99"/>
          </w:tcPr>
          <w:p w14:paraId="56595C5C" w14:textId="77777777" w:rsidR="00EB33AE" w:rsidRPr="00624C44" w:rsidRDefault="00EB33AE" w:rsidP="00EB33AE">
            <w:pPr>
              <w:rPr>
                <w:lang w:val="en-US"/>
              </w:rPr>
            </w:pPr>
          </w:p>
        </w:tc>
        <w:tc>
          <w:tcPr>
            <w:tcW w:w="1984" w:type="dxa"/>
            <w:shd w:val="clear" w:color="auto" w:fill="92CDDC" w:themeFill="accent5" w:themeFillTint="99"/>
          </w:tcPr>
          <w:p w14:paraId="3D39121C" w14:textId="77777777" w:rsidR="00EB33AE" w:rsidRPr="00624C44" w:rsidRDefault="00EB33AE" w:rsidP="00EB33AE">
            <w:pPr>
              <w:rPr>
                <w:lang w:val="en-US"/>
              </w:rPr>
            </w:pPr>
          </w:p>
        </w:tc>
        <w:tc>
          <w:tcPr>
            <w:tcW w:w="2126" w:type="dxa"/>
            <w:shd w:val="clear" w:color="auto" w:fill="92CDDC" w:themeFill="accent5" w:themeFillTint="99"/>
          </w:tcPr>
          <w:p w14:paraId="51788A19" w14:textId="77777777" w:rsidR="00EB33AE" w:rsidRPr="00624C44" w:rsidRDefault="00EB33AE" w:rsidP="00EB33AE">
            <w:pPr>
              <w:rPr>
                <w:lang w:val="en-US"/>
              </w:rPr>
            </w:pPr>
          </w:p>
        </w:tc>
      </w:tr>
      <w:tr w:rsidR="00EB33AE" w:rsidRPr="00624C44" w14:paraId="68F13C6B" w14:textId="77777777" w:rsidTr="00AD3DA7">
        <w:trPr>
          <w:cantSplit/>
          <w:trHeight w:val="302"/>
        </w:trPr>
        <w:tc>
          <w:tcPr>
            <w:tcW w:w="993" w:type="dxa"/>
            <w:vMerge/>
            <w:shd w:val="clear" w:color="auto" w:fill="92CDDC" w:themeFill="accent5" w:themeFillTint="99"/>
          </w:tcPr>
          <w:p w14:paraId="51C3C79D" w14:textId="77777777" w:rsidR="00EB33AE" w:rsidRPr="00624C44" w:rsidRDefault="00EB33AE" w:rsidP="00EB33AE">
            <w:pPr>
              <w:rPr>
                <w:lang w:val="en-US"/>
              </w:rPr>
            </w:pPr>
          </w:p>
        </w:tc>
        <w:tc>
          <w:tcPr>
            <w:tcW w:w="1134" w:type="dxa"/>
            <w:shd w:val="clear" w:color="auto" w:fill="92CDDC" w:themeFill="accent5" w:themeFillTint="99"/>
          </w:tcPr>
          <w:p w14:paraId="5ECDB16B" w14:textId="77777777" w:rsidR="00EB33AE" w:rsidRPr="00624C44" w:rsidRDefault="00EB33AE" w:rsidP="00EB33AE">
            <w:pPr>
              <w:rPr>
                <w:lang w:val="en-US"/>
              </w:rPr>
            </w:pPr>
          </w:p>
        </w:tc>
        <w:tc>
          <w:tcPr>
            <w:tcW w:w="1134" w:type="dxa"/>
            <w:shd w:val="clear" w:color="auto" w:fill="92CDDC" w:themeFill="accent5" w:themeFillTint="99"/>
          </w:tcPr>
          <w:p w14:paraId="141C387B" w14:textId="77777777" w:rsidR="00EB33AE" w:rsidRPr="00624C44" w:rsidRDefault="00EB33AE" w:rsidP="00EB33AE">
            <w:pPr>
              <w:rPr>
                <w:lang w:val="en-US"/>
              </w:rPr>
            </w:pPr>
            <w:r w:rsidRPr="00624C44">
              <w:rPr>
                <w:lang w:val="en-US"/>
              </w:rPr>
              <w:t>/upwards</w:t>
            </w:r>
          </w:p>
        </w:tc>
        <w:tc>
          <w:tcPr>
            <w:tcW w:w="850" w:type="dxa"/>
            <w:shd w:val="clear" w:color="auto" w:fill="92CDDC" w:themeFill="accent5" w:themeFillTint="99"/>
          </w:tcPr>
          <w:p w14:paraId="19AF7BA9" w14:textId="77777777" w:rsidR="00EB33AE" w:rsidRPr="00624C44" w:rsidRDefault="00EB33AE" w:rsidP="00EB33AE">
            <w:pPr>
              <w:rPr>
                <w:lang w:val="en-US"/>
              </w:rPr>
            </w:pPr>
          </w:p>
        </w:tc>
        <w:tc>
          <w:tcPr>
            <w:tcW w:w="2127" w:type="dxa"/>
            <w:shd w:val="clear" w:color="auto" w:fill="92CDDC" w:themeFill="accent5" w:themeFillTint="99"/>
          </w:tcPr>
          <w:p w14:paraId="7C27C5FA" w14:textId="77777777" w:rsidR="00EB33AE" w:rsidRPr="00624C44" w:rsidRDefault="00EB33AE" w:rsidP="00EB33AE">
            <w:pPr>
              <w:rPr>
                <w:lang w:val="en-US"/>
              </w:rPr>
            </w:pPr>
          </w:p>
        </w:tc>
        <w:tc>
          <w:tcPr>
            <w:tcW w:w="1984" w:type="dxa"/>
            <w:shd w:val="clear" w:color="auto" w:fill="92CDDC" w:themeFill="accent5" w:themeFillTint="99"/>
          </w:tcPr>
          <w:p w14:paraId="1CE301E2" w14:textId="77777777" w:rsidR="00EB33AE" w:rsidRPr="00624C44" w:rsidRDefault="00EB33AE" w:rsidP="00EB33AE">
            <w:pPr>
              <w:rPr>
                <w:lang w:val="en-US"/>
              </w:rPr>
            </w:pPr>
          </w:p>
        </w:tc>
        <w:tc>
          <w:tcPr>
            <w:tcW w:w="2126" w:type="dxa"/>
            <w:shd w:val="clear" w:color="auto" w:fill="92CDDC" w:themeFill="accent5" w:themeFillTint="99"/>
          </w:tcPr>
          <w:p w14:paraId="4BCBEA88" w14:textId="77777777" w:rsidR="00EB33AE" w:rsidRPr="00624C44" w:rsidRDefault="00EB33AE" w:rsidP="00EB33AE">
            <w:pPr>
              <w:rPr>
                <w:lang w:val="en-US"/>
              </w:rPr>
            </w:pPr>
          </w:p>
        </w:tc>
      </w:tr>
      <w:tr w:rsidR="00EB33AE" w:rsidRPr="00624C44" w14:paraId="59589145" w14:textId="77777777" w:rsidTr="00AD3DA7">
        <w:trPr>
          <w:cantSplit/>
          <w:trHeight w:val="302"/>
        </w:trPr>
        <w:tc>
          <w:tcPr>
            <w:tcW w:w="993" w:type="dxa"/>
            <w:vMerge/>
            <w:shd w:val="clear" w:color="auto" w:fill="92CDDC" w:themeFill="accent5" w:themeFillTint="99"/>
          </w:tcPr>
          <w:p w14:paraId="09A7CCFC" w14:textId="77777777" w:rsidR="00EB33AE" w:rsidRPr="00624C44" w:rsidRDefault="00EB33AE" w:rsidP="00EB33AE">
            <w:pPr>
              <w:rPr>
                <w:lang w:val="en-US"/>
              </w:rPr>
            </w:pPr>
          </w:p>
        </w:tc>
        <w:tc>
          <w:tcPr>
            <w:tcW w:w="1134" w:type="dxa"/>
            <w:shd w:val="clear" w:color="auto" w:fill="92CDDC" w:themeFill="accent5" w:themeFillTint="99"/>
          </w:tcPr>
          <w:p w14:paraId="056F998C" w14:textId="77777777" w:rsidR="00EB33AE" w:rsidRPr="00624C44" w:rsidRDefault="00EB33AE" w:rsidP="00EB33AE">
            <w:pPr>
              <w:rPr>
                <w:lang w:val="en-US"/>
              </w:rPr>
            </w:pPr>
          </w:p>
        </w:tc>
        <w:tc>
          <w:tcPr>
            <w:tcW w:w="1134" w:type="dxa"/>
            <w:shd w:val="clear" w:color="auto" w:fill="92CDDC" w:themeFill="accent5" w:themeFillTint="99"/>
          </w:tcPr>
          <w:p w14:paraId="2562339A" w14:textId="77777777" w:rsidR="00EB33AE" w:rsidRPr="00624C44" w:rsidRDefault="00EB33AE" w:rsidP="00EB33AE">
            <w:pPr>
              <w:rPr>
                <w:lang w:val="en-US"/>
              </w:rPr>
            </w:pPr>
            <w:r w:rsidRPr="00624C44">
              <w:rPr>
                <w:lang w:val="en-US"/>
              </w:rPr>
              <w:t>/downwards</w:t>
            </w:r>
          </w:p>
        </w:tc>
        <w:tc>
          <w:tcPr>
            <w:tcW w:w="850" w:type="dxa"/>
            <w:shd w:val="clear" w:color="auto" w:fill="92CDDC" w:themeFill="accent5" w:themeFillTint="99"/>
          </w:tcPr>
          <w:p w14:paraId="43626713" w14:textId="77777777" w:rsidR="00EB33AE" w:rsidRPr="00624C44" w:rsidRDefault="00EB33AE" w:rsidP="00EB33AE">
            <w:pPr>
              <w:rPr>
                <w:lang w:val="en-US"/>
              </w:rPr>
            </w:pPr>
          </w:p>
        </w:tc>
        <w:tc>
          <w:tcPr>
            <w:tcW w:w="2127" w:type="dxa"/>
            <w:shd w:val="clear" w:color="auto" w:fill="92CDDC" w:themeFill="accent5" w:themeFillTint="99"/>
          </w:tcPr>
          <w:p w14:paraId="31190C5C" w14:textId="77777777" w:rsidR="00EB33AE" w:rsidRPr="00624C44" w:rsidRDefault="00EB33AE" w:rsidP="00EB33AE">
            <w:pPr>
              <w:rPr>
                <w:lang w:val="en-US"/>
              </w:rPr>
            </w:pPr>
          </w:p>
        </w:tc>
        <w:tc>
          <w:tcPr>
            <w:tcW w:w="1984" w:type="dxa"/>
            <w:shd w:val="clear" w:color="auto" w:fill="92CDDC" w:themeFill="accent5" w:themeFillTint="99"/>
          </w:tcPr>
          <w:p w14:paraId="28FBF1B3" w14:textId="77777777" w:rsidR="00EB33AE" w:rsidRPr="00624C44" w:rsidRDefault="00EB33AE" w:rsidP="00EB33AE">
            <w:pPr>
              <w:rPr>
                <w:lang w:val="en-US"/>
              </w:rPr>
            </w:pPr>
          </w:p>
        </w:tc>
        <w:tc>
          <w:tcPr>
            <w:tcW w:w="2126" w:type="dxa"/>
            <w:shd w:val="clear" w:color="auto" w:fill="92CDDC" w:themeFill="accent5" w:themeFillTint="99"/>
          </w:tcPr>
          <w:p w14:paraId="6474366B" w14:textId="77777777" w:rsidR="00EB33AE" w:rsidRPr="00624C44" w:rsidRDefault="00EB33AE" w:rsidP="00EB33AE">
            <w:pPr>
              <w:rPr>
                <w:lang w:val="en-US"/>
              </w:rPr>
            </w:pPr>
          </w:p>
        </w:tc>
      </w:tr>
    </w:tbl>
    <w:p w14:paraId="00FE1B35" w14:textId="77777777" w:rsidR="000D7195" w:rsidRPr="00624C44" w:rsidRDefault="000D7195" w:rsidP="000D7195">
      <w:pPr>
        <w:rPr>
          <w:ins w:id="1218" w:author="motioncomposer" w:date="2017-12-21T19:52:00Z"/>
          <w:lang w:val="en-US"/>
        </w:rPr>
      </w:pPr>
    </w:p>
    <w:p w14:paraId="2F6679A6" w14:textId="77777777" w:rsidR="00CD18FF" w:rsidRPr="00624C44" w:rsidRDefault="00CD18FF" w:rsidP="00CD18FF">
      <w:pPr>
        <w:rPr>
          <w:ins w:id="1219" w:author="motioncomposer" w:date="2017-12-21T19:52:00Z"/>
          <w:lang w:val="en-US"/>
        </w:rPr>
      </w:pPr>
      <w:ins w:id="1220" w:author="motioncomposer" w:date="2017-12-21T19:52:00Z">
        <w:r w:rsidRPr="00624C44">
          <w:rPr>
            <w:lang w:val="en-US"/>
          </w:rPr>
          <w:t xml:space="preserve">* - each could be a different sound, but that sounds like nuts.  more probably some simpler scheme, such as upper body this, lower body that, or purely random, sequenced or pseudo-random.   This – like many details – is discussed in the Techno Music tasks document in the </w:t>
        </w:r>
        <w:proofErr w:type="spellStart"/>
        <w:r w:rsidRPr="00624C44">
          <w:rPr>
            <w:lang w:val="en-US"/>
          </w:rPr>
          <w:t>MEWork</w:t>
        </w:r>
        <w:proofErr w:type="spellEnd"/>
        <w:r w:rsidRPr="00624C44">
          <w:rPr>
            <w:lang w:val="en-US"/>
          </w:rPr>
          <w:t xml:space="preserve"> folder. </w:t>
        </w:r>
      </w:ins>
    </w:p>
    <w:p w14:paraId="5BDA35E4" w14:textId="77777777" w:rsidR="00546A94" w:rsidRPr="00624C44" w:rsidRDefault="00546A94" w:rsidP="00546A94">
      <w:pPr>
        <w:rPr>
          <w:lang w:val="en-US"/>
        </w:rPr>
      </w:pPr>
    </w:p>
    <w:p w14:paraId="094C24C9" w14:textId="77777777" w:rsidR="00CD18FF" w:rsidRPr="00624C44" w:rsidRDefault="00CD18FF" w:rsidP="00CD18FF">
      <w:pPr>
        <w:rPr>
          <w:lang w:val="en-US"/>
        </w:rPr>
      </w:pPr>
      <w:bookmarkStart w:id="1221" w:name="_Toc362437907"/>
      <w:bookmarkStart w:id="1222" w:name="_Toc365022732"/>
      <w:bookmarkStart w:id="1223" w:name="_Toc369191204"/>
    </w:p>
    <w:p w14:paraId="6F13C351" w14:textId="77777777" w:rsidR="00D926EC" w:rsidRPr="00624C44" w:rsidRDefault="00D926EC" w:rsidP="00850AE1">
      <w:pPr>
        <w:pStyle w:val="Heading3"/>
        <w:rPr>
          <w:lang w:val="en-US"/>
        </w:rPr>
      </w:pPr>
      <w:bookmarkStart w:id="1224" w:name="_Toc380405781"/>
      <w:r w:rsidRPr="00624C44">
        <w:rPr>
          <w:lang w:val="en-US"/>
        </w:rPr>
        <w:t>List of Messages Compared in MC 2.0 vs. 3.0</w:t>
      </w:r>
      <w:bookmarkEnd w:id="1221"/>
      <w:bookmarkEnd w:id="1222"/>
      <w:bookmarkEnd w:id="1223"/>
      <w:bookmarkEnd w:id="1224"/>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83"/>
        <w:gridCol w:w="492"/>
        <w:gridCol w:w="230"/>
        <w:gridCol w:w="517"/>
        <w:gridCol w:w="747"/>
        <w:gridCol w:w="4307"/>
        <w:gridCol w:w="445"/>
        <w:gridCol w:w="241"/>
        <w:gridCol w:w="911"/>
      </w:tblGrid>
      <w:tr w:rsidR="00C12CB5" w:rsidRPr="00624C44" w14:paraId="4092BB53" w14:textId="0E691309" w:rsidTr="00AD3DA7">
        <w:trPr>
          <w:trHeight w:val="320"/>
        </w:trPr>
        <w:tc>
          <w:tcPr>
            <w:tcW w:w="4100" w:type="dxa"/>
            <w:gridSpan w:val="5"/>
            <w:tcBorders>
              <w:right w:val="single" w:sz="36" w:space="0" w:color="auto"/>
            </w:tcBorders>
            <w:shd w:val="clear" w:color="auto" w:fill="D9D9D9"/>
            <w:vAlign w:val="center"/>
          </w:tcPr>
          <w:p w14:paraId="6438FDD9" w14:textId="77777777" w:rsidR="00C12CB5" w:rsidRPr="00624C44" w:rsidRDefault="00C12CB5" w:rsidP="00D926EC">
            <w:pPr>
              <w:rPr>
                <w:lang w:val="en-US"/>
              </w:rPr>
            </w:pPr>
            <w:r w:rsidRPr="00624C44">
              <w:rPr>
                <w:lang w:val="en-US"/>
              </w:rPr>
              <w:t>MC 2.0</w:t>
            </w:r>
          </w:p>
        </w:tc>
        <w:tc>
          <w:tcPr>
            <w:tcW w:w="4972" w:type="dxa"/>
            <w:gridSpan w:val="4"/>
            <w:tcBorders>
              <w:left w:val="single" w:sz="36" w:space="0" w:color="auto"/>
              <w:right w:val="single" w:sz="4" w:space="0" w:color="auto"/>
            </w:tcBorders>
            <w:shd w:val="clear" w:color="auto" w:fill="D9D9D9"/>
            <w:vAlign w:val="center"/>
          </w:tcPr>
          <w:p w14:paraId="796F5EBF" w14:textId="77777777" w:rsidR="00C12CB5" w:rsidRPr="00624C44" w:rsidRDefault="00C12CB5" w:rsidP="00D926EC">
            <w:pPr>
              <w:rPr>
                <w:lang w:val="en-US"/>
              </w:rPr>
            </w:pPr>
            <w:r w:rsidRPr="00624C44">
              <w:rPr>
                <w:lang w:val="en-US"/>
              </w:rPr>
              <w:t>MC 3.0</w:t>
            </w:r>
          </w:p>
        </w:tc>
      </w:tr>
      <w:tr w:rsidR="00C12CB5" w:rsidRPr="00624C44" w14:paraId="3A49A1E1" w14:textId="77777777" w:rsidTr="00AD3DA7">
        <w:trPr>
          <w:cantSplit/>
          <w:trHeight w:val="1223"/>
        </w:trPr>
        <w:tc>
          <w:tcPr>
            <w:tcW w:w="2842" w:type="dxa"/>
            <w:gridSpan w:val="2"/>
            <w:shd w:val="clear" w:color="auto" w:fill="D9D9D9"/>
            <w:vAlign w:val="center"/>
          </w:tcPr>
          <w:p w14:paraId="58293565" w14:textId="77777777" w:rsidR="00C12CB5" w:rsidRPr="00624C44" w:rsidRDefault="00C12CB5" w:rsidP="00D926EC">
            <w:pPr>
              <w:rPr>
                <w:lang w:val="en-US"/>
              </w:rPr>
            </w:pPr>
            <w:r w:rsidRPr="00624C44">
              <w:rPr>
                <w:lang w:val="en-US"/>
              </w:rPr>
              <w:t>Message Pattern</w:t>
            </w:r>
          </w:p>
        </w:tc>
        <w:tc>
          <w:tcPr>
            <w:tcW w:w="629" w:type="dxa"/>
            <w:gridSpan w:val="2"/>
            <w:shd w:val="clear" w:color="auto" w:fill="D9D9D9"/>
            <w:textDirection w:val="btLr"/>
            <w:vAlign w:val="center"/>
          </w:tcPr>
          <w:p w14:paraId="3FF24027" w14:textId="77777777" w:rsidR="00C12CB5" w:rsidRPr="00624C44" w:rsidRDefault="00C12CB5" w:rsidP="00D926EC">
            <w:pPr>
              <w:rPr>
                <w:lang w:val="en-US"/>
              </w:rPr>
            </w:pPr>
            <w:proofErr w:type="spellStart"/>
            <w:r w:rsidRPr="00624C44">
              <w:rPr>
                <w:lang w:val="en-US"/>
              </w:rPr>
              <w:t>Typetag</w:t>
            </w:r>
            <w:proofErr w:type="spellEnd"/>
          </w:p>
        </w:tc>
        <w:tc>
          <w:tcPr>
            <w:tcW w:w="629" w:type="dxa"/>
            <w:tcBorders>
              <w:left w:val="single" w:sz="4" w:space="0" w:color="auto"/>
              <w:right w:val="single" w:sz="36" w:space="0" w:color="auto"/>
            </w:tcBorders>
            <w:shd w:val="clear" w:color="auto" w:fill="D9D9D9"/>
            <w:textDirection w:val="btLr"/>
            <w:vAlign w:val="center"/>
          </w:tcPr>
          <w:p w14:paraId="4B93F78D" w14:textId="77777777" w:rsidR="00C12CB5" w:rsidRPr="00624C44" w:rsidRDefault="00C12CB5" w:rsidP="00D926EC">
            <w:pPr>
              <w:rPr>
                <w:lang w:val="en-US"/>
              </w:rPr>
            </w:pPr>
            <w:r w:rsidRPr="00624C44">
              <w:rPr>
                <w:lang w:val="en-US"/>
              </w:rPr>
              <w:t>Mode</w:t>
            </w:r>
          </w:p>
          <w:p w14:paraId="068CBED5" w14:textId="77777777" w:rsidR="00C12CB5" w:rsidRPr="00624C44" w:rsidRDefault="00C12CB5" w:rsidP="00D926EC">
            <w:pPr>
              <w:rPr>
                <w:lang w:val="en-US"/>
              </w:rPr>
            </w:pPr>
            <w:r w:rsidRPr="00624C44">
              <w:rPr>
                <w:lang w:val="en-US"/>
              </w:rPr>
              <w:t>(</w:t>
            </w:r>
            <w:proofErr w:type="gramStart"/>
            <w:r w:rsidRPr="00624C44">
              <w:rPr>
                <w:lang w:val="en-US"/>
              </w:rPr>
              <w:t>R,C</w:t>
            </w:r>
            <w:proofErr w:type="gramEnd"/>
            <w:r w:rsidRPr="00624C44">
              <w:rPr>
                <w:lang w:val="en-US"/>
              </w:rPr>
              <w:t>,B)</w:t>
            </w:r>
          </w:p>
        </w:tc>
        <w:tc>
          <w:tcPr>
            <w:tcW w:w="3627" w:type="dxa"/>
            <w:tcBorders>
              <w:left w:val="single" w:sz="36" w:space="0" w:color="auto"/>
              <w:right w:val="single" w:sz="4" w:space="0" w:color="auto"/>
            </w:tcBorders>
            <w:shd w:val="clear" w:color="auto" w:fill="D9D9D9"/>
            <w:vAlign w:val="center"/>
          </w:tcPr>
          <w:p w14:paraId="6081A65A" w14:textId="77777777" w:rsidR="00C12CB5" w:rsidRPr="00624C44" w:rsidRDefault="00C12CB5" w:rsidP="00D926EC">
            <w:pPr>
              <w:rPr>
                <w:lang w:val="en-US"/>
              </w:rPr>
            </w:pPr>
            <w:r w:rsidRPr="00624C44">
              <w:rPr>
                <w:lang w:val="en-US"/>
              </w:rPr>
              <w:t>Message Pattern</w:t>
            </w:r>
          </w:p>
        </w:tc>
        <w:tc>
          <w:tcPr>
            <w:tcW w:w="375" w:type="dxa"/>
            <w:tcBorders>
              <w:left w:val="single" w:sz="4" w:space="0" w:color="auto"/>
              <w:right w:val="single" w:sz="4" w:space="0" w:color="auto"/>
            </w:tcBorders>
            <w:shd w:val="clear" w:color="auto" w:fill="D9D9D9"/>
            <w:textDirection w:val="btLr"/>
            <w:vAlign w:val="center"/>
          </w:tcPr>
          <w:p w14:paraId="6D03A3CC" w14:textId="68CD79DE" w:rsidR="00C12CB5" w:rsidRPr="00624C44" w:rsidRDefault="00C12CB5" w:rsidP="001B7D2F">
            <w:pPr>
              <w:ind w:left="113" w:right="113"/>
              <w:rPr>
                <w:lang w:val="en-US"/>
              </w:rPr>
            </w:pPr>
            <w:proofErr w:type="spellStart"/>
            <w:r w:rsidRPr="00624C44">
              <w:rPr>
                <w:lang w:val="en-US"/>
              </w:rPr>
              <w:t>Typetag</w:t>
            </w:r>
            <w:proofErr w:type="spellEnd"/>
          </w:p>
        </w:tc>
        <w:tc>
          <w:tcPr>
            <w:tcW w:w="970" w:type="dxa"/>
            <w:gridSpan w:val="2"/>
            <w:tcBorders>
              <w:left w:val="single" w:sz="4" w:space="0" w:color="auto"/>
            </w:tcBorders>
            <w:shd w:val="clear" w:color="auto" w:fill="D9D9D9"/>
            <w:textDirection w:val="btLr"/>
            <w:vAlign w:val="center"/>
          </w:tcPr>
          <w:p w14:paraId="68D7B4A4" w14:textId="2DC918F5" w:rsidR="00C12CB5" w:rsidRPr="00624C44" w:rsidRDefault="00C12CB5" w:rsidP="00D926EC">
            <w:pPr>
              <w:rPr>
                <w:lang w:val="en-US"/>
              </w:rPr>
            </w:pPr>
            <w:r w:rsidRPr="00624C44">
              <w:rPr>
                <w:lang w:val="en-US"/>
              </w:rPr>
              <w:t>Argument</w:t>
            </w:r>
          </w:p>
        </w:tc>
      </w:tr>
      <w:tr w:rsidR="00C12CB5" w:rsidRPr="00624C44" w14:paraId="1122D51F" w14:textId="56AD5686" w:rsidTr="00AD3DA7">
        <w:trPr>
          <w:trHeight w:val="320"/>
        </w:trPr>
        <w:tc>
          <w:tcPr>
            <w:tcW w:w="4100" w:type="dxa"/>
            <w:gridSpan w:val="5"/>
            <w:tcBorders>
              <w:right w:val="single" w:sz="36" w:space="0" w:color="auto"/>
            </w:tcBorders>
            <w:shd w:val="clear" w:color="auto" w:fill="EEECE1" w:themeFill="background2"/>
            <w:vAlign w:val="center"/>
          </w:tcPr>
          <w:p w14:paraId="35D414B9" w14:textId="77777777" w:rsidR="00C12CB5" w:rsidRPr="00624C44" w:rsidRDefault="00C12CB5" w:rsidP="00D926EC">
            <w:pPr>
              <w:rPr>
                <w:lang w:val="en-US"/>
              </w:rPr>
            </w:pPr>
            <w:r w:rsidRPr="00624C44">
              <w:rPr>
                <w:lang w:val="en-US"/>
              </w:rPr>
              <w:t xml:space="preserve">FIELD SENDs on ports </w:t>
            </w:r>
          </w:p>
          <w:p w14:paraId="242BCAD6" w14:textId="77777777" w:rsidR="00C12CB5" w:rsidRPr="00624C44" w:rsidRDefault="00C12CB5" w:rsidP="00D926EC">
            <w:pPr>
              <w:rPr>
                <w:lang w:val="en-US"/>
              </w:rPr>
            </w:pPr>
            <w:r w:rsidRPr="00624C44">
              <w:rPr>
                <w:lang w:val="en-US"/>
              </w:rPr>
              <w:t>9991(</w:t>
            </w:r>
            <w:proofErr w:type="gramStart"/>
            <w:r w:rsidRPr="00624C44">
              <w:rPr>
                <w:lang w:val="en-US"/>
              </w:rPr>
              <w:t>R,B</w:t>
            </w:r>
            <w:proofErr w:type="gramEnd"/>
            <w:r w:rsidRPr="00624C44">
              <w:rPr>
                <w:lang w:val="en-US"/>
              </w:rPr>
              <w:t>,C)</w:t>
            </w:r>
          </w:p>
        </w:tc>
        <w:tc>
          <w:tcPr>
            <w:tcW w:w="4972" w:type="dxa"/>
            <w:gridSpan w:val="4"/>
            <w:tcBorders>
              <w:left w:val="single" w:sz="36" w:space="0" w:color="auto"/>
              <w:right w:val="single" w:sz="4" w:space="0" w:color="auto"/>
            </w:tcBorders>
            <w:shd w:val="clear" w:color="auto" w:fill="EEECE1" w:themeFill="background2"/>
            <w:vAlign w:val="center"/>
          </w:tcPr>
          <w:p w14:paraId="3F112E1D" w14:textId="63F1A0AA" w:rsidR="00C12CB5" w:rsidRPr="00624C44" w:rsidRDefault="00C12CB5" w:rsidP="00C12CB5">
            <w:pPr>
              <w:rPr>
                <w:lang w:val="en-US"/>
              </w:rPr>
            </w:pPr>
            <w:r w:rsidRPr="00624C44">
              <w:rPr>
                <w:lang w:val="en-US"/>
              </w:rPr>
              <w:t>FIELD SENDs to CM on port 6065</w:t>
            </w:r>
          </w:p>
        </w:tc>
      </w:tr>
      <w:tr w:rsidR="00C12CB5" w:rsidRPr="00624C44" w14:paraId="75766B32" w14:textId="77777777" w:rsidTr="00AD3DA7">
        <w:trPr>
          <w:trHeight w:val="320"/>
        </w:trPr>
        <w:tc>
          <w:tcPr>
            <w:tcW w:w="2842" w:type="dxa"/>
            <w:gridSpan w:val="2"/>
          </w:tcPr>
          <w:p w14:paraId="70B38493" w14:textId="77777777" w:rsidR="00C12CB5" w:rsidRPr="00624C44" w:rsidRDefault="00C12CB5" w:rsidP="00D926EC">
            <w:pPr>
              <w:rPr>
                <w:lang w:val="en-US"/>
              </w:rPr>
            </w:pPr>
          </w:p>
        </w:tc>
        <w:tc>
          <w:tcPr>
            <w:tcW w:w="629" w:type="dxa"/>
            <w:gridSpan w:val="2"/>
          </w:tcPr>
          <w:p w14:paraId="31F1FE9A" w14:textId="77777777" w:rsidR="00C12CB5" w:rsidRPr="00624C44" w:rsidRDefault="00C12CB5" w:rsidP="00D926EC">
            <w:pPr>
              <w:rPr>
                <w:lang w:val="en-US"/>
              </w:rPr>
            </w:pPr>
          </w:p>
        </w:tc>
        <w:tc>
          <w:tcPr>
            <w:tcW w:w="629" w:type="dxa"/>
            <w:tcBorders>
              <w:left w:val="single" w:sz="4" w:space="0" w:color="auto"/>
              <w:right w:val="single" w:sz="36" w:space="0" w:color="auto"/>
            </w:tcBorders>
          </w:tcPr>
          <w:p w14:paraId="2BC135E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E3CF412" w14:textId="716D8CDB" w:rsidR="00C12CB5" w:rsidRPr="00624C44" w:rsidRDefault="00C12CB5" w:rsidP="00964992">
            <w:pPr>
              <w:rPr>
                <w:lang w:val="en-US"/>
              </w:rPr>
            </w:pPr>
            <w:r w:rsidRPr="00624C44">
              <w:rPr>
                <w:lang w:val="en-US"/>
              </w:rPr>
              <w:t>/set/loaded</w:t>
            </w:r>
          </w:p>
        </w:tc>
        <w:tc>
          <w:tcPr>
            <w:tcW w:w="375" w:type="dxa"/>
            <w:tcBorders>
              <w:left w:val="single" w:sz="4" w:space="0" w:color="auto"/>
              <w:right w:val="single" w:sz="4" w:space="0" w:color="auto"/>
            </w:tcBorders>
          </w:tcPr>
          <w:p w14:paraId="736C2FA0" w14:textId="77777777" w:rsidR="00C12CB5" w:rsidRPr="00624C44" w:rsidRDefault="00C12CB5" w:rsidP="002F2C23">
            <w:pPr>
              <w:rPr>
                <w:lang w:val="en-US"/>
              </w:rPr>
            </w:pPr>
          </w:p>
        </w:tc>
        <w:tc>
          <w:tcPr>
            <w:tcW w:w="970" w:type="dxa"/>
            <w:gridSpan w:val="2"/>
            <w:tcBorders>
              <w:left w:val="single" w:sz="4" w:space="0" w:color="auto"/>
            </w:tcBorders>
          </w:tcPr>
          <w:p w14:paraId="186C0C35" w14:textId="79851DE4" w:rsidR="00C12CB5" w:rsidRPr="00624C44" w:rsidRDefault="00C12CB5" w:rsidP="00D926EC">
            <w:pPr>
              <w:rPr>
                <w:lang w:val="en-US"/>
              </w:rPr>
            </w:pPr>
            <w:r w:rsidRPr="00624C44">
              <w:rPr>
                <w:lang w:val="en-US"/>
              </w:rPr>
              <w:t>None</w:t>
            </w:r>
          </w:p>
        </w:tc>
      </w:tr>
      <w:tr w:rsidR="00C12CB5" w:rsidRPr="00624C44" w14:paraId="63BE91D6" w14:textId="77777777" w:rsidTr="00AD3DA7">
        <w:trPr>
          <w:trHeight w:val="320"/>
        </w:trPr>
        <w:tc>
          <w:tcPr>
            <w:tcW w:w="2842" w:type="dxa"/>
            <w:gridSpan w:val="2"/>
          </w:tcPr>
          <w:p w14:paraId="6EF07297" w14:textId="77777777" w:rsidR="00C12CB5" w:rsidRPr="00624C44" w:rsidRDefault="00C12CB5" w:rsidP="00D926EC">
            <w:pPr>
              <w:rPr>
                <w:lang w:val="en-US"/>
              </w:rPr>
            </w:pPr>
          </w:p>
        </w:tc>
        <w:tc>
          <w:tcPr>
            <w:tcW w:w="629" w:type="dxa"/>
            <w:gridSpan w:val="2"/>
          </w:tcPr>
          <w:p w14:paraId="19690EA8" w14:textId="77777777" w:rsidR="00C12CB5" w:rsidRPr="00624C44" w:rsidRDefault="00C12CB5" w:rsidP="00D926EC">
            <w:pPr>
              <w:rPr>
                <w:lang w:val="en-US"/>
              </w:rPr>
            </w:pPr>
          </w:p>
        </w:tc>
        <w:tc>
          <w:tcPr>
            <w:tcW w:w="629" w:type="dxa"/>
            <w:tcBorders>
              <w:left w:val="single" w:sz="4" w:space="0" w:color="auto"/>
              <w:right w:val="single" w:sz="36" w:space="0" w:color="auto"/>
            </w:tcBorders>
          </w:tcPr>
          <w:p w14:paraId="6E6409FC"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6FC18A2" w14:textId="77777777" w:rsidR="00C12CB5" w:rsidRPr="00624C44" w:rsidRDefault="00C12CB5" w:rsidP="00D926EC">
            <w:pPr>
              <w:rPr>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p w14:paraId="72CD4231" w14:textId="5E86C303" w:rsidR="00C12CB5" w:rsidRPr="00624C44" w:rsidRDefault="00C12CB5" w:rsidP="004D6BF7">
            <w:pPr>
              <w:rPr>
                <w:lang w:val="en-US"/>
              </w:rPr>
            </w:pPr>
            <w:r w:rsidRPr="00624C44">
              <w:rPr>
                <w:lang w:val="en-US"/>
              </w:rPr>
              <w:t>/set/zone/[id]/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p w14:paraId="0EE00947" w14:textId="06E135E9" w:rsidR="00C12CB5" w:rsidRPr="00624C44" w:rsidRDefault="00C12CB5" w:rsidP="00D926EC">
            <w:pPr>
              <w:rPr>
                <w:lang w:val="en-US"/>
              </w:rPr>
            </w:pPr>
          </w:p>
        </w:tc>
        <w:tc>
          <w:tcPr>
            <w:tcW w:w="375" w:type="dxa"/>
            <w:tcBorders>
              <w:left w:val="single" w:sz="4" w:space="0" w:color="auto"/>
              <w:right w:val="single" w:sz="4" w:space="0" w:color="auto"/>
            </w:tcBorders>
          </w:tcPr>
          <w:p w14:paraId="43D09EAB" w14:textId="42C29A10" w:rsidR="00C12CB5" w:rsidRPr="00624C44" w:rsidRDefault="00C12CB5" w:rsidP="002F2C23">
            <w:pPr>
              <w:rPr>
                <w:lang w:val="en-US"/>
              </w:rPr>
            </w:pPr>
            <w:proofErr w:type="gramStart"/>
            <w:r w:rsidRPr="00624C44">
              <w:rPr>
                <w:lang w:val="en-US"/>
              </w:rPr>
              <w:t>,s</w:t>
            </w:r>
            <w:proofErr w:type="gramEnd"/>
          </w:p>
        </w:tc>
        <w:tc>
          <w:tcPr>
            <w:tcW w:w="970" w:type="dxa"/>
            <w:gridSpan w:val="2"/>
            <w:tcBorders>
              <w:left w:val="single" w:sz="4" w:space="0" w:color="auto"/>
            </w:tcBorders>
            <w:vAlign w:val="center"/>
          </w:tcPr>
          <w:p w14:paraId="3563D09A" w14:textId="30137F01" w:rsidR="00C12CB5" w:rsidRPr="00624C44" w:rsidRDefault="00C12CB5" w:rsidP="00D926EC">
            <w:pPr>
              <w:rPr>
                <w:lang w:val="en-US"/>
              </w:rPr>
            </w:pPr>
            <w:r w:rsidRPr="00624C44">
              <w:rPr>
                <w:lang w:val="en-US"/>
              </w:rPr>
              <w:t>String(s)</w:t>
            </w:r>
          </w:p>
        </w:tc>
      </w:tr>
      <w:tr w:rsidR="00C12CB5" w:rsidRPr="00624C44" w14:paraId="15CED49C" w14:textId="77777777" w:rsidTr="00AD3DA7">
        <w:trPr>
          <w:trHeight w:val="320"/>
        </w:trPr>
        <w:tc>
          <w:tcPr>
            <w:tcW w:w="2842" w:type="dxa"/>
            <w:gridSpan w:val="2"/>
          </w:tcPr>
          <w:p w14:paraId="0056BDCA" w14:textId="77777777" w:rsidR="00C12CB5" w:rsidRPr="00624C44" w:rsidRDefault="00C12CB5" w:rsidP="00D926EC">
            <w:pPr>
              <w:rPr>
                <w:lang w:val="en-US"/>
              </w:rPr>
            </w:pPr>
            <w:r w:rsidRPr="00624C44">
              <w:rPr>
                <w:lang w:val="en-US"/>
              </w:rPr>
              <w:t>/ready</w:t>
            </w:r>
          </w:p>
        </w:tc>
        <w:tc>
          <w:tcPr>
            <w:tcW w:w="629" w:type="dxa"/>
            <w:gridSpan w:val="2"/>
          </w:tcPr>
          <w:p w14:paraId="1ABB925A" w14:textId="77777777" w:rsidR="00C12CB5" w:rsidRPr="00624C44" w:rsidRDefault="00C12CB5" w:rsidP="00D926EC">
            <w:pPr>
              <w:rPr>
                <w:lang w:val="en-US"/>
              </w:rPr>
            </w:pPr>
            <w:r w:rsidRPr="00624C44">
              <w:rPr>
                <w:lang w:val="en-US"/>
              </w:rPr>
              <w:t>1</w:t>
            </w:r>
          </w:p>
        </w:tc>
        <w:tc>
          <w:tcPr>
            <w:tcW w:w="629" w:type="dxa"/>
            <w:tcBorders>
              <w:left w:val="single" w:sz="4" w:space="0" w:color="auto"/>
              <w:right w:val="single" w:sz="36" w:space="0" w:color="auto"/>
            </w:tcBorders>
          </w:tcPr>
          <w:p w14:paraId="28EA415E" w14:textId="77777777" w:rsidR="00C12CB5" w:rsidRPr="00624C44" w:rsidRDefault="00C12CB5" w:rsidP="00D926EC">
            <w:pPr>
              <w:rPr>
                <w:lang w:val="en-US"/>
              </w:rPr>
            </w:pPr>
            <w:proofErr w:type="gramStart"/>
            <w:r w:rsidRPr="00624C44">
              <w:rPr>
                <w:lang w:val="en-US"/>
              </w:rPr>
              <w:t>R,C</w:t>
            </w:r>
            <w:proofErr w:type="gramEnd"/>
          </w:p>
        </w:tc>
        <w:tc>
          <w:tcPr>
            <w:tcW w:w="3627" w:type="dxa"/>
            <w:tcBorders>
              <w:left w:val="single" w:sz="36" w:space="0" w:color="auto"/>
              <w:right w:val="single" w:sz="4" w:space="0" w:color="auto"/>
            </w:tcBorders>
          </w:tcPr>
          <w:p w14:paraId="3DDA7DA1" w14:textId="77777777" w:rsidR="00C12CB5" w:rsidRPr="00624C44" w:rsidRDefault="00C12CB5" w:rsidP="00D926EC">
            <w:pPr>
              <w:rPr>
                <w:lang w:val="en-US"/>
              </w:rPr>
            </w:pPr>
            <w:r w:rsidRPr="00624C44">
              <w:rPr>
                <w:lang w:val="en-US"/>
              </w:rPr>
              <w:t>/set/ready</w:t>
            </w:r>
          </w:p>
        </w:tc>
        <w:tc>
          <w:tcPr>
            <w:tcW w:w="375" w:type="dxa"/>
            <w:tcBorders>
              <w:left w:val="single" w:sz="4" w:space="0" w:color="auto"/>
              <w:right w:val="single" w:sz="4" w:space="0" w:color="auto"/>
            </w:tcBorders>
          </w:tcPr>
          <w:p w14:paraId="2178FAAB" w14:textId="77777777" w:rsidR="00C12CB5" w:rsidRPr="00624C44" w:rsidRDefault="00C12CB5" w:rsidP="002F2C23">
            <w:pPr>
              <w:rPr>
                <w:lang w:val="en-US"/>
              </w:rPr>
            </w:pPr>
          </w:p>
        </w:tc>
        <w:tc>
          <w:tcPr>
            <w:tcW w:w="970" w:type="dxa"/>
            <w:gridSpan w:val="2"/>
            <w:tcBorders>
              <w:left w:val="single" w:sz="4" w:space="0" w:color="auto"/>
            </w:tcBorders>
          </w:tcPr>
          <w:p w14:paraId="02125219" w14:textId="077EAB29" w:rsidR="00C12CB5" w:rsidRPr="00624C44" w:rsidRDefault="00C12CB5" w:rsidP="00D926EC">
            <w:pPr>
              <w:rPr>
                <w:lang w:val="en-US"/>
              </w:rPr>
            </w:pPr>
            <w:r w:rsidRPr="00624C44">
              <w:rPr>
                <w:lang w:val="en-US"/>
              </w:rPr>
              <w:t>None</w:t>
            </w:r>
          </w:p>
        </w:tc>
      </w:tr>
      <w:tr w:rsidR="00C12CB5" w:rsidRPr="00624C44" w14:paraId="62C9E307" w14:textId="2C2EE975" w:rsidTr="00AD3DA7">
        <w:trPr>
          <w:trHeight w:val="320"/>
        </w:trPr>
        <w:tc>
          <w:tcPr>
            <w:tcW w:w="2842" w:type="dxa"/>
            <w:gridSpan w:val="2"/>
          </w:tcPr>
          <w:p w14:paraId="3ABF2BB4" w14:textId="77777777" w:rsidR="00C12CB5" w:rsidRPr="00624C44" w:rsidRDefault="00C12CB5" w:rsidP="00D926EC">
            <w:pPr>
              <w:rPr>
                <w:lang w:val="en-US"/>
              </w:rPr>
            </w:pPr>
          </w:p>
        </w:tc>
        <w:tc>
          <w:tcPr>
            <w:tcW w:w="629" w:type="dxa"/>
            <w:gridSpan w:val="2"/>
          </w:tcPr>
          <w:p w14:paraId="52FC79B9" w14:textId="77777777" w:rsidR="00C12CB5" w:rsidRPr="00624C44" w:rsidRDefault="00C12CB5" w:rsidP="00D926EC">
            <w:pPr>
              <w:rPr>
                <w:lang w:val="en-US"/>
              </w:rPr>
            </w:pPr>
          </w:p>
        </w:tc>
        <w:tc>
          <w:tcPr>
            <w:tcW w:w="629" w:type="dxa"/>
            <w:tcBorders>
              <w:left w:val="single" w:sz="4" w:space="0" w:color="auto"/>
              <w:right w:val="single" w:sz="36" w:space="0" w:color="auto"/>
            </w:tcBorders>
          </w:tcPr>
          <w:p w14:paraId="3AD6862C" w14:textId="77777777" w:rsidR="00C12CB5" w:rsidRPr="00624C44" w:rsidRDefault="00C12CB5" w:rsidP="00D926EC">
            <w:pPr>
              <w:rPr>
                <w:lang w:val="en-US"/>
              </w:rPr>
            </w:pPr>
          </w:p>
        </w:tc>
        <w:tc>
          <w:tcPr>
            <w:tcW w:w="4972" w:type="dxa"/>
            <w:gridSpan w:val="4"/>
            <w:tcBorders>
              <w:left w:val="single" w:sz="36" w:space="0" w:color="auto"/>
              <w:right w:val="single" w:sz="4" w:space="0" w:color="auto"/>
            </w:tcBorders>
            <w:shd w:val="clear" w:color="auto" w:fill="EEECE1" w:themeFill="background2"/>
            <w:vAlign w:val="center"/>
          </w:tcPr>
          <w:p w14:paraId="52E62943" w14:textId="39568165" w:rsidR="00C12CB5" w:rsidRPr="00624C44" w:rsidRDefault="00C12CB5" w:rsidP="00C12CB5">
            <w:pPr>
              <w:rPr>
                <w:lang w:val="en-US"/>
              </w:rPr>
            </w:pPr>
            <w:r w:rsidRPr="00624C44">
              <w:rPr>
                <w:lang w:val="en-US"/>
              </w:rPr>
              <w:t xml:space="preserve">FIELD SENDs to TM on </w:t>
            </w:r>
            <w:proofErr w:type="gramStart"/>
            <w:r w:rsidRPr="00624C44">
              <w:rPr>
                <w:lang w:val="en-US"/>
              </w:rPr>
              <w:t>port  6061</w:t>
            </w:r>
            <w:proofErr w:type="gramEnd"/>
          </w:p>
        </w:tc>
      </w:tr>
      <w:tr w:rsidR="003514B1" w:rsidRPr="00624C44" w14:paraId="6569A8E1" w14:textId="77777777" w:rsidTr="00AD3DA7">
        <w:trPr>
          <w:trHeight w:val="320"/>
        </w:trPr>
        <w:tc>
          <w:tcPr>
            <w:tcW w:w="2842" w:type="dxa"/>
            <w:gridSpan w:val="2"/>
          </w:tcPr>
          <w:p w14:paraId="251CDF28" w14:textId="77777777" w:rsidR="003514B1" w:rsidRPr="00624C44" w:rsidRDefault="003514B1" w:rsidP="00D926EC">
            <w:pPr>
              <w:rPr>
                <w:lang w:val="en-US"/>
              </w:rPr>
            </w:pPr>
          </w:p>
        </w:tc>
        <w:tc>
          <w:tcPr>
            <w:tcW w:w="629" w:type="dxa"/>
            <w:gridSpan w:val="2"/>
          </w:tcPr>
          <w:p w14:paraId="5FA9C351" w14:textId="77777777" w:rsidR="003514B1" w:rsidRPr="00624C44" w:rsidRDefault="003514B1" w:rsidP="00D926EC">
            <w:pPr>
              <w:rPr>
                <w:lang w:val="en-US"/>
              </w:rPr>
            </w:pPr>
          </w:p>
        </w:tc>
        <w:tc>
          <w:tcPr>
            <w:tcW w:w="629" w:type="dxa"/>
            <w:tcBorders>
              <w:left w:val="single" w:sz="4" w:space="0" w:color="auto"/>
              <w:right w:val="single" w:sz="36" w:space="0" w:color="auto"/>
            </w:tcBorders>
          </w:tcPr>
          <w:p w14:paraId="0EB6E6B3" w14:textId="77777777" w:rsidR="003514B1" w:rsidRPr="00624C44" w:rsidRDefault="003514B1" w:rsidP="00D926EC">
            <w:pPr>
              <w:rPr>
                <w:lang w:val="en-US"/>
              </w:rPr>
            </w:pPr>
          </w:p>
        </w:tc>
        <w:tc>
          <w:tcPr>
            <w:tcW w:w="3627" w:type="dxa"/>
            <w:tcBorders>
              <w:left w:val="single" w:sz="36" w:space="0" w:color="auto"/>
              <w:right w:val="single" w:sz="4" w:space="0" w:color="auto"/>
            </w:tcBorders>
          </w:tcPr>
          <w:p w14:paraId="7664ADA7" w14:textId="77777777" w:rsidR="003514B1" w:rsidRPr="00624C44" w:rsidRDefault="003514B1" w:rsidP="003514B1">
            <w:pPr>
              <w:rPr>
                <w:lang w:val="en-US"/>
              </w:rPr>
            </w:pPr>
            <w:r w:rsidRPr="00624C44">
              <w:rPr>
                <w:lang w:val="en-US"/>
              </w:rPr>
              <w:t>/set/alphabet/[pattern]</w:t>
            </w:r>
          </w:p>
          <w:p w14:paraId="0F66E0EC" w14:textId="77777777" w:rsidR="003514B1" w:rsidRPr="00624C44" w:rsidRDefault="003514B1" w:rsidP="003514B1">
            <w:pPr>
              <w:rPr>
                <w:lang w:val="en-US"/>
              </w:rPr>
            </w:pPr>
          </w:p>
          <w:p w14:paraId="78CF7DF2" w14:textId="77777777" w:rsidR="003514B1" w:rsidRPr="00624C44" w:rsidRDefault="003514B1" w:rsidP="003514B1">
            <w:pPr>
              <w:rPr>
                <w:lang w:val="en-US"/>
              </w:rPr>
            </w:pPr>
            <w:r w:rsidRPr="00624C44">
              <w:rPr>
                <w:lang w:val="en-US"/>
              </w:rPr>
              <w:t>examples*:</w:t>
            </w:r>
          </w:p>
          <w:p w14:paraId="4B1FA04E" w14:textId="77777777" w:rsidR="003514B1" w:rsidRPr="00624C44" w:rsidRDefault="003514B1" w:rsidP="003514B1">
            <w:pPr>
              <w:rPr>
                <w:lang w:val="en-US"/>
              </w:rPr>
            </w:pPr>
            <w:r w:rsidRPr="00624C44">
              <w:rPr>
                <w:lang w:val="en-US"/>
              </w:rPr>
              <w:t>/set/alphabet/player/activity/discrete</w:t>
            </w:r>
          </w:p>
          <w:p w14:paraId="17559FB0" w14:textId="77777777" w:rsidR="003514B1" w:rsidRPr="00624C44" w:rsidRDefault="003514B1" w:rsidP="003514B1">
            <w:pPr>
              <w:rPr>
                <w:lang w:val="en-US"/>
              </w:rPr>
            </w:pPr>
            <w:r w:rsidRPr="00624C44">
              <w:rPr>
                <w:lang w:val="en-US"/>
              </w:rPr>
              <w:t>/set/alphabet/player/[id]</w:t>
            </w:r>
          </w:p>
          <w:p w14:paraId="4ADBE420" w14:textId="77777777" w:rsidR="003514B1" w:rsidRPr="00624C44" w:rsidRDefault="003514B1" w:rsidP="003514B1">
            <w:pPr>
              <w:rPr>
                <w:lang w:val="en-US"/>
              </w:rPr>
            </w:pPr>
            <w:r w:rsidRPr="00624C44">
              <w:rPr>
                <w:lang w:val="en-US"/>
              </w:rPr>
              <w:t>/set/alphabet/player/[id]/activity</w:t>
            </w:r>
          </w:p>
          <w:p w14:paraId="70CB7A83" w14:textId="77777777" w:rsidR="003514B1" w:rsidRPr="00624C44" w:rsidRDefault="003514B1" w:rsidP="003514B1">
            <w:pPr>
              <w:rPr>
                <w:lang w:val="en-US"/>
              </w:rPr>
            </w:pPr>
            <w:r w:rsidRPr="00624C44">
              <w:rPr>
                <w:lang w:val="en-US"/>
              </w:rPr>
              <w:t>/set/alphabet/zone/[id]/activity</w:t>
            </w:r>
          </w:p>
          <w:p w14:paraId="4927DA17" w14:textId="77777777" w:rsidR="003514B1" w:rsidRPr="00624C44" w:rsidRDefault="003514B1" w:rsidP="003514B1">
            <w:pPr>
              <w:rPr>
                <w:lang w:val="en-US"/>
              </w:rPr>
            </w:pPr>
          </w:p>
          <w:p w14:paraId="18E690C8" w14:textId="77777777" w:rsidR="003514B1" w:rsidRPr="00624C44" w:rsidRDefault="003514B1" w:rsidP="003514B1">
            <w:pPr>
              <w:rPr>
                <w:lang w:val="en-US"/>
              </w:rPr>
            </w:pPr>
            <w:r w:rsidRPr="00624C44">
              <w:rPr>
                <w:lang w:val="en-US"/>
              </w:rPr>
              <w:t>*: see OSC messages section for the rules</w:t>
            </w:r>
          </w:p>
          <w:p w14:paraId="19BD2690" w14:textId="77777777" w:rsidR="003514B1" w:rsidRPr="00624C44" w:rsidRDefault="003514B1" w:rsidP="00D926EC">
            <w:pPr>
              <w:rPr>
                <w:lang w:val="en-US"/>
              </w:rPr>
            </w:pPr>
          </w:p>
        </w:tc>
        <w:tc>
          <w:tcPr>
            <w:tcW w:w="375" w:type="dxa"/>
            <w:tcBorders>
              <w:left w:val="single" w:sz="4" w:space="0" w:color="auto"/>
              <w:right w:val="single" w:sz="4" w:space="0" w:color="auto"/>
            </w:tcBorders>
          </w:tcPr>
          <w:p w14:paraId="087D2B5F" w14:textId="037D2105" w:rsidR="003514B1" w:rsidRPr="00624C44" w:rsidRDefault="003514B1" w:rsidP="002F2C23">
            <w:pPr>
              <w:rPr>
                <w:lang w:val="en-US"/>
              </w:rPr>
            </w:pPr>
            <w:proofErr w:type="gramStart"/>
            <w:r w:rsidRPr="00624C44">
              <w:rPr>
                <w:lang w:val="en-US"/>
              </w:rPr>
              <w:t>,</w:t>
            </w:r>
            <w:proofErr w:type="spellStart"/>
            <w:r w:rsidRPr="00624C44">
              <w:rPr>
                <w:lang w:val="en-US"/>
              </w:rPr>
              <w:t>i</w:t>
            </w:r>
            <w:proofErr w:type="spellEnd"/>
            <w:proofErr w:type="gramEnd"/>
          </w:p>
        </w:tc>
        <w:tc>
          <w:tcPr>
            <w:tcW w:w="970" w:type="dxa"/>
            <w:gridSpan w:val="2"/>
            <w:tcBorders>
              <w:left w:val="single" w:sz="4" w:space="0" w:color="auto"/>
            </w:tcBorders>
          </w:tcPr>
          <w:p w14:paraId="44F592CF" w14:textId="2C581708" w:rsidR="003514B1" w:rsidRPr="00624C44" w:rsidRDefault="003514B1" w:rsidP="00D926EC">
            <w:pPr>
              <w:rPr>
                <w:lang w:val="en-US"/>
              </w:rPr>
            </w:pPr>
            <w:r w:rsidRPr="00624C44">
              <w:rPr>
                <w:lang w:val="en-US"/>
              </w:rPr>
              <w:t>1/0</w:t>
            </w:r>
          </w:p>
        </w:tc>
      </w:tr>
      <w:tr w:rsidR="003514B1" w:rsidRPr="00624C44" w14:paraId="6759558F" w14:textId="77777777" w:rsidTr="00AD3DA7">
        <w:trPr>
          <w:trHeight w:val="320"/>
        </w:trPr>
        <w:tc>
          <w:tcPr>
            <w:tcW w:w="2842" w:type="dxa"/>
            <w:gridSpan w:val="2"/>
          </w:tcPr>
          <w:p w14:paraId="206EBCC6" w14:textId="77777777" w:rsidR="003514B1" w:rsidRPr="00624C44" w:rsidRDefault="003514B1" w:rsidP="00D926EC">
            <w:pPr>
              <w:rPr>
                <w:lang w:val="en-US"/>
              </w:rPr>
            </w:pPr>
          </w:p>
        </w:tc>
        <w:tc>
          <w:tcPr>
            <w:tcW w:w="629" w:type="dxa"/>
            <w:gridSpan w:val="2"/>
          </w:tcPr>
          <w:p w14:paraId="534CBF43" w14:textId="77777777" w:rsidR="003514B1" w:rsidRPr="00624C44" w:rsidRDefault="003514B1" w:rsidP="00D926EC">
            <w:pPr>
              <w:rPr>
                <w:lang w:val="en-US"/>
              </w:rPr>
            </w:pPr>
          </w:p>
        </w:tc>
        <w:tc>
          <w:tcPr>
            <w:tcW w:w="629" w:type="dxa"/>
            <w:tcBorders>
              <w:left w:val="single" w:sz="4" w:space="0" w:color="auto"/>
              <w:right w:val="single" w:sz="36" w:space="0" w:color="auto"/>
            </w:tcBorders>
          </w:tcPr>
          <w:p w14:paraId="4252442F" w14:textId="77777777" w:rsidR="003514B1" w:rsidRPr="00624C44" w:rsidRDefault="003514B1" w:rsidP="00D926EC">
            <w:pPr>
              <w:rPr>
                <w:lang w:val="en-US"/>
              </w:rPr>
            </w:pPr>
          </w:p>
        </w:tc>
        <w:tc>
          <w:tcPr>
            <w:tcW w:w="3627" w:type="dxa"/>
            <w:tcBorders>
              <w:left w:val="single" w:sz="36" w:space="0" w:color="auto"/>
              <w:right w:val="single" w:sz="4" w:space="0" w:color="auto"/>
            </w:tcBorders>
          </w:tcPr>
          <w:p w14:paraId="690E868E" w14:textId="5B55F1DA" w:rsidR="003514B1" w:rsidRPr="00624C44" w:rsidRDefault="003514B1" w:rsidP="00D926EC">
            <w:pPr>
              <w:rPr>
                <w:lang w:val="en-US"/>
              </w:rPr>
            </w:pPr>
          </w:p>
        </w:tc>
        <w:tc>
          <w:tcPr>
            <w:tcW w:w="375" w:type="dxa"/>
            <w:tcBorders>
              <w:left w:val="single" w:sz="4" w:space="0" w:color="auto"/>
              <w:right w:val="single" w:sz="4" w:space="0" w:color="auto"/>
            </w:tcBorders>
          </w:tcPr>
          <w:p w14:paraId="6D4CDA5D" w14:textId="0B8A7FCF" w:rsidR="003514B1" w:rsidRPr="00624C44" w:rsidRDefault="003514B1" w:rsidP="002F2C23">
            <w:pPr>
              <w:rPr>
                <w:lang w:val="en-US"/>
              </w:rPr>
            </w:pPr>
          </w:p>
        </w:tc>
        <w:tc>
          <w:tcPr>
            <w:tcW w:w="970" w:type="dxa"/>
            <w:gridSpan w:val="2"/>
            <w:tcBorders>
              <w:left w:val="single" w:sz="4" w:space="0" w:color="auto"/>
            </w:tcBorders>
            <w:vAlign w:val="center"/>
          </w:tcPr>
          <w:p w14:paraId="38620764" w14:textId="6EA35897" w:rsidR="003514B1" w:rsidRPr="00624C44" w:rsidRDefault="003514B1" w:rsidP="00D926EC">
            <w:pPr>
              <w:rPr>
                <w:lang w:val="en-US"/>
              </w:rPr>
            </w:pPr>
          </w:p>
        </w:tc>
      </w:tr>
      <w:tr w:rsidR="00C12CB5" w:rsidRPr="00624C44" w14:paraId="66E813AB" w14:textId="26B84113" w:rsidTr="00AD3DA7">
        <w:trPr>
          <w:trHeight w:val="320"/>
        </w:trPr>
        <w:tc>
          <w:tcPr>
            <w:tcW w:w="4100" w:type="dxa"/>
            <w:gridSpan w:val="5"/>
            <w:tcBorders>
              <w:right w:val="single" w:sz="36" w:space="0" w:color="auto"/>
            </w:tcBorders>
            <w:shd w:val="clear" w:color="auto" w:fill="DBE5F1" w:themeFill="accent1" w:themeFillTint="33"/>
            <w:vAlign w:val="center"/>
          </w:tcPr>
          <w:p w14:paraId="2E744FDC" w14:textId="77777777" w:rsidR="00C12CB5" w:rsidRPr="00624C44" w:rsidRDefault="00C12CB5" w:rsidP="00D926EC">
            <w:pPr>
              <w:rPr>
                <w:lang w:val="en-US"/>
              </w:rPr>
            </w:pPr>
            <w:r w:rsidRPr="00624C44">
              <w:rPr>
                <w:lang w:val="en-US"/>
              </w:rPr>
              <w:t xml:space="preserve">FIELD RECEIVEs on ports </w:t>
            </w:r>
          </w:p>
          <w:p w14:paraId="3F286E5C" w14:textId="77777777" w:rsidR="00C12CB5" w:rsidRPr="00624C44" w:rsidRDefault="00C12CB5" w:rsidP="00D926EC">
            <w:pPr>
              <w:rPr>
                <w:lang w:val="en-US"/>
              </w:rPr>
            </w:pPr>
            <w:r w:rsidRPr="00624C44">
              <w:rPr>
                <w:lang w:val="en-US"/>
              </w:rPr>
              <w:t>7020(</w:t>
            </w:r>
            <w:proofErr w:type="gramStart"/>
            <w:r w:rsidRPr="00624C44">
              <w:rPr>
                <w:lang w:val="en-US"/>
              </w:rPr>
              <w:t>R,B</w:t>
            </w:r>
            <w:proofErr w:type="gramEnd"/>
            <w:r w:rsidRPr="00624C44">
              <w:rPr>
                <w:lang w:val="en-US"/>
              </w:rPr>
              <w:t xml:space="preserve">,C) </w:t>
            </w:r>
          </w:p>
        </w:tc>
        <w:tc>
          <w:tcPr>
            <w:tcW w:w="4972" w:type="dxa"/>
            <w:gridSpan w:val="4"/>
            <w:tcBorders>
              <w:left w:val="single" w:sz="36" w:space="0" w:color="auto"/>
              <w:right w:val="single" w:sz="4" w:space="0" w:color="auto"/>
            </w:tcBorders>
            <w:shd w:val="clear" w:color="auto" w:fill="DBE5F1" w:themeFill="accent1" w:themeFillTint="33"/>
            <w:vAlign w:val="center"/>
          </w:tcPr>
          <w:p w14:paraId="0D1E852F" w14:textId="7E224BB8" w:rsidR="00C12CB5" w:rsidRPr="00624C44" w:rsidRDefault="00C12CB5" w:rsidP="009E015D">
            <w:pPr>
              <w:rPr>
                <w:lang w:val="en-US"/>
              </w:rPr>
            </w:pPr>
            <w:r w:rsidRPr="00624C44">
              <w:rPr>
                <w:lang w:val="en-US"/>
              </w:rPr>
              <w:t xml:space="preserve">FIELD RECEIVEs from CM on port </w:t>
            </w:r>
            <w:r w:rsidR="009E015D" w:rsidRPr="00624C44">
              <w:rPr>
                <w:lang w:val="en-US"/>
              </w:rPr>
              <w:t>6560</w:t>
            </w:r>
          </w:p>
        </w:tc>
      </w:tr>
      <w:tr w:rsidR="00C12CB5" w:rsidRPr="00624C44" w14:paraId="1E9CF11A" w14:textId="77777777" w:rsidTr="00AD3DA7">
        <w:trPr>
          <w:trHeight w:val="320"/>
        </w:trPr>
        <w:tc>
          <w:tcPr>
            <w:tcW w:w="2428" w:type="dxa"/>
          </w:tcPr>
          <w:p w14:paraId="70477EC7" w14:textId="77777777" w:rsidR="00C12CB5" w:rsidRPr="00624C44" w:rsidRDefault="00C12CB5" w:rsidP="00D926EC">
            <w:pPr>
              <w:rPr>
                <w:lang w:val="en-US"/>
              </w:rPr>
            </w:pPr>
            <w:r w:rsidRPr="00624C44">
              <w:rPr>
                <w:lang w:val="en-US"/>
              </w:rPr>
              <w:t>/start</w:t>
            </w:r>
          </w:p>
        </w:tc>
        <w:tc>
          <w:tcPr>
            <w:tcW w:w="608" w:type="dxa"/>
            <w:gridSpan w:val="2"/>
          </w:tcPr>
          <w:p w14:paraId="01D79B92" w14:textId="77777777" w:rsidR="00C12CB5" w:rsidRPr="00624C44" w:rsidRDefault="00C12CB5" w:rsidP="00D926EC">
            <w:pPr>
              <w:rPr>
                <w:lang w:val="en-US"/>
              </w:rPr>
            </w:pPr>
            <w:proofErr w:type="spellStart"/>
            <w:r w:rsidRPr="00624C44">
              <w:rPr>
                <w:lang w:val="en-US"/>
              </w:rPr>
              <w:t>i</w:t>
            </w:r>
            <w:proofErr w:type="spellEnd"/>
          </w:p>
        </w:tc>
        <w:tc>
          <w:tcPr>
            <w:tcW w:w="1064" w:type="dxa"/>
            <w:gridSpan w:val="2"/>
            <w:tcBorders>
              <w:left w:val="single" w:sz="4" w:space="0" w:color="auto"/>
              <w:right w:val="single" w:sz="36" w:space="0" w:color="auto"/>
            </w:tcBorders>
          </w:tcPr>
          <w:p w14:paraId="4777EC82" w14:textId="77777777" w:rsidR="00C12CB5" w:rsidRPr="00624C44" w:rsidRDefault="00C12CB5" w:rsidP="00D926EC">
            <w:pPr>
              <w:rPr>
                <w:lang w:val="en-US"/>
              </w:rPr>
            </w:pPr>
            <w:r w:rsidRPr="00624C44">
              <w:rPr>
                <w:lang w:val="en-US"/>
              </w:rPr>
              <w:t>R</w:t>
            </w:r>
          </w:p>
        </w:tc>
        <w:tc>
          <w:tcPr>
            <w:tcW w:w="3627" w:type="dxa"/>
            <w:vMerge w:val="restart"/>
            <w:tcBorders>
              <w:left w:val="single" w:sz="36" w:space="0" w:color="auto"/>
              <w:right w:val="single" w:sz="4" w:space="0" w:color="auto"/>
            </w:tcBorders>
          </w:tcPr>
          <w:p w14:paraId="126A9E90" w14:textId="77777777" w:rsidR="00C12CB5" w:rsidRPr="00624C44" w:rsidRDefault="00C12CB5" w:rsidP="00BE2F5E">
            <w:pPr>
              <w:rPr>
                <w:lang w:val="en-US"/>
              </w:rPr>
            </w:pPr>
            <w:r w:rsidRPr="00624C44">
              <w:rPr>
                <w:lang w:val="en-US"/>
              </w:rPr>
              <w:t>/set/play</w:t>
            </w:r>
          </w:p>
          <w:p w14:paraId="5EB9011B" w14:textId="3FE6C043" w:rsidR="00C12CB5" w:rsidRPr="00624C44" w:rsidRDefault="00C12CB5" w:rsidP="00D926EC">
            <w:pPr>
              <w:rPr>
                <w:lang w:val="en-US"/>
              </w:rPr>
            </w:pPr>
          </w:p>
        </w:tc>
        <w:tc>
          <w:tcPr>
            <w:tcW w:w="578" w:type="dxa"/>
            <w:gridSpan w:val="2"/>
            <w:vMerge w:val="restart"/>
            <w:tcBorders>
              <w:left w:val="single" w:sz="4" w:space="0" w:color="auto"/>
              <w:right w:val="single" w:sz="4" w:space="0" w:color="auto"/>
            </w:tcBorders>
            <w:vAlign w:val="center"/>
          </w:tcPr>
          <w:p w14:paraId="1F51B416" w14:textId="77777777" w:rsidR="00C12CB5" w:rsidRPr="00624C44" w:rsidRDefault="00C12CB5" w:rsidP="00BE2F5E">
            <w:pPr>
              <w:rPr>
                <w:lang w:val="en-US"/>
              </w:rPr>
            </w:pPr>
            <w:proofErr w:type="gramStart"/>
            <w:r w:rsidRPr="00624C44">
              <w:rPr>
                <w:lang w:val="en-US"/>
              </w:rPr>
              <w:t>,</w:t>
            </w:r>
            <w:proofErr w:type="spellStart"/>
            <w:r w:rsidRPr="00624C44">
              <w:rPr>
                <w:lang w:val="en-US"/>
              </w:rPr>
              <w:t>i</w:t>
            </w:r>
            <w:proofErr w:type="spellEnd"/>
            <w:proofErr w:type="gramEnd"/>
          </w:p>
          <w:p w14:paraId="59274ABA" w14:textId="77777777" w:rsidR="00C12CB5" w:rsidRPr="00624C44" w:rsidRDefault="00C12CB5" w:rsidP="001B7D2F">
            <w:pPr>
              <w:rPr>
                <w:lang w:val="en-US"/>
              </w:rPr>
            </w:pPr>
          </w:p>
        </w:tc>
        <w:tc>
          <w:tcPr>
            <w:tcW w:w="767" w:type="dxa"/>
            <w:vMerge w:val="restart"/>
            <w:tcBorders>
              <w:left w:val="single" w:sz="4" w:space="0" w:color="auto"/>
            </w:tcBorders>
            <w:vAlign w:val="center"/>
          </w:tcPr>
          <w:p w14:paraId="0514E14C" w14:textId="77777777" w:rsidR="00C12CB5" w:rsidRPr="00624C44" w:rsidRDefault="00C12CB5" w:rsidP="00BE2F5E">
            <w:pPr>
              <w:rPr>
                <w:lang w:val="en-US"/>
              </w:rPr>
            </w:pPr>
            <w:r w:rsidRPr="00624C44">
              <w:rPr>
                <w:lang w:val="en-US"/>
              </w:rPr>
              <w:t>1</w:t>
            </w:r>
          </w:p>
          <w:p w14:paraId="7A6C5D65" w14:textId="1C766532" w:rsidR="00C12CB5" w:rsidRPr="00624C44" w:rsidRDefault="00C12CB5" w:rsidP="00D926EC">
            <w:pPr>
              <w:rPr>
                <w:lang w:val="en-US"/>
              </w:rPr>
            </w:pPr>
          </w:p>
        </w:tc>
      </w:tr>
      <w:tr w:rsidR="00C12CB5" w:rsidRPr="00624C44" w14:paraId="162BDA16" w14:textId="77777777" w:rsidTr="00AD3DA7">
        <w:trPr>
          <w:trHeight w:val="320"/>
        </w:trPr>
        <w:tc>
          <w:tcPr>
            <w:tcW w:w="2428" w:type="dxa"/>
          </w:tcPr>
          <w:p w14:paraId="05DA42D9" w14:textId="77777777" w:rsidR="00C12CB5" w:rsidRPr="00624C44" w:rsidRDefault="00C12CB5" w:rsidP="00D926EC">
            <w:pPr>
              <w:rPr>
                <w:lang w:val="en-US"/>
              </w:rPr>
            </w:pPr>
            <w:r w:rsidRPr="00624C44">
              <w:rPr>
                <w:lang w:val="en-US"/>
              </w:rPr>
              <w:t>/stop</w:t>
            </w:r>
          </w:p>
        </w:tc>
        <w:tc>
          <w:tcPr>
            <w:tcW w:w="608" w:type="dxa"/>
            <w:gridSpan w:val="2"/>
          </w:tcPr>
          <w:p w14:paraId="21432E7D" w14:textId="77777777" w:rsidR="00C12CB5" w:rsidRPr="00624C44" w:rsidRDefault="00C12CB5" w:rsidP="00D926EC">
            <w:pPr>
              <w:rPr>
                <w:lang w:val="en-US"/>
              </w:rPr>
            </w:pPr>
            <w:proofErr w:type="spellStart"/>
            <w:r w:rsidRPr="00624C44">
              <w:rPr>
                <w:lang w:val="en-US"/>
              </w:rPr>
              <w:t>i</w:t>
            </w:r>
            <w:proofErr w:type="spellEnd"/>
          </w:p>
        </w:tc>
        <w:tc>
          <w:tcPr>
            <w:tcW w:w="1064" w:type="dxa"/>
            <w:gridSpan w:val="2"/>
            <w:tcBorders>
              <w:left w:val="single" w:sz="4" w:space="0" w:color="auto"/>
              <w:right w:val="single" w:sz="36" w:space="0" w:color="auto"/>
            </w:tcBorders>
          </w:tcPr>
          <w:p w14:paraId="295B38F8" w14:textId="77777777" w:rsidR="00C12CB5" w:rsidRPr="00624C44" w:rsidRDefault="00C12CB5" w:rsidP="00D926EC">
            <w:pPr>
              <w:rPr>
                <w:lang w:val="en-US"/>
              </w:rPr>
            </w:pPr>
            <w:r w:rsidRPr="00624C44">
              <w:rPr>
                <w:lang w:val="en-US"/>
              </w:rPr>
              <w:t>R</w:t>
            </w:r>
          </w:p>
        </w:tc>
        <w:tc>
          <w:tcPr>
            <w:tcW w:w="3627" w:type="dxa"/>
            <w:vMerge/>
            <w:tcBorders>
              <w:left w:val="single" w:sz="36" w:space="0" w:color="auto"/>
              <w:right w:val="single" w:sz="4" w:space="0" w:color="auto"/>
            </w:tcBorders>
          </w:tcPr>
          <w:p w14:paraId="2BA5477B" w14:textId="7387FEE4" w:rsidR="00C12CB5" w:rsidRPr="00624C44" w:rsidRDefault="00C12CB5" w:rsidP="00D926EC">
            <w:pPr>
              <w:rPr>
                <w:lang w:val="en-US"/>
              </w:rPr>
            </w:pPr>
          </w:p>
        </w:tc>
        <w:tc>
          <w:tcPr>
            <w:tcW w:w="578" w:type="dxa"/>
            <w:gridSpan w:val="2"/>
            <w:vMerge/>
            <w:tcBorders>
              <w:left w:val="single" w:sz="4" w:space="0" w:color="auto"/>
              <w:right w:val="single" w:sz="4" w:space="0" w:color="auto"/>
            </w:tcBorders>
            <w:vAlign w:val="center"/>
          </w:tcPr>
          <w:p w14:paraId="244641ED" w14:textId="77777777" w:rsidR="00C12CB5" w:rsidRPr="00624C44" w:rsidRDefault="00C12CB5" w:rsidP="001B7D2F">
            <w:pPr>
              <w:rPr>
                <w:lang w:val="en-US"/>
              </w:rPr>
            </w:pPr>
          </w:p>
        </w:tc>
        <w:tc>
          <w:tcPr>
            <w:tcW w:w="767" w:type="dxa"/>
            <w:vMerge/>
            <w:tcBorders>
              <w:left w:val="single" w:sz="4" w:space="0" w:color="auto"/>
            </w:tcBorders>
            <w:vAlign w:val="center"/>
          </w:tcPr>
          <w:p w14:paraId="7EB3F4CC" w14:textId="6B388D0C" w:rsidR="00C12CB5" w:rsidRPr="00624C44" w:rsidRDefault="00C12CB5" w:rsidP="00D926EC">
            <w:pPr>
              <w:rPr>
                <w:lang w:val="en-US"/>
              </w:rPr>
            </w:pPr>
          </w:p>
        </w:tc>
      </w:tr>
      <w:tr w:rsidR="00C12CB5" w:rsidRPr="00624C44" w14:paraId="280D7BA4" w14:textId="77777777" w:rsidTr="00AD3DA7">
        <w:trPr>
          <w:trHeight w:val="320"/>
        </w:trPr>
        <w:tc>
          <w:tcPr>
            <w:tcW w:w="2428" w:type="dxa"/>
          </w:tcPr>
          <w:p w14:paraId="2B5A3BCF" w14:textId="77777777" w:rsidR="00C12CB5" w:rsidRPr="00624C44" w:rsidRDefault="00C12CB5" w:rsidP="00D926EC">
            <w:pPr>
              <w:rPr>
                <w:lang w:val="en-US"/>
              </w:rPr>
            </w:pPr>
            <w:r w:rsidRPr="00624C44">
              <w:rPr>
                <w:lang w:val="en-US"/>
              </w:rPr>
              <w:t>/volume</w:t>
            </w:r>
          </w:p>
        </w:tc>
        <w:tc>
          <w:tcPr>
            <w:tcW w:w="608" w:type="dxa"/>
            <w:gridSpan w:val="2"/>
          </w:tcPr>
          <w:p w14:paraId="3FB5486B" w14:textId="77777777" w:rsidR="00C12CB5" w:rsidRPr="00624C44" w:rsidRDefault="00C12CB5" w:rsidP="00D926EC">
            <w:pPr>
              <w:rPr>
                <w:lang w:val="en-US"/>
              </w:rPr>
            </w:pPr>
            <w:proofErr w:type="gramStart"/>
            <w:r w:rsidRPr="00624C44">
              <w:rPr>
                <w:lang w:val="en-US"/>
              </w:rPr>
              <w:t>,f</w:t>
            </w:r>
            <w:proofErr w:type="gramEnd"/>
            <w:r w:rsidRPr="00624C44">
              <w:rPr>
                <w:lang w:val="en-US"/>
              </w:rPr>
              <w:t xml:space="preserve"> </w:t>
            </w:r>
          </w:p>
        </w:tc>
        <w:tc>
          <w:tcPr>
            <w:tcW w:w="1064" w:type="dxa"/>
            <w:gridSpan w:val="2"/>
            <w:tcBorders>
              <w:left w:val="single" w:sz="4" w:space="0" w:color="auto"/>
              <w:right w:val="single" w:sz="36" w:space="0" w:color="auto"/>
            </w:tcBorders>
          </w:tcPr>
          <w:p w14:paraId="28A81101" w14:textId="77777777" w:rsidR="00C12CB5" w:rsidRPr="00624C44" w:rsidRDefault="00C12CB5" w:rsidP="00D926EC">
            <w:pPr>
              <w:rPr>
                <w:lang w:val="en-US"/>
              </w:rPr>
            </w:pPr>
            <w:r w:rsidRPr="00624C44">
              <w:rPr>
                <w:lang w:val="en-US"/>
              </w:rPr>
              <w:t>R</w:t>
            </w:r>
          </w:p>
        </w:tc>
        <w:tc>
          <w:tcPr>
            <w:tcW w:w="3627" w:type="dxa"/>
            <w:tcBorders>
              <w:left w:val="single" w:sz="36" w:space="0" w:color="auto"/>
              <w:right w:val="single" w:sz="4" w:space="0" w:color="auto"/>
            </w:tcBorders>
          </w:tcPr>
          <w:p w14:paraId="52A12EED" w14:textId="3CC22DF2" w:rsidR="00C12CB5" w:rsidRPr="00624C44" w:rsidRDefault="00C12CB5" w:rsidP="00D926EC">
            <w:pPr>
              <w:rPr>
                <w:lang w:val="en-US"/>
              </w:rPr>
            </w:pPr>
            <w:r w:rsidRPr="00624C44">
              <w:rPr>
                <w:lang w:val="en-US"/>
              </w:rPr>
              <w:t>/set/volume</w:t>
            </w:r>
          </w:p>
        </w:tc>
        <w:tc>
          <w:tcPr>
            <w:tcW w:w="578" w:type="dxa"/>
            <w:gridSpan w:val="2"/>
            <w:tcBorders>
              <w:left w:val="single" w:sz="4" w:space="0" w:color="auto"/>
              <w:right w:val="single" w:sz="4" w:space="0" w:color="auto"/>
            </w:tcBorders>
            <w:vAlign w:val="center"/>
          </w:tcPr>
          <w:p w14:paraId="5016DA33" w14:textId="00698286"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0C921297" w14:textId="08EFB08C" w:rsidR="00C12CB5" w:rsidRPr="00624C44" w:rsidRDefault="00C12CB5" w:rsidP="00D926EC">
            <w:pPr>
              <w:rPr>
                <w:lang w:val="en-US"/>
              </w:rPr>
            </w:pPr>
            <w:r w:rsidRPr="00624C44">
              <w:rPr>
                <w:lang w:val="en-US"/>
              </w:rPr>
              <w:t>volume</w:t>
            </w:r>
          </w:p>
        </w:tc>
      </w:tr>
      <w:tr w:rsidR="00C12CB5" w:rsidRPr="00624C44" w14:paraId="7C1F4D53" w14:textId="77777777" w:rsidTr="00AD3DA7">
        <w:trPr>
          <w:trHeight w:val="320"/>
        </w:trPr>
        <w:tc>
          <w:tcPr>
            <w:tcW w:w="2428" w:type="dxa"/>
          </w:tcPr>
          <w:p w14:paraId="284D00FF" w14:textId="77777777" w:rsidR="00C12CB5" w:rsidRPr="00624C44" w:rsidRDefault="00C12CB5" w:rsidP="00D926EC">
            <w:pPr>
              <w:rPr>
                <w:lang w:val="en-US"/>
              </w:rPr>
            </w:pPr>
            <w:r w:rsidRPr="00624C44">
              <w:rPr>
                <w:lang w:val="en-US"/>
              </w:rPr>
              <w:t>/sensitivity</w:t>
            </w:r>
          </w:p>
        </w:tc>
        <w:tc>
          <w:tcPr>
            <w:tcW w:w="608" w:type="dxa"/>
            <w:gridSpan w:val="2"/>
          </w:tcPr>
          <w:p w14:paraId="2D2BF5E1" w14:textId="77777777" w:rsidR="00C12CB5" w:rsidRPr="00624C44" w:rsidRDefault="00C12CB5" w:rsidP="00D926EC">
            <w:pPr>
              <w:rPr>
                <w:lang w:val="en-US"/>
              </w:rPr>
            </w:pPr>
            <w:r w:rsidRPr="00624C44">
              <w:rPr>
                <w:lang w:val="en-US"/>
              </w:rPr>
              <w:t>f</w:t>
            </w:r>
          </w:p>
        </w:tc>
        <w:tc>
          <w:tcPr>
            <w:tcW w:w="1064" w:type="dxa"/>
            <w:gridSpan w:val="2"/>
            <w:tcBorders>
              <w:left w:val="single" w:sz="4" w:space="0" w:color="auto"/>
              <w:right w:val="single" w:sz="36" w:space="0" w:color="auto"/>
            </w:tcBorders>
          </w:tcPr>
          <w:p w14:paraId="0A8477E8" w14:textId="77777777" w:rsidR="00C12CB5" w:rsidRPr="00624C44" w:rsidRDefault="00C12CB5" w:rsidP="00D926EC">
            <w:pPr>
              <w:rPr>
                <w:lang w:val="en-US"/>
              </w:rPr>
            </w:pPr>
            <w:r w:rsidRPr="00624C44">
              <w:rPr>
                <w:lang w:val="en-US"/>
              </w:rPr>
              <w:t>R</w:t>
            </w:r>
          </w:p>
        </w:tc>
        <w:tc>
          <w:tcPr>
            <w:tcW w:w="3627" w:type="dxa"/>
            <w:tcBorders>
              <w:left w:val="single" w:sz="36" w:space="0" w:color="auto"/>
              <w:right w:val="single" w:sz="4" w:space="0" w:color="auto"/>
            </w:tcBorders>
          </w:tcPr>
          <w:p w14:paraId="16F8B77B" w14:textId="2C7C8C6C" w:rsidR="00C12CB5" w:rsidRPr="00624C44" w:rsidRDefault="00C12CB5" w:rsidP="00D926EC">
            <w:pPr>
              <w:rPr>
                <w:lang w:val="en-US"/>
              </w:rPr>
            </w:pPr>
            <w:r w:rsidRPr="00624C44">
              <w:rPr>
                <w:lang w:val="en-US"/>
              </w:rPr>
              <w:t>/set/sensitivity</w:t>
            </w:r>
          </w:p>
        </w:tc>
        <w:tc>
          <w:tcPr>
            <w:tcW w:w="578" w:type="dxa"/>
            <w:gridSpan w:val="2"/>
            <w:tcBorders>
              <w:left w:val="single" w:sz="4" w:space="0" w:color="auto"/>
              <w:right w:val="single" w:sz="4" w:space="0" w:color="auto"/>
            </w:tcBorders>
            <w:vAlign w:val="center"/>
          </w:tcPr>
          <w:p w14:paraId="69C5729B" w14:textId="4123E779"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5EA3A600" w14:textId="0C1CAC4C" w:rsidR="00C12CB5" w:rsidRPr="00624C44" w:rsidRDefault="00C12CB5" w:rsidP="00D926EC">
            <w:pPr>
              <w:rPr>
                <w:lang w:val="en-US"/>
              </w:rPr>
            </w:pPr>
            <w:r w:rsidRPr="00624C44">
              <w:rPr>
                <w:lang w:val="en-US"/>
              </w:rPr>
              <w:t>sensitivity</w:t>
            </w:r>
          </w:p>
        </w:tc>
      </w:tr>
      <w:tr w:rsidR="00C12CB5" w:rsidRPr="00624C44" w14:paraId="1AF482F7" w14:textId="77777777" w:rsidTr="00AD3DA7">
        <w:trPr>
          <w:trHeight w:val="294"/>
        </w:trPr>
        <w:tc>
          <w:tcPr>
            <w:tcW w:w="2428" w:type="dxa"/>
          </w:tcPr>
          <w:p w14:paraId="5A86EC46" w14:textId="77777777" w:rsidR="00C12CB5" w:rsidRPr="00624C44" w:rsidRDefault="00C12CB5" w:rsidP="00D926EC">
            <w:pPr>
              <w:rPr>
                <w:lang w:val="en-US"/>
              </w:rPr>
            </w:pPr>
            <w:r w:rsidRPr="00624C44">
              <w:rPr>
                <w:lang w:val="en-US"/>
              </w:rPr>
              <w:t>/sound1</w:t>
            </w:r>
          </w:p>
        </w:tc>
        <w:tc>
          <w:tcPr>
            <w:tcW w:w="608" w:type="dxa"/>
            <w:gridSpan w:val="2"/>
          </w:tcPr>
          <w:p w14:paraId="05231B5D" w14:textId="77777777" w:rsidR="00C12CB5" w:rsidRPr="00624C44" w:rsidRDefault="00C12CB5" w:rsidP="00D926EC">
            <w:pPr>
              <w:rPr>
                <w:lang w:val="en-US"/>
              </w:rPr>
            </w:pPr>
            <w:proofErr w:type="spellStart"/>
            <w:r w:rsidRPr="00624C44">
              <w:rPr>
                <w:lang w:val="en-US"/>
              </w:rPr>
              <w:t>i</w:t>
            </w:r>
            <w:proofErr w:type="spellEnd"/>
          </w:p>
        </w:tc>
        <w:tc>
          <w:tcPr>
            <w:tcW w:w="1064" w:type="dxa"/>
            <w:gridSpan w:val="2"/>
            <w:tcBorders>
              <w:left w:val="single" w:sz="4" w:space="0" w:color="auto"/>
              <w:right w:val="single" w:sz="36" w:space="0" w:color="auto"/>
            </w:tcBorders>
          </w:tcPr>
          <w:p w14:paraId="2EDD81C6" w14:textId="77777777" w:rsidR="00C12CB5" w:rsidRPr="00624C44" w:rsidRDefault="00C12CB5" w:rsidP="00D926EC">
            <w:pPr>
              <w:rPr>
                <w:lang w:val="en-US"/>
              </w:rPr>
            </w:pPr>
            <w:r w:rsidRPr="00624C44">
              <w:rPr>
                <w:lang w:val="en-US"/>
              </w:rPr>
              <w:t>R</w:t>
            </w:r>
          </w:p>
        </w:tc>
        <w:tc>
          <w:tcPr>
            <w:tcW w:w="3627" w:type="dxa"/>
            <w:vMerge w:val="restart"/>
            <w:tcBorders>
              <w:left w:val="single" w:sz="36" w:space="0" w:color="auto"/>
              <w:right w:val="single" w:sz="4" w:space="0" w:color="auto"/>
            </w:tcBorders>
          </w:tcPr>
          <w:p w14:paraId="02C84B3F" w14:textId="21EF0740" w:rsidR="00C12CB5" w:rsidRPr="00624C44" w:rsidRDefault="00C12CB5" w:rsidP="00D926EC">
            <w:pPr>
              <w:rPr>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w:t>
            </w:r>
          </w:p>
        </w:tc>
        <w:tc>
          <w:tcPr>
            <w:tcW w:w="578" w:type="dxa"/>
            <w:gridSpan w:val="2"/>
            <w:vMerge w:val="restart"/>
            <w:tcBorders>
              <w:left w:val="single" w:sz="4" w:space="0" w:color="auto"/>
              <w:right w:val="single" w:sz="4" w:space="0" w:color="auto"/>
            </w:tcBorders>
            <w:vAlign w:val="center"/>
          </w:tcPr>
          <w:p w14:paraId="6FBB73D1" w14:textId="57062795" w:rsidR="00C12CB5" w:rsidRPr="00624C44" w:rsidRDefault="00C12CB5"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767" w:type="dxa"/>
            <w:vMerge w:val="restart"/>
            <w:tcBorders>
              <w:left w:val="single" w:sz="4" w:space="0" w:color="auto"/>
            </w:tcBorders>
            <w:vAlign w:val="center"/>
          </w:tcPr>
          <w:p w14:paraId="58FB59D8" w14:textId="574C4AFD" w:rsidR="00C12CB5" w:rsidRPr="00624C44" w:rsidRDefault="00C12CB5" w:rsidP="00D926EC">
            <w:pPr>
              <w:rPr>
                <w:lang w:val="en-US"/>
              </w:rPr>
            </w:pPr>
            <w:r w:rsidRPr="00624C44">
              <w:rPr>
                <w:lang w:val="en-US"/>
              </w:rPr>
              <w:t>Instrument’s index</w:t>
            </w:r>
          </w:p>
        </w:tc>
      </w:tr>
      <w:tr w:rsidR="00C12CB5" w:rsidRPr="00624C44" w14:paraId="614F6573" w14:textId="77777777" w:rsidTr="00AD3DA7">
        <w:trPr>
          <w:trHeight w:val="213"/>
        </w:trPr>
        <w:tc>
          <w:tcPr>
            <w:tcW w:w="2428" w:type="dxa"/>
          </w:tcPr>
          <w:p w14:paraId="3150FD32" w14:textId="77777777" w:rsidR="00C12CB5" w:rsidRPr="00624C44" w:rsidRDefault="00C12CB5" w:rsidP="00D926EC">
            <w:pPr>
              <w:rPr>
                <w:lang w:val="en-US"/>
              </w:rPr>
            </w:pPr>
            <w:r w:rsidRPr="00624C44">
              <w:rPr>
                <w:lang w:val="en-US"/>
              </w:rPr>
              <w:t>/sound2</w:t>
            </w:r>
          </w:p>
        </w:tc>
        <w:tc>
          <w:tcPr>
            <w:tcW w:w="608" w:type="dxa"/>
            <w:gridSpan w:val="2"/>
          </w:tcPr>
          <w:p w14:paraId="0B0E3B3D" w14:textId="77777777" w:rsidR="00C12CB5" w:rsidRPr="00624C44" w:rsidRDefault="00C12CB5" w:rsidP="00D926EC">
            <w:pPr>
              <w:rPr>
                <w:lang w:val="en-US"/>
              </w:rPr>
            </w:pPr>
            <w:proofErr w:type="spellStart"/>
            <w:r w:rsidRPr="00624C44">
              <w:rPr>
                <w:lang w:val="en-US"/>
              </w:rPr>
              <w:t>i</w:t>
            </w:r>
            <w:proofErr w:type="spellEnd"/>
          </w:p>
        </w:tc>
        <w:tc>
          <w:tcPr>
            <w:tcW w:w="1064" w:type="dxa"/>
            <w:gridSpan w:val="2"/>
            <w:tcBorders>
              <w:left w:val="single" w:sz="4" w:space="0" w:color="auto"/>
              <w:right w:val="single" w:sz="36" w:space="0" w:color="auto"/>
            </w:tcBorders>
          </w:tcPr>
          <w:p w14:paraId="3C033EFE" w14:textId="77777777" w:rsidR="00C12CB5" w:rsidRPr="00624C44" w:rsidRDefault="00C12CB5" w:rsidP="00D926EC">
            <w:pPr>
              <w:rPr>
                <w:lang w:val="en-US"/>
              </w:rPr>
            </w:pPr>
            <w:r w:rsidRPr="00624C44">
              <w:rPr>
                <w:lang w:val="en-US"/>
              </w:rPr>
              <w:t>R</w:t>
            </w:r>
          </w:p>
        </w:tc>
        <w:tc>
          <w:tcPr>
            <w:tcW w:w="3627" w:type="dxa"/>
            <w:vMerge/>
            <w:tcBorders>
              <w:left w:val="single" w:sz="36" w:space="0" w:color="auto"/>
              <w:right w:val="single" w:sz="4" w:space="0" w:color="auto"/>
            </w:tcBorders>
          </w:tcPr>
          <w:p w14:paraId="63947A13" w14:textId="4E5969A2" w:rsidR="00C12CB5" w:rsidRPr="00624C44" w:rsidRDefault="00C12CB5" w:rsidP="00D926EC">
            <w:pPr>
              <w:rPr>
                <w:highlight w:val="green"/>
                <w:lang w:val="en-US"/>
              </w:rPr>
            </w:pPr>
          </w:p>
        </w:tc>
        <w:tc>
          <w:tcPr>
            <w:tcW w:w="578" w:type="dxa"/>
            <w:gridSpan w:val="2"/>
            <w:vMerge/>
            <w:tcBorders>
              <w:left w:val="single" w:sz="4" w:space="0" w:color="auto"/>
              <w:right w:val="single" w:sz="4" w:space="0" w:color="auto"/>
            </w:tcBorders>
            <w:vAlign w:val="center"/>
          </w:tcPr>
          <w:p w14:paraId="027FD26D" w14:textId="08704B51" w:rsidR="00C12CB5" w:rsidRPr="00624C44" w:rsidRDefault="00C12CB5" w:rsidP="00D926EC">
            <w:pPr>
              <w:rPr>
                <w:highlight w:val="green"/>
                <w:lang w:val="en-US"/>
              </w:rPr>
            </w:pPr>
          </w:p>
        </w:tc>
        <w:tc>
          <w:tcPr>
            <w:tcW w:w="767" w:type="dxa"/>
            <w:vMerge/>
            <w:tcBorders>
              <w:left w:val="single" w:sz="4" w:space="0" w:color="auto"/>
            </w:tcBorders>
            <w:vAlign w:val="center"/>
          </w:tcPr>
          <w:p w14:paraId="521C2902" w14:textId="0325AC36" w:rsidR="00C12CB5" w:rsidRPr="00624C44" w:rsidRDefault="00C12CB5" w:rsidP="00D926EC">
            <w:pPr>
              <w:rPr>
                <w:highlight w:val="green"/>
                <w:lang w:val="en-US"/>
              </w:rPr>
            </w:pPr>
          </w:p>
        </w:tc>
      </w:tr>
      <w:tr w:rsidR="00C12CB5" w:rsidRPr="00624C44" w14:paraId="32E1C422" w14:textId="77777777" w:rsidTr="00AD3DA7">
        <w:trPr>
          <w:trHeight w:val="307"/>
        </w:trPr>
        <w:tc>
          <w:tcPr>
            <w:tcW w:w="2428" w:type="dxa"/>
          </w:tcPr>
          <w:p w14:paraId="3DF3CE69" w14:textId="77777777" w:rsidR="00C12CB5" w:rsidRPr="00624C44" w:rsidRDefault="00C12CB5" w:rsidP="00D926EC">
            <w:pPr>
              <w:rPr>
                <w:lang w:val="en-US"/>
              </w:rPr>
            </w:pPr>
          </w:p>
        </w:tc>
        <w:tc>
          <w:tcPr>
            <w:tcW w:w="608" w:type="dxa"/>
            <w:gridSpan w:val="2"/>
          </w:tcPr>
          <w:p w14:paraId="4D425F9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065B2990" w14:textId="77777777" w:rsidR="00C12CB5" w:rsidRPr="00624C44" w:rsidRDefault="00C12CB5" w:rsidP="00D926EC">
            <w:pPr>
              <w:rPr>
                <w:lang w:val="en-US"/>
              </w:rPr>
            </w:pPr>
          </w:p>
        </w:tc>
        <w:tc>
          <w:tcPr>
            <w:tcW w:w="3627" w:type="dxa"/>
            <w:tcBorders>
              <w:left w:val="single" w:sz="36" w:space="0" w:color="auto"/>
              <w:right w:val="single" w:sz="4" w:space="0" w:color="auto"/>
            </w:tcBorders>
            <w:shd w:val="clear" w:color="auto" w:fill="auto"/>
          </w:tcPr>
          <w:p w14:paraId="725621C5" w14:textId="77777777" w:rsidR="00C12CB5" w:rsidRPr="00624C44" w:rsidRDefault="00C12CB5" w:rsidP="00D926EC">
            <w:pPr>
              <w:rPr>
                <w:highlight w:val="green"/>
                <w:lang w:val="en-US"/>
              </w:rPr>
            </w:pPr>
          </w:p>
        </w:tc>
        <w:tc>
          <w:tcPr>
            <w:tcW w:w="578" w:type="dxa"/>
            <w:gridSpan w:val="2"/>
            <w:tcBorders>
              <w:left w:val="single" w:sz="4" w:space="0" w:color="auto"/>
              <w:right w:val="single" w:sz="4" w:space="0" w:color="auto"/>
            </w:tcBorders>
            <w:shd w:val="clear" w:color="auto" w:fill="auto"/>
            <w:vAlign w:val="center"/>
          </w:tcPr>
          <w:p w14:paraId="445BE76A" w14:textId="77777777" w:rsidR="00C12CB5" w:rsidRPr="00624C44" w:rsidRDefault="00C12CB5" w:rsidP="00D926EC">
            <w:pPr>
              <w:rPr>
                <w:highlight w:val="green"/>
                <w:lang w:val="en-US"/>
              </w:rPr>
            </w:pPr>
          </w:p>
        </w:tc>
        <w:tc>
          <w:tcPr>
            <w:tcW w:w="767" w:type="dxa"/>
            <w:tcBorders>
              <w:left w:val="single" w:sz="4" w:space="0" w:color="auto"/>
            </w:tcBorders>
            <w:shd w:val="clear" w:color="auto" w:fill="auto"/>
            <w:vAlign w:val="center"/>
          </w:tcPr>
          <w:p w14:paraId="6D5A8610" w14:textId="0E35E341" w:rsidR="00C12CB5" w:rsidRPr="00624C44" w:rsidRDefault="00C12CB5" w:rsidP="00D926EC">
            <w:pPr>
              <w:rPr>
                <w:highlight w:val="green"/>
                <w:lang w:val="en-US"/>
              </w:rPr>
            </w:pPr>
          </w:p>
        </w:tc>
      </w:tr>
      <w:tr w:rsidR="009E015D" w:rsidRPr="00624C44" w14:paraId="30CF7706" w14:textId="25C470B9" w:rsidTr="00AD3DA7">
        <w:trPr>
          <w:trHeight w:val="320"/>
        </w:trPr>
        <w:tc>
          <w:tcPr>
            <w:tcW w:w="4100" w:type="dxa"/>
            <w:gridSpan w:val="5"/>
            <w:tcBorders>
              <w:right w:val="single" w:sz="4" w:space="0" w:color="auto"/>
            </w:tcBorders>
            <w:shd w:val="clear" w:color="auto" w:fill="C6D9F1" w:themeFill="text2" w:themeFillTint="33"/>
          </w:tcPr>
          <w:p w14:paraId="79FA4AC8" w14:textId="42576E3D" w:rsidR="00C12CB5" w:rsidRPr="00624C44" w:rsidRDefault="00C12CB5" w:rsidP="00D926EC">
            <w:pPr>
              <w:rPr>
                <w:lang w:val="en-US"/>
              </w:rPr>
            </w:pPr>
          </w:p>
        </w:tc>
        <w:tc>
          <w:tcPr>
            <w:tcW w:w="4972" w:type="dxa"/>
            <w:gridSpan w:val="4"/>
            <w:shd w:val="clear" w:color="auto" w:fill="C6D9F1" w:themeFill="text2" w:themeFillTint="33"/>
          </w:tcPr>
          <w:p w14:paraId="7C25399A" w14:textId="11F1221D" w:rsidR="009E015D" w:rsidRPr="00624C44" w:rsidRDefault="009E015D">
            <w:pPr>
              <w:rPr>
                <w:lang w:val="en-US"/>
              </w:rPr>
            </w:pPr>
            <w:r w:rsidRPr="00624C44">
              <w:rPr>
                <w:lang w:val="en-US"/>
              </w:rPr>
              <w:t>FIELD RECEIVEs from TM on port 6160</w:t>
            </w:r>
          </w:p>
        </w:tc>
      </w:tr>
      <w:tr w:rsidR="00C12CB5" w:rsidRPr="00624C44" w14:paraId="503F47DF" w14:textId="77777777" w:rsidTr="00AD3DA7">
        <w:trPr>
          <w:trHeight w:val="320"/>
        </w:trPr>
        <w:tc>
          <w:tcPr>
            <w:tcW w:w="2428" w:type="dxa"/>
            <w:vMerge w:val="restart"/>
          </w:tcPr>
          <w:p w14:paraId="60C4C93D" w14:textId="77777777" w:rsidR="00C12CB5" w:rsidRPr="00624C44" w:rsidRDefault="00C12CB5" w:rsidP="00D926EC">
            <w:pPr>
              <w:rPr>
                <w:lang w:val="en-US"/>
              </w:rPr>
            </w:pPr>
            <w:r w:rsidRPr="00624C44">
              <w:rPr>
                <w:lang w:val="en-US"/>
              </w:rPr>
              <w:t>/activitySensitive1</w:t>
            </w:r>
          </w:p>
          <w:p w14:paraId="4AC1A3FB" w14:textId="78690F82" w:rsidR="00C12CB5" w:rsidRPr="00624C44" w:rsidRDefault="00C12CB5" w:rsidP="00D926EC">
            <w:pPr>
              <w:rPr>
                <w:lang w:val="en-US"/>
              </w:rPr>
            </w:pPr>
            <w:r w:rsidRPr="00624C44">
              <w:rPr>
                <w:lang w:val="en-US"/>
              </w:rPr>
              <w:t>/activitySensitive2</w:t>
            </w:r>
          </w:p>
        </w:tc>
        <w:tc>
          <w:tcPr>
            <w:tcW w:w="608" w:type="dxa"/>
            <w:gridSpan w:val="2"/>
            <w:vMerge w:val="restart"/>
          </w:tcPr>
          <w:p w14:paraId="01BCAE54" w14:textId="00470BCE" w:rsidR="00C12CB5" w:rsidRPr="00624C44" w:rsidRDefault="00C12CB5" w:rsidP="00D926EC">
            <w:pPr>
              <w:rPr>
                <w:lang w:val="en-US"/>
              </w:rPr>
            </w:pPr>
            <w:r w:rsidRPr="00624C44">
              <w:rPr>
                <w:lang w:val="en-US"/>
              </w:rPr>
              <w:t>f</w:t>
            </w:r>
          </w:p>
        </w:tc>
        <w:tc>
          <w:tcPr>
            <w:tcW w:w="1064" w:type="dxa"/>
            <w:gridSpan w:val="2"/>
            <w:vMerge w:val="restart"/>
            <w:tcBorders>
              <w:left w:val="single" w:sz="4" w:space="0" w:color="auto"/>
              <w:right w:val="single" w:sz="36" w:space="0" w:color="auto"/>
            </w:tcBorders>
          </w:tcPr>
          <w:p w14:paraId="3E786D56" w14:textId="409C8D1E" w:rsidR="00C12CB5" w:rsidRPr="00624C44" w:rsidRDefault="00C12CB5" w:rsidP="00D926EC">
            <w:pPr>
              <w:rPr>
                <w:lang w:val="en-US"/>
              </w:rPr>
            </w:pPr>
            <w:r w:rsidRPr="00624C44">
              <w:rPr>
                <w:lang w:val="en-US"/>
              </w:rPr>
              <w:t>R</w:t>
            </w:r>
          </w:p>
        </w:tc>
        <w:tc>
          <w:tcPr>
            <w:tcW w:w="3627" w:type="dxa"/>
            <w:tcBorders>
              <w:left w:val="single" w:sz="36" w:space="0" w:color="auto"/>
              <w:right w:val="single" w:sz="4" w:space="0" w:color="auto"/>
            </w:tcBorders>
          </w:tcPr>
          <w:p w14:paraId="2D074527" w14:textId="26B519AB" w:rsidR="00C12CB5" w:rsidRPr="00624C44" w:rsidRDefault="00C12CB5" w:rsidP="00D926EC">
            <w:pPr>
              <w:rPr>
                <w:b/>
                <w:lang w:val="en-US"/>
              </w:rPr>
            </w:pPr>
            <w:r w:rsidRPr="00624C44">
              <w:rPr>
                <w:b/>
                <w:lang w:val="en-US"/>
              </w:rPr>
              <w:t>/player/[id]/activity/discrete/hand/left</w:t>
            </w:r>
          </w:p>
        </w:tc>
        <w:tc>
          <w:tcPr>
            <w:tcW w:w="578" w:type="dxa"/>
            <w:gridSpan w:val="2"/>
            <w:tcBorders>
              <w:left w:val="single" w:sz="4" w:space="0" w:color="auto"/>
              <w:right w:val="single" w:sz="4" w:space="0" w:color="auto"/>
            </w:tcBorders>
          </w:tcPr>
          <w:p w14:paraId="0AF4A989" w14:textId="77777777" w:rsidR="00C12CB5" w:rsidRPr="00624C44" w:rsidRDefault="00C12CB5" w:rsidP="001B7D2F">
            <w:pPr>
              <w:rPr>
                <w:lang w:val="en-US"/>
              </w:rPr>
            </w:pPr>
          </w:p>
        </w:tc>
        <w:tc>
          <w:tcPr>
            <w:tcW w:w="767" w:type="dxa"/>
            <w:tcBorders>
              <w:left w:val="single" w:sz="4" w:space="0" w:color="auto"/>
            </w:tcBorders>
            <w:vAlign w:val="center"/>
          </w:tcPr>
          <w:p w14:paraId="6718A15E" w14:textId="0CA67EEE" w:rsidR="00C12CB5" w:rsidRPr="00624C44" w:rsidRDefault="00C12CB5" w:rsidP="00D926EC">
            <w:pPr>
              <w:rPr>
                <w:lang w:val="en-US"/>
              </w:rPr>
            </w:pPr>
            <w:r w:rsidRPr="00624C44">
              <w:rPr>
                <w:lang w:val="en-US"/>
              </w:rPr>
              <w:t>None</w:t>
            </w:r>
          </w:p>
        </w:tc>
      </w:tr>
      <w:tr w:rsidR="00C12CB5" w:rsidRPr="00624C44" w14:paraId="4F949525" w14:textId="77777777" w:rsidTr="00AD3DA7">
        <w:trPr>
          <w:trHeight w:val="320"/>
        </w:trPr>
        <w:tc>
          <w:tcPr>
            <w:tcW w:w="2428" w:type="dxa"/>
            <w:vMerge/>
          </w:tcPr>
          <w:p w14:paraId="529D534C" w14:textId="6690EC44" w:rsidR="00C12CB5" w:rsidRPr="00624C44" w:rsidRDefault="00C12CB5" w:rsidP="00D926EC">
            <w:pPr>
              <w:rPr>
                <w:lang w:val="en-US"/>
              </w:rPr>
            </w:pPr>
          </w:p>
        </w:tc>
        <w:tc>
          <w:tcPr>
            <w:tcW w:w="608" w:type="dxa"/>
            <w:gridSpan w:val="2"/>
            <w:vMerge/>
          </w:tcPr>
          <w:p w14:paraId="789175D4"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7F624371"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7C248F3" w14:textId="122A8EAD" w:rsidR="00C12CB5" w:rsidRPr="00624C44" w:rsidRDefault="00C12CB5" w:rsidP="00D926EC">
            <w:pPr>
              <w:rPr>
                <w:b/>
                <w:lang w:val="en-US"/>
              </w:rPr>
            </w:pPr>
            <w:r w:rsidRPr="00624C44">
              <w:rPr>
                <w:b/>
                <w:lang w:val="en-US"/>
              </w:rPr>
              <w:t>/player/[id]/activity/discrete/hand/right</w:t>
            </w:r>
          </w:p>
        </w:tc>
        <w:tc>
          <w:tcPr>
            <w:tcW w:w="578" w:type="dxa"/>
            <w:gridSpan w:val="2"/>
            <w:tcBorders>
              <w:left w:val="single" w:sz="4" w:space="0" w:color="auto"/>
              <w:right w:val="single" w:sz="4" w:space="0" w:color="auto"/>
            </w:tcBorders>
          </w:tcPr>
          <w:p w14:paraId="737578B4" w14:textId="77777777" w:rsidR="00C12CB5" w:rsidRPr="00624C44" w:rsidRDefault="00C12CB5" w:rsidP="001B7D2F">
            <w:pPr>
              <w:rPr>
                <w:lang w:val="en-US"/>
              </w:rPr>
            </w:pPr>
          </w:p>
        </w:tc>
        <w:tc>
          <w:tcPr>
            <w:tcW w:w="767" w:type="dxa"/>
            <w:tcBorders>
              <w:left w:val="single" w:sz="4" w:space="0" w:color="auto"/>
            </w:tcBorders>
          </w:tcPr>
          <w:p w14:paraId="7CA476EA" w14:textId="05B03B59" w:rsidR="00C12CB5" w:rsidRPr="00624C44" w:rsidRDefault="00C12CB5" w:rsidP="00D926EC">
            <w:pPr>
              <w:rPr>
                <w:lang w:val="en-US"/>
              </w:rPr>
            </w:pPr>
            <w:r w:rsidRPr="00624C44">
              <w:rPr>
                <w:lang w:val="en-US"/>
              </w:rPr>
              <w:t>None</w:t>
            </w:r>
          </w:p>
        </w:tc>
      </w:tr>
      <w:tr w:rsidR="00C12CB5" w:rsidRPr="00624C44" w14:paraId="28CE67CF" w14:textId="77777777" w:rsidTr="00AD3DA7">
        <w:trPr>
          <w:trHeight w:val="320"/>
        </w:trPr>
        <w:tc>
          <w:tcPr>
            <w:tcW w:w="2428" w:type="dxa"/>
            <w:vMerge/>
          </w:tcPr>
          <w:p w14:paraId="3C791155" w14:textId="393A4835" w:rsidR="00C12CB5" w:rsidRPr="00624C44" w:rsidRDefault="00C12CB5" w:rsidP="00D926EC">
            <w:pPr>
              <w:rPr>
                <w:lang w:val="en-US"/>
              </w:rPr>
            </w:pPr>
          </w:p>
        </w:tc>
        <w:tc>
          <w:tcPr>
            <w:tcW w:w="608" w:type="dxa"/>
            <w:gridSpan w:val="2"/>
            <w:vMerge/>
          </w:tcPr>
          <w:p w14:paraId="0B9ABE8D"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4A8CE47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A2485E4" w14:textId="11712B19" w:rsidR="00C12CB5" w:rsidRPr="00624C44" w:rsidRDefault="00C12CB5" w:rsidP="00D926EC">
            <w:pPr>
              <w:rPr>
                <w:b/>
                <w:lang w:val="en-US"/>
              </w:rPr>
            </w:pPr>
            <w:r w:rsidRPr="00624C44">
              <w:rPr>
                <w:b/>
                <w:lang w:val="en-US"/>
              </w:rPr>
              <w:t>/player/[id]/activity/discrete/head</w:t>
            </w:r>
          </w:p>
        </w:tc>
        <w:tc>
          <w:tcPr>
            <w:tcW w:w="578" w:type="dxa"/>
            <w:gridSpan w:val="2"/>
            <w:tcBorders>
              <w:left w:val="single" w:sz="4" w:space="0" w:color="auto"/>
              <w:right w:val="single" w:sz="4" w:space="0" w:color="auto"/>
            </w:tcBorders>
          </w:tcPr>
          <w:p w14:paraId="06313035" w14:textId="77777777" w:rsidR="00C12CB5" w:rsidRPr="00624C44" w:rsidRDefault="00C12CB5" w:rsidP="001B7D2F">
            <w:pPr>
              <w:rPr>
                <w:lang w:val="en-US"/>
              </w:rPr>
            </w:pPr>
          </w:p>
        </w:tc>
        <w:tc>
          <w:tcPr>
            <w:tcW w:w="767" w:type="dxa"/>
            <w:tcBorders>
              <w:left w:val="single" w:sz="4" w:space="0" w:color="auto"/>
            </w:tcBorders>
          </w:tcPr>
          <w:p w14:paraId="28131375" w14:textId="3D8F08B7" w:rsidR="00C12CB5" w:rsidRPr="00624C44" w:rsidRDefault="00C12CB5" w:rsidP="00D926EC">
            <w:pPr>
              <w:rPr>
                <w:lang w:val="en-US"/>
              </w:rPr>
            </w:pPr>
            <w:r w:rsidRPr="00624C44">
              <w:rPr>
                <w:lang w:val="en-US"/>
              </w:rPr>
              <w:t>None</w:t>
            </w:r>
          </w:p>
        </w:tc>
      </w:tr>
      <w:tr w:rsidR="00C12CB5" w:rsidRPr="00624C44" w14:paraId="1849D2F3" w14:textId="77777777" w:rsidTr="00AD3DA7">
        <w:trPr>
          <w:trHeight w:val="320"/>
        </w:trPr>
        <w:tc>
          <w:tcPr>
            <w:tcW w:w="2428" w:type="dxa"/>
            <w:vMerge/>
          </w:tcPr>
          <w:p w14:paraId="469F77AC" w14:textId="0BF0F21F" w:rsidR="00C12CB5" w:rsidRPr="00624C44" w:rsidRDefault="00C12CB5" w:rsidP="00D926EC">
            <w:pPr>
              <w:rPr>
                <w:lang w:val="en-US"/>
              </w:rPr>
            </w:pPr>
          </w:p>
        </w:tc>
        <w:tc>
          <w:tcPr>
            <w:tcW w:w="608" w:type="dxa"/>
            <w:gridSpan w:val="2"/>
            <w:vMerge/>
          </w:tcPr>
          <w:p w14:paraId="6EBECEBC"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290DE68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5528A90" w14:textId="632E6E0C" w:rsidR="00C12CB5" w:rsidRPr="00624C44" w:rsidRDefault="00C12CB5" w:rsidP="00D926EC">
            <w:pPr>
              <w:rPr>
                <w:b/>
                <w:lang w:val="en-US"/>
              </w:rPr>
            </w:pPr>
            <w:r w:rsidRPr="00624C44">
              <w:rPr>
                <w:b/>
                <w:lang w:val="en-US"/>
              </w:rPr>
              <w:t>/player/[id]/activity/discrete/leg/left</w:t>
            </w:r>
          </w:p>
        </w:tc>
        <w:tc>
          <w:tcPr>
            <w:tcW w:w="578" w:type="dxa"/>
            <w:gridSpan w:val="2"/>
            <w:tcBorders>
              <w:left w:val="single" w:sz="4" w:space="0" w:color="auto"/>
              <w:right w:val="single" w:sz="4" w:space="0" w:color="auto"/>
            </w:tcBorders>
          </w:tcPr>
          <w:p w14:paraId="1A9A79E7" w14:textId="77777777" w:rsidR="00C12CB5" w:rsidRPr="00624C44" w:rsidRDefault="00C12CB5" w:rsidP="001B7D2F">
            <w:pPr>
              <w:rPr>
                <w:lang w:val="en-US"/>
              </w:rPr>
            </w:pPr>
          </w:p>
        </w:tc>
        <w:tc>
          <w:tcPr>
            <w:tcW w:w="767" w:type="dxa"/>
            <w:tcBorders>
              <w:left w:val="single" w:sz="4" w:space="0" w:color="auto"/>
            </w:tcBorders>
          </w:tcPr>
          <w:p w14:paraId="33434040" w14:textId="07409DED" w:rsidR="00C12CB5" w:rsidRPr="00624C44" w:rsidRDefault="00C12CB5" w:rsidP="00D926EC">
            <w:pPr>
              <w:rPr>
                <w:lang w:val="en-US"/>
              </w:rPr>
            </w:pPr>
            <w:r w:rsidRPr="00624C44">
              <w:rPr>
                <w:lang w:val="en-US"/>
              </w:rPr>
              <w:t>None</w:t>
            </w:r>
          </w:p>
        </w:tc>
      </w:tr>
      <w:tr w:rsidR="00C12CB5" w:rsidRPr="00624C44" w14:paraId="49FA2D85" w14:textId="77777777" w:rsidTr="00AD3DA7">
        <w:trPr>
          <w:trHeight w:val="320"/>
        </w:trPr>
        <w:tc>
          <w:tcPr>
            <w:tcW w:w="2428" w:type="dxa"/>
            <w:vMerge/>
          </w:tcPr>
          <w:p w14:paraId="634CC3E5" w14:textId="77777777" w:rsidR="00C12CB5" w:rsidRPr="00624C44" w:rsidRDefault="00C12CB5" w:rsidP="00D926EC">
            <w:pPr>
              <w:rPr>
                <w:lang w:val="en-US"/>
              </w:rPr>
            </w:pPr>
          </w:p>
        </w:tc>
        <w:tc>
          <w:tcPr>
            <w:tcW w:w="608" w:type="dxa"/>
            <w:gridSpan w:val="2"/>
            <w:vMerge/>
          </w:tcPr>
          <w:p w14:paraId="13040E06"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1D9AA9E3"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51743BA9" w14:textId="1DB12534" w:rsidR="00C12CB5" w:rsidRPr="00624C44" w:rsidRDefault="00C12CB5" w:rsidP="00D926EC">
            <w:pPr>
              <w:rPr>
                <w:b/>
                <w:lang w:val="en-US"/>
              </w:rPr>
            </w:pPr>
            <w:r w:rsidRPr="00624C44">
              <w:rPr>
                <w:b/>
                <w:lang w:val="en-US"/>
              </w:rPr>
              <w:t>/player/[id]/activity/discrete/leg/right</w:t>
            </w:r>
          </w:p>
        </w:tc>
        <w:tc>
          <w:tcPr>
            <w:tcW w:w="578" w:type="dxa"/>
            <w:gridSpan w:val="2"/>
            <w:tcBorders>
              <w:left w:val="single" w:sz="4" w:space="0" w:color="auto"/>
              <w:right w:val="single" w:sz="4" w:space="0" w:color="auto"/>
            </w:tcBorders>
          </w:tcPr>
          <w:p w14:paraId="7321A632" w14:textId="77777777" w:rsidR="00C12CB5" w:rsidRPr="00624C44" w:rsidRDefault="00C12CB5" w:rsidP="001B7D2F">
            <w:pPr>
              <w:rPr>
                <w:lang w:val="en-US"/>
              </w:rPr>
            </w:pPr>
          </w:p>
        </w:tc>
        <w:tc>
          <w:tcPr>
            <w:tcW w:w="767" w:type="dxa"/>
            <w:tcBorders>
              <w:left w:val="single" w:sz="4" w:space="0" w:color="auto"/>
            </w:tcBorders>
          </w:tcPr>
          <w:p w14:paraId="6CF1CA44" w14:textId="2FED0639" w:rsidR="00C12CB5" w:rsidRPr="00624C44" w:rsidRDefault="00C12CB5" w:rsidP="00D926EC">
            <w:pPr>
              <w:rPr>
                <w:lang w:val="en-US"/>
              </w:rPr>
            </w:pPr>
            <w:r w:rsidRPr="00624C44">
              <w:rPr>
                <w:lang w:val="en-US"/>
              </w:rPr>
              <w:t>None</w:t>
            </w:r>
          </w:p>
        </w:tc>
      </w:tr>
      <w:tr w:rsidR="00C12CB5" w:rsidRPr="00624C44" w14:paraId="45DACDD0" w14:textId="77777777" w:rsidTr="00AD3DA7">
        <w:trPr>
          <w:trHeight w:val="320"/>
        </w:trPr>
        <w:tc>
          <w:tcPr>
            <w:tcW w:w="2428" w:type="dxa"/>
            <w:vMerge/>
          </w:tcPr>
          <w:p w14:paraId="682574B8" w14:textId="77777777" w:rsidR="00C12CB5" w:rsidRPr="00624C44" w:rsidRDefault="00C12CB5" w:rsidP="00D926EC">
            <w:pPr>
              <w:rPr>
                <w:lang w:val="en-US"/>
              </w:rPr>
            </w:pPr>
          </w:p>
        </w:tc>
        <w:tc>
          <w:tcPr>
            <w:tcW w:w="608" w:type="dxa"/>
            <w:gridSpan w:val="2"/>
            <w:vMerge/>
          </w:tcPr>
          <w:p w14:paraId="7FFBA463"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73DE593B"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4122299" w14:textId="7616825F" w:rsidR="00C12CB5" w:rsidRPr="00624C44" w:rsidRDefault="00C12CB5" w:rsidP="00D926EC">
            <w:pPr>
              <w:rPr>
                <w:b/>
                <w:lang w:val="en-US"/>
              </w:rPr>
            </w:pPr>
            <w:r w:rsidRPr="00624C44">
              <w:rPr>
                <w:b/>
                <w:lang w:val="en-US"/>
              </w:rPr>
              <w:t>/player/[id]/activity/ discrete/body/upper</w:t>
            </w:r>
          </w:p>
        </w:tc>
        <w:tc>
          <w:tcPr>
            <w:tcW w:w="578" w:type="dxa"/>
            <w:gridSpan w:val="2"/>
            <w:tcBorders>
              <w:left w:val="single" w:sz="4" w:space="0" w:color="auto"/>
              <w:right w:val="single" w:sz="4" w:space="0" w:color="auto"/>
            </w:tcBorders>
          </w:tcPr>
          <w:p w14:paraId="36C60C4B" w14:textId="77777777" w:rsidR="00C12CB5" w:rsidRPr="00624C44" w:rsidRDefault="00C12CB5" w:rsidP="001B7D2F">
            <w:pPr>
              <w:rPr>
                <w:lang w:val="en-US"/>
              </w:rPr>
            </w:pPr>
          </w:p>
        </w:tc>
        <w:tc>
          <w:tcPr>
            <w:tcW w:w="767" w:type="dxa"/>
            <w:tcBorders>
              <w:left w:val="single" w:sz="4" w:space="0" w:color="auto"/>
            </w:tcBorders>
          </w:tcPr>
          <w:p w14:paraId="66D26260" w14:textId="5894603C" w:rsidR="00C12CB5" w:rsidRPr="00624C44" w:rsidRDefault="00C12CB5" w:rsidP="00D926EC">
            <w:pPr>
              <w:rPr>
                <w:lang w:val="en-US"/>
              </w:rPr>
            </w:pPr>
            <w:r w:rsidRPr="00624C44">
              <w:rPr>
                <w:lang w:val="en-US"/>
              </w:rPr>
              <w:t>None</w:t>
            </w:r>
          </w:p>
        </w:tc>
      </w:tr>
      <w:tr w:rsidR="00C12CB5" w:rsidRPr="00624C44" w14:paraId="76835507" w14:textId="77777777" w:rsidTr="00AD3DA7">
        <w:trPr>
          <w:trHeight w:val="320"/>
        </w:trPr>
        <w:tc>
          <w:tcPr>
            <w:tcW w:w="2428" w:type="dxa"/>
            <w:vMerge/>
          </w:tcPr>
          <w:p w14:paraId="0DD5996C" w14:textId="77777777" w:rsidR="00C12CB5" w:rsidRPr="00624C44" w:rsidRDefault="00C12CB5" w:rsidP="00D926EC">
            <w:pPr>
              <w:rPr>
                <w:lang w:val="en-US"/>
              </w:rPr>
            </w:pPr>
          </w:p>
        </w:tc>
        <w:tc>
          <w:tcPr>
            <w:tcW w:w="608" w:type="dxa"/>
            <w:gridSpan w:val="2"/>
            <w:vMerge/>
          </w:tcPr>
          <w:p w14:paraId="566B7ED4"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74ED668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52823462" w14:textId="2761E4AE" w:rsidR="00C12CB5" w:rsidRPr="00624C44" w:rsidRDefault="00C12CB5" w:rsidP="00D926EC">
            <w:pPr>
              <w:rPr>
                <w:b/>
                <w:lang w:val="en-US"/>
              </w:rPr>
            </w:pPr>
            <w:r w:rsidRPr="00624C44">
              <w:rPr>
                <w:b/>
                <w:lang w:val="en-US"/>
              </w:rPr>
              <w:t>/player/[id]/activity/discrete/body/lower</w:t>
            </w:r>
          </w:p>
        </w:tc>
        <w:tc>
          <w:tcPr>
            <w:tcW w:w="578" w:type="dxa"/>
            <w:gridSpan w:val="2"/>
            <w:tcBorders>
              <w:left w:val="single" w:sz="4" w:space="0" w:color="auto"/>
              <w:right w:val="single" w:sz="4" w:space="0" w:color="auto"/>
            </w:tcBorders>
          </w:tcPr>
          <w:p w14:paraId="6820856A" w14:textId="77777777" w:rsidR="00C12CB5" w:rsidRPr="00624C44" w:rsidRDefault="00C12CB5" w:rsidP="001B7D2F">
            <w:pPr>
              <w:rPr>
                <w:lang w:val="en-US"/>
              </w:rPr>
            </w:pPr>
          </w:p>
        </w:tc>
        <w:tc>
          <w:tcPr>
            <w:tcW w:w="767" w:type="dxa"/>
            <w:tcBorders>
              <w:left w:val="single" w:sz="4" w:space="0" w:color="auto"/>
            </w:tcBorders>
          </w:tcPr>
          <w:p w14:paraId="42AB3057" w14:textId="718EB9DB" w:rsidR="00C12CB5" w:rsidRPr="00624C44" w:rsidRDefault="00C12CB5" w:rsidP="00D926EC">
            <w:pPr>
              <w:rPr>
                <w:lang w:val="en-US"/>
              </w:rPr>
            </w:pPr>
            <w:r w:rsidRPr="00624C44">
              <w:rPr>
                <w:lang w:val="en-US"/>
              </w:rPr>
              <w:t>None</w:t>
            </w:r>
          </w:p>
        </w:tc>
      </w:tr>
      <w:tr w:rsidR="00C12CB5" w:rsidRPr="00624C44" w14:paraId="3CE4988E" w14:textId="77777777" w:rsidTr="00AD3DA7">
        <w:trPr>
          <w:trHeight w:val="320"/>
        </w:trPr>
        <w:tc>
          <w:tcPr>
            <w:tcW w:w="2428" w:type="dxa"/>
            <w:vMerge/>
          </w:tcPr>
          <w:p w14:paraId="59A03B2C" w14:textId="77777777" w:rsidR="00C12CB5" w:rsidRPr="00624C44" w:rsidRDefault="00C12CB5" w:rsidP="00D926EC">
            <w:pPr>
              <w:rPr>
                <w:lang w:val="en-US"/>
              </w:rPr>
            </w:pPr>
          </w:p>
        </w:tc>
        <w:tc>
          <w:tcPr>
            <w:tcW w:w="608" w:type="dxa"/>
            <w:gridSpan w:val="2"/>
            <w:vMerge/>
          </w:tcPr>
          <w:p w14:paraId="730AFBB9"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0767CD5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43E24A7" w14:textId="28BD4C17" w:rsidR="00C12CB5" w:rsidRPr="00624C44" w:rsidRDefault="00C12CB5" w:rsidP="00D926EC">
            <w:pPr>
              <w:rPr>
                <w:b/>
                <w:lang w:val="en-US"/>
              </w:rPr>
            </w:pPr>
            <w:r w:rsidRPr="00624C44">
              <w:rPr>
                <w:b/>
                <w:lang w:val="en-US"/>
              </w:rPr>
              <w:t>/player/[id]/activity/discrete/body/right</w:t>
            </w:r>
          </w:p>
        </w:tc>
        <w:tc>
          <w:tcPr>
            <w:tcW w:w="578" w:type="dxa"/>
            <w:gridSpan w:val="2"/>
            <w:tcBorders>
              <w:left w:val="single" w:sz="4" w:space="0" w:color="auto"/>
              <w:right w:val="single" w:sz="4" w:space="0" w:color="auto"/>
            </w:tcBorders>
          </w:tcPr>
          <w:p w14:paraId="4F10F987" w14:textId="77777777" w:rsidR="00C12CB5" w:rsidRPr="00624C44" w:rsidRDefault="00C12CB5" w:rsidP="001B7D2F">
            <w:pPr>
              <w:rPr>
                <w:lang w:val="en-US"/>
              </w:rPr>
            </w:pPr>
          </w:p>
        </w:tc>
        <w:tc>
          <w:tcPr>
            <w:tcW w:w="767" w:type="dxa"/>
            <w:tcBorders>
              <w:left w:val="single" w:sz="4" w:space="0" w:color="auto"/>
            </w:tcBorders>
          </w:tcPr>
          <w:p w14:paraId="5941883B" w14:textId="011CD34B" w:rsidR="00C12CB5" w:rsidRPr="00624C44" w:rsidRDefault="00C12CB5" w:rsidP="00D926EC">
            <w:pPr>
              <w:rPr>
                <w:lang w:val="en-US"/>
              </w:rPr>
            </w:pPr>
            <w:r w:rsidRPr="00624C44">
              <w:rPr>
                <w:lang w:val="en-US"/>
              </w:rPr>
              <w:t>None</w:t>
            </w:r>
          </w:p>
        </w:tc>
      </w:tr>
      <w:tr w:rsidR="00C12CB5" w:rsidRPr="00624C44" w14:paraId="01DD391D" w14:textId="77777777" w:rsidTr="00AD3DA7">
        <w:trPr>
          <w:trHeight w:val="320"/>
        </w:trPr>
        <w:tc>
          <w:tcPr>
            <w:tcW w:w="2428" w:type="dxa"/>
            <w:vMerge/>
          </w:tcPr>
          <w:p w14:paraId="00FE55DF" w14:textId="77777777" w:rsidR="00C12CB5" w:rsidRPr="00624C44" w:rsidRDefault="00C12CB5" w:rsidP="00D926EC">
            <w:pPr>
              <w:rPr>
                <w:lang w:val="en-US"/>
              </w:rPr>
            </w:pPr>
          </w:p>
        </w:tc>
        <w:tc>
          <w:tcPr>
            <w:tcW w:w="608" w:type="dxa"/>
            <w:gridSpan w:val="2"/>
            <w:vMerge/>
          </w:tcPr>
          <w:p w14:paraId="3830F021"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4878EA98"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1CCAEE5" w14:textId="1EE4BD1E" w:rsidR="00C12CB5" w:rsidRPr="00624C44" w:rsidRDefault="00C12CB5" w:rsidP="00D926EC">
            <w:pPr>
              <w:rPr>
                <w:b/>
                <w:lang w:val="en-US"/>
              </w:rPr>
            </w:pPr>
            <w:r w:rsidRPr="00624C44">
              <w:rPr>
                <w:b/>
                <w:lang w:val="en-US"/>
              </w:rPr>
              <w:t>/player/[id]/activity/discrete/body/left</w:t>
            </w:r>
          </w:p>
        </w:tc>
        <w:tc>
          <w:tcPr>
            <w:tcW w:w="578" w:type="dxa"/>
            <w:gridSpan w:val="2"/>
            <w:tcBorders>
              <w:left w:val="single" w:sz="4" w:space="0" w:color="auto"/>
              <w:right w:val="single" w:sz="4" w:space="0" w:color="auto"/>
            </w:tcBorders>
          </w:tcPr>
          <w:p w14:paraId="045E73B1" w14:textId="77777777" w:rsidR="00C12CB5" w:rsidRPr="00624C44" w:rsidRDefault="00C12CB5" w:rsidP="001B7D2F">
            <w:pPr>
              <w:rPr>
                <w:lang w:val="en-US"/>
              </w:rPr>
            </w:pPr>
          </w:p>
        </w:tc>
        <w:tc>
          <w:tcPr>
            <w:tcW w:w="767" w:type="dxa"/>
            <w:tcBorders>
              <w:left w:val="single" w:sz="4" w:space="0" w:color="auto"/>
            </w:tcBorders>
          </w:tcPr>
          <w:p w14:paraId="36890160" w14:textId="4837E87D" w:rsidR="00C12CB5" w:rsidRPr="00624C44" w:rsidRDefault="00C12CB5" w:rsidP="00D926EC">
            <w:pPr>
              <w:rPr>
                <w:lang w:val="en-US"/>
              </w:rPr>
            </w:pPr>
            <w:r w:rsidRPr="00624C44">
              <w:rPr>
                <w:lang w:val="en-US"/>
              </w:rPr>
              <w:t>None</w:t>
            </w:r>
          </w:p>
        </w:tc>
      </w:tr>
      <w:tr w:rsidR="00C12CB5" w:rsidRPr="00624C44" w14:paraId="35BD8ADD" w14:textId="77777777" w:rsidTr="00AD3DA7">
        <w:trPr>
          <w:trHeight w:val="320"/>
        </w:trPr>
        <w:tc>
          <w:tcPr>
            <w:tcW w:w="2428" w:type="dxa"/>
            <w:vMerge w:val="restart"/>
          </w:tcPr>
          <w:p w14:paraId="0CB4E2BD" w14:textId="77777777" w:rsidR="00C12CB5" w:rsidRPr="00624C44" w:rsidRDefault="00C12CB5" w:rsidP="004B601A">
            <w:pPr>
              <w:rPr>
                <w:lang w:val="en-US"/>
              </w:rPr>
            </w:pPr>
            <w:r w:rsidRPr="00624C44">
              <w:rPr>
                <w:lang w:val="en-US"/>
              </w:rPr>
              <w:t xml:space="preserve">/activityNormal1 </w:t>
            </w:r>
          </w:p>
          <w:p w14:paraId="2E7B531C" w14:textId="7A6B6090" w:rsidR="00C12CB5" w:rsidRPr="00624C44" w:rsidRDefault="00C12CB5" w:rsidP="004B601A">
            <w:pPr>
              <w:rPr>
                <w:lang w:val="en-US"/>
              </w:rPr>
            </w:pPr>
            <w:r w:rsidRPr="00624C44">
              <w:rPr>
                <w:lang w:val="en-US"/>
              </w:rPr>
              <w:t>/activityNormal2</w:t>
            </w:r>
          </w:p>
        </w:tc>
        <w:tc>
          <w:tcPr>
            <w:tcW w:w="608" w:type="dxa"/>
            <w:gridSpan w:val="2"/>
            <w:vMerge w:val="restart"/>
          </w:tcPr>
          <w:p w14:paraId="4C302586" w14:textId="62DAFFB8" w:rsidR="00C12CB5" w:rsidRPr="00624C44" w:rsidRDefault="00C12CB5" w:rsidP="00D926EC">
            <w:pPr>
              <w:rPr>
                <w:lang w:val="en-US"/>
              </w:rPr>
            </w:pPr>
            <w:r w:rsidRPr="00624C44">
              <w:rPr>
                <w:lang w:val="en-US"/>
              </w:rPr>
              <w:t>f</w:t>
            </w:r>
          </w:p>
        </w:tc>
        <w:tc>
          <w:tcPr>
            <w:tcW w:w="1064" w:type="dxa"/>
            <w:gridSpan w:val="2"/>
            <w:vMerge w:val="restart"/>
            <w:tcBorders>
              <w:left w:val="single" w:sz="4" w:space="0" w:color="auto"/>
              <w:right w:val="single" w:sz="36" w:space="0" w:color="auto"/>
            </w:tcBorders>
          </w:tcPr>
          <w:p w14:paraId="6E1C630A" w14:textId="069127E3" w:rsidR="00C12CB5" w:rsidRPr="00624C44" w:rsidRDefault="00C12CB5" w:rsidP="00D926EC">
            <w:pPr>
              <w:rPr>
                <w:lang w:val="en-US"/>
              </w:rPr>
            </w:pPr>
            <w:r w:rsidRPr="00624C44">
              <w:rPr>
                <w:lang w:val="en-US"/>
              </w:rPr>
              <w:t>R</w:t>
            </w:r>
          </w:p>
        </w:tc>
        <w:tc>
          <w:tcPr>
            <w:tcW w:w="3627" w:type="dxa"/>
            <w:tcBorders>
              <w:left w:val="single" w:sz="36" w:space="0" w:color="auto"/>
              <w:right w:val="single" w:sz="4" w:space="0" w:color="auto"/>
            </w:tcBorders>
          </w:tcPr>
          <w:p w14:paraId="52105CE9" w14:textId="09B3F47A" w:rsidR="00C12CB5" w:rsidRPr="00624C44" w:rsidRDefault="00C12CB5" w:rsidP="00D926EC">
            <w:pPr>
              <w:rPr>
                <w:b/>
                <w:lang w:val="en-US"/>
              </w:rPr>
            </w:pPr>
            <w:r w:rsidRPr="00624C44">
              <w:rPr>
                <w:b/>
                <w:lang w:val="en-US"/>
              </w:rPr>
              <w:t>/player/[id]/activity/normal/hand/left</w:t>
            </w:r>
          </w:p>
        </w:tc>
        <w:tc>
          <w:tcPr>
            <w:tcW w:w="578" w:type="dxa"/>
            <w:gridSpan w:val="2"/>
            <w:tcBorders>
              <w:left w:val="single" w:sz="4" w:space="0" w:color="auto"/>
              <w:right w:val="single" w:sz="4" w:space="0" w:color="auto"/>
            </w:tcBorders>
          </w:tcPr>
          <w:p w14:paraId="58C92E3C" w14:textId="57B6AAF6"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38FF9A99" w14:textId="15C97384" w:rsidR="00C12CB5" w:rsidRPr="00624C44" w:rsidRDefault="00C12CB5" w:rsidP="00D926EC">
            <w:pPr>
              <w:rPr>
                <w:lang w:val="en-US"/>
              </w:rPr>
            </w:pPr>
            <w:r w:rsidRPr="00624C44">
              <w:rPr>
                <w:lang w:val="en-US"/>
              </w:rPr>
              <w:t>Norm.</w:t>
            </w:r>
          </w:p>
        </w:tc>
      </w:tr>
      <w:tr w:rsidR="00C12CB5" w:rsidRPr="00624C44" w14:paraId="3579E627" w14:textId="77777777" w:rsidTr="00AD3DA7">
        <w:trPr>
          <w:trHeight w:val="320"/>
        </w:trPr>
        <w:tc>
          <w:tcPr>
            <w:tcW w:w="2428" w:type="dxa"/>
            <w:vMerge/>
          </w:tcPr>
          <w:p w14:paraId="0C9C9109" w14:textId="25FE2C91" w:rsidR="00C12CB5" w:rsidRPr="00624C44" w:rsidRDefault="00C12CB5" w:rsidP="00D926EC">
            <w:pPr>
              <w:rPr>
                <w:lang w:val="en-US"/>
              </w:rPr>
            </w:pPr>
          </w:p>
        </w:tc>
        <w:tc>
          <w:tcPr>
            <w:tcW w:w="608" w:type="dxa"/>
            <w:gridSpan w:val="2"/>
            <w:vMerge/>
          </w:tcPr>
          <w:p w14:paraId="6D74B8B2" w14:textId="4E68CFF1"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31DE67DF" w14:textId="39ECD9B5" w:rsidR="00C12CB5" w:rsidRPr="00624C44" w:rsidRDefault="00C12CB5" w:rsidP="00D926EC">
            <w:pPr>
              <w:rPr>
                <w:lang w:val="en-US"/>
              </w:rPr>
            </w:pPr>
          </w:p>
        </w:tc>
        <w:tc>
          <w:tcPr>
            <w:tcW w:w="3627" w:type="dxa"/>
            <w:tcBorders>
              <w:left w:val="single" w:sz="36" w:space="0" w:color="auto"/>
              <w:right w:val="single" w:sz="4" w:space="0" w:color="auto"/>
            </w:tcBorders>
          </w:tcPr>
          <w:p w14:paraId="3C439C5F" w14:textId="5C36F683" w:rsidR="00C12CB5" w:rsidRPr="00624C44" w:rsidRDefault="00C12CB5" w:rsidP="00D926EC">
            <w:pPr>
              <w:rPr>
                <w:b/>
                <w:lang w:val="en-US"/>
              </w:rPr>
            </w:pPr>
            <w:r w:rsidRPr="00624C44">
              <w:rPr>
                <w:b/>
                <w:lang w:val="en-US"/>
              </w:rPr>
              <w:t>/player/[id]/activity/normal/hand/right</w:t>
            </w:r>
          </w:p>
        </w:tc>
        <w:tc>
          <w:tcPr>
            <w:tcW w:w="578" w:type="dxa"/>
            <w:gridSpan w:val="2"/>
            <w:tcBorders>
              <w:left w:val="single" w:sz="4" w:space="0" w:color="auto"/>
              <w:right w:val="single" w:sz="4" w:space="0" w:color="auto"/>
            </w:tcBorders>
          </w:tcPr>
          <w:p w14:paraId="08D2B17F" w14:textId="439BF3A7"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15F00578" w14:textId="50DF355E" w:rsidR="00C12CB5" w:rsidRPr="00624C44" w:rsidRDefault="00C12CB5" w:rsidP="00D926EC">
            <w:pPr>
              <w:rPr>
                <w:lang w:val="en-US"/>
              </w:rPr>
            </w:pPr>
            <w:r w:rsidRPr="00624C44">
              <w:rPr>
                <w:lang w:val="en-US"/>
              </w:rPr>
              <w:t>Norm.</w:t>
            </w:r>
          </w:p>
        </w:tc>
      </w:tr>
      <w:tr w:rsidR="00C12CB5" w:rsidRPr="00624C44" w14:paraId="7B598F43" w14:textId="77777777" w:rsidTr="00AD3DA7">
        <w:trPr>
          <w:trHeight w:val="320"/>
        </w:trPr>
        <w:tc>
          <w:tcPr>
            <w:tcW w:w="2428" w:type="dxa"/>
            <w:vMerge/>
          </w:tcPr>
          <w:p w14:paraId="003CA130" w14:textId="77777777" w:rsidR="00C12CB5" w:rsidRPr="00624C44" w:rsidRDefault="00C12CB5" w:rsidP="00D926EC">
            <w:pPr>
              <w:rPr>
                <w:lang w:val="en-US"/>
              </w:rPr>
            </w:pPr>
          </w:p>
        </w:tc>
        <w:tc>
          <w:tcPr>
            <w:tcW w:w="608" w:type="dxa"/>
            <w:gridSpan w:val="2"/>
            <w:vMerge/>
          </w:tcPr>
          <w:p w14:paraId="3100630A"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76E43DB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D217259" w14:textId="35D9FD9E" w:rsidR="00C12CB5" w:rsidRPr="00624C44" w:rsidRDefault="00C12CB5" w:rsidP="00D926EC">
            <w:pPr>
              <w:rPr>
                <w:b/>
                <w:lang w:val="en-US"/>
              </w:rPr>
            </w:pPr>
            <w:r w:rsidRPr="00624C44">
              <w:rPr>
                <w:b/>
                <w:lang w:val="en-US"/>
              </w:rPr>
              <w:t>/player/[id]/activity/normal/head</w:t>
            </w:r>
          </w:p>
        </w:tc>
        <w:tc>
          <w:tcPr>
            <w:tcW w:w="578" w:type="dxa"/>
            <w:gridSpan w:val="2"/>
            <w:tcBorders>
              <w:left w:val="single" w:sz="4" w:space="0" w:color="auto"/>
              <w:right w:val="single" w:sz="4" w:space="0" w:color="auto"/>
            </w:tcBorders>
          </w:tcPr>
          <w:p w14:paraId="772C8F61" w14:textId="06E36F0B"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03856E48" w14:textId="5E27A7E6" w:rsidR="00C12CB5" w:rsidRPr="00624C44" w:rsidRDefault="00C12CB5" w:rsidP="00D926EC">
            <w:pPr>
              <w:rPr>
                <w:lang w:val="en-US"/>
              </w:rPr>
            </w:pPr>
            <w:r w:rsidRPr="00624C44">
              <w:rPr>
                <w:lang w:val="en-US"/>
              </w:rPr>
              <w:t>Norm.</w:t>
            </w:r>
          </w:p>
        </w:tc>
      </w:tr>
      <w:tr w:rsidR="00C12CB5" w:rsidRPr="00624C44" w14:paraId="3A16F1C5" w14:textId="77777777" w:rsidTr="00AD3DA7">
        <w:trPr>
          <w:trHeight w:val="320"/>
        </w:trPr>
        <w:tc>
          <w:tcPr>
            <w:tcW w:w="2428" w:type="dxa"/>
            <w:vMerge/>
          </w:tcPr>
          <w:p w14:paraId="333BAE2B" w14:textId="77777777" w:rsidR="00C12CB5" w:rsidRPr="00624C44" w:rsidRDefault="00C12CB5" w:rsidP="00D926EC">
            <w:pPr>
              <w:rPr>
                <w:lang w:val="en-US"/>
              </w:rPr>
            </w:pPr>
          </w:p>
        </w:tc>
        <w:tc>
          <w:tcPr>
            <w:tcW w:w="608" w:type="dxa"/>
            <w:gridSpan w:val="2"/>
            <w:vMerge/>
          </w:tcPr>
          <w:p w14:paraId="13956B5C"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664463B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8B14AC6" w14:textId="1D45F147" w:rsidR="00C12CB5" w:rsidRPr="00624C44" w:rsidRDefault="00C12CB5" w:rsidP="00D926EC">
            <w:pPr>
              <w:rPr>
                <w:b/>
                <w:lang w:val="en-US"/>
              </w:rPr>
            </w:pPr>
            <w:r w:rsidRPr="00624C44">
              <w:rPr>
                <w:b/>
                <w:lang w:val="en-US"/>
              </w:rPr>
              <w:t>/player/[id]/activity/normal/leg/left</w:t>
            </w:r>
          </w:p>
        </w:tc>
        <w:tc>
          <w:tcPr>
            <w:tcW w:w="578" w:type="dxa"/>
            <w:gridSpan w:val="2"/>
            <w:tcBorders>
              <w:left w:val="single" w:sz="4" w:space="0" w:color="auto"/>
              <w:right w:val="single" w:sz="4" w:space="0" w:color="auto"/>
            </w:tcBorders>
          </w:tcPr>
          <w:p w14:paraId="748E8716" w14:textId="1F45FB0D"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1AE14C2F" w14:textId="5ABCD56C" w:rsidR="00C12CB5" w:rsidRPr="00624C44" w:rsidRDefault="00C12CB5" w:rsidP="00D926EC">
            <w:pPr>
              <w:rPr>
                <w:lang w:val="en-US"/>
              </w:rPr>
            </w:pPr>
            <w:r w:rsidRPr="00624C44">
              <w:rPr>
                <w:lang w:val="en-US"/>
              </w:rPr>
              <w:t>Norm.</w:t>
            </w:r>
          </w:p>
        </w:tc>
      </w:tr>
      <w:tr w:rsidR="00C12CB5" w:rsidRPr="00624C44" w14:paraId="2EE301E1" w14:textId="77777777" w:rsidTr="00AD3DA7">
        <w:trPr>
          <w:trHeight w:val="320"/>
        </w:trPr>
        <w:tc>
          <w:tcPr>
            <w:tcW w:w="2428" w:type="dxa"/>
            <w:vMerge/>
          </w:tcPr>
          <w:p w14:paraId="535830C6" w14:textId="77777777" w:rsidR="00C12CB5" w:rsidRPr="00624C44" w:rsidRDefault="00C12CB5" w:rsidP="00D926EC">
            <w:pPr>
              <w:rPr>
                <w:lang w:val="en-US"/>
              </w:rPr>
            </w:pPr>
          </w:p>
        </w:tc>
        <w:tc>
          <w:tcPr>
            <w:tcW w:w="608" w:type="dxa"/>
            <w:gridSpan w:val="2"/>
            <w:vMerge/>
          </w:tcPr>
          <w:p w14:paraId="7953F0AC"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2444E109"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179D523" w14:textId="55CBF266" w:rsidR="00C12CB5" w:rsidRPr="00624C44" w:rsidRDefault="00C12CB5" w:rsidP="00D926EC">
            <w:pPr>
              <w:rPr>
                <w:b/>
                <w:lang w:val="en-US"/>
              </w:rPr>
            </w:pPr>
            <w:r w:rsidRPr="00624C44">
              <w:rPr>
                <w:b/>
                <w:lang w:val="en-US"/>
              </w:rPr>
              <w:t>/player/[id]/activity/normal/leg/right</w:t>
            </w:r>
          </w:p>
        </w:tc>
        <w:tc>
          <w:tcPr>
            <w:tcW w:w="578" w:type="dxa"/>
            <w:gridSpan w:val="2"/>
            <w:tcBorders>
              <w:left w:val="single" w:sz="4" w:space="0" w:color="auto"/>
              <w:right w:val="single" w:sz="4" w:space="0" w:color="auto"/>
            </w:tcBorders>
          </w:tcPr>
          <w:p w14:paraId="39F26267" w14:textId="0C1F0ED8"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22B5D639" w14:textId="1E893B81" w:rsidR="00C12CB5" w:rsidRPr="00624C44" w:rsidRDefault="00C12CB5" w:rsidP="00D926EC">
            <w:pPr>
              <w:rPr>
                <w:lang w:val="en-US"/>
              </w:rPr>
            </w:pPr>
            <w:r w:rsidRPr="00624C44">
              <w:rPr>
                <w:lang w:val="en-US"/>
              </w:rPr>
              <w:t>Norm.</w:t>
            </w:r>
          </w:p>
        </w:tc>
      </w:tr>
      <w:tr w:rsidR="00C12CB5" w:rsidRPr="00624C44" w14:paraId="65E729BB" w14:textId="77777777" w:rsidTr="00AD3DA7">
        <w:trPr>
          <w:trHeight w:val="320"/>
        </w:trPr>
        <w:tc>
          <w:tcPr>
            <w:tcW w:w="2428" w:type="dxa"/>
            <w:vMerge/>
          </w:tcPr>
          <w:p w14:paraId="40D921B3" w14:textId="77777777" w:rsidR="00C12CB5" w:rsidRPr="00624C44" w:rsidRDefault="00C12CB5" w:rsidP="00D926EC">
            <w:pPr>
              <w:rPr>
                <w:lang w:val="en-US"/>
              </w:rPr>
            </w:pPr>
          </w:p>
        </w:tc>
        <w:tc>
          <w:tcPr>
            <w:tcW w:w="608" w:type="dxa"/>
            <w:gridSpan w:val="2"/>
            <w:vMerge/>
          </w:tcPr>
          <w:p w14:paraId="64EE9722"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3028DBA7"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A7F6984" w14:textId="7038CFC9" w:rsidR="00C12CB5" w:rsidRPr="00624C44" w:rsidRDefault="00C12CB5" w:rsidP="00D926EC">
            <w:pPr>
              <w:rPr>
                <w:b/>
                <w:lang w:val="en-US"/>
              </w:rPr>
            </w:pPr>
            <w:r w:rsidRPr="00624C44">
              <w:rPr>
                <w:b/>
                <w:lang w:val="en-US"/>
              </w:rPr>
              <w:t>/player/[id]/activity/normal/body/upper</w:t>
            </w:r>
          </w:p>
        </w:tc>
        <w:tc>
          <w:tcPr>
            <w:tcW w:w="578" w:type="dxa"/>
            <w:gridSpan w:val="2"/>
            <w:tcBorders>
              <w:left w:val="single" w:sz="4" w:space="0" w:color="auto"/>
              <w:right w:val="single" w:sz="4" w:space="0" w:color="auto"/>
            </w:tcBorders>
          </w:tcPr>
          <w:p w14:paraId="74FFAA3E" w14:textId="4E883E97"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0F32FCB2" w14:textId="5BD60856" w:rsidR="00C12CB5" w:rsidRPr="00624C44" w:rsidRDefault="00C12CB5" w:rsidP="00D926EC">
            <w:pPr>
              <w:rPr>
                <w:lang w:val="en-US"/>
              </w:rPr>
            </w:pPr>
            <w:r w:rsidRPr="00624C44">
              <w:rPr>
                <w:lang w:val="en-US"/>
              </w:rPr>
              <w:t>Norm.</w:t>
            </w:r>
          </w:p>
        </w:tc>
      </w:tr>
      <w:tr w:rsidR="00C12CB5" w:rsidRPr="00624C44" w14:paraId="35D459E6" w14:textId="77777777" w:rsidTr="00AD3DA7">
        <w:trPr>
          <w:trHeight w:val="320"/>
        </w:trPr>
        <w:tc>
          <w:tcPr>
            <w:tcW w:w="2428" w:type="dxa"/>
            <w:vMerge/>
          </w:tcPr>
          <w:p w14:paraId="70380078" w14:textId="77777777" w:rsidR="00C12CB5" w:rsidRPr="00624C44" w:rsidRDefault="00C12CB5" w:rsidP="00D926EC">
            <w:pPr>
              <w:rPr>
                <w:lang w:val="en-US"/>
              </w:rPr>
            </w:pPr>
          </w:p>
        </w:tc>
        <w:tc>
          <w:tcPr>
            <w:tcW w:w="608" w:type="dxa"/>
            <w:gridSpan w:val="2"/>
            <w:vMerge/>
          </w:tcPr>
          <w:p w14:paraId="2F76E971"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7FE6529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41FC4493" w14:textId="2E899CCE" w:rsidR="00C12CB5" w:rsidRPr="00624C44" w:rsidRDefault="00C12CB5" w:rsidP="00D926EC">
            <w:pPr>
              <w:rPr>
                <w:b/>
                <w:lang w:val="en-US"/>
              </w:rPr>
            </w:pPr>
            <w:r w:rsidRPr="00624C44">
              <w:rPr>
                <w:b/>
                <w:lang w:val="en-US"/>
              </w:rPr>
              <w:t>/player/[id]/activity/normal/body/lower</w:t>
            </w:r>
          </w:p>
        </w:tc>
        <w:tc>
          <w:tcPr>
            <w:tcW w:w="578" w:type="dxa"/>
            <w:gridSpan w:val="2"/>
            <w:tcBorders>
              <w:left w:val="single" w:sz="4" w:space="0" w:color="auto"/>
              <w:right w:val="single" w:sz="4" w:space="0" w:color="auto"/>
            </w:tcBorders>
          </w:tcPr>
          <w:p w14:paraId="05DF98D8" w14:textId="705152EA"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6DF736FC" w14:textId="7AE6D12B" w:rsidR="00C12CB5" w:rsidRPr="00624C44" w:rsidRDefault="00C12CB5" w:rsidP="00D926EC">
            <w:pPr>
              <w:rPr>
                <w:lang w:val="en-US"/>
              </w:rPr>
            </w:pPr>
            <w:r w:rsidRPr="00624C44">
              <w:rPr>
                <w:lang w:val="en-US"/>
              </w:rPr>
              <w:t>Norm.</w:t>
            </w:r>
          </w:p>
        </w:tc>
      </w:tr>
      <w:tr w:rsidR="00C12CB5" w:rsidRPr="00624C44" w14:paraId="509A7E86" w14:textId="77777777" w:rsidTr="00AD3DA7">
        <w:trPr>
          <w:trHeight w:val="320"/>
        </w:trPr>
        <w:tc>
          <w:tcPr>
            <w:tcW w:w="2428" w:type="dxa"/>
            <w:vMerge/>
          </w:tcPr>
          <w:p w14:paraId="53B1D7B7" w14:textId="77777777" w:rsidR="00C12CB5" w:rsidRPr="00624C44" w:rsidRDefault="00C12CB5" w:rsidP="00D926EC">
            <w:pPr>
              <w:rPr>
                <w:lang w:val="en-US"/>
              </w:rPr>
            </w:pPr>
          </w:p>
        </w:tc>
        <w:tc>
          <w:tcPr>
            <w:tcW w:w="608" w:type="dxa"/>
            <w:gridSpan w:val="2"/>
            <w:vMerge/>
          </w:tcPr>
          <w:p w14:paraId="68AD7566"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617DB5C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EB45AF5" w14:textId="51F4BAD0" w:rsidR="00C12CB5" w:rsidRPr="00624C44" w:rsidRDefault="00C12CB5" w:rsidP="00D926EC">
            <w:pPr>
              <w:rPr>
                <w:b/>
                <w:lang w:val="en-US"/>
              </w:rPr>
            </w:pPr>
            <w:r w:rsidRPr="00624C44">
              <w:rPr>
                <w:b/>
                <w:lang w:val="en-US"/>
              </w:rPr>
              <w:t>/player/[id]/activity/normal/body/right</w:t>
            </w:r>
          </w:p>
        </w:tc>
        <w:tc>
          <w:tcPr>
            <w:tcW w:w="578" w:type="dxa"/>
            <w:gridSpan w:val="2"/>
            <w:tcBorders>
              <w:left w:val="single" w:sz="4" w:space="0" w:color="auto"/>
              <w:right w:val="single" w:sz="4" w:space="0" w:color="auto"/>
            </w:tcBorders>
          </w:tcPr>
          <w:p w14:paraId="5812288B" w14:textId="34AF9920"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4BAA3789" w14:textId="4F92391D" w:rsidR="00C12CB5" w:rsidRPr="00624C44" w:rsidRDefault="00C12CB5" w:rsidP="00D926EC">
            <w:pPr>
              <w:rPr>
                <w:lang w:val="en-US"/>
              </w:rPr>
            </w:pPr>
            <w:r w:rsidRPr="00624C44">
              <w:rPr>
                <w:lang w:val="en-US"/>
              </w:rPr>
              <w:t>Norm.</w:t>
            </w:r>
          </w:p>
        </w:tc>
      </w:tr>
      <w:tr w:rsidR="00C12CB5" w:rsidRPr="00624C44" w14:paraId="5697CC2C" w14:textId="77777777" w:rsidTr="00AD3DA7">
        <w:trPr>
          <w:trHeight w:val="320"/>
        </w:trPr>
        <w:tc>
          <w:tcPr>
            <w:tcW w:w="2428" w:type="dxa"/>
            <w:vMerge/>
          </w:tcPr>
          <w:p w14:paraId="495178FE" w14:textId="77777777" w:rsidR="00C12CB5" w:rsidRPr="00624C44" w:rsidRDefault="00C12CB5" w:rsidP="00D926EC">
            <w:pPr>
              <w:rPr>
                <w:lang w:val="en-US"/>
              </w:rPr>
            </w:pPr>
          </w:p>
        </w:tc>
        <w:tc>
          <w:tcPr>
            <w:tcW w:w="608" w:type="dxa"/>
            <w:gridSpan w:val="2"/>
            <w:vMerge/>
          </w:tcPr>
          <w:p w14:paraId="559B8D6D" w14:textId="77777777" w:rsidR="00C12CB5" w:rsidRPr="00624C44" w:rsidRDefault="00C12CB5" w:rsidP="00D926EC">
            <w:pPr>
              <w:rPr>
                <w:lang w:val="en-US"/>
              </w:rPr>
            </w:pPr>
          </w:p>
        </w:tc>
        <w:tc>
          <w:tcPr>
            <w:tcW w:w="1064" w:type="dxa"/>
            <w:gridSpan w:val="2"/>
            <w:vMerge/>
            <w:tcBorders>
              <w:left w:val="single" w:sz="4" w:space="0" w:color="auto"/>
              <w:right w:val="single" w:sz="36" w:space="0" w:color="auto"/>
            </w:tcBorders>
          </w:tcPr>
          <w:p w14:paraId="4B8D70AE"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C289423" w14:textId="18809C23" w:rsidR="00C12CB5" w:rsidRPr="00624C44" w:rsidRDefault="00C12CB5" w:rsidP="00D926EC">
            <w:pPr>
              <w:rPr>
                <w:b/>
                <w:lang w:val="en-US"/>
              </w:rPr>
            </w:pPr>
            <w:r w:rsidRPr="00624C44">
              <w:rPr>
                <w:b/>
                <w:lang w:val="en-US"/>
              </w:rPr>
              <w:t>/player/[id]/activity/normal/body/left</w:t>
            </w:r>
          </w:p>
        </w:tc>
        <w:tc>
          <w:tcPr>
            <w:tcW w:w="578" w:type="dxa"/>
            <w:gridSpan w:val="2"/>
            <w:tcBorders>
              <w:left w:val="single" w:sz="4" w:space="0" w:color="auto"/>
              <w:right w:val="single" w:sz="4" w:space="0" w:color="auto"/>
            </w:tcBorders>
          </w:tcPr>
          <w:p w14:paraId="0BC7BCCA" w14:textId="18F2B0A0"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08A23C18" w14:textId="316EAFA9" w:rsidR="00C12CB5" w:rsidRPr="00624C44" w:rsidRDefault="00C12CB5" w:rsidP="00D926EC">
            <w:pPr>
              <w:rPr>
                <w:lang w:val="en-US"/>
              </w:rPr>
            </w:pPr>
            <w:r w:rsidRPr="00624C44">
              <w:rPr>
                <w:lang w:val="en-US"/>
              </w:rPr>
              <w:t>Norm.</w:t>
            </w:r>
          </w:p>
        </w:tc>
      </w:tr>
      <w:tr w:rsidR="00C12CB5" w:rsidRPr="00624C44" w14:paraId="5B9B9068" w14:textId="77777777" w:rsidTr="00AD3DA7">
        <w:trPr>
          <w:trHeight w:val="320"/>
        </w:trPr>
        <w:tc>
          <w:tcPr>
            <w:tcW w:w="2428" w:type="dxa"/>
          </w:tcPr>
          <w:p w14:paraId="5A4DC723" w14:textId="77777777" w:rsidR="00C12CB5" w:rsidRPr="00624C44" w:rsidRDefault="00C12CB5" w:rsidP="00D926EC">
            <w:pPr>
              <w:rPr>
                <w:lang w:val="en-US"/>
              </w:rPr>
            </w:pPr>
          </w:p>
        </w:tc>
        <w:tc>
          <w:tcPr>
            <w:tcW w:w="608" w:type="dxa"/>
            <w:gridSpan w:val="2"/>
          </w:tcPr>
          <w:p w14:paraId="74DD81F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0D01BC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AC57CF9" w14:textId="79FFBCEB" w:rsidR="00C12CB5" w:rsidRPr="00624C44" w:rsidRDefault="00C12CB5" w:rsidP="00D926EC">
            <w:pPr>
              <w:rPr>
                <w:lang w:val="en-US"/>
              </w:rPr>
            </w:pPr>
            <w:r w:rsidRPr="00624C44">
              <w:rPr>
                <w:lang w:val="en-US"/>
              </w:rPr>
              <w:t>/player/[id]/activity/peak</w:t>
            </w:r>
          </w:p>
        </w:tc>
        <w:tc>
          <w:tcPr>
            <w:tcW w:w="578" w:type="dxa"/>
            <w:gridSpan w:val="2"/>
            <w:tcBorders>
              <w:left w:val="single" w:sz="4" w:space="0" w:color="auto"/>
              <w:right w:val="single" w:sz="4" w:space="0" w:color="auto"/>
            </w:tcBorders>
          </w:tcPr>
          <w:p w14:paraId="05584FC7" w14:textId="62FF8D16"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27F92763" w14:textId="00D47FCE" w:rsidR="00C12CB5" w:rsidRPr="00624C44" w:rsidRDefault="00C12CB5" w:rsidP="00D926EC">
            <w:pPr>
              <w:rPr>
                <w:lang w:val="en-US"/>
              </w:rPr>
            </w:pPr>
            <w:r w:rsidRPr="00624C44">
              <w:rPr>
                <w:lang w:val="en-US"/>
              </w:rPr>
              <w:t>Norm.</w:t>
            </w:r>
          </w:p>
        </w:tc>
      </w:tr>
      <w:tr w:rsidR="00C12CB5" w:rsidRPr="00624C44" w14:paraId="10945CB1" w14:textId="77777777" w:rsidTr="00AD3DA7">
        <w:trPr>
          <w:trHeight w:val="320"/>
        </w:trPr>
        <w:tc>
          <w:tcPr>
            <w:tcW w:w="2428" w:type="dxa"/>
          </w:tcPr>
          <w:p w14:paraId="2DF923FD" w14:textId="77777777" w:rsidR="00C12CB5" w:rsidRPr="00624C44" w:rsidRDefault="00C12CB5" w:rsidP="00D926EC">
            <w:pPr>
              <w:rPr>
                <w:lang w:val="en-US"/>
              </w:rPr>
            </w:pPr>
          </w:p>
        </w:tc>
        <w:tc>
          <w:tcPr>
            <w:tcW w:w="608" w:type="dxa"/>
            <w:gridSpan w:val="2"/>
          </w:tcPr>
          <w:p w14:paraId="49E665C5"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6DB0DA3"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CA6DC3D" w14:textId="26B49FC9" w:rsidR="00C12CB5" w:rsidRPr="00624C44" w:rsidRDefault="00C12CB5" w:rsidP="00D926EC">
            <w:pPr>
              <w:rPr>
                <w:lang w:val="en-US"/>
              </w:rPr>
            </w:pPr>
            <w:r w:rsidRPr="00624C44">
              <w:rPr>
                <w:lang w:val="en-US"/>
              </w:rPr>
              <w:t>/player/[id]/flow/leftwards/left</w:t>
            </w:r>
          </w:p>
        </w:tc>
        <w:tc>
          <w:tcPr>
            <w:tcW w:w="578" w:type="dxa"/>
            <w:gridSpan w:val="2"/>
            <w:tcBorders>
              <w:left w:val="single" w:sz="4" w:space="0" w:color="auto"/>
              <w:right w:val="single" w:sz="4" w:space="0" w:color="auto"/>
            </w:tcBorders>
          </w:tcPr>
          <w:p w14:paraId="685BE893" w14:textId="77777777" w:rsidR="00C12CB5" w:rsidRPr="00624C44" w:rsidRDefault="00C12CB5" w:rsidP="001B7D2F">
            <w:pPr>
              <w:rPr>
                <w:lang w:val="en-US"/>
              </w:rPr>
            </w:pPr>
          </w:p>
        </w:tc>
        <w:tc>
          <w:tcPr>
            <w:tcW w:w="767" w:type="dxa"/>
            <w:tcBorders>
              <w:left w:val="single" w:sz="4" w:space="0" w:color="auto"/>
            </w:tcBorders>
            <w:vAlign w:val="center"/>
          </w:tcPr>
          <w:p w14:paraId="28F63621" w14:textId="7A629F4F" w:rsidR="00C12CB5" w:rsidRPr="00624C44" w:rsidRDefault="00C12CB5" w:rsidP="00D926EC">
            <w:pPr>
              <w:rPr>
                <w:lang w:val="en-US"/>
              </w:rPr>
            </w:pPr>
            <w:r w:rsidRPr="00624C44">
              <w:rPr>
                <w:lang w:val="en-US"/>
              </w:rPr>
              <w:t>None</w:t>
            </w:r>
          </w:p>
        </w:tc>
      </w:tr>
      <w:tr w:rsidR="00C12CB5" w:rsidRPr="00624C44" w14:paraId="05C0040A" w14:textId="77777777" w:rsidTr="00AD3DA7">
        <w:trPr>
          <w:trHeight w:val="320"/>
        </w:trPr>
        <w:tc>
          <w:tcPr>
            <w:tcW w:w="2428" w:type="dxa"/>
          </w:tcPr>
          <w:p w14:paraId="5A51EABB" w14:textId="77777777" w:rsidR="00C12CB5" w:rsidRPr="00624C44" w:rsidRDefault="00C12CB5" w:rsidP="00D926EC">
            <w:pPr>
              <w:rPr>
                <w:lang w:val="en-US"/>
              </w:rPr>
            </w:pPr>
          </w:p>
        </w:tc>
        <w:tc>
          <w:tcPr>
            <w:tcW w:w="608" w:type="dxa"/>
            <w:gridSpan w:val="2"/>
          </w:tcPr>
          <w:p w14:paraId="13A6EC1E"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05BCE8C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B3A143F" w14:textId="3267B20D" w:rsidR="00C12CB5" w:rsidRPr="00624C44" w:rsidRDefault="00C12CB5" w:rsidP="00D926EC">
            <w:pPr>
              <w:rPr>
                <w:lang w:val="en-US"/>
              </w:rPr>
            </w:pPr>
            <w:r w:rsidRPr="00624C44">
              <w:rPr>
                <w:lang w:val="en-US"/>
              </w:rPr>
              <w:t>/player/[id]/flow/leftwards/right</w:t>
            </w:r>
          </w:p>
        </w:tc>
        <w:tc>
          <w:tcPr>
            <w:tcW w:w="578" w:type="dxa"/>
            <w:gridSpan w:val="2"/>
            <w:tcBorders>
              <w:left w:val="single" w:sz="4" w:space="0" w:color="auto"/>
              <w:right w:val="single" w:sz="4" w:space="0" w:color="auto"/>
            </w:tcBorders>
          </w:tcPr>
          <w:p w14:paraId="3E279073" w14:textId="77777777" w:rsidR="00C12CB5" w:rsidRPr="00624C44" w:rsidRDefault="00C12CB5" w:rsidP="001B7D2F">
            <w:pPr>
              <w:rPr>
                <w:lang w:val="en-US"/>
              </w:rPr>
            </w:pPr>
          </w:p>
        </w:tc>
        <w:tc>
          <w:tcPr>
            <w:tcW w:w="767" w:type="dxa"/>
            <w:tcBorders>
              <w:left w:val="single" w:sz="4" w:space="0" w:color="auto"/>
            </w:tcBorders>
          </w:tcPr>
          <w:p w14:paraId="0EDD6445" w14:textId="4F265BF6" w:rsidR="00C12CB5" w:rsidRPr="00624C44" w:rsidRDefault="00C12CB5" w:rsidP="00D926EC">
            <w:pPr>
              <w:rPr>
                <w:lang w:val="en-US"/>
              </w:rPr>
            </w:pPr>
            <w:r w:rsidRPr="00624C44">
              <w:rPr>
                <w:lang w:val="en-US"/>
              </w:rPr>
              <w:t>None</w:t>
            </w:r>
          </w:p>
        </w:tc>
      </w:tr>
      <w:tr w:rsidR="00C12CB5" w:rsidRPr="00624C44" w14:paraId="409F16CE" w14:textId="77777777" w:rsidTr="00AD3DA7">
        <w:trPr>
          <w:trHeight w:val="320"/>
        </w:trPr>
        <w:tc>
          <w:tcPr>
            <w:tcW w:w="2428" w:type="dxa"/>
          </w:tcPr>
          <w:p w14:paraId="4F402EB8" w14:textId="77777777" w:rsidR="00C12CB5" w:rsidRPr="00624C44" w:rsidRDefault="00C12CB5" w:rsidP="00D926EC">
            <w:pPr>
              <w:rPr>
                <w:lang w:val="en-US"/>
              </w:rPr>
            </w:pPr>
          </w:p>
        </w:tc>
        <w:tc>
          <w:tcPr>
            <w:tcW w:w="608" w:type="dxa"/>
            <w:gridSpan w:val="2"/>
          </w:tcPr>
          <w:p w14:paraId="6C4D2288"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6632A581"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4004277F" w14:textId="323AC12B" w:rsidR="00C12CB5" w:rsidRPr="00624C44" w:rsidRDefault="00C12CB5" w:rsidP="00D926EC">
            <w:pPr>
              <w:rPr>
                <w:lang w:val="en-US"/>
              </w:rPr>
            </w:pPr>
            <w:r w:rsidRPr="00624C44">
              <w:rPr>
                <w:lang w:val="en-US"/>
              </w:rPr>
              <w:t>/player/[id]/flow/rightwards/left</w:t>
            </w:r>
          </w:p>
        </w:tc>
        <w:tc>
          <w:tcPr>
            <w:tcW w:w="578" w:type="dxa"/>
            <w:gridSpan w:val="2"/>
            <w:tcBorders>
              <w:left w:val="single" w:sz="4" w:space="0" w:color="auto"/>
              <w:right w:val="single" w:sz="4" w:space="0" w:color="auto"/>
            </w:tcBorders>
          </w:tcPr>
          <w:p w14:paraId="7A6C009C" w14:textId="77777777" w:rsidR="00C12CB5" w:rsidRPr="00624C44" w:rsidRDefault="00C12CB5" w:rsidP="001B7D2F">
            <w:pPr>
              <w:rPr>
                <w:lang w:val="en-US"/>
              </w:rPr>
            </w:pPr>
          </w:p>
        </w:tc>
        <w:tc>
          <w:tcPr>
            <w:tcW w:w="767" w:type="dxa"/>
            <w:tcBorders>
              <w:left w:val="single" w:sz="4" w:space="0" w:color="auto"/>
            </w:tcBorders>
          </w:tcPr>
          <w:p w14:paraId="1C6059D5" w14:textId="13114A6B" w:rsidR="00C12CB5" w:rsidRPr="00624C44" w:rsidRDefault="00C12CB5" w:rsidP="00D926EC">
            <w:pPr>
              <w:rPr>
                <w:lang w:val="en-US"/>
              </w:rPr>
            </w:pPr>
            <w:r w:rsidRPr="00624C44">
              <w:rPr>
                <w:lang w:val="en-US"/>
              </w:rPr>
              <w:t>None</w:t>
            </w:r>
          </w:p>
        </w:tc>
      </w:tr>
      <w:tr w:rsidR="00C12CB5" w:rsidRPr="00624C44" w14:paraId="7CA8A6DA" w14:textId="77777777" w:rsidTr="00AD3DA7">
        <w:trPr>
          <w:trHeight w:val="320"/>
        </w:trPr>
        <w:tc>
          <w:tcPr>
            <w:tcW w:w="2428" w:type="dxa"/>
          </w:tcPr>
          <w:p w14:paraId="2D90B9C6" w14:textId="77777777" w:rsidR="00C12CB5" w:rsidRPr="00624C44" w:rsidRDefault="00C12CB5" w:rsidP="00D926EC">
            <w:pPr>
              <w:rPr>
                <w:lang w:val="en-US"/>
              </w:rPr>
            </w:pPr>
          </w:p>
        </w:tc>
        <w:tc>
          <w:tcPr>
            <w:tcW w:w="608" w:type="dxa"/>
            <w:gridSpan w:val="2"/>
          </w:tcPr>
          <w:p w14:paraId="2433AE2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6DADFEF6"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471B24EB" w14:textId="6D15E743" w:rsidR="00C12CB5" w:rsidRPr="00624C44" w:rsidRDefault="00C12CB5" w:rsidP="00D926EC">
            <w:pPr>
              <w:rPr>
                <w:lang w:val="en-US"/>
              </w:rPr>
            </w:pPr>
            <w:r w:rsidRPr="00624C44">
              <w:rPr>
                <w:lang w:val="en-US"/>
              </w:rPr>
              <w:t>/player/[id]/flow/rightwards/right</w:t>
            </w:r>
          </w:p>
        </w:tc>
        <w:tc>
          <w:tcPr>
            <w:tcW w:w="578" w:type="dxa"/>
            <w:gridSpan w:val="2"/>
            <w:tcBorders>
              <w:left w:val="single" w:sz="4" w:space="0" w:color="auto"/>
              <w:right w:val="single" w:sz="4" w:space="0" w:color="auto"/>
            </w:tcBorders>
          </w:tcPr>
          <w:p w14:paraId="77642774" w14:textId="77777777" w:rsidR="00C12CB5" w:rsidRPr="00624C44" w:rsidRDefault="00C12CB5" w:rsidP="001B7D2F">
            <w:pPr>
              <w:rPr>
                <w:lang w:val="en-US"/>
              </w:rPr>
            </w:pPr>
          </w:p>
        </w:tc>
        <w:tc>
          <w:tcPr>
            <w:tcW w:w="767" w:type="dxa"/>
            <w:tcBorders>
              <w:left w:val="single" w:sz="4" w:space="0" w:color="auto"/>
            </w:tcBorders>
          </w:tcPr>
          <w:p w14:paraId="584A9668" w14:textId="7C55EF18" w:rsidR="00C12CB5" w:rsidRPr="00624C44" w:rsidRDefault="00C12CB5" w:rsidP="00D926EC">
            <w:pPr>
              <w:rPr>
                <w:lang w:val="en-US"/>
              </w:rPr>
            </w:pPr>
            <w:r w:rsidRPr="00624C44">
              <w:rPr>
                <w:lang w:val="en-US"/>
              </w:rPr>
              <w:t>None</w:t>
            </w:r>
          </w:p>
        </w:tc>
      </w:tr>
      <w:tr w:rsidR="00C12CB5" w:rsidRPr="00624C44" w14:paraId="2DA0E737" w14:textId="77777777" w:rsidTr="00AD3DA7">
        <w:trPr>
          <w:trHeight w:val="320"/>
        </w:trPr>
        <w:tc>
          <w:tcPr>
            <w:tcW w:w="2428" w:type="dxa"/>
          </w:tcPr>
          <w:p w14:paraId="6E89D756" w14:textId="77777777" w:rsidR="00C12CB5" w:rsidRPr="00624C44" w:rsidRDefault="00C12CB5" w:rsidP="00D926EC">
            <w:pPr>
              <w:rPr>
                <w:lang w:val="en-US"/>
              </w:rPr>
            </w:pPr>
          </w:p>
        </w:tc>
        <w:tc>
          <w:tcPr>
            <w:tcW w:w="608" w:type="dxa"/>
            <w:gridSpan w:val="2"/>
          </w:tcPr>
          <w:p w14:paraId="3916F275"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406041DA"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47CB2FBF" w14:textId="10D30765" w:rsidR="00C12CB5" w:rsidRPr="00624C44" w:rsidRDefault="00C12CB5" w:rsidP="00D926EC">
            <w:pPr>
              <w:rPr>
                <w:lang w:val="en-US"/>
              </w:rPr>
            </w:pPr>
            <w:r w:rsidRPr="00624C44">
              <w:rPr>
                <w:lang w:val="en-US"/>
              </w:rPr>
              <w:t>/player/[id]/flow/upwards/left</w:t>
            </w:r>
          </w:p>
        </w:tc>
        <w:tc>
          <w:tcPr>
            <w:tcW w:w="578" w:type="dxa"/>
            <w:gridSpan w:val="2"/>
            <w:tcBorders>
              <w:left w:val="single" w:sz="4" w:space="0" w:color="auto"/>
              <w:right w:val="single" w:sz="4" w:space="0" w:color="auto"/>
            </w:tcBorders>
          </w:tcPr>
          <w:p w14:paraId="58F38D46" w14:textId="77777777" w:rsidR="00C12CB5" w:rsidRPr="00624C44" w:rsidRDefault="00C12CB5" w:rsidP="001B7D2F">
            <w:pPr>
              <w:rPr>
                <w:lang w:val="en-US"/>
              </w:rPr>
            </w:pPr>
          </w:p>
        </w:tc>
        <w:tc>
          <w:tcPr>
            <w:tcW w:w="767" w:type="dxa"/>
            <w:tcBorders>
              <w:left w:val="single" w:sz="4" w:space="0" w:color="auto"/>
            </w:tcBorders>
          </w:tcPr>
          <w:p w14:paraId="127F9CEF" w14:textId="0ACF5C13" w:rsidR="00C12CB5" w:rsidRPr="00624C44" w:rsidRDefault="00C12CB5" w:rsidP="00D926EC">
            <w:pPr>
              <w:rPr>
                <w:lang w:val="en-US"/>
              </w:rPr>
            </w:pPr>
            <w:r w:rsidRPr="00624C44">
              <w:rPr>
                <w:lang w:val="en-US"/>
              </w:rPr>
              <w:t>None</w:t>
            </w:r>
          </w:p>
        </w:tc>
      </w:tr>
      <w:tr w:rsidR="00C12CB5" w:rsidRPr="00624C44" w14:paraId="434E0E10" w14:textId="77777777" w:rsidTr="00AD3DA7">
        <w:trPr>
          <w:trHeight w:val="320"/>
        </w:trPr>
        <w:tc>
          <w:tcPr>
            <w:tcW w:w="2428" w:type="dxa"/>
          </w:tcPr>
          <w:p w14:paraId="29D2520F" w14:textId="77777777" w:rsidR="00C12CB5" w:rsidRPr="00624C44" w:rsidRDefault="00C12CB5" w:rsidP="00D926EC">
            <w:pPr>
              <w:rPr>
                <w:lang w:val="en-US"/>
              </w:rPr>
            </w:pPr>
          </w:p>
        </w:tc>
        <w:tc>
          <w:tcPr>
            <w:tcW w:w="608" w:type="dxa"/>
            <w:gridSpan w:val="2"/>
          </w:tcPr>
          <w:p w14:paraId="04A2C5F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392721E"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5430E8BA" w14:textId="247E513C" w:rsidR="00C12CB5" w:rsidRPr="00624C44" w:rsidRDefault="00C12CB5" w:rsidP="00D926EC">
            <w:pPr>
              <w:rPr>
                <w:lang w:val="en-US"/>
              </w:rPr>
            </w:pPr>
            <w:r w:rsidRPr="00624C44">
              <w:rPr>
                <w:lang w:val="en-US"/>
              </w:rPr>
              <w:t>/player/[id]/flow/upwards/right</w:t>
            </w:r>
          </w:p>
        </w:tc>
        <w:tc>
          <w:tcPr>
            <w:tcW w:w="578" w:type="dxa"/>
            <w:gridSpan w:val="2"/>
            <w:tcBorders>
              <w:left w:val="single" w:sz="4" w:space="0" w:color="auto"/>
              <w:right w:val="single" w:sz="4" w:space="0" w:color="auto"/>
            </w:tcBorders>
          </w:tcPr>
          <w:p w14:paraId="735CFCE9" w14:textId="77777777" w:rsidR="00C12CB5" w:rsidRPr="00624C44" w:rsidRDefault="00C12CB5" w:rsidP="001B7D2F">
            <w:pPr>
              <w:rPr>
                <w:lang w:val="en-US"/>
              </w:rPr>
            </w:pPr>
          </w:p>
        </w:tc>
        <w:tc>
          <w:tcPr>
            <w:tcW w:w="767" w:type="dxa"/>
            <w:tcBorders>
              <w:left w:val="single" w:sz="4" w:space="0" w:color="auto"/>
            </w:tcBorders>
          </w:tcPr>
          <w:p w14:paraId="515F7293" w14:textId="1CFF20F9" w:rsidR="00C12CB5" w:rsidRPr="00624C44" w:rsidRDefault="00C12CB5" w:rsidP="00D926EC">
            <w:pPr>
              <w:rPr>
                <w:lang w:val="en-US"/>
              </w:rPr>
            </w:pPr>
            <w:r w:rsidRPr="00624C44">
              <w:rPr>
                <w:lang w:val="en-US"/>
              </w:rPr>
              <w:t>None</w:t>
            </w:r>
          </w:p>
        </w:tc>
      </w:tr>
      <w:tr w:rsidR="00C12CB5" w:rsidRPr="00624C44" w14:paraId="71F6B41F" w14:textId="77777777" w:rsidTr="00AD3DA7">
        <w:trPr>
          <w:trHeight w:val="320"/>
        </w:trPr>
        <w:tc>
          <w:tcPr>
            <w:tcW w:w="2428" w:type="dxa"/>
          </w:tcPr>
          <w:p w14:paraId="0BAE1B31" w14:textId="77777777" w:rsidR="00C12CB5" w:rsidRPr="00624C44" w:rsidRDefault="00C12CB5" w:rsidP="00D926EC">
            <w:pPr>
              <w:rPr>
                <w:lang w:val="en-US"/>
              </w:rPr>
            </w:pPr>
          </w:p>
        </w:tc>
        <w:tc>
          <w:tcPr>
            <w:tcW w:w="608" w:type="dxa"/>
            <w:gridSpan w:val="2"/>
          </w:tcPr>
          <w:p w14:paraId="3155D44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44BDB1D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C5B425E" w14:textId="2068F709" w:rsidR="00C12CB5" w:rsidRPr="00624C44" w:rsidRDefault="00C12CB5" w:rsidP="00D926EC">
            <w:pPr>
              <w:rPr>
                <w:lang w:val="en-US"/>
              </w:rPr>
            </w:pPr>
            <w:r w:rsidRPr="00624C44">
              <w:rPr>
                <w:lang w:val="en-US"/>
              </w:rPr>
              <w:t>/player/[id]/flow/downwards/left</w:t>
            </w:r>
          </w:p>
        </w:tc>
        <w:tc>
          <w:tcPr>
            <w:tcW w:w="578" w:type="dxa"/>
            <w:gridSpan w:val="2"/>
            <w:tcBorders>
              <w:left w:val="single" w:sz="4" w:space="0" w:color="auto"/>
              <w:right w:val="single" w:sz="4" w:space="0" w:color="auto"/>
            </w:tcBorders>
          </w:tcPr>
          <w:p w14:paraId="140DE6C5" w14:textId="77777777" w:rsidR="00C12CB5" w:rsidRPr="00624C44" w:rsidRDefault="00C12CB5" w:rsidP="001B7D2F">
            <w:pPr>
              <w:rPr>
                <w:lang w:val="en-US"/>
              </w:rPr>
            </w:pPr>
          </w:p>
        </w:tc>
        <w:tc>
          <w:tcPr>
            <w:tcW w:w="767" w:type="dxa"/>
            <w:tcBorders>
              <w:left w:val="single" w:sz="4" w:space="0" w:color="auto"/>
            </w:tcBorders>
          </w:tcPr>
          <w:p w14:paraId="745AC624" w14:textId="75D9CBCA" w:rsidR="00C12CB5" w:rsidRPr="00624C44" w:rsidRDefault="00C12CB5" w:rsidP="00D926EC">
            <w:pPr>
              <w:rPr>
                <w:lang w:val="en-US"/>
              </w:rPr>
            </w:pPr>
            <w:r w:rsidRPr="00624C44">
              <w:rPr>
                <w:lang w:val="en-US"/>
              </w:rPr>
              <w:t>None</w:t>
            </w:r>
          </w:p>
        </w:tc>
      </w:tr>
      <w:tr w:rsidR="00C12CB5" w:rsidRPr="00624C44" w14:paraId="431C6C5B" w14:textId="77777777" w:rsidTr="00AD3DA7">
        <w:trPr>
          <w:trHeight w:val="320"/>
        </w:trPr>
        <w:tc>
          <w:tcPr>
            <w:tcW w:w="2428" w:type="dxa"/>
          </w:tcPr>
          <w:p w14:paraId="56199BB6" w14:textId="77777777" w:rsidR="00C12CB5" w:rsidRPr="00624C44" w:rsidRDefault="00C12CB5" w:rsidP="00D926EC">
            <w:pPr>
              <w:rPr>
                <w:lang w:val="en-US"/>
              </w:rPr>
            </w:pPr>
          </w:p>
        </w:tc>
        <w:tc>
          <w:tcPr>
            <w:tcW w:w="608" w:type="dxa"/>
            <w:gridSpan w:val="2"/>
          </w:tcPr>
          <w:p w14:paraId="2F77848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724596F"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887ACBF" w14:textId="3475CA48" w:rsidR="00C12CB5" w:rsidRPr="00624C44" w:rsidRDefault="00C12CB5" w:rsidP="00D926EC">
            <w:pPr>
              <w:rPr>
                <w:lang w:val="en-US"/>
              </w:rPr>
            </w:pPr>
            <w:r w:rsidRPr="00624C44">
              <w:rPr>
                <w:lang w:val="en-US"/>
              </w:rPr>
              <w:t>/player/[id]/flow/downwards/right</w:t>
            </w:r>
          </w:p>
        </w:tc>
        <w:tc>
          <w:tcPr>
            <w:tcW w:w="578" w:type="dxa"/>
            <w:gridSpan w:val="2"/>
            <w:tcBorders>
              <w:left w:val="single" w:sz="4" w:space="0" w:color="auto"/>
              <w:right w:val="single" w:sz="4" w:space="0" w:color="auto"/>
            </w:tcBorders>
          </w:tcPr>
          <w:p w14:paraId="37FB08C8" w14:textId="77777777" w:rsidR="00C12CB5" w:rsidRPr="00624C44" w:rsidRDefault="00C12CB5" w:rsidP="001B7D2F">
            <w:pPr>
              <w:rPr>
                <w:lang w:val="en-US"/>
              </w:rPr>
            </w:pPr>
          </w:p>
        </w:tc>
        <w:tc>
          <w:tcPr>
            <w:tcW w:w="767" w:type="dxa"/>
            <w:tcBorders>
              <w:left w:val="single" w:sz="4" w:space="0" w:color="auto"/>
            </w:tcBorders>
          </w:tcPr>
          <w:p w14:paraId="348CC1FD" w14:textId="25DE033A" w:rsidR="00C12CB5" w:rsidRPr="00624C44" w:rsidRDefault="00C12CB5" w:rsidP="00D926EC">
            <w:pPr>
              <w:rPr>
                <w:lang w:val="en-US"/>
              </w:rPr>
            </w:pPr>
            <w:r w:rsidRPr="00624C44">
              <w:rPr>
                <w:lang w:val="en-US"/>
              </w:rPr>
              <w:t>None</w:t>
            </w:r>
          </w:p>
        </w:tc>
      </w:tr>
      <w:tr w:rsidR="00C12CB5" w:rsidRPr="00624C44" w14:paraId="4FFEF540" w14:textId="77777777" w:rsidTr="00AD3DA7">
        <w:trPr>
          <w:trHeight w:val="320"/>
        </w:trPr>
        <w:tc>
          <w:tcPr>
            <w:tcW w:w="2428" w:type="dxa"/>
          </w:tcPr>
          <w:p w14:paraId="15DBF343" w14:textId="77777777" w:rsidR="00C12CB5" w:rsidRPr="00624C44" w:rsidRDefault="00C12CB5" w:rsidP="00D926EC">
            <w:pPr>
              <w:rPr>
                <w:lang w:val="en-US"/>
              </w:rPr>
            </w:pPr>
          </w:p>
        </w:tc>
        <w:tc>
          <w:tcPr>
            <w:tcW w:w="608" w:type="dxa"/>
            <w:gridSpan w:val="2"/>
          </w:tcPr>
          <w:p w14:paraId="32101A8C"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ED73218"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0A99644" w14:textId="0313753D" w:rsidR="00C12CB5" w:rsidRPr="00624C44" w:rsidRDefault="00C12CB5" w:rsidP="00D926EC">
            <w:pPr>
              <w:rPr>
                <w:lang w:val="en-US"/>
              </w:rPr>
            </w:pPr>
            <w:r w:rsidRPr="00624C44">
              <w:rPr>
                <w:lang w:val="en-US"/>
              </w:rPr>
              <w:t>/player/[id]/location/ready</w:t>
            </w:r>
          </w:p>
        </w:tc>
        <w:tc>
          <w:tcPr>
            <w:tcW w:w="578" w:type="dxa"/>
            <w:gridSpan w:val="2"/>
            <w:tcBorders>
              <w:left w:val="single" w:sz="4" w:space="0" w:color="auto"/>
              <w:right w:val="single" w:sz="4" w:space="0" w:color="auto"/>
            </w:tcBorders>
          </w:tcPr>
          <w:p w14:paraId="54F6767C" w14:textId="1C856899" w:rsidR="00C12CB5" w:rsidRPr="00624C44" w:rsidRDefault="00C12CB5" w:rsidP="001B7D2F">
            <w:pPr>
              <w:rPr>
                <w:lang w:val="en-US"/>
              </w:rPr>
            </w:pPr>
            <w:proofErr w:type="gramStart"/>
            <w:r w:rsidRPr="00624C44">
              <w:rPr>
                <w:lang w:val="en-US"/>
              </w:rPr>
              <w:t>,</w:t>
            </w:r>
            <w:proofErr w:type="spellStart"/>
            <w:r w:rsidRPr="00624C44">
              <w:rPr>
                <w:lang w:val="en-US"/>
              </w:rPr>
              <w:t>i</w:t>
            </w:r>
            <w:proofErr w:type="spellEnd"/>
            <w:proofErr w:type="gramEnd"/>
          </w:p>
        </w:tc>
        <w:tc>
          <w:tcPr>
            <w:tcW w:w="767" w:type="dxa"/>
            <w:tcBorders>
              <w:left w:val="single" w:sz="4" w:space="0" w:color="auto"/>
            </w:tcBorders>
          </w:tcPr>
          <w:p w14:paraId="0E2C4D57" w14:textId="450A7B58" w:rsidR="00C12CB5" w:rsidRPr="00624C44" w:rsidRDefault="00C12CB5" w:rsidP="00D926EC">
            <w:pPr>
              <w:rPr>
                <w:lang w:val="en-US"/>
              </w:rPr>
            </w:pPr>
            <w:r w:rsidRPr="00624C44">
              <w:rPr>
                <w:lang w:val="en-US"/>
              </w:rPr>
              <w:t>0/1</w:t>
            </w:r>
          </w:p>
        </w:tc>
      </w:tr>
      <w:tr w:rsidR="00C12CB5" w:rsidRPr="00624C44" w14:paraId="117045EA" w14:textId="77777777" w:rsidTr="00AD3DA7">
        <w:trPr>
          <w:trHeight w:val="320"/>
        </w:trPr>
        <w:tc>
          <w:tcPr>
            <w:tcW w:w="2428" w:type="dxa"/>
          </w:tcPr>
          <w:p w14:paraId="17DD3041" w14:textId="77777777" w:rsidR="00C12CB5" w:rsidRPr="00624C44" w:rsidRDefault="00C12CB5" w:rsidP="00D926EC">
            <w:pPr>
              <w:rPr>
                <w:lang w:val="en-US"/>
              </w:rPr>
            </w:pPr>
          </w:p>
        </w:tc>
        <w:tc>
          <w:tcPr>
            <w:tcW w:w="608" w:type="dxa"/>
            <w:gridSpan w:val="2"/>
          </w:tcPr>
          <w:p w14:paraId="1B90EE21"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20C2A87"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47C83BE8" w14:textId="1B36ECB7" w:rsidR="00C12CB5" w:rsidRPr="00624C44" w:rsidRDefault="00C12CB5" w:rsidP="00D926EC">
            <w:pPr>
              <w:rPr>
                <w:lang w:val="en-US"/>
              </w:rPr>
            </w:pPr>
            <w:r w:rsidRPr="00624C44">
              <w:rPr>
                <w:lang w:val="en-US"/>
              </w:rPr>
              <w:t>/player/[id]/location/present</w:t>
            </w:r>
          </w:p>
        </w:tc>
        <w:tc>
          <w:tcPr>
            <w:tcW w:w="578" w:type="dxa"/>
            <w:gridSpan w:val="2"/>
            <w:tcBorders>
              <w:left w:val="single" w:sz="4" w:space="0" w:color="auto"/>
              <w:right w:val="single" w:sz="4" w:space="0" w:color="auto"/>
            </w:tcBorders>
          </w:tcPr>
          <w:p w14:paraId="67AF1C54" w14:textId="2523EB22" w:rsidR="00C12CB5" w:rsidRPr="00624C44" w:rsidRDefault="00C12CB5" w:rsidP="001B7D2F">
            <w:pPr>
              <w:rPr>
                <w:lang w:val="en-US"/>
              </w:rPr>
            </w:pPr>
            <w:proofErr w:type="gramStart"/>
            <w:r w:rsidRPr="00624C44">
              <w:rPr>
                <w:lang w:val="en-US"/>
              </w:rPr>
              <w:t>,</w:t>
            </w:r>
            <w:proofErr w:type="spellStart"/>
            <w:r w:rsidRPr="00624C44">
              <w:rPr>
                <w:lang w:val="en-US"/>
              </w:rPr>
              <w:t>i</w:t>
            </w:r>
            <w:proofErr w:type="spellEnd"/>
            <w:proofErr w:type="gramEnd"/>
          </w:p>
        </w:tc>
        <w:tc>
          <w:tcPr>
            <w:tcW w:w="767" w:type="dxa"/>
            <w:tcBorders>
              <w:left w:val="single" w:sz="4" w:space="0" w:color="auto"/>
            </w:tcBorders>
          </w:tcPr>
          <w:p w14:paraId="43DEB5AE" w14:textId="6E002D7C" w:rsidR="00C12CB5" w:rsidRPr="00624C44" w:rsidRDefault="00C12CB5" w:rsidP="00D926EC">
            <w:pPr>
              <w:rPr>
                <w:lang w:val="en-US"/>
              </w:rPr>
            </w:pPr>
            <w:r w:rsidRPr="00624C44">
              <w:rPr>
                <w:lang w:val="en-US"/>
              </w:rPr>
              <w:t>0/1</w:t>
            </w:r>
          </w:p>
        </w:tc>
      </w:tr>
      <w:tr w:rsidR="00C12CB5" w:rsidRPr="00624C44" w14:paraId="5D8327BC" w14:textId="77777777" w:rsidTr="00AD3DA7">
        <w:trPr>
          <w:trHeight w:val="320"/>
        </w:trPr>
        <w:tc>
          <w:tcPr>
            <w:tcW w:w="2428" w:type="dxa"/>
          </w:tcPr>
          <w:p w14:paraId="1909628F" w14:textId="77777777" w:rsidR="00C12CB5" w:rsidRPr="00624C44" w:rsidRDefault="00C12CB5" w:rsidP="00D926EC">
            <w:pPr>
              <w:rPr>
                <w:lang w:val="en-US"/>
              </w:rPr>
            </w:pPr>
          </w:p>
        </w:tc>
        <w:tc>
          <w:tcPr>
            <w:tcW w:w="608" w:type="dxa"/>
            <w:gridSpan w:val="2"/>
          </w:tcPr>
          <w:p w14:paraId="1816CCBC"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DB91865"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0E9BB34" w14:textId="0B984359" w:rsidR="00C12CB5" w:rsidRPr="00624C44" w:rsidRDefault="00C12CB5" w:rsidP="00D926EC">
            <w:pPr>
              <w:rPr>
                <w:lang w:val="en-US"/>
              </w:rPr>
            </w:pPr>
            <w:r w:rsidRPr="00624C44">
              <w:rPr>
                <w:lang w:val="en-US"/>
              </w:rPr>
              <w:t>/player/[id]/location/</w:t>
            </w:r>
            <w:proofErr w:type="spellStart"/>
            <w:r w:rsidRPr="00624C44">
              <w:rPr>
                <w:lang w:val="en-US"/>
              </w:rPr>
              <w:t>centerX</w:t>
            </w:r>
            <w:proofErr w:type="spellEnd"/>
          </w:p>
        </w:tc>
        <w:tc>
          <w:tcPr>
            <w:tcW w:w="578" w:type="dxa"/>
            <w:gridSpan w:val="2"/>
            <w:tcBorders>
              <w:left w:val="single" w:sz="4" w:space="0" w:color="auto"/>
              <w:right w:val="single" w:sz="4" w:space="0" w:color="auto"/>
            </w:tcBorders>
          </w:tcPr>
          <w:p w14:paraId="21BF6B92" w14:textId="6B5C5DF5"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478E83ED" w14:textId="518D7BC9" w:rsidR="00C12CB5" w:rsidRPr="00624C44" w:rsidRDefault="00C12CB5" w:rsidP="00D926EC">
            <w:pPr>
              <w:rPr>
                <w:lang w:val="en-US"/>
              </w:rPr>
            </w:pPr>
            <w:r w:rsidRPr="00624C44">
              <w:rPr>
                <w:lang w:val="en-US"/>
              </w:rPr>
              <w:t>Norm.</w:t>
            </w:r>
          </w:p>
        </w:tc>
      </w:tr>
      <w:tr w:rsidR="00C12CB5" w:rsidRPr="00624C44" w14:paraId="3754E794" w14:textId="77777777" w:rsidTr="00AD3DA7">
        <w:trPr>
          <w:trHeight w:val="320"/>
        </w:trPr>
        <w:tc>
          <w:tcPr>
            <w:tcW w:w="2428" w:type="dxa"/>
          </w:tcPr>
          <w:p w14:paraId="1A01AC4A" w14:textId="77777777" w:rsidR="00C12CB5" w:rsidRPr="00624C44" w:rsidRDefault="00C12CB5" w:rsidP="00D926EC">
            <w:pPr>
              <w:rPr>
                <w:lang w:val="en-US"/>
              </w:rPr>
            </w:pPr>
          </w:p>
        </w:tc>
        <w:tc>
          <w:tcPr>
            <w:tcW w:w="608" w:type="dxa"/>
            <w:gridSpan w:val="2"/>
          </w:tcPr>
          <w:p w14:paraId="4D3B5C2A"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94B8375"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0FF154A" w14:textId="4F44DB74" w:rsidR="00C12CB5" w:rsidRPr="00624C44" w:rsidRDefault="00C12CB5" w:rsidP="00D926EC">
            <w:pPr>
              <w:rPr>
                <w:lang w:val="en-US"/>
              </w:rPr>
            </w:pPr>
            <w:r w:rsidRPr="00624C44">
              <w:rPr>
                <w:lang w:val="en-US"/>
              </w:rPr>
              <w:t>/player/[id]/location/</w:t>
            </w:r>
            <w:proofErr w:type="spellStart"/>
            <w:r w:rsidRPr="00624C44">
              <w:rPr>
                <w:lang w:val="en-US"/>
              </w:rPr>
              <w:t>centerZ</w:t>
            </w:r>
            <w:proofErr w:type="spellEnd"/>
          </w:p>
        </w:tc>
        <w:tc>
          <w:tcPr>
            <w:tcW w:w="578" w:type="dxa"/>
            <w:gridSpan w:val="2"/>
            <w:tcBorders>
              <w:left w:val="single" w:sz="4" w:space="0" w:color="auto"/>
              <w:right w:val="single" w:sz="4" w:space="0" w:color="auto"/>
            </w:tcBorders>
          </w:tcPr>
          <w:p w14:paraId="34E0A667" w14:textId="1FA3BDF2"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295C9430" w14:textId="67BAA75B" w:rsidR="00C12CB5" w:rsidRPr="00624C44" w:rsidRDefault="00C12CB5" w:rsidP="00D926EC">
            <w:pPr>
              <w:rPr>
                <w:lang w:val="en-US"/>
              </w:rPr>
            </w:pPr>
            <w:r w:rsidRPr="00624C44">
              <w:rPr>
                <w:lang w:val="en-US"/>
              </w:rPr>
              <w:t>Norm.</w:t>
            </w:r>
          </w:p>
        </w:tc>
      </w:tr>
      <w:tr w:rsidR="00C12CB5" w:rsidRPr="00624C44" w14:paraId="029D1D37" w14:textId="77777777" w:rsidTr="00AD3DA7">
        <w:trPr>
          <w:trHeight w:val="320"/>
        </w:trPr>
        <w:tc>
          <w:tcPr>
            <w:tcW w:w="2428" w:type="dxa"/>
          </w:tcPr>
          <w:p w14:paraId="20386683" w14:textId="77777777" w:rsidR="00C12CB5" w:rsidRPr="00624C44" w:rsidRDefault="00C12CB5" w:rsidP="00D926EC">
            <w:pPr>
              <w:rPr>
                <w:lang w:val="en-US"/>
              </w:rPr>
            </w:pPr>
          </w:p>
        </w:tc>
        <w:tc>
          <w:tcPr>
            <w:tcW w:w="608" w:type="dxa"/>
            <w:gridSpan w:val="2"/>
          </w:tcPr>
          <w:p w14:paraId="2EC170B4"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4E0D7D4F"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68D2A52" w14:textId="6076780F" w:rsidR="00C12CB5" w:rsidRPr="00624C44" w:rsidRDefault="00C12CB5" w:rsidP="00D926EC">
            <w:pPr>
              <w:rPr>
                <w:lang w:val="en-US"/>
              </w:rPr>
            </w:pPr>
            <w:r w:rsidRPr="00624C44">
              <w:rPr>
                <w:lang w:val="en-US"/>
              </w:rPr>
              <w:t>/player/[id]/location/</w:t>
            </w:r>
            <w:proofErr w:type="spellStart"/>
            <w:r w:rsidRPr="00624C44">
              <w:rPr>
                <w:lang w:val="en-US"/>
              </w:rPr>
              <w:t>outOfRange</w:t>
            </w:r>
            <w:proofErr w:type="spellEnd"/>
          </w:p>
        </w:tc>
        <w:tc>
          <w:tcPr>
            <w:tcW w:w="578" w:type="dxa"/>
            <w:gridSpan w:val="2"/>
            <w:tcBorders>
              <w:left w:val="single" w:sz="4" w:space="0" w:color="auto"/>
              <w:right w:val="single" w:sz="4" w:space="0" w:color="auto"/>
            </w:tcBorders>
          </w:tcPr>
          <w:p w14:paraId="209D77D7" w14:textId="77777777" w:rsidR="00C12CB5" w:rsidRPr="00624C44" w:rsidRDefault="00C12CB5" w:rsidP="001B7D2F">
            <w:pPr>
              <w:rPr>
                <w:lang w:val="en-US"/>
              </w:rPr>
            </w:pPr>
          </w:p>
        </w:tc>
        <w:tc>
          <w:tcPr>
            <w:tcW w:w="767" w:type="dxa"/>
            <w:tcBorders>
              <w:left w:val="single" w:sz="4" w:space="0" w:color="auto"/>
            </w:tcBorders>
            <w:vAlign w:val="center"/>
          </w:tcPr>
          <w:p w14:paraId="540B23E2" w14:textId="3BE8B051" w:rsidR="00C12CB5" w:rsidRPr="00624C44" w:rsidRDefault="00C12CB5" w:rsidP="00D926EC">
            <w:pPr>
              <w:rPr>
                <w:lang w:val="en-US"/>
              </w:rPr>
            </w:pPr>
            <w:r w:rsidRPr="00624C44">
              <w:rPr>
                <w:lang w:val="en-US"/>
              </w:rPr>
              <w:t>None</w:t>
            </w:r>
          </w:p>
        </w:tc>
      </w:tr>
      <w:tr w:rsidR="00C12CB5" w:rsidRPr="00624C44" w14:paraId="6879FA23" w14:textId="77777777" w:rsidTr="00AD3DA7">
        <w:trPr>
          <w:trHeight w:val="320"/>
        </w:trPr>
        <w:tc>
          <w:tcPr>
            <w:tcW w:w="2428" w:type="dxa"/>
          </w:tcPr>
          <w:p w14:paraId="35862B9A" w14:textId="77777777" w:rsidR="00C12CB5" w:rsidRPr="00624C44" w:rsidRDefault="00C12CB5" w:rsidP="004B601A">
            <w:pPr>
              <w:tabs>
                <w:tab w:val="left" w:pos="1320"/>
              </w:tabs>
              <w:rPr>
                <w:lang w:val="en-US"/>
              </w:rPr>
            </w:pPr>
            <w:r w:rsidRPr="00624C44">
              <w:rPr>
                <w:lang w:val="en-US"/>
              </w:rPr>
              <w:t>/height1</w:t>
            </w:r>
          </w:p>
          <w:p w14:paraId="44AE33F7" w14:textId="77438104" w:rsidR="00C12CB5" w:rsidRPr="00624C44" w:rsidRDefault="00C12CB5" w:rsidP="004B601A">
            <w:pPr>
              <w:tabs>
                <w:tab w:val="left" w:pos="1320"/>
              </w:tabs>
              <w:rPr>
                <w:lang w:val="en-US"/>
              </w:rPr>
            </w:pPr>
            <w:r w:rsidRPr="00624C44">
              <w:rPr>
                <w:lang w:val="en-US"/>
              </w:rPr>
              <w:t>/height2</w:t>
            </w:r>
          </w:p>
        </w:tc>
        <w:tc>
          <w:tcPr>
            <w:tcW w:w="608" w:type="dxa"/>
            <w:gridSpan w:val="2"/>
          </w:tcPr>
          <w:p w14:paraId="6A0C6CF6" w14:textId="6C78BE1C" w:rsidR="00C12CB5" w:rsidRPr="00624C44" w:rsidRDefault="00C12CB5" w:rsidP="00D926EC">
            <w:pPr>
              <w:rPr>
                <w:lang w:val="en-US"/>
              </w:rPr>
            </w:pPr>
            <w:r w:rsidRPr="00624C44">
              <w:rPr>
                <w:lang w:val="en-US"/>
              </w:rPr>
              <w:t>f</w:t>
            </w:r>
          </w:p>
        </w:tc>
        <w:tc>
          <w:tcPr>
            <w:tcW w:w="1064" w:type="dxa"/>
            <w:gridSpan w:val="2"/>
            <w:tcBorders>
              <w:left w:val="single" w:sz="4" w:space="0" w:color="auto"/>
              <w:right w:val="single" w:sz="36" w:space="0" w:color="auto"/>
            </w:tcBorders>
          </w:tcPr>
          <w:p w14:paraId="79BCF839" w14:textId="0D3B9F40" w:rsidR="00C12CB5" w:rsidRPr="00624C44" w:rsidRDefault="00C12CB5" w:rsidP="00D926EC">
            <w:pPr>
              <w:rPr>
                <w:lang w:val="en-US"/>
              </w:rPr>
            </w:pPr>
            <w:r w:rsidRPr="00624C44">
              <w:rPr>
                <w:lang w:val="en-US"/>
              </w:rPr>
              <w:t>R</w:t>
            </w:r>
          </w:p>
        </w:tc>
        <w:tc>
          <w:tcPr>
            <w:tcW w:w="3627" w:type="dxa"/>
            <w:tcBorders>
              <w:left w:val="single" w:sz="36" w:space="0" w:color="auto"/>
              <w:right w:val="single" w:sz="4" w:space="0" w:color="auto"/>
            </w:tcBorders>
          </w:tcPr>
          <w:p w14:paraId="618BA142" w14:textId="4B438BC9" w:rsidR="00C12CB5" w:rsidRPr="00624C44" w:rsidRDefault="00C12CB5" w:rsidP="00D926EC">
            <w:pPr>
              <w:rPr>
                <w:lang w:val="en-US"/>
              </w:rPr>
            </w:pPr>
            <w:r w:rsidRPr="00624C44">
              <w:rPr>
                <w:b/>
                <w:lang w:val="en-US"/>
              </w:rPr>
              <w:t>/player/[id]/position/height</w:t>
            </w:r>
          </w:p>
        </w:tc>
        <w:tc>
          <w:tcPr>
            <w:tcW w:w="578" w:type="dxa"/>
            <w:gridSpan w:val="2"/>
            <w:tcBorders>
              <w:left w:val="single" w:sz="4" w:space="0" w:color="auto"/>
              <w:right w:val="single" w:sz="4" w:space="0" w:color="auto"/>
            </w:tcBorders>
          </w:tcPr>
          <w:p w14:paraId="44B6593D" w14:textId="79566DBD"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228A4118" w14:textId="03BCF60F" w:rsidR="00C12CB5" w:rsidRPr="00624C44" w:rsidRDefault="00C12CB5" w:rsidP="00D926EC">
            <w:pPr>
              <w:rPr>
                <w:lang w:val="en-US"/>
              </w:rPr>
            </w:pPr>
            <w:r w:rsidRPr="00624C44">
              <w:rPr>
                <w:lang w:val="en-US"/>
              </w:rPr>
              <w:t>Norm.</w:t>
            </w:r>
          </w:p>
        </w:tc>
      </w:tr>
      <w:tr w:rsidR="00C12CB5" w:rsidRPr="00624C44" w14:paraId="75A41677" w14:textId="77777777" w:rsidTr="00AD3DA7">
        <w:trPr>
          <w:trHeight w:val="320"/>
        </w:trPr>
        <w:tc>
          <w:tcPr>
            <w:tcW w:w="2428" w:type="dxa"/>
          </w:tcPr>
          <w:p w14:paraId="1F3F3786" w14:textId="0F3669D1" w:rsidR="00C12CB5" w:rsidRPr="00624C44" w:rsidRDefault="00C12CB5" w:rsidP="00D926EC">
            <w:pPr>
              <w:rPr>
                <w:lang w:val="en-US"/>
              </w:rPr>
            </w:pPr>
          </w:p>
        </w:tc>
        <w:tc>
          <w:tcPr>
            <w:tcW w:w="608" w:type="dxa"/>
            <w:gridSpan w:val="2"/>
          </w:tcPr>
          <w:p w14:paraId="5741DBBB" w14:textId="56D6CE3E"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4977CCA" w14:textId="126F6733" w:rsidR="00C12CB5" w:rsidRPr="00624C44" w:rsidRDefault="00C12CB5" w:rsidP="00D926EC">
            <w:pPr>
              <w:rPr>
                <w:lang w:val="en-US"/>
              </w:rPr>
            </w:pPr>
          </w:p>
        </w:tc>
        <w:tc>
          <w:tcPr>
            <w:tcW w:w="3627" w:type="dxa"/>
            <w:tcBorders>
              <w:left w:val="single" w:sz="36" w:space="0" w:color="auto"/>
              <w:right w:val="single" w:sz="4" w:space="0" w:color="auto"/>
            </w:tcBorders>
          </w:tcPr>
          <w:p w14:paraId="129AFB6C" w14:textId="5EA3664E" w:rsidR="00C12CB5" w:rsidRPr="00624C44" w:rsidRDefault="00C12CB5" w:rsidP="00D926EC">
            <w:pPr>
              <w:rPr>
                <w:lang w:val="en-US"/>
              </w:rPr>
            </w:pPr>
            <w:r w:rsidRPr="00624C44">
              <w:rPr>
                <w:lang w:val="en-US"/>
              </w:rPr>
              <w:t>/player/[id]/position/</w:t>
            </w:r>
            <w:proofErr w:type="spellStart"/>
            <w:r w:rsidRPr="00624C44">
              <w:rPr>
                <w:lang w:val="en-US"/>
              </w:rPr>
              <w:t>heightLevel</w:t>
            </w:r>
            <w:proofErr w:type="spellEnd"/>
          </w:p>
        </w:tc>
        <w:tc>
          <w:tcPr>
            <w:tcW w:w="578" w:type="dxa"/>
            <w:gridSpan w:val="2"/>
            <w:tcBorders>
              <w:left w:val="single" w:sz="4" w:space="0" w:color="auto"/>
              <w:right w:val="single" w:sz="4" w:space="0" w:color="auto"/>
            </w:tcBorders>
          </w:tcPr>
          <w:p w14:paraId="5EAC0DE3" w14:textId="3D98A97C" w:rsidR="00C12CB5" w:rsidRPr="00624C44" w:rsidRDefault="00C12CB5" w:rsidP="001B7D2F">
            <w:pPr>
              <w:rPr>
                <w:lang w:val="en-US"/>
              </w:rPr>
            </w:pPr>
            <w:proofErr w:type="gramStart"/>
            <w:r w:rsidRPr="00624C44">
              <w:rPr>
                <w:lang w:val="en-US"/>
              </w:rPr>
              <w:t>,</w:t>
            </w:r>
            <w:proofErr w:type="spellStart"/>
            <w:r w:rsidRPr="00624C44">
              <w:rPr>
                <w:lang w:val="en-US"/>
              </w:rPr>
              <w:t>i</w:t>
            </w:r>
            <w:proofErr w:type="spellEnd"/>
            <w:proofErr w:type="gramEnd"/>
          </w:p>
        </w:tc>
        <w:tc>
          <w:tcPr>
            <w:tcW w:w="767" w:type="dxa"/>
            <w:tcBorders>
              <w:left w:val="single" w:sz="4" w:space="0" w:color="auto"/>
            </w:tcBorders>
            <w:vAlign w:val="center"/>
          </w:tcPr>
          <w:p w14:paraId="099DAB63" w14:textId="24AACA26" w:rsidR="00C12CB5" w:rsidRPr="00624C44" w:rsidRDefault="00C12CB5" w:rsidP="00D926EC">
            <w:pPr>
              <w:rPr>
                <w:lang w:val="en-US"/>
              </w:rPr>
            </w:pPr>
            <w:r w:rsidRPr="00624C44">
              <w:rPr>
                <w:lang w:val="en-US"/>
              </w:rPr>
              <w:t>0,1,2,3</w:t>
            </w:r>
          </w:p>
        </w:tc>
      </w:tr>
      <w:tr w:rsidR="00C12CB5" w:rsidRPr="00624C44" w14:paraId="03995DEE" w14:textId="77777777" w:rsidTr="00AD3DA7">
        <w:trPr>
          <w:trHeight w:val="320"/>
        </w:trPr>
        <w:tc>
          <w:tcPr>
            <w:tcW w:w="2428" w:type="dxa"/>
          </w:tcPr>
          <w:p w14:paraId="39897925" w14:textId="77777777" w:rsidR="00C12CB5" w:rsidRPr="00624C44" w:rsidRDefault="00C12CB5" w:rsidP="00D926EC">
            <w:pPr>
              <w:rPr>
                <w:lang w:val="en-US"/>
              </w:rPr>
            </w:pPr>
          </w:p>
        </w:tc>
        <w:tc>
          <w:tcPr>
            <w:tcW w:w="608" w:type="dxa"/>
            <w:gridSpan w:val="2"/>
          </w:tcPr>
          <w:p w14:paraId="69F950EA"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CA1FDFF"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D99E313" w14:textId="2DB516FA" w:rsidR="00C12CB5" w:rsidRPr="00624C44" w:rsidRDefault="00C12CB5" w:rsidP="00D926EC">
            <w:pPr>
              <w:rPr>
                <w:b/>
                <w:lang w:val="en-US"/>
              </w:rPr>
            </w:pPr>
            <w:r w:rsidRPr="00624C44">
              <w:rPr>
                <w:lang w:val="en-US"/>
              </w:rPr>
              <w:t>/player/[id]/position/vertical/hand/left</w:t>
            </w:r>
          </w:p>
        </w:tc>
        <w:tc>
          <w:tcPr>
            <w:tcW w:w="578" w:type="dxa"/>
            <w:gridSpan w:val="2"/>
            <w:tcBorders>
              <w:left w:val="single" w:sz="4" w:space="0" w:color="auto"/>
              <w:right w:val="single" w:sz="4" w:space="0" w:color="auto"/>
            </w:tcBorders>
          </w:tcPr>
          <w:p w14:paraId="63A915A9" w14:textId="173F5269"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68B0D25A" w14:textId="73493499" w:rsidR="00C12CB5" w:rsidRPr="00624C44" w:rsidRDefault="00C12CB5" w:rsidP="00D926EC">
            <w:pPr>
              <w:rPr>
                <w:lang w:val="en-US"/>
              </w:rPr>
            </w:pPr>
            <w:r w:rsidRPr="00624C44">
              <w:rPr>
                <w:lang w:val="en-US"/>
              </w:rPr>
              <w:t>Norm.</w:t>
            </w:r>
          </w:p>
        </w:tc>
      </w:tr>
      <w:tr w:rsidR="00C12CB5" w:rsidRPr="00624C44" w14:paraId="02EF377D" w14:textId="77777777" w:rsidTr="00AD3DA7">
        <w:trPr>
          <w:trHeight w:val="320"/>
        </w:trPr>
        <w:tc>
          <w:tcPr>
            <w:tcW w:w="2428" w:type="dxa"/>
          </w:tcPr>
          <w:p w14:paraId="5FFEC4A4" w14:textId="77777777" w:rsidR="00C12CB5" w:rsidRPr="00624C44" w:rsidRDefault="00C12CB5" w:rsidP="00D926EC">
            <w:pPr>
              <w:rPr>
                <w:lang w:val="en-US"/>
              </w:rPr>
            </w:pPr>
          </w:p>
        </w:tc>
        <w:tc>
          <w:tcPr>
            <w:tcW w:w="608" w:type="dxa"/>
            <w:gridSpan w:val="2"/>
          </w:tcPr>
          <w:p w14:paraId="4BCA9FEB"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765DA21"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596E0312" w14:textId="2E3056DB" w:rsidR="00C12CB5" w:rsidRPr="00624C44" w:rsidRDefault="00C12CB5" w:rsidP="00D926EC">
            <w:pPr>
              <w:rPr>
                <w:lang w:val="en-US"/>
              </w:rPr>
            </w:pPr>
            <w:r w:rsidRPr="00624C44">
              <w:rPr>
                <w:lang w:val="en-US"/>
              </w:rPr>
              <w:t xml:space="preserve">/player/[id]/position/vertical/hand/right </w:t>
            </w:r>
          </w:p>
        </w:tc>
        <w:tc>
          <w:tcPr>
            <w:tcW w:w="578" w:type="dxa"/>
            <w:gridSpan w:val="2"/>
            <w:tcBorders>
              <w:left w:val="single" w:sz="4" w:space="0" w:color="auto"/>
              <w:right w:val="single" w:sz="4" w:space="0" w:color="auto"/>
            </w:tcBorders>
          </w:tcPr>
          <w:p w14:paraId="6C78B6A2" w14:textId="0F80DBFE"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6E0350AC" w14:textId="5D844DE1" w:rsidR="00C12CB5" w:rsidRPr="00624C44" w:rsidRDefault="00C12CB5" w:rsidP="00D926EC">
            <w:pPr>
              <w:rPr>
                <w:lang w:val="en-US"/>
              </w:rPr>
            </w:pPr>
            <w:r w:rsidRPr="00624C44">
              <w:rPr>
                <w:lang w:val="en-US"/>
              </w:rPr>
              <w:t>Norm.</w:t>
            </w:r>
          </w:p>
        </w:tc>
      </w:tr>
      <w:tr w:rsidR="00C12CB5" w:rsidRPr="00624C44" w14:paraId="3A4EF1A0" w14:textId="77777777" w:rsidTr="00AD3DA7">
        <w:trPr>
          <w:trHeight w:val="320"/>
        </w:trPr>
        <w:tc>
          <w:tcPr>
            <w:tcW w:w="2428" w:type="dxa"/>
          </w:tcPr>
          <w:p w14:paraId="3B838237" w14:textId="77777777" w:rsidR="00C12CB5" w:rsidRPr="00624C44" w:rsidRDefault="00C12CB5" w:rsidP="00D926EC">
            <w:pPr>
              <w:rPr>
                <w:lang w:val="en-US"/>
              </w:rPr>
            </w:pPr>
          </w:p>
        </w:tc>
        <w:tc>
          <w:tcPr>
            <w:tcW w:w="608" w:type="dxa"/>
            <w:gridSpan w:val="2"/>
          </w:tcPr>
          <w:p w14:paraId="3F273A71"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5EF9DF4F"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2F8C6DF" w14:textId="01985894" w:rsidR="00C12CB5" w:rsidRPr="00624C44" w:rsidRDefault="00C12CB5" w:rsidP="00D926EC">
            <w:pPr>
              <w:rPr>
                <w:lang w:val="en-US"/>
              </w:rPr>
            </w:pPr>
            <w:r w:rsidRPr="00624C44">
              <w:rPr>
                <w:lang w:val="en-US"/>
              </w:rPr>
              <w:t xml:space="preserve">/player/[id]/position/side/hand/left </w:t>
            </w:r>
          </w:p>
        </w:tc>
        <w:tc>
          <w:tcPr>
            <w:tcW w:w="578" w:type="dxa"/>
            <w:gridSpan w:val="2"/>
            <w:tcBorders>
              <w:left w:val="single" w:sz="4" w:space="0" w:color="auto"/>
              <w:right w:val="single" w:sz="4" w:space="0" w:color="auto"/>
            </w:tcBorders>
          </w:tcPr>
          <w:p w14:paraId="0CF22571" w14:textId="4C8AC3E3"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40931E04" w14:textId="0289B60F" w:rsidR="00C12CB5" w:rsidRPr="00624C44" w:rsidRDefault="00C12CB5" w:rsidP="00D926EC">
            <w:pPr>
              <w:rPr>
                <w:lang w:val="en-US"/>
              </w:rPr>
            </w:pPr>
            <w:r w:rsidRPr="00624C44">
              <w:rPr>
                <w:lang w:val="en-US"/>
              </w:rPr>
              <w:t>Norm.</w:t>
            </w:r>
          </w:p>
        </w:tc>
      </w:tr>
      <w:tr w:rsidR="00C12CB5" w:rsidRPr="00624C44" w14:paraId="12A105B1" w14:textId="77777777" w:rsidTr="00AD3DA7">
        <w:trPr>
          <w:trHeight w:val="320"/>
        </w:trPr>
        <w:tc>
          <w:tcPr>
            <w:tcW w:w="2428" w:type="dxa"/>
          </w:tcPr>
          <w:p w14:paraId="52634450" w14:textId="77777777" w:rsidR="00C12CB5" w:rsidRPr="00624C44" w:rsidRDefault="00C12CB5" w:rsidP="00D926EC">
            <w:pPr>
              <w:rPr>
                <w:lang w:val="en-US"/>
              </w:rPr>
            </w:pPr>
          </w:p>
        </w:tc>
        <w:tc>
          <w:tcPr>
            <w:tcW w:w="608" w:type="dxa"/>
            <w:gridSpan w:val="2"/>
          </w:tcPr>
          <w:p w14:paraId="45408D60"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587C6D5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87ACDA3" w14:textId="46641112" w:rsidR="00C12CB5" w:rsidRPr="00624C44" w:rsidRDefault="00C12CB5" w:rsidP="00D926EC">
            <w:pPr>
              <w:rPr>
                <w:lang w:val="en-US"/>
              </w:rPr>
            </w:pPr>
            <w:r w:rsidRPr="00624C44">
              <w:rPr>
                <w:lang w:val="en-US"/>
              </w:rPr>
              <w:t>/player/[id]/position/side/hand/right</w:t>
            </w:r>
          </w:p>
        </w:tc>
        <w:tc>
          <w:tcPr>
            <w:tcW w:w="578" w:type="dxa"/>
            <w:gridSpan w:val="2"/>
            <w:tcBorders>
              <w:left w:val="single" w:sz="4" w:space="0" w:color="auto"/>
              <w:right w:val="single" w:sz="4" w:space="0" w:color="auto"/>
            </w:tcBorders>
          </w:tcPr>
          <w:p w14:paraId="5A2FC0CD" w14:textId="07EFBB1B"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75046976" w14:textId="12E9ACF0" w:rsidR="00C12CB5" w:rsidRPr="00624C44" w:rsidRDefault="00C12CB5" w:rsidP="00D926EC">
            <w:pPr>
              <w:rPr>
                <w:lang w:val="en-US"/>
              </w:rPr>
            </w:pPr>
            <w:r w:rsidRPr="00624C44">
              <w:rPr>
                <w:lang w:val="en-US"/>
              </w:rPr>
              <w:t>Norm.</w:t>
            </w:r>
          </w:p>
        </w:tc>
      </w:tr>
      <w:tr w:rsidR="00C12CB5" w:rsidRPr="00624C44" w14:paraId="64FDD663" w14:textId="77777777" w:rsidTr="00AD3DA7">
        <w:trPr>
          <w:trHeight w:val="320"/>
        </w:trPr>
        <w:tc>
          <w:tcPr>
            <w:tcW w:w="2428" w:type="dxa"/>
          </w:tcPr>
          <w:p w14:paraId="3433A373" w14:textId="77777777" w:rsidR="00C12CB5" w:rsidRPr="00624C44" w:rsidRDefault="00C12CB5" w:rsidP="00D926EC">
            <w:pPr>
              <w:rPr>
                <w:lang w:val="en-US"/>
              </w:rPr>
            </w:pPr>
          </w:p>
        </w:tc>
        <w:tc>
          <w:tcPr>
            <w:tcW w:w="608" w:type="dxa"/>
            <w:gridSpan w:val="2"/>
          </w:tcPr>
          <w:p w14:paraId="3C12479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45183B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637A441" w14:textId="79168939" w:rsidR="00C12CB5" w:rsidRPr="00624C44" w:rsidRDefault="00C12CB5" w:rsidP="00D926EC">
            <w:pPr>
              <w:rPr>
                <w:lang w:val="en-US"/>
              </w:rPr>
            </w:pPr>
            <w:r w:rsidRPr="00624C44">
              <w:rPr>
                <w:lang w:val="en-US"/>
              </w:rPr>
              <w:t xml:space="preserve">/player/[id]/position/side/foot/left </w:t>
            </w:r>
          </w:p>
        </w:tc>
        <w:tc>
          <w:tcPr>
            <w:tcW w:w="578" w:type="dxa"/>
            <w:gridSpan w:val="2"/>
            <w:tcBorders>
              <w:left w:val="single" w:sz="4" w:space="0" w:color="auto"/>
              <w:right w:val="single" w:sz="4" w:space="0" w:color="auto"/>
            </w:tcBorders>
          </w:tcPr>
          <w:p w14:paraId="7FA52D19" w14:textId="709B5A2C"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7EC00FF7" w14:textId="12DF3D9A" w:rsidR="00C12CB5" w:rsidRPr="00624C44" w:rsidRDefault="00C12CB5" w:rsidP="00D926EC">
            <w:pPr>
              <w:rPr>
                <w:lang w:val="en-US"/>
              </w:rPr>
            </w:pPr>
            <w:r w:rsidRPr="00624C44">
              <w:rPr>
                <w:lang w:val="en-US"/>
              </w:rPr>
              <w:t>Norm.</w:t>
            </w:r>
          </w:p>
        </w:tc>
      </w:tr>
      <w:tr w:rsidR="00C12CB5" w:rsidRPr="00624C44" w14:paraId="79819AC7" w14:textId="77777777" w:rsidTr="00AD3DA7">
        <w:trPr>
          <w:trHeight w:val="320"/>
        </w:trPr>
        <w:tc>
          <w:tcPr>
            <w:tcW w:w="2428" w:type="dxa"/>
          </w:tcPr>
          <w:p w14:paraId="52AEBC53" w14:textId="77777777" w:rsidR="00C12CB5" w:rsidRPr="00624C44" w:rsidRDefault="00C12CB5" w:rsidP="00D926EC">
            <w:pPr>
              <w:rPr>
                <w:lang w:val="en-US"/>
              </w:rPr>
            </w:pPr>
          </w:p>
        </w:tc>
        <w:tc>
          <w:tcPr>
            <w:tcW w:w="608" w:type="dxa"/>
            <w:gridSpan w:val="2"/>
          </w:tcPr>
          <w:p w14:paraId="147B9C4A"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65277814"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636961F" w14:textId="7C1BD02E" w:rsidR="00C12CB5" w:rsidRPr="00624C44" w:rsidRDefault="00C12CB5" w:rsidP="00D926EC">
            <w:pPr>
              <w:rPr>
                <w:lang w:val="en-US"/>
              </w:rPr>
            </w:pPr>
            <w:r w:rsidRPr="00624C44">
              <w:rPr>
                <w:lang w:val="en-US"/>
              </w:rPr>
              <w:t>/player/[id]/position/side/foot/right</w:t>
            </w:r>
          </w:p>
        </w:tc>
        <w:tc>
          <w:tcPr>
            <w:tcW w:w="578" w:type="dxa"/>
            <w:gridSpan w:val="2"/>
            <w:tcBorders>
              <w:left w:val="single" w:sz="4" w:space="0" w:color="auto"/>
              <w:right w:val="single" w:sz="4" w:space="0" w:color="auto"/>
            </w:tcBorders>
          </w:tcPr>
          <w:p w14:paraId="6729EA97" w14:textId="520E79B5"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4E19A00F" w14:textId="105FFE7B" w:rsidR="00C12CB5" w:rsidRPr="00624C44" w:rsidRDefault="00C12CB5" w:rsidP="00D926EC">
            <w:pPr>
              <w:rPr>
                <w:lang w:val="en-US"/>
              </w:rPr>
            </w:pPr>
            <w:r w:rsidRPr="00624C44">
              <w:rPr>
                <w:lang w:val="en-US"/>
              </w:rPr>
              <w:t>Norm.</w:t>
            </w:r>
          </w:p>
        </w:tc>
      </w:tr>
      <w:tr w:rsidR="00C12CB5" w:rsidRPr="00624C44" w14:paraId="70865DF0" w14:textId="77777777" w:rsidTr="00AD3DA7">
        <w:trPr>
          <w:trHeight w:val="320"/>
        </w:trPr>
        <w:tc>
          <w:tcPr>
            <w:tcW w:w="2428" w:type="dxa"/>
          </w:tcPr>
          <w:p w14:paraId="797DD338" w14:textId="77777777" w:rsidR="00C12CB5" w:rsidRPr="00624C44" w:rsidRDefault="00C12CB5" w:rsidP="00D926EC">
            <w:pPr>
              <w:rPr>
                <w:lang w:val="en-US"/>
              </w:rPr>
            </w:pPr>
          </w:p>
        </w:tc>
        <w:tc>
          <w:tcPr>
            <w:tcW w:w="608" w:type="dxa"/>
            <w:gridSpan w:val="2"/>
          </w:tcPr>
          <w:p w14:paraId="6B1CF464"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50D893A4"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FA4E966" w14:textId="6DCEC1D0" w:rsidR="00C12CB5" w:rsidRPr="00624C44" w:rsidRDefault="00C12CB5" w:rsidP="00D926EC">
            <w:pPr>
              <w:rPr>
                <w:lang w:val="en-US"/>
              </w:rPr>
            </w:pPr>
            <w:r w:rsidRPr="00624C44">
              <w:rPr>
                <w:lang w:val="en-US"/>
              </w:rPr>
              <w:t xml:space="preserve">/player/[id]/position/front/hand/left </w:t>
            </w:r>
          </w:p>
        </w:tc>
        <w:tc>
          <w:tcPr>
            <w:tcW w:w="578" w:type="dxa"/>
            <w:gridSpan w:val="2"/>
            <w:tcBorders>
              <w:left w:val="single" w:sz="4" w:space="0" w:color="auto"/>
              <w:right w:val="single" w:sz="4" w:space="0" w:color="auto"/>
            </w:tcBorders>
          </w:tcPr>
          <w:p w14:paraId="149ABA56" w14:textId="2FEE2BB2"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0EEB2546" w14:textId="5F0F0B20" w:rsidR="00C12CB5" w:rsidRPr="00624C44" w:rsidRDefault="00C12CB5" w:rsidP="00D926EC">
            <w:pPr>
              <w:rPr>
                <w:lang w:val="en-US"/>
              </w:rPr>
            </w:pPr>
            <w:r w:rsidRPr="00624C44">
              <w:rPr>
                <w:lang w:val="en-US"/>
              </w:rPr>
              <w:t>Norm.</w:t>
            </w:r>
          </w:p>
        </w:tc>
      </w:tr>
      <w:tr w:rsidR="00C12CB5" w:rsidRPr="00624C44" w14:paraId="79473C12" w14:textId="77777777" w:rsidTr="00AD3DA7">
        <w:trPr>
          <w:trHeight w:val="320"/>
        </w:trPr>
        <w:tc>
          <w:tcPr>
            <w:tcW w:w="2428" w:type="dxa"/>
          </w:tcPr>
          <w:p w14:paraId="17D7007E" w14:textId="77777777" w:rsidR="00C12CB5" w:rsidRPr="00624C44" w:rsidRDefault="00C12CB5" w:rsidP="00D926EC">
            <w:pPr>
              <w:rPr>
                <w:lang w:val="en-US"/>
              </w:rPr>
            </w:pPr>
          </w:p>
        </w:tc>
        <w:tc>
          <w:tcPr>
            <w:tcW w:w="608" w:type="dxa"/>
            <w:gridSpan w:val="2"/>
          </w:tcPr>
          <w:p w14:paraId="2E3AB27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CDD977D"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C094D7B" w14:textId="3CD86591" w:rsidR="00C12CB5" w:rsidRPr="00624C44" w:rsidRDefault="00C12CB5" w:rsidP="00D926EC">
            <w:pPr>
              <w:rPr>
                <w:lang w:val="en-US"/>
              </w:rPr>
            </w:pPr>
            <w:r w:rsidRPr="00624C44">
              <w:rPr>
                <w:lang w:val="en-US"/>
              </w:rPr>
              <w:t>/player/[id]/position/front/hand/right</w:t>
            </w:r>
          </w:p>
        </w:tc>
        <w:tc>
          <w:tcPr>
            <w:tcW w:w="578" w:type="dxa"/>
            <w:gridSpan w:val="2"/>
            <w:tcBorders>
              <w:left w:val="single" w:sz="4" w:space="0" w:color="auto"/>
              <w:right w:val="single" w:sz="4" w:space="0" w:color="auto"/>
            </w:tcBorders>
          </w:tcPr>
          <w:p w14:paraId="0BEE54EF" w14:textId="54BD3C39"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513D0201" w14:textId="7ABC3AA8" w:rsidR="00C12CB5" w:rsidRPr="00624C44" w:rsidRDefault="00C12CB5" w:rsidP="00D926EC">
            <w:pPr>
              <w:rPr>
                <w:lang w:val="en-US"/>
              </w:rPr>
            </w:pPr>
            <w:r w:rsidRPr="00624C44">
              <w:rPr>
                <w:lang w:val="en-US"/>
              </w:rPr>
              <w:t>Norm.</w:t>
            </w:r>
          </w:p>
        </w:tc>
      </w:tr>
      <w:tr w:rsidR="00C12CB5" w:rsidRPr="00624C44" w14:paraId="471818AC" w14:textId="77777777" w:rsidTr="00AD3DA7">
        <w:trPr>
          <w:trHeight w:val="320"/>
        </w:trPr>
        <w:tc>
          <w:tcPr>
            <w:tcW w:w="2428" w:type="dxa"/>
          </w:tcPr>
          <w:p w14:paraId="1206ECE7" w14:textId="77777777" w:rsidR="00C12CB5" w:rsidRPr="00624C44" w:rsidRDefault="00C12CB5" w:rsidP="00D926EC">
            <w:pPr>
              <w:rPr>
                <w:lang w:val="en-US"/>
              </w:rPr>
            </w:pPr>
          </w:p>
        </w:tc>
        <w:tc>
          <w:tcPr>
            <w:tcW w:w="608" w:type="dxa"/>
            <w:gridSpan w:val="2"/>
          </w:tcPr>
          <w:p w14:paraId="2EBB26F2"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5CD1E143"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ABBAEE3" w14:textId="02775960" w:rsidR="00C12CB5" w:rsidRPr="00624C44" w:rsidRDefault="00C12CB5" w:rsidP="00D926EC">
            <w:pPr>
              <w:rPr>
                <w:lang w:val="en-US"/>
              </w:rPr>
            </w:pPr>
            <w:r w:rsidRPr="00624C44">
              <w:rPr>
                <w:lang w:val="en-US"/>
              </w:rPr>
              <w:t xml:space="preserve">/player/[id]/position/front/foot/left </w:t>
            </w:r>
          </w:p>
        </w:tc>
        <w:tc>
          <w:tcPr>
            <w:tcW w:w="578" w:type="dxa"/>
            <w:gridSpan w:val="2"/>
            <w:tcBorders>
              <w:left w:val="single" w:sz="4" w:space="0" w:color="auto"/>
              <w:right w:val="single" w:sz="4" w:space="0" w:color="auto"/>
            </w:tcBorders>
          </w:tcPr>
          <w:p w14:paraId="0D313BB8" w14:textId="37AC7804"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34CCC20F" w14:textId="6E84F783" w:rsidR="00C12CB5" w:rsidRPr="00624C44" w:rsidRDefault="00C12CB5" w:rsidP="00D926EC">
            <w:pPr>
              <w:rPr>
                <w:lang w:val="en-US"/>
              </w:rPr>
            </w:pPr>
            <w:r w:rsidRPr="00624C44">
              <w:rPr>
                <w:lang w:val="en-US"/>
              </w:rPr>
              <w:t>Norm.</w:t>
            </w:r>
          </w:p>
        </w:tc>
      </w:tr>
      <w:tr w:rsidR="00C12CB5" w:rsidRPr="00624C44" w14:paraId="4FE5D7F9" w14:textId="77777777" w:rsidTr="00AD3DA7">
        <w:trPr>
          <w:trHeight w:val="320"/>
        </w:trPr>
        <w:tc>
          <w:tcPr>
            <w:tcW w:w="2428" w:type="dxa"/>
          </w:tcPr>
          <w:p w14:paraId="43841CA6" w14:textId="77777777" w:rsidR="00C12CB5" w:rsidRPr="00624C44" w:rsidRDefault="00C12CB5" w:rsidP="00D926EC">
            <w:pPr>
              <w:rPr>
                <w:lang w:val="en-US"/>
              </w:rPr>
            </w:pPr>
          </w:p>
        </w:tc>
        <w:tc>
          <w:tcPr>
            <w:tcW w:w="608" w:type="dxa"/>
            <w:gridSpan w:val="2"/>
          </w:tcPr>
          <w:p w14:paraId="3E4BE997"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014D252B"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79797E6" w14:textId="3F9B4FA3" w:rsidR="00C12CB5" w:rsidRPr="00624C44" w:rsidRDefault="00C12CB5" w:rsidP="00D926EC">
            <w:pPr>
              <w:rPr>
                <w:lang w:val="en-US"/>
              </w:rPr>
            </w:pPr>
            <w:r w:rsidRPr="00624C44">
              <w:rPr>
                <w:lang w:val="en-US"/>
              </w:rPr>
              <w:t>/player/[id]/position/front/foot/right</w:t>
            </w:r>
          </w:p>
        </w:tc>
        <w:tc>
          <w:tcPr>
            <w:tcW w:w="578" w:type="dxa"/>
            <w:gridSpan w:val="2"/>
            <w:tcBorders>
              <w:left w:val="single" w:sz="4" w:space="0" w:color="auto"/>
              <w:right w:val="single" w:sz="4" w:space="0" w:color="auto"/>
            </w:tcBorders>
          </w:tcPr>
          <w:p w14:paraId="5DAB0BA6" w14:textId="444AF46F"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05EAD462" w14:textId="0A902676" w:rsidR="00C12CB5" w:rsidRPr="00624C44" w:rsidRDefault="00C12CB5" w:rsidP="00D926EC">
            <w:pPr>
              <w:rPr>
                <w:lang w:val="en-US"/>
              </w:rPr>
            </w:pPr>
            <w:r w:rsidRPr="00624C44">
              <w:rPr>
                <w:lang w:val="en-US"/>
              </w:rPr>
              <w:t>Norm.</w:t>
            </w:r>
          </w:p>
        </w:tc>
      </w:tr>
      <w:tr w:rsidR="00C12CB5" w:rsidRPr="00624C44" w14:paraId="1A8DF638" w14:textId="77777777" w:rsidTr="00AD3DA7">
        <w:trPr>
          <w:trHeight w:val="320"/>
        </w:trPr>
        <w:tc>
          <w:tcPr>
            <w:tcW w:w="2428" w:type="dxa"/>
          </w:tcPr>
          <w:p w14:paraId="09533D52" w14:textId="0541D10A" w:rsidR="00C12CB5" w:rsidRPr="00624C44" w:rsidRDefault="00C12CB5" w:rsidP="00D926EC">
            <w:pPr>
              <w:rPr>
                <w:lang w:val="en-US"/>
              </w:rPr>
            </w:pPr>
          </w:p>
        </w:tc>
        <w:tc>
          <w:tcPr>
            <w:tcW w:w="608" w:type="dxa"/>
            <w:gridSpan w:val="2"/>
          </w:tcPr>
          <w:p w14:paraId="59642BE2" w14:textId="326C7142"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2F466AC" w14:textId="09B2FBA4" w:rsidR="00C12CB5" w:rsidRPr="00624C44" w:rsidRDefault="00C12CB5" w:rsidP="00D926EC">
            <w:pPr>
              <w:rPr>
                <w:lang w:val="en-US"/>
              </w:rPr>
            </w:pPr>
          </w:p>
        </w:tc>
        <w:tc>
          <w:tcPr>
            <w:tcW w:w="3627" w:type="dxa"/>
            <w:tcBorders>
              <w:left w:val="single" w:sz="36" w:space="0" w:color="auto"/>
              <w:right w:val="single" w:sz="4" w:space="0" w:color="auto"/>
            </w:tcBorders>
          </w:tcPr>
          <w:p w14:paraId="2513D211" w14:textId="7F98B9F8" w:rsidR="00C12CB5" w:rsidRPr="00624C44" w:rsidRDefault="00C12CB5" w:rsidP="00D926EC">
            <w:pPr>
              <w:rPr>
                <w:lang w:val="en-US"/>
              </w:rPr>
            </w:pPr>
            <w:r w:rsidRPr="00624C44">
              <w:rPr>
                <w:lang w:val="en-US"/>
              </w:rPr>
              <w:t>/player/[id]/position/width</w:t>
            </w:r>
          </w:p>
        </w:tc>
        <w:tc>
          <w:tcPr>
            <w:tcW w:w="578" w:type="dxa"/>
            <w:gridSpan w:val="2"/>
            <w:tcBorders>
              <w:left w:val="single" w:sz="4" w:space="0" w:color="auto"/>
              <w:right w:val="single" w:sz="4" w:space="0" w:color="auto"/>
            </w:tcBorders>
          </w:tcPr>
          <w:p w14:paraId="046E9A24" w14:textId="21236BD0" w:rsidR="00C12CB5" w:rsidRPr="00624C44" w:rsidRDefault="00C12CB5" w:rsidP="001B7D2F">
            <w:pPr>
              <w:rPr>
                <w:lang w:val="en-US"/>
              </w:rPr>
            </w:pPr>
            <w:proofErr w:type="gramStart"/>
            <w:r w:rsidRPr="00624C44">
              <w:rPr>
                <w:lang w:val="en-US"/>
              </w:rPr>
              <w:t>,f</w:t>
            </w:r>
            <w:proofErr w:type="gramEnd"/>
          </w:p>
        </w:tc>
        <w:tc>
          <w:tcPr>
            <w:tcW w:w="767" w:type="dxa"/>
            <w:tcBorders>
              <w:left w:val="single" w:sz="4" w:space="0" w:color="auto"/>
            </w:tcBorders>
            <w:vAlign w:val="center"/>
          </w:tcPr>
          <w:p w14:paraId="221C00E4" w14:textId="66EBC2D5" w:rsidR="00C12CB5" w:rsidRPr="00624C44" w:rsidRDefault="00C12CB5" w:rsidP="00D926EC">
            <w:pPr>
              <w:rPr>
                <w:lang w:val="en-US"/>
              </w:rPr>
            </w:pPr>
            <w:r w:rsidRPr="00624C44">
              <w:rPr>
                <w:lang w:val="en-US"/>
              </w:rPr>
              <w:t>Norm.</w:t>
            </w:r>
          </w:p>
        </w:tc>
      </w:tr>
      <w:tr w:rsidR="00C12CB5" w:rsidRPr="00624C44" w14:paraId="398BD151" w14:textId="77777777" w:rsidTr="00AD3DA7">
        <w:trPr>
          <w:trHeight w:val="320"/>
        </w:trPr>
        <w:tc>
          <w:tcPr>
            <w:tcW w:w="2428" w:type="dxa"/>
          </w:tcPr>
          <w:p w14:paraId="2B01848F" w14:textId="77777777" w:rsidR="00C12CB5" w:rsidRPr="00624C44" w:rsidRDefault="00C12CB5" w:rsidP="00D926EC">
            <w:pPr>
              <w:rPr>
                <w:lang w:val="en-US"/>
              </w:rPr>
            </w:pPr>
          </w:p>
        </w:tc>
        <w:tc>
          <w:tcPr>
            <w:tcW w:w="608" w:type="dxa"/>
            <w:gridSpan w:val="2"/>
          </w:tcPr>
          <w:p w14:paraId="74473B09"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6BB0C758"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7DC7D91" w14:textId="43E9EEC3" w:rsidR="00C12CB5" w:rsidRPr="00624C44" w:rsidRDefault="00C12CB5" w:rsidP="00D926EC">
            <w:pPr>
              <w:rPr>
                <w:lang w:val="en-US"/>
              </w:rPr>
            </w:pPr>
            <w:r w:rsidRPr="00624C44">
              <w:rPr>
                <w:lang w:val="en-US"/>
              </w:rPr>
              <w:t>/player/[id]/gesture/hit/overhead</w:t>
            </w:r>
          </w:p>
        </w:tc>
        <w:tc>
          <w:tcPr>
            <w:tcW w:w="578" w:type="dxa"/>
            <w:gridSpan w:val="2"/>
            <w:tcBorders>
              <w:left w:val="single" w:sz="4" w:space="0" w:color="auto"/>
              <w:right w:val="single" w:sz="4" w:space="0" w:color="auto"/>
            </w:tcBorders>
          </w:tcPr>
          <w:p w14:paraId="60CA1497" w14:textId="77777777" w:rsidR="00C12CB5" w:rsidRPr="00624C44" w:rsidRDefault="00C12CB5" w:rsidP="001B7D2F">
            <w:pPr>
              <w:rPr>
                <w:lang w:val="en-US"/>
              </w:rPr>
            </w:pPr>
          </w:p>
        </w:tc>
        <w:tc>
          <w:tcPr>
            <w:tcW w:w="767" w:type="dxa"/>
            <w:tcBorders>
              <w:left w:val="single" w:sz="4" w:space="0" w:color="auto"/>
            </w:tcBorders>
            <w:vAlign w:val="center"/>
          </w:tcPr>
          <w:p w14:paraId="4384DADE" w14:textId="00797C9F" w:rsidR="00C12CB5" w:rsidRPr="00624C44" w:rsidRDefault="00C12CB5" w:rsidP="00D926EC">
            <w:pPr>
              <w:rPr>
                <w:lang w:val="en-US"/>
              </w:rPr>
            </w:pPr>
            <w:r w:rsidRPr="00624C44">
              <w:rPr>
                <w:lang w:val="en-US"/>
              </w:rPr>
              <w:t>None</w:t>
            </w:r>
          </w:p>
        </w:tc>
      </w:tr>
      <w:tr w:rsidR="00C12CB5" w:rsidRPr="00624C44" w14:paraId="3F55DF66" w14:textId="77777777" w:rsidTr="00AD3DA7">
        <w:trPr>
          <w:trHeight w:val="320"/>
        </w:trPr>
        <w:tc>
          <w:tcPr>
            <w:tcW w:w="2428" w:type="dxa"/>
          </w:tcPr>
          <w:p w14:paraId="754F8E9E" w14:textId="5EEA7A83" w:rsidR="00C12CB5" w:rsidRPr="00624C44" w:rsidRDefault="00C12CB5" w:rsidP="00D926EC">
            <w:pPr>
              <w:rPr>
                <w:lang w:val="en-US"/>
              </w:rPr>
            </w:pPr>
          </w:p>
        </w:tc>
        <w:tc>
          <w:tcPr>
            <w:tcW w:w="608" w:type="dxa"/>
            <w:gridSpan w:val="2"/>
          </w:tcPr>
          <w:p w14:paraId="081F458D" w14:textId="30FC6CE6"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2BBF955" w14:textId="48FD1ADD" w:rsidR="00C12CB5" w:rsidRPr="00624C44" w:rsidRDefault="00C12CB5" w:rsidP="00D926EC">
            <w:pPr>
              <w:rPr>
                <w:lang w:val="en-US"/>
              </w:rPr>
            </w:pPr>
          </w:p>
        </w:tc>
        <w:tc>
          <w:tcPr>
            <w:tcW w:w="3627" w:type="dxa"/>
            <w:tcBorders>
              <w:left w:val="single" w:sz="36" w:space="0" w:color="auto"/>
              <w:right w:val="single" w:sz="4" w:space="0" w:color="auto"/>
            </w:tcBorders>
          </w:tcPr>
          <w:p w14:paraId="7058F3D0" w14:textId="47A22EC9" w:rsidR="00C12CB5" w:rsidRPr="00624C44" w:rsidRDefault="00C12CB5" w:rsidP="00D926EC">
            <w:pPr>
              <w:rPr>
                <w:lang w:val="en-US"/>
              </w:rPr>
            </w:pPr>
            <w:r w:rsidRPr="00624C44">
              <w:rPr>
                <w:lang w:val="en-US"/>
              </w:rPr>
              <w:t>/player/[id]/gesture/hit/side/left</w:t>
            </w:r>
          </w:p>
        </w:tc>
        <w:tc>
          <w:tcPr>
            <w:tcW w:w="578" w:type="dxa"/>
            <w:gridSpan w:val="2"/>
            <w:tcBorders>
              <w:left w:val="single" w:sz="4" w:space="0" w:color="auto"/>
              <w:right w:val="single" w:sz="4" w:space="0" w:color="auto"/>
            </w:tcBorders>
          </w:tcPr>
          <w:p w14:paraId="1F8E6CC6" w14:textId="77777777" w:rsidR="00C12CB5" w:rsidRPr="00624C44" w:rsidRDefault="00C12CB5" w:rsidP="001B7D2F">
            <w:pPr>
              <w:rPr>
                <w:lang w:val="en-US"/>
              </w:rPr>
            </w:pPr>
          </w:p>
        </w:tc>
        <w:tc>
          <w:tcPr>
            <w:tcW w:w="767" w:type="dxa"/>
            <w:tcBorders>
              <w:left w:val="single" w:sz="4" w:space="0" w:color="auto"/>
            </w:tcBorders>
          </w:tcPr>
          <w:p w14:paraId="35EFA54C" w14:textId="33E9BE25" w:rsidR="00C12CB5" w:rsidRPr="00624C44" w:rsidRDefault="00C12CB5" w:rsidP="00D926EC">
            <w:pPr>
              <w:rPr>
                <w:lang w:val="en-US"/>
              </w:rPr>
            </w:pPr>
            <w:r w:rsidRPr="00624C44">
              <w:rPr>
                <w:lang w:val="en-US"/>
              </w:rPr>
              <w:t>None</w:t>
            </w:r>
          </w:p>
        </w:tc>
      </w:tr>
      <w:tr w:rsidR="00C12CB5" w:rsidRPr="00624C44" w14:paraId="0887DE60" w14:textId="77777777" w:rsidTr="00AD3DA7">
        <w:trPr>
          <w:trHeight w:val="320"/>
        </w:trPr>
        <w:tc>
          <w:tcPr>
            <w:tcW w:w="2428" w:type="dxa"/>
          </w:tcPr>
          <w:p w14:paraId="1B00A7A3" w14:textId="7658F379" w:rsidR="00C12CB5" w:rsidRPr="00624C44" w:rsidRDefault="00C12CB5" w:rsidP="00D926EC">
            <w:pPr>
              <w:rPr>
                <w:lang w:val="en-US"/>
              </w:rPr>
            </w:pPr>
          </w:p>
        </w:tc>
        <w:tc>
          <w:tcPr>
            <w:tcW w:w="608" w:type="dxa"/>
            <w:gridSpan w:val="2"/>
          </w:tcPr>
          <w:p w14:paraId="032BE8C4" w14:textId="706BE5BA"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468D64CB" w14:textId="646ACDF4" w:rsidR="00C12CB5" w:rsidRPr="00624C44" w:rsidRDefault="00C12CB5" w:rsidP="00D926EC">
            <w:pPr>
              <w:rPr>
                <w:lang w:val="en-US"/>
              </w:rPr>
            </w:pPr>
          </w:p>
        </w:tc>
        <w:tc>
          <w:tcPr>
            <w:tcW w:w="3627" w:type="dxa"/>
            <w:tcBorders>
              <w:left w:val="single" w:sz="36" w:space="0" w:color="auto"/>
              <w:right w:val="single" w:sz="4" w:space="0" w:color="auto"/>
            </w:tcBorders>
          </w:tcPr>
          <w:p w14:paraId="3960A56D" w14:textId="19C87A2C" w:rsidR="00C12CB5" w:rsidRPr="00624C44" w:rsidRDefault="00C12CB5" w:rsidP="00D926EC">
            <w:pPr>
              <w:rPr>
                <w:lang w:val="en-US"/>
              </w:rPr>
            </w:pPr>
            <w:r w:rsidRPr="00624C44">
              <w:rPr>
                <w:lang w:val="en-US"/>
              </w:rPr>
              <w:t>/player/[id]/gesture/hit/side/right</w:t>
            </w:r>
          </w:p>
        </w:tc>
        <w:tc>
          <w:tcPr>
            <w:tcW w:w="578" w:type="dxa"/>
            <w:gridSpan w:val="2"/>
            <w:tcBorders>
              <w:left w:val="single" w:sz="4" w:space="0" w:color="auto"/>
              <w:right w:val="single" w:sz="4" w:space="0" w:color="auto"/>
            </w:tcBorders>
          </w:tcPr>
          <w:p w14:paraId="4BB723BC" w14:textId="77777777" w:rsidR="00C12CB5" w:rsidRPr="00624C44" w:rsidRDefault="00C12CB5" w:rsidP="001B7D2F">
            <w:pPr>
              <w:rPr>
                <w:lang w:val="en-US"/>
              </w:rPr>
            </w:pPr>
          </w:p>
        </w:tc>
        <w:tc>
          <w:tcPr>
            <w:tcW w:w="767" w:type="dxa"/>
            <w:tcBorders>
              <w:left w:val="single" w:sz="4" w:space="0" w:color="auto"/>
            </w:tcBorders>
          </w:tcPr>
          <w:p w14:paraId="4BE2B4AB" w14:textId="3B03A7A7" w:rsidR="00C12CB5" w:rsidRPr="00624C44" w:rsidRDefault="00C12CB5" w:rsidP="00D926EC">
            <w:pPr>
              <w:rPr>
                <w:lang w:val="en-US"/>
              </w:rPr>
            </w:pPr>
            <w:r w:rsidRPr="00624C44">
              <w:rPr>
                <w:lang w:val="en-US"/>
              </w:rPr>
              <w:t>None</w:t>
            </w:r>
          </w:p>
        </w:tc>
      </w:tr>
      <w:tr w:rsidR="00C12CB5" w:rsidRPr="00624C44" w14:paraId="6CCC3D5B" w14:textId="77777777" w:rsidTr="00AD3DA7">
        <w:trPr>
          <w:trHeight w:val="320"/>
        </w:trPr>
        <w:tc>
          <w:tcPr>
            <w:tcW w:w="2428" w:type="dxa"/>
          </w:tcPr>
          <w:p w14:paraId="2AED2B12" w14:textId="77777777" w:rsidR="00C12CB5" w:rsidRPr="00624C44" w:rsidRDefault="00C12CB5" w:rsidP="00D926EC">
            <w:pPr>
              <w:rPr>
                <w:lang w:val="en-US"/>
              </w:rPr>
            </w:pPr>
          </w:p>
        </w:tc>
        <w:tc>
          <w:tcPr>
            <w:tcW w:w="608" w:type="dxa"/>
            <w:gridSpan w:val="2"/>
          </w:tcPr>
          <w:p w14:paraId="679A2A8D"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05F5B56"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53FAC3E" w14:textId="725AC464" w:rsidR="00C12CB5" w:rsidRPr="00624C44" w:rsidRDefault="00C12CB5" w:rsidP="00D926EC">
            <w:pPr>
              <w:rPr>
                <w:b/>
                <w:lang w:val="en-US"/>
              </w:rPr>
            </w:pPr>
            <w:r w:rsidRPr="00624C44">
              <w:rPr>
                <w:lang w:val="en-US"/>
              </w:rPr>
              <w:t>/player/[id]/gesture/hit/down/left</w:t>
            </w:r>
          </w:p>
        </w:tc>
        <w:tc>
          <w:tcPr>
            <w:tcW w:w="578" w:type="dxa"/>
            <w:gridSpan w:val="2"/>
            <w:tcBorders>
              <w:left w:val="single" w:sz="4" w:space="0" w:color="auto"/>
              <w:right w:val="single" w:sz="4" w:space="0" w:color="auto"/>
            </w:tcBorders>
          </w:tcPr>
          <w:p w14:paraId="76BF6A43" w14:textId="77777777" w:rsidR="00C12CB5" w:rsidRPr="00624C44" w:rsidRDefault="00C12CB5" w:rsidP="001B7D2F">
            <w:pPr>
              <w:rPr>
                <w:lang w:val="en-US"/>
              </w:rPr>
            </w:pPr>
          </w:p>
        </w:tc>
        <w:tc>
          <w:tcPr>
            <w:tcW w:w="767" w:type="dxa"/>
            <w:tcBorders>
              <w:left w:val="single" w:sz="4" w:space="0" w:color="auto"/>
            </w:tcBorders>
          </w:tcPr>
          <w:p w14:paraId="285C7ED5" w14:textId="1F2D25BE" w:rsidR="00C12CB5" w:rsidRPr="00624C44" w:rsidRDefault="00C12CB5" w:rsidP="00D926EC">
            <w:pPr>
              <w:rPr>
                <w:lang w:val="en-US"/>
              </w:rPr>
            </w:pPr>
            <w:r w:rsidRPr="00624C44">
              <w:rPr>
                <w:lang w:val="en-US"/>
              </w:rPr>
              <w:t>None</w:t>
            </w:r>
          </w:p>
        </w:tc>
      </w:tr>
      <w:tr w:rsidR="00C12CB5" w:rsidRPr="00624C44" w14:paraId="51EFEFEF" w14:textId="77777777" w:rsidTr="00AD3DA7">
        <w:trPr>
          <w:trHeight w:val="320"/>
        </w:trPr>
        <w:tc>
          <w:tcPr>
            <w:tcW w:w="2428" w:type="dxa"/>
          </w:tcPr>
          <w:p w14:paraId="7D99427C" w14:textId="77777777" w:rsidR="00C12CB5" w:rsidRPr="00624C44" w:rsidRDefault="00C12CB5" w:rsidP="00D926EC">
            <w:pPr>
              <w:rPr>
                <w:lang w:val="en-US"/>
              </w:rPr>
            </w:pPr>
          </w:p>
        </w:tc>
        <w:tc>
          <w:tcPr>
            <w:tcW w:w="608" w:type="dxa"/>
            <w:gridSpan w:val="2"/>
          </w:tcPr>
          <w:p w14:paraId="7B9879BE"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383610A"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22E8F95" w14:textId="7CD493FD" w:rsidR="00C12CB5" w:rsidRPr="00624C44" w:rsidRDefault="00C12CB5" w:rsidP="00D926EC">
            <w:pPr>
              <w:rPr>
                <w:lang w:val="en-US"/>
              </w:rPr>
            </w:pPr>
            <w:r w:rsidRPr="00624C44">
              <w:rPr>
                <w:lang w:val="en-US"/>
              </w:rPr>
              <w:t>/player/[id]/gesture/hit/down/right</w:t>
            </w:r>
          </w:p>
        </w:tc>
        <w:tc>
          <w:tcPr>
            <w:tcW w:w="578" w:type="dxa"/>
            <w:gridSpan w:val="2"/>
            <w:tcBorders>
              <w:left w:val="single" w:sz="4" w:space="0" w:color="auto"/>
              <w:right w:val="single" w:sz="4" w:space="0" w:color="auto"/>
            </w:tcBorders>
          </w:tcPr>
          <w:p w14:paraId="4F46FD87" w14:textId="77777777" w:rsidR="00C12CB5" w:rsidRPr="00624C44" w:rsidRDefault="00C12CB5" w:rsidP="001B7D2F">
            <w:pPr>
              <w:rPr>
                <w:lang w:val="en-US"/>
              </w:rPr>
            </w:pPr>
          </w:p>
        </w:tc>
        <w:tc>
          <w:tcPr>
            <w:tcW w:w="767" w:type="dxa"/>
            <w:tcBorders>
              <w:left w:val="single" w:sz="4" w:space="0" w:color="auto"/>
            </w:tcBorders>
          </w:tcPr>
          <w:p w14:paraId="7178F8F0" w14:textId="023E4DE5" w:rsidR="00C12CB5" w:rsidRPr="00624C44" w:rsidRDefault="00C12CB5" w:rsidP="00D926EC">
            <w:pPr>
              <w:rPr>
                <w:lang w:val="en-US"/>
              </w:rPr>
            </w:pPr>
            <w:r w:rsidRPr="00624C44">
              <w:rPr>
                <w:lang w:val="en-US"/>
              </w:rPr>
              <w:t>None</w:t>
            </w:r>
          </w:p>
        </w:tc>
      </w:tr>
      <w:tr w:rsidR="00C12CB5" w:rsidRPr="00624C44" w14:paraId="7127033F" w14:textId="77777777" w:rsidTr="00AD3DA7">
        <w:trPr>
          <w:trHeight w:val="320"/>
        </w:trPr>
        <w:tc>
          <w:tcPr>
            <w:tcW w:w="2428" w:type="dxa"/>
          </w:tcPr>
          <w:p w14:paraId="419582DC" w14:textId="77777777" w:rsidR="00C12CB5" w:rsidRPr="00624C44" w:rsidRDefault="00C12CB5" w:rsidP="00D926EC">
            <w:pPr>
              <w:rPr>
                <w:lang w:val="en-US"/>
              </w:rPr>
            </w:pPr>
          </w:p>
        </w:tc>
        <w:tc>
          <w:tcPr>
            <w:tcW w:w="608" w:type="dxa"/>
            <w:gridSpan w:val="2"/>
          </w:tcPr>
          <w:p w14:paraId="1FCA0ED6"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25A7E436"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4EAB57F" w14:textId="00B47FC7" w:rsidR="00C12CB5" w:rsidRPr="00624C44" w:rsidRDefault="00C12CB5" w:rsidP="00D926EC">
            <w:pPr>
              <w:rPr>
                <w:lang w:val="en-US"/>
              </w:rPr>
            </w:pPr>
            <w:r w:rsidRPr="00624C44">
              <w:rPr>
                <w:lang w:val="en-US"/>
              </w:rPr>
              <w:t>/player/[id]/gesture/hit/forward/left</w:t>
            </w:r>
          </w:p>
        </w:tc>
        <w:tc>
          <w:tcPr>
            <w:tcW w:w="578" w:type="dxa"/>
            <w:gridSpan w:val="2"/>
            <w:tcBorders>
              <w:left w:val="single" w:sz="4" w:space="0" w:color="auto"/>
              <w:right w:val="single" w:sz="4" w:space="0" w:color="auto"/>
            </w:tcBorders>
          </w:tcPr>
          <w:p w14:paraId="2B41A6B9" w14:textId="77777777" w:rsidR="00C12CB5" w:rsidRPr="00624C44" w:rsidRDefault="00C12CB5" w:rsidP="001B7D2F">
            <w:pPr>
              <w:rPr>
                <w:lang w:val="en-US"/>
              </w:rPr>
            </w:pPr>
          </w:p>
        </w:tc>
        <w:tc>
          <w:tcPr>
            <w:tcW w:w="767" w:type="dxa"/>
            <w:tcBorders>
              <w:left w:val="single" w:sz="4" w:space="0" w:color="auto"/>
            </w:tcBorders>
          </w:tcPr>
          <w:p w14:paraId="10A5DC07" w14:textId="27969A62" w:rsidR="00C12CB5" w:rsidRPr="00624C44" w:rsidRDefault="00C12CB5" w:rsidP="00D926EC">
            <w:pPr>
              <w:rPr>
                <w:lang w:val="en-US"/>
              </w:rPr>
            </w:pPr>
            <w:r w:rsidRPr="00624C44">
              <w:rPr>
                <w:lang w:val="en-US"/>
              </w:rPr>
              <w:t>None</w:t>
            </w:r>
          </w:p>
        </w:tc>
      </w:tr>
      <w:tr w:rsidR="00C12CB5" w:rsidRPr="00624C44" w14:paraId="2427A0CF" w14:textId="77777777" w:rsidTr="00AD3DA7">
        <w:trPr>
          <w:trHeight w:val="320"/>
        </w:trPr>
        <w:tc>
          <w:tcPr>
            <w:tcW w:w="2428" w:type="dxa"/>
          </w:tcPr>
          <w:p w14:paraId="3E5261E3" w14:textId="77777777" w:rsidR="00C12CB5" w:rsidRPr="00624C44" w:rsidRDefault="00C12CB5" w:rsidP="00D926EC">
            <w:pPr>
              <w:rPr>
                <w:lang w:val="en-US"/>
              </w:rPr>
            </w:pPr>
          </w:p>
        </w:tc>
        <w:tc>
          <w:tcPr>
            <w:tcW w:w="608" w:type="dxa"/>
            <w:gridSpan w:val="2"/>
          </w:tcPr>
          <w:p w14:paraId="798217C7"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0ED73717"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1692254" w14:textId="1F50DEBF" w:rsidR="00C12CB5" w:rsidRPr="00624C44" w:rsidRDefault="00C12CB5" w:rsidP="00D926EC">
            <w:pPr>
              <w:rPr>
                <w:lang w:val="en-US"/>
              </w:rPr>
            </w:pPr>
            <w:r w:rsidRPr="00624C44">
              <w:rPr>
                <w:lang w:val="en-US"/>
              </w:rPr>
              <w:t>/player/[id]/gesture/hit/ forward /right</w:t>
            </w:r>
          </w:p>
        </w:tc>
        <w:tc>
          <w:tcPr>
            <w:tcW w:w="578" w:type="dxa"/>
            <w:gridSpan w:val="2"/>
            <w:tcBorders>
              <w:left w:val="single" w:sz="4" w:space="0" w:color="auto"/>
              <w:right w:val="single" w:sz="4" w:space="0" w:color="auto"/>
            </w:tcBorders>
          </w:tcPr>
          <w:p w14:paraId="6956DA76" w14:textId="77777777" w:rsidR="00C12CB5" w:rsidRPr="00624C44" w:rsidRDefault="00C12CB5" w:rsidP="001B7D2F">
            <w:pPr>
              <w:rPr>
                <w:lang w:val="en-US"/>
              </w:rPr>
            </w:pPr>
          </w:p>
        </w:tc>
        <w:tc>
          <w:tcPr>
            <w:tcW w:w="767" w:type="dxa"/>
            <w:tcBorders>
              <w:left w:val="single" w:sz="4" w:space="0" w:color="auto"/>
            </w:tcBorders>
          </w:tcPr>
          <w:p w14:paraId="4407DB13" w14:textId="7C7E0C0A" w:rsidR="00C12CB5" w:rsidRPr="00624C44" w:rsidRDefault="00C12CB5" w:rsidP="00D926EC">
            <w:pPr>
              <w:rPr>
                <w:lang w:val="en-US"/>
              </w:rPr>
            </w:pPr>
            <w:r w:rsidRPr="00624C44">
              <w:rPr>
                <w:lang w:val="en-US"/>
              </w:rPr>
              <w:t>None</w:t>
            </w:r>
          </w:p>
        </w:tc>
      </w:tr>
      <w:tr w:rsidR="00C12CB5" w:rsidRPr="00624C44" w14:paraId="19E8F256" w14:textId="77777777" w:rsidTr="00AD3DA7">
        <w:trPr>
          <w:trHeight w:val="320"/>
        </w:trPr>
        <w:tc>
          <w:tcPr>
            <w:tcW w:w="2428" w:type="dxa"/>
          </w:tcPr>
          <w:p w14:paraId="6A39348E" w14:textId="77777777" w:rsidR="00C12CB5" w:rsidRPr="00624C44" w:rsidRDefault="00C12CB5" w:rsidP="00D926EC">
            <w:pPr>
              <w:rPr>
                <w:lang w:val="en-US"/>
              </w:rPr>
            </w:pPr>
          </w:p>
        </w:tc>
        <w:tc>
          <w:tcPr>
            <w:tcW w:w="608" w:type="dxa"/>
            <w:gridSpan w:val="2"/>
          </w:tcPr>
          <w:p w14:paraId="2FA20C9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6CAEBDA"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1C6FDF5" w14:textId="18A5957A" w:rsidR="00C12CB5" w:rsidRPr="00624C44" w:rsidRDefault="00C12CB5" w:rsidP="00D926EC">
            <w:pPr>
              <w:rPr>
                <w:lang w:val="en-US"/>
              </w:rPr>
            </w:pPr>
            <w:r w:rsidRPr="00624C44">
              <w:rPr>
                <w:lang w:val="en-US"/>
              </w:rPr>
              <w:t>/player/[id]/gesture/kick/side/left</w:t>
            </w:r>
          </w:p>
        </w:tc>
        <w:tc>
          <w:tcPr>
            <w:tcW w:w="578" w:type="dxa"/>
            <w:gridSpan w:val="2"/>
            <w:tcBorders>
              <w:left w:val="single" w:sz="4" w:space="0" w:color="auto"/>
              <w:right w:val="single" w:sz="4" w:space="0" w:color="auto"/>
            </w:tcBorders>
          </w:tcPr>
          <w:p w14:paraId="2A099245" w14:textId="77777777" w:rsidR="00C12CB5" w:rsidRPr="00624C44" w:rsidRDefault="00C12CB5" w:rsidP="001B7D2F">
            <w:pPr>
              <w:rPr>
                <w:lang w:val="en-US"/>
              </w:rPr>
            </w:pPr>
          </w:p>
        </w:tc>
        <w:tc>
          <w:tcPr>
            <w:tcW w:w="767" w:type="dxa"/>
            <w:tcBorders>
              <w:left w:val="single" w:sz="4" w:space="0" w:color="auto"/>
            </w:tcBorders>
          </w:tcPr>
          <w:p w14:paraId="4C3D3AFB" w14:textId="236420B2" w:rsidR="00C12CB5" w:rsidRPr="00624C44" w:rsidRDefault="00C12CB5" w:rsidP="00D926EC">
            <w:pPr>
              <w:rPr>
                <w:lang w:val="en-US"/>
              </w:rPr>
            </w:pPr>
            <w:r w:rsidRPr="00624C44">
              <w:rPr>
                <w:lang w:val="en-US"/>
              </w:rPr>
              <w:t>None</w:t>
            </w:r>
          </w:p>
        </w:tc>
      </w:tr>
      <w:tr w:rsidR="00C12CB5" w:rsidRPr="00624C44" w14:paraId="23306AE1" w14:textId="77777777" w:rsidTr="00AD3DA7">
        <w:trPr>
          <w:trHeight w:val="320"/>
        </w:trPr>
        <w:tc>
          <w:tcPr>
            <w:tcW w:w="2428" w:type="dxa"/>
          </w:tcPr>
          <w:p w14:paraId="4B99B2B3" w14:textId="77777777" w:rsidR="00C12CB5" w:rsidRPr="00624C44" w:rsidRDefault="00C12CB5" w:rsidP="00D926EC">
            <w:pPr>
              <w:rPr>
                <w:lang w:val="en-US"/>
              </w:rPr>
            </w:pPr>
          </w:p>
        </w:tc>
        <w:tc>
          <w:tcPr>
            <w:tcW w:w="608" w:type="dxa"/>
            <w:gridSpan w:val="2"/>
          </w:tcPr>
          <w:p w14:paraId="62694F5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D16E140"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71CC4A1C" w14:textId="13810C89" w:rsidR="00C12CB5" w:rsidRPr="00624C44" w:rsidRDefault="00C12CB5" w:rsidP="00D926EC">
            <w:pPr>
              <w:rPr>
                <w:lang w:val="en-US"/>
              </w:rPr>
            </w:pPr>
            <w:r w:rsidRPr="00624C44">
              <w:rPr>
                <w:lang w:val="en-US"/>
              </w:rPr>
              <w:t>/player/[id]/gesture/kick/side/right</w:t>
            </w:r>
          </w:p>
        </w:tc>
        <w:tc>
          <w:tcPr>
            <w:tcW w:w="578" w:type="dxa"/>
            <w:gridSpan w:val="2"/>
            <w:tcBorders>
              <w:left w:val="single" w:sz="4" w:space="0" w:color="auto"/>
              <w:right w:val="single" w:sz="4" w:space="0" w:color="auto"/>
            </w:tcBorders>
          </w:tcPr>
          <w:p w14:paraId="454409BC" w14:textId="77777777" w:rsidR="00C12CB5" w:rsidRPr="00624C44" w:rsidRDefault="00C12CB5" w:rsidP="001B7D2F">
            <w:pPr>
              <w:rPr>
                <w:lang w:val="en-US"/>
              </w:rPr>
            </w:pPr>
          </w:p>
        </w:tc>
        <w:tc>
          <w:tcPr>
            <w:tcW w:w="767" w:type="dxa"/>
            <w:tcBorders>
              <w:left w:val="single" w:sz="4" w:space="0" w:color="auto"/>
            </w:tcBorders>
          </w:tcPr>
          <w:p w14:paraId="5E364AFC" w14:textId="58CAB298" w:rsidR="00C12CB5" w:rsidRPr="00624C44" w:rsidRDefault="00C12CB5" w:rsidP="00D926EC">
            <w:pPr>
              <w:rPr>
                <w:lang w:val="en-US"/>
              </w:rPr>
            </w:pPr>
            <w:r w:rsidRPr="00624C44">
              <w:rPr>
                <w:lang w:val="en-US"/>
              </w:rPr>
              <w:t>None</w:t>
            </w:r>
          </w:p>
        </w:tc>
      </w:tr>
      <w:tr w:rsidR="00C12CB5" w:rsidRPr="00624C44" w14:paraId="6698186C" w14:textId="77777777" w:rsidTr="00AD3DA7">
        <w:trPr>
          <w:trHeight w:val="320"/>
        </w:trPr>
        <w:tc>
          <w:tcPr>
            <w:tcW w:w="2428" w:type="dxa"/>
          </w:tcPr>
          <w:p w14:paraId="55A80FE9" w14:textId="77777777" w:rsidR="00C12CB5" w:rsidRPr="00624C44" w:rsidRDefault="00C12CB5" w:rsidP="00D926EC">
            <w:pPr>
              <w:rPr>
                <w:lang w:val="en-US"/>
              </w:rPr>
            </w:pPr>
          </w:p>
        </w:tc>
        <w:tc>
          <w:tcPr>
            <w:tcW w:w="608" w:type="dxa"/>
            <w:gridSpan w:val="2"/>
          </w:tcPr>
          <w:p w14:paraId="2B772FD8"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6732EEA"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5BDB7862" w14:textId="73EDC57E" w:rsidR="00C12CB5" w:rsidRPr="00624C44" w:rsidRDefault="00C12CB5" w:rsidP="00D926EC">
            <w:pPr>
              <w:rPr>
                <w:lang w:val="en-US"/>
              </w:rPr>
            </w:pPr>
            <w:r w:rsidRPr="00624C44">
              <w:rPr>
                <w:lang w:val="en-US"/>
              </w:rPr>
              <w:t>/player/[id]/gesture/kick/forward/left</w:t>
            </w:r>
          </w:p>
        </w:tc>
        <w:tc>
          <w:tcPr>
            <w:tcW w:w="578" w:type="dxa"/>
            <w:gridSpan w:val="2"/>
            <w:tcBorders>
              <w:left w:val="single" w:sz="4" w:space="0" w:color="auto"/>
              <w:right w:val="single" w:sz="4" w:space="0" w:color="auto"/>
            </w:tcBorders>
          </w:tcPr>
          <w:p w14:paraId="0DA63C58" w14:textId="77777777" w:rsidR="00C12CB5" w:rsidRPr="00624C44" w:rsidRDefault="00C12CB5" w:rsidP="001B7D2F">
            <w:pPr>
              <w:rPr>
                <w:lang w:val="en-US"/>
              </w:rPr>
            </w:pPr>
          </w:p>
        </w:tc>
        <w:tc>
          <w:tcPr>
            <w:tcW w:w="767" w:type="dxa"/>
            <w:tcBorders>
              <w:left w:val="single" w:sz="4" w:space="0" w:color="auto"/>
            </w:tcBorders>
          </w:tcPr>
          <w:p w14:paraId="3D65AF4C" w14:textId="03BE5FF3" w:rsidR="00C12CB5" w:rsidRPr="00624C44" w:rsidRDefault="00C12CB5" w:rsidP="00D926EC">
            <w:pPr>
              <w:rPr>
                <w:lang w:val="en-US"/>
              </w:rPr>
            </w:pPr>
            <w:r w:rsidRPr="00624C44">
              <w:rPr>
                <w:lang w:val="en-US"/>
              </w:rPr>
              <w:t>None</w:t>
            </w:r>
          </w:p>
        </w:tc>
      </w:tr>
      <w:tr w:rsidR="00C12CB5" w:rsidRPr="00624C44" w14:paraId="30A07755" w14:textId="77777777" w:rsidTr="00AD3DA7">
        <w:trPr>
          <w:trHeight w:val="320"/>
        </w:trPr>
        <w:tc>
          <w:tcPr>
            <w:tcW w:w="2428" w:type="dxa"/>
          </w:tcPr>
          <w:p w14:paraId="24B11A99" w14:textId="77777777" w:rsidR="00C12CB5" w:rsidRPr="00624C44" w:rsidRDefault="00C12CB5" w:rsidP="00D926EC">
            <w:pPr>
              <w:rPr>
                <w:lang w:val="en-US"/>
              </w:rPr>
            </w:pPr>
          </w:p>
        </w:tc>
        <w:tc>
          <w:tcPr>
            <w:tcW w:w="608" w:type="dxa"/>
            <w:gridSpan w:val="2"/>
          </w:tcPr>
          <w:p w14:paraId="3956220B"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864DE4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0AF50C9" w14:textId="170ED04C" w:rsidR="00C12CB5" w:rsidRPr="00624C44" w:rsidRDefault="00C12CB5" w:rsidP="00D926EC">
            <w:pPr>
              <w:rPr>
                <w:lang w:val="en-US"/>
              </w:rPr>
            </w:pPr>
            <w:r w:rsidRPr="00624C44">
              <w:rPr>
                <w:lang w:val="en-US"/>
              </w:rPr>
              <w:t>/player/[id]/gesture/kick/forward/right</w:t>
            </w:r>
          </w:p>
        </w:tc>
        <w:tc>
          <w:tcPr>
            <w:tcW w:w="578" w:type="dxa"/>
            <w:gridSpan w:val="2"/>
            <w:tcBorders>
              <w:left w:val="single" w:sz="4" w:space="0" w:color="auto"/>
              <w:right w:val="single" w:sz="4" w:space="0" w:color="auto"/>
            </w:tcBorders>
          </w:tcPr>
          <w:p w14:paraId="30BAFB73" w14:textId="77777777" w:rsidR="00C12CB5" w:rsidRPr="00624C44" w:rsidRDefault="00C12CB5" w:rsidP="001B7D2F">
            <w:pPr>
              <w:rPr>
                <w:lang w:val="en-US"/>
              </w:rPr>
            </w:pPr>
          </w:p>
        </w:tc>
        <w:tc>
          <w:tcPr>
            <w:tcW w:w="767" w:type="dxa"/>
            <w:tcBorders>
              <w:left w:val="single" w:sz="4" w:space="0" w:color="auto"/>
            </w:tcBorders>
          </w:tcPr>
          <w:p w14:paraId="104D28BF" w14:textId="2E59B3F9" w:rsidR="00C12CB5" w:rsidRPr="00624C44" w:rsidRDefault="00C12CB5" w:rsidP="00D926EC">
            <w:pPr>
              <w:rPr>
                <w:lang w:val="en-US"/>
              </w:rPr>
            </w:pPr>
            <w:r w:rsidRPr="00624C44">
              <w:rPr>
                <w:lang w:val="en-US"/>
              </w:rPr>
              <w:t>None</w:t>
            </w:r>
          </w:p>
        </w:tc>
      </w:tr>
      <w:tr w:rsidR="00C12CB5" w:rsidRPr="00624C44" w14:paraId="3121D928" w14:textId="77777777" w:rsidTr="00AD3DA7">
        <w:trPr>
          <w:trHeight w:val="320"/>
        </w:trPr>
        <w:tc>
          <w:tcPr>
            <w:tcW w:w="2428" w:type="dxa"/>
          </w:tcPr>
          <w:p w14:paraId="4BD430A7" w14:textId="77777777" w:rsidR="00C12CB5" w:rsidRPr="00624C44" w:rsidRDefault="00C12CB5" w:rsidP="00D926EC">
            <w:pPr>
              <w:rPr>
                <w:lang w:val="en-US"/>
              </w:rPr>
            </w:pPr>
          </w:p>
        </w:tc>
        <w:tc>
          <w:tcPr>
            <w:tcW w:w="608" w:type="dxa"/>
            <w:gridSpan w:val="2"/>
          </w:tcPr>
          <w:p w14:paraId="265B63EA"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1B14DB68"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A31DEA1" w14:textId="7A9493D1" w:rsidR="00C12CB5" w:rsidRPr="00624C44" w:rsidRDefault="00C12CB5" w:rsidP="00D926EC">
            <w:pPr>
              <w:rPr>
                <w:lang w:val="en-US"/>
              </w:rPr>
            </w:pPr>
            <w:r w:rsidRPr="00624C44">
              <w:rPr>
                <w:lang w:val="en-US"/>
              </w:rPr>
              <w:t>/player/[id]/gesture/</w:t>
            </w:r>
            <w:proofErr w:type="spellStart"/>
            <w:r w:rsidRPr="00624C44">
              <w:rPr>
                <w:lang w:val="en-US"/>
              </w:rPr>
              <w:t>doubleArmSide</w:t>
            </w:r>
            <w:proofErr w:type="spellEnd"/>
          </w:p>
        </w:tc>
        <w:tc>
          <w:tcPr>
            <w:tcW w:w="578" w:type="dxa"/>
            <w:gridSpan w:val="2"/>
            <w:tcBorders>
              <w:left w:val="single" w:sz="4" w:space="0" w:color="auto"/>
              <w:right w:val="single" w:sz="4" w:space="0" w:color="auto"/>
            </w:tcBorders>
          </w:tcPr>
          <w:p w14:paraId="363682A8" w14:textId="77777777" w:rsidR="00C12CB5" w:rsidRPr="00624C44" w:rsidRDefault="00C12CB5" w:rsidP="001B7D2F">
            <w:pPr>
              <w:rPr>
                <w:lang w:val="en-US"/>
              </w:rPr>
            </w:pPr>
          </w:p>
        </w:tc>
        <w:tc>
          <w:tcPr>
            <w:tcW w:w="767" w:type="dxa"/>
            <w:tcBorders>
              <w:left w:val="single" w:sz="4" w:space="0" w:color="auto"/>
            </w:tcBorders>
          </w:tcPr>
          <w:p w14:paraId="643F3B66" w14:textId="30F7B349" w:rsidR="00C12CB5" w:rsidRPr="00624C44" w:rsidRDefault="00C12CB5" w:rsidP="00D926EC">
            <w:pPr>
              <w:rPr>
                <w:lang w:val="en-US"/>
              </w:rPr>
            </w:pPr>
            <w:r w:rsidRPr="00624C44">
              <w:rPr>
                <w:lang w:val="en-US"/>
              </w:rPr>
              <w:t>None</w:t>
            </w:r>
          </w:p>
        </w:tc>
      </w:tr>
      <w:tr w:rsidR="00C12CB5" w:rsidRPr="00624C44" w14:paraId="4BCEA2D0" w14:textId="77777777" w:rsidTr="00AD3DA7">
        <w:trPr>
          <w:trHeight w:val="320"/>
        </w:trPr>
        <w:tc>
          <w:tcPr>
            <w:tcW w:w="2428" w:type="dxa"/>
          </w:tcPr>
          <w:p w14:paraId="3A0DA469" w14:textId="77777777" w:rsidR="00C12CB5" w:rsidRPr="00624C44" w:rsidRDefault="00C12CB5" w:rsidP="00D926EC">
            <w:pPr>
              <w:rPr>
                <w:lang w:val="en-US"/>
              </w:rPr>
            </w:pPr>
          </w:p>
        </w:tc>
        <w:tc>
          <w:tcPr>
            <w:tcW w:w="608" w:type="dxa"/>
            <w:gridSpan w:val="2"/>
          </w:tcPr>
          <w:p w14:paraId="38691A66"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326951F"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6A338679" w14:textId="5148E9BE" w:rsidR="00C12CB5" w:rsidRPr="00624C44" w:rsidRDefault="00C12CB5" w:rsidP="00D926EC">
            <w:pPr>
              <w:rPr>
                <w:lang w:val="en-US"/>
              </w:rPr>
            </w:pPr>
            <w:r w:rsidRPr="00624C44">
              <w:rPr>
                <w:lang w:val="en-US"/>
              </w:rPr>
              <w:t>/player/[id]/gesture/</w:t>
            </w:r>
            <w:proofErr w:type="spellStart"/>
            <w:r w:rsidRPr="00624C44">
              <w:rPr>
                <w:lang w:val="en-US"/>
              </w:rPr>
              <w:t>doubleArmSideClose</w:t>
            </w:r>
            <w:proofErr w:type="spellEnd"/>
          </w:p>
        </w:tc>
        <w:tc>
          <w:tcPr>
            <w:tcW w:w="578" w:type="dxa"/>
            <w:gridSpan w:val="2"/>
            <w:tcBorders>
              <w:left w:val="single" w:sz="4" w:space="0" w:color="auto"/>
              <w:right w:val="single" w:sz="4" w:space="0" w:color="auto"/>
            </w:tcBorders>
          </w:tcPr>
          <w:p w14:paraId="55BAC358" w14:textId="77777777" w:rsidR="00C12CB5" w:rsidRPr="00624C44" w:rsidRDefault="00C12CB5" w:rsidP="001B7D2F">
            <w:pPr>
              <w:rPr>
                <w:lang w:val="en-US"/>
              </w:rPr>
            </w:pPr>
          </w:p>
        </w:tc>
        <w:tc>
          <w:tcPr>
            <w:tcW w:w="767" w:type="dxa"/>
            <w:tcBorders>
              <w:left w:val="single" w:sz="4" w:space="0" w:color="auto"/>
            </w:tcBorders>
          </w:tcPr>
          <w:p w14:paraId="78E4FCAE" w14:textId="753BF23D" w:rsidR="00C12CB5" w:rsidRPr="00624C44" w:rsidRDefault="00C12CB5" w:rsidP="00D926EC">
            <w:pPr>
              <w:rPr>
                <w:lang w:val="en-US"/>
              </w:rPr>
            </w:pPr>
            <w:r w:rsidRPr="00624C44">
              <w:rPr>
                <w:lang w:val="en-US"/>
              </w:rPr>
              <w:t>None</w:t>
            </w:r>
          </w:p>
        </w:tc>
      </w:tr>
      <w:tr w:rsidR="00C12CB5" w:rsidRPr="00624C44" w14:paraId="6FD62C12" w14:textId="77777777" w:rsidTr="00AD3DA7">
        <w:trPr>
          <w:trHeight w:val="320"/>
        </w:trPr>
        <w:tc>
          <w:tcPr>
            <w:tcW w:w="2428" w:type="dxa"/>
          </w:tcPr>
          <w:p w14:paraId="210C8DD2" w14:textId="77777777" w:rsidR="00C12CB5" w:rsidRPr="00624C44" w:rsidRDefault="00C12CB5" w:rsidP="00D926EC">
            <w:pPr>
              <w:rPr>
                <w:lang w:val="en-US"/>
              </w:rPr>
            </w:pPr>
          </w:p>
        </w:tc>
        <w:tc>
          <w:tcPr>
            <w:tcW w:w="608" w:type="dxa"/>
            <w:gridSpan w:val="2"/>
          </w:tcPr>
          <w:p w14:paraId="79A976F8"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546057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A4BE246" w14:textId="0665A7A1" w:rsidR="00C12CB5" w:rsidRPr="00624C44" w:rsidRDefault="00C12CB5" w:rsidP="00D926EC">
            <w:pPr>
              <w:rPr>
                <w:lang w:val="en-US"/>
              </w:rPr>
            </w:pPr>
            <w:r w:rsidRPr="00624C44">
              <w:rPr>
                <w:lang w:val="en-US"/>
              </w:rPr>
              <w:t>/player/[id]/gesture/jump</w:t>
            </w:r>
          </w:p>
        </w:tc>
        <w:tc>
          <w:tcPr>
            <w:tcW w:w="578" w:type="dxa"/>
            <w:gridSpan w:val="2"/>
            <w:tcBorders>
              <w:left w:val="single" w:sz="4" w:space="0" w:color="auto"/>
              <w:right w:val="single" w:sz="4" w:space="0" w:color="auto"/>
            </w:tcBorders>
          </w:tcPr>
          <w:p w14:paraId="6C3454A5" w14:textId="77777777" w:rsidR="00C12CB5" w:rsidRPr="00624C44" w:rsidRDefault="00C12CB5" w:rsidP="001B7D2F">
            <w:pPr>
              <w:rPr>
                <w:lang w:val="en-US"/>
              </w:rPr>
            </w:pPr>
          </w:p>
        </w:tc>
        <w:tc>
          <w:tcPr>
            <w:tcW w:w="767" w:type="dxa"/>
            <w:tcBorders>
              <w:left w:val="single" w:sz="4" w:space="0" w:color="auto"/>
            </w:tcBorders>
          </w:tcPr>
          <w:p w14:paraId="2EA02724" w14:textId="04DC6CFC" w:rsidR="00C12CB5" w:rsidRPr="00624C44" w:rsidRDefault="00C12CB5" w:rsidP="00D926EC">
            <w:pPr>
              <w:rPr>
                <w:lang w:val="en-US"/>
              </w:rPr>
            </w:pPr>
            <w:r w:rsidRPr="00624C44">
              <w:rPr>
                <w:lang w:val="en-US"/>
              </w:rPr>
              <w:t>None</w:t>
            </w:r>
          </w:p>
        </w:tc>
      </w:tr>
      <w:tr w:rsidR="00C12CB5" w:rsidRPr="00624C44" w14:paraId="07B6923D" w14:textId="77777777" w:rsidTr="00AD3DA7">
        <w:trPr>
          <w:trHeight w:val="320"/>
        </w:trPr>
        <w:tc>
          <w:tcPr>
            <w:tcW w:w="2428" w:type="dxa"/>
          </w:tcPr>
          <w:p w14:paraId="5E68B1DF" w14:textId="77777777" w:rsidR="00C12CB5" w:rsidRPr="00624C44" w:rsidRDefault="00C12CB5" w:rsidP="00D926EC">
            <w:pPr>
              <w:rPr>
                <w:lang w:val="en-US"/>
              </w:rPr>
            </w:pPr>
          </w:p>
        </w:tc>
        <w:tc>
          <w:tcPr>
            <w:tcW w:w="608" w:type="dxa"/>
            <w:gridSpan w:val="2"/>
          </w:tcPr>
          <w:p w14:paraId="717CAD6C"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5715FA46"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12F3AF5" w14:textId="0214E66F" w:rsidR="00C12CB5" w:rsidRPr="00624C44" w:rsidRDefault="00C12CB5" w:rsidP="00D926EC">
            <w:pPr>
              <w:rPr>
                <w:lang w:val="en-US"/>
              </w:rPr>
            </w:pPr>
            <w:r w:rsidRPr="00624C44">
              <w:rPr>
                <w:lang w:val="en-US"/>
              </w:rPr>
              <w:t>/zone/[id]/activity/discrete</w:t>
            </w:r>
          </w:p>
        </w:tc>
        <w:tc>
          <w:tcPr>
            <w:tcW w:w="578" w:type="dxa"/>
            <w:gridSpan w:val="2"/>
            <w:tcBorders>
              <w:left w:val="single" w:sz="4" w:space="0" w:color="auto"/>
              <w:right w:val="single" w:sz="4" w:space="0" w:color="auto"/>
            </w:tcBorders>
          </w:tcPr>
          <w:p w14:paraId="0BF56F39" w14:textId="77777777" w:rsidR="00C12CB5" w:rsidRPr="00624C44" w:rsidRDefault="00C12CB5" w:rsidP="001B7D2F">
            <w:pPr>
              <w:rPr>
                <w:lang w:val="en-US"/>
              </w:rPr>
            </w:pPr>
          </w:p>
        </w:tc>
        <w:tc>
          <w:tcPr>
            <w:tcW w:w="767" w:type="dxa"/>
            <w:tcBorders>
              <w:left w:val="single" w:sz="4" w:space="0" w:color="auto"/>
            </w:tcBorders>
          </w:tcPr>
          <w:p w14:paraId="61B8833F" w14:textId="76D8F39B" w:rsidR="00C12CB5" w:rsidRPr="00624C44" w:rsidRDefault="00C12CB5" w:rsidP="00D926EC">
            <w:pPr>
              <w:rPr>
                <w:lang w:val="en-US"/>
              </w:rPr>
            </w:pPr>
            <w:r w:rsidRPr="00624C44">
              <w:rPr>
                <w:lang w:val="en-US"/>
              </w:rPr>
              <w:t>None</w:t>
            </w:r>
          </w:p>
        </w:tc>
      </w:tr>
      <w:tr w:rsidR="00C12CB5" w:rsidRPr="00624C44" w14:paraId="56607C39" w14:textId="77777777" w:rsidTr="00AD3DA7">
        <w:trPr>
          <w:trHeight w:val="320"/>
        </w:trPr>
        <w:tc>
          <w:tcPr>
            <w:tcW w:w="2428" w:type="dxa"/>
          </w:tcPr>
          <w:p w14:paraId="1A5BADD1" w14:textId="77777777" w:rsidR="00C12CB5" w:rsidRPr="00624C44" w:rsidRDefault="00C12CB5" w:rsidP="00D926EC">
            <w:pPr>
              <w:rPr>
                <w:lang w:val="en-US"/>
              </w:rPr>
            </w:pPr>
          </w:p>
        </w:tc>
        <w:tc>
          <w:tcPr>
            <w:tcW w:w="608" w:type="dxa"/>
            <w:gridSpan w:val="2"/>
          </w:tcPr>
          <w:p w14:paraId="4A27DC74"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6412A73"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3D067597" w14:textId="4E8A7770" w:rsidR="00C12CB5" w:rsidRPr="00624C44" w:rsidRDefault="00C12CB5" w:rsidP="00D926EC">
            <w:pPr>
              <w:rPr>
                <w:lang w:val="en-US"/>
              </w:rPr>
            </w:pPr>
            <w:r w:rsidRPr="00624C44">
              <w:rPr>
                <w:lang w:val="en-US"/>
              </w:rPr>
              <w:t>/zone/[id]/activity/normal</w:t>
            </w:r>
          </w:p>
        </w:tc>
        <w:tc>
          <w:tcPr>
            <w:tcW w:w="578" w:type="dxa"/>
            <w:gridSpan w:val="2"/>
            <w:tcBorders>
              <w:left w:val="single" w:sz="4" w:space="0" w:color="auto"/>
              <w:right w:val="single" w:sz="4" w:space="0" w:color="auto"/>
            </w:tcBorders>
          </w:tcPr>
          <w:p w14:paraId="3BD9E66A" w14:textId="3114F0A2" w:rsidR="00C12CB5" w:rsidRPr="00624C44" w:rsidRDefault="00C12CB5" w:rsidP="001B7D2F">
            <w:pPr>
              <w:rPr>
                <w:lang w:val="en-US"/>
              </w:rPr>
            </w:pPr>
            <w:proofErr w:type="gramStart"/>
            <w:r w:rsidRPr="00624C44">
              <w:rPr>
                <w:lang w:val="en-US"/>
              </w:rPr>
              <w:t>,f</w:t>
            </w:r>
            <w:proofErr w:type="gramEnd"/>
            <w:r w:rsidRPr="00624C44">
              <w:rPr>
                <w:lang w:val="en-US"/>
              </w:rPr>
              <w:t xml:space="preserve"> </w:t>
            </w:r>
          </w:p>
        </w:tc>
        <w:tc>
          <w:tcPr>
            <w:tcW w:w="767" w:type="dxa"/>
            <w:tcBorders>
              <w:left w:val="single" w:sz="4" w:space="0" w:color="auto"/>
            </w:tcBorders>
            <w:vAlign w:val="center"/>
          </w:tcPr>
          <w:p w14:paraId="31695211" w14:textId="0B6054BE" w:rsidR="00C12CB5" w:rsidRPr="00624C44" w:rsidRDefault="00C12CB5" w:rsidP="00D926EC">
            <w:pPr>
              <w:rPr>
                <w:lang w:val="en-US"/>
              </w:rPr>
            </w:pPr>
            <w:r w:rsidRPr="00624C44">
              <w:rPr>
                <w:lang w:val="en-US"/>
              </w:rPr>
              <w:t>Norm.</w:t>
            </w:r>
          </w:p>
        </w:tc>
      </w:tr>
      <w:tr w:rsidR="00C12CB5" w:rsidRPr="00624C44" w14:paraId="6D401F22" w14:textId="77777777" w:rsidTr="00AD3DA7">
        <w:trPr>
          <w:trHeight w:val="320"/>
        </w:trPr>
        <w:tc>
          <w:tcPr>
            <w:tcW w:w="2428" w:type="dxa"/>
          </w:tcPr>
          <w:p w14:paraId="053600B3" w14:textId="77777777" w:rsidR="00C12CB5" w:rsidRPr="00624C44" w:rsidRDefault="00C12CB5" w:rsidP="00D926EC">
            <w:pPr>
              <w:rPr>
                <w:lang w:val="en-US"/>
              </w:rPr>
            </w:pPr>
          </w:p>
        </w:tc>
        <w:tc>
          <w:tcPr>
            <w:tcW w:w="608" w:type="dxa"/>
            <w:gridSpan w:val="2"/>
          </w:tcPr>
          <w:p w14:paraId="03C59737"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4E46D7B2"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ECDA2C8" w14:textId="4FF75D0D" w:rsidR="00C12CB5" w:rsidRPr="00624C44" w:rsidRDefault="00C12CB5" w:rsidP="00D926EC">
            <w:pPr>
              <w:rPr>
                <w:lang w:val="en-US"/>
              </w:rPr>
            </w:pPr>
            <w:r w:rsidRPr="00624C44">
              <w:rPr>
                <w:lang w:val="en-US"/>
              </w:rPr>
              <w:t>/zone/[id]/activity/flow/leftwards</w:t>
            </w:r>
          </w:p>
        </w:tc>
        <w:tc>
          <w:tcPr>
            <w:tcW w:w="578" w:type="dxa"/>
            <w:gridSpan w:val="2"/>
            <w:tcBorders>
              <w:left w:val="single" w:sz="4" w:space="0" w:color="auto"/>
              <w:right w:val="single" w:sz="4" w:space="0" w:color="auto"/>
            </w:tcBorders>
          </w:tcPr>
          <w:p w14:paraId="01EA8157" w14:textId="77777777" w:rsidR="00C12CB5" w:rsidRPr="00624C44" w:rsidRDefault="00C12CB5" w:rsidP="001B7D2F">
            <w:pPr>
              <w:rPr>
                <w:lang w:val="en-US"/>
              </w:rPr>
            </w:pPr>
          </w:p>
        </w:tc>
        <w:tc>
          <w:tcPr>
            <w:tcW w:w="767" w:type="dxa"/>
            <w:tcBorders>
              <w:left w:val="single" w:sz="4" w:space="0" w:color="auto"/>
            </w:tcBorders>
            <w:vAlign w:val="center"/>
          </w:tcPr>
          <w:p w14:paraId="1C70A04E" w14:textId="5FB9A5BF" w:rsidR="00C12CB5" w:rsidRPr="00624C44" w:rsidRDefault="00C12CB5" w:rsidP="00D926EC">
            <w:pPr>
              <w:rPr>
                <w:lang w:val="en-US"/>
              </w:rPr>
            </w:pPr>
            <w:r w:rsidRPr="00624C44">
              <w:rPr>
                <w:lang w:val="en-US"/>
              </w:rPr>
              <w:t>None</w:t>
            </w:r>
          </w:p>
        </w:tc>
      </w:tr>
      <w:tr w:rsidR="00C12CB5" w:rsidRPr="00624C44" w14:paraId="06DF411E" w14:textId="77777777" w:rsidTr="00AD3DA7">
        <w:trPr>
          <w:trHeight w:val="320"/>
        </w:trPr>
        <w:tc>
          <w:tcPr>
            <w:tcW w:w="2428" w:type="dxa"/>
          </w:tcPr>
          <w:p w14:paraId="668818A4" w14:textId="77777777" w:rsidR="00C12CB5" w:rsidRPr="00624C44" w:rsidRDefault="00C12CB5" w:rsidP="00D926EC">
            <w:pPr>
              <w:rPr>
                <w:lang w:val="en-US"/>
              </w:rPr>
            </w:pPr>
          </w:p>
        </w:tc>
        <w:tc>
          <w:tcPr>
            <w:tcW w:w="608" w:type="dxa"/>
            <w:gridSpan w:val="2"/>
          </w:tcPr>
          <w:p w14:paraId="0E263ED2"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6C44BFB3"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47B25D3" w14:textId="3DD1E22E" w:rsidR="00C12CB5" w:rsidRPr="00624C44" w:rsidRDefault="00C12CB5" w:rsidP="00D926EC">
            <w:pPr>
              <w:rPr>
                <w:lang w:val="en-US"/>
              </w:rPr>
            </w:pPr>
            <w:r w:rsidRPr="00624C44">
              <w:rPr>
                <w:lang w:val="en-US"/>
              </w:rPr>
              <w:t>/zone/[id]/activity/flow/rightwards</w:t>
            </w:r>
          </w:p>
        </w:tc>
        <w:tc>
          <w:tcPr>
            <w:tcW w:w="578" w:type="dxa"/>
            <w:gridSpan w:val="2"/>
            <w:tcBorders>
              <w:left w:val="single" w:sz="4" w:space="0" w:color="auto"/>
              <w:right w:val="single" w:sz="4" w:space="0" w:color="auto"/>
            </w:tcBorders>
          </w:tcPr>
          <w:p w14:paraId="2366C36E" w14:textId="77777777" w:rsidR="00C12CB5" w:rsidRPr="00624C44" w:rsidRDefault="00C12CB5" w:rsidP="001B7D2F">
            <w:pPr>
              <w:rPr>
                <w:lang w:val="en-US"/>
              </w:rPr>
            </w:pPr>
          </w:p>
        </w:tc>
        <w:tc>
          <w:tcPr>
            <w:tcW w:w="767" w:type="dxa"/>
            <w:tcBorders>
              <w:left w:val="single" w:sz="4" w:space="0" w:color="auto"/>
            </w:tcBorders>
          </w:tcPr>
          <w:p w14:paraId="38641A25" w14:textId="37DEE716" w:rsidR="00C12CB5" w:rsidRPr="00624C44" w:rsidRDefault="00C12CB5" w:rsidP="00D926EC">
            <w:pPr>
              <w:rPr>
                <w:lang w:val="en-US"/>
              </w:rPr>
            </w:pPr>
            <w:r w:rsidRPr="00624C44">
              <w:rPr>
                <w:lang w:val="en-US"/>
              </w:rPr>
              <w:t>None</w:t>
            </w:r>
          </w:p>
        </w:tc>
      </w:tr>
      <w:tr w:rsidR="00C12CB5" w:rsidRPr="00624C44" w14:paraId="1B00C020" w14:textId="77777777" w:rsidTr="00AD3DA7">
        <w:trPr>
          <w:trHeight w:val="320"/>
        </w:trPr>
        <w:tc>
          <w:tcPr>
            <w:tcW w:w="2428" w:type="dxa"/>
          </w:tcPr>
          <w:p w14:paraId="33ECCB06" w14:textId="77777777" w:rsidR="00C12CB5" w:rsidRPr="00624C44" w:rsidRDefault="00C12CB5" w:rsidP="00D926EC">
            <w:pPr>
              <w:rPr>
                <w:lang w:val="en-US"/>
              </w:rPr>
            </w:pPr>
          </w:p>
        </w:tc>
        <w:tc>
          <w:tcPr>
            <w:tcW w:w="608" w:type="dxa"/>
            <w:gridSpan w:val="2"/>
          </w:tcPr>
          <w:p w14:paraId="1E3578E1"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046AFF19"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17C90DC5" w14:textId="06D74327" w:rsidR="00C12CB5" w:rsidRPr="00624C44" w:rsidRDefault="00C12CB5" w:rsidP="00D926EC">
            <w:pPr>
              <w:rPr>
                <w:lang w:val="en-US"/>
              </w:rPr>
            </w:pPr>
            <w:r w:rsidRPr="00624C44">
              <w:rPr>
                <w:lang w:val="en-US"/>
              </w:rPr>
              <w:t>/zone/[id]/activity/flow/upwards</w:t>
            </w:r>
          </w:p>
        </w:tc>
        <w:tc>
          <w:tcPr>
            <w:tcW w:w="578" w:type="dxa"/>
            <w:gridSpan w:val="2"/>
            <w:tcBorders>
              <w:left w:val="single" w:sz="4" w:space="0" w:color="auto"/>
              <w:right w:val="single" w:sz="4" w:space="0" w:color="auto"/>
            </w:tcBorders>
          </w:tcPr>
          <w:p w14:paraId="1721EE13" w14:textId="77777777" w:rsidR="00C12CB5" w:rsidRPr="00624C44" w:rsidRDefault="00C12CB5" w:rsidP="001B7D2F">
            <w:pPr>
              <w:rPr>
                <w:lang w:val="en-US"/>
              </w:rPr>
            </w:pPr>
          </w:p>
        </w:tc>
        <w:tc>
          <w:tcPr>
            <w:tcW w:w="767" w:type="dxa"/>
            <w:tcBorders>
              <w:left w:val="single" w:sz="4" w:space="0" w:color="auto"/>
            </w:tcBorders>
          </w:tcPr>
          <w:p w14:paraId="0BB70887" w14:textId="0B37D323" w:rsidR="00C12CB5" w:rsidRPr="00624C44" w:rsidRDefault="00C12CB5" w:rsidP="00D926EC">
            <w:pPr>
              <w:rPr>
                <w:lang w:val="en-US"/>
              </w:rPr>
            </w:pPr>
            <w:r w:rsidRPr="00624C44">
              <w:rPr>
                <w:lang w:val="en-US"/>
              </w:rPr>
              <w:t>None</w:t>
            </w:r>
          </w:p>
        </w:tc>
      </w:tr>
      <w:tr w:rsidR="00C12CB5" w:rsidRPr="00624C44" w14:paraId="59961A29" w14:textId="77777777" w:rsidTr="00AD3DA7">
        <w:trPr>
          <w:trHeight w:val="320"/>
        </w:trPr>
        <w:tc>
          <w:tcPr>
            <w:tcW w:w="2428" w:type="dxa"/>
          </w:tcPr>
          <w:p w14:paraId="6B444116" w14:textId="77777777" w:rsidR="00C12CB5" w:rsidRPr="00624C44" w:rsidRDefault="00C12CB5" w:rsidP="00D926EC">
            <w:pPr>
              <w:rPr>
                <w:lang w:val="en-US"/>
              </w:rPr>
            </w:pPr>
          </w:p>
        </w:tc>
        <w:tc>
          <w:tcPr>
            <w:tcW w:w="608" w:type="dxa"/>
            <w:gridSpan w:val="2"/>
          </w:tcPr>
          <w:p w14:paraId="3481CF1F"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72F3A1EA"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07977D0E" w14:textId="6E766DF5" w:rsidR="00C12CB5" w:rsidRPr="00624C44" w:rsidRDefault="00C12CB5" w:rsidP="00D926EC">
            <w:pPr>
              <w:rPr>
                <w:lang w:val="en-US"/>
              </w:rPr>
            </w:pPr>
            <w:r w:rsidRPr="00624C44">
              <w:rPr>
                <w:lang w:val="en-US"/>
              </w:rPr>
              <w:t>/zone/[id]/activity/flow/downwards</w:t>
            </w:r>
          </w:p>
        </w:tc>
        <w:tc>
          <w:tcPr>
            <w:tcW w:w="578" w:type="dxa"/>
            <w:gridSpan w:val="2"/>
            <w:tcBorders>
              <w:left w:val="single" w:sz="4" w:space="0" w:color="auto"/>
              <w:right w:val="single" w:sz="4" w:space="0" w:color="auto"/>
            </w:tcBorders>
          </w:tcPr>
          <w:p w14:paraId="59A53D0E" w14:textId="77777777" w:rsidR="00C12CB5" w:rsidRPr="00624C44" w:rsidRDefault="00C12CB5" w:rsidP="001B7D2F">
            <w:pPr>
              <w:rPr>
                <w:lang w:val="en-US"/>
              </w:rPr>
            </w:pPr>
          </w:p>
        </w:tc>
        <w:tc>
          <w:tcPr>
            <w:tcW w:w="767" w:type="dxa"/>
            <w:tcBorders>
              <w:left w:val="single" w:sz="4" w:space="0" w:color="auto"/>
            </w:tcBorders>
          </w:tcPr>
          <w:p w14:paraId="33241A0E" w14:textId="506552C1" w:rsidR="00C12CB5" w:rsidRPr="00624C44" w:rsidRDefault="00C12CB5" w:rsidP="00D926EC">
            <w:pPr>
              <w:rPr>
                <w:lang w:val="en-US"/>
              </w:rPr>
            </w:pPr>
            <w:r w:rsidRPr="00624C44">
              <w:rPr>
                <w:lang w:val="en-US"/>
              </w:rPr>
              <w:t>None</w:t>
            </w:r>
          </w:p>
        </w:tc>
      </w:tr>
      <w:tr w:rsidR="00C12CB5" w:rsidRPr="00624C44" w14:paraId="186F9A4A" w14:textId="77777777" w:rsidTr="00AD3DA7">
        <w:trPr>
          <w:trHeight w:val="320"/>
        </w:trPr>
        <w:tc>
          <w:tcPr>
            <w:tcW w:w="2428" w:type="dxa"/>
          </w:tcPr>
          <w:p w14:paraId="5C791E42" w14:textId="77777777" w:rsidR="00C12CB5" w:rsidRPr="00624C44" w:rsidRDefault="00C12CB5" w:rsidP="00D926EC">
            <w:pPr>
              <w:rPr>
                <w:lang w:val="en-US"/>
              </w:rPr>
            </w:pPr>
          </w:p>
        </w:tc>
        <w:tc>
          <w:tcPr>
            <w:tcW w:w="608" w:type="dxa"/>
            <w:gridSpan w:val="2"/>
          </w:tcPr>
          <w:p w14:paraId="2D8AAFCE" w14:textId="77777777" w:rsidR="00C12CB5" w:rsidRPr="00624C44" w:rsidRDefault="00C12CB5" w:rsidP="00D926EC">
            <w:pPr>
              <w:rPr>
                <w:lang w:val="en-US"/>
              </w:rPr>
            </w:pPr>
          </w:p>
        </w:tc>
        <w:tc>
          <w:tcPr>
            <w:tcW w:w="1064" w:type="dxa"/>
            <w:gridSpan w:val="2"/>
            <w:tcBorders>
              <w:left w:val="single" w:sz="4" w:space="0" w:color="auto"/>
              <w:right w:val="single" w:sz="36" w:space="0" w:color="auto"/>
            </w:tcBorders>
          </w:tcPr>
          <w:p w14:paraId="3C8745E8" w14:textId="77777777" w:rsidR="00C12CB5" w:rsidRPr="00624C44" w:rsidRDefault="00C12CB5" w:rsidP="00D926EC">
            <w:pPr>
              <w:rPr>
                <w:lang w:val="en-US"/>
              </w:rPr>
            </w:pPr>
          </w:p>
        </w:tc>
        <w:tc>
          <w:tcPr>
            <w:tcW w:w="3627" w:type="dxa"/>
            <w:tcBorders>
              <w:left w:val="single" w:sz="36" w:space="0" w:color="auto"/>
              <w:right w:val="single" w:sz="4" w:space="0" w:color="auto"/>
            </w:tcBorders>
          </w:tcPr>
          <w:p w14:paraId="2C91A77B" w14:textId="0C7ED277" w:rsidR="00C12CB5" w:rsidRPr="00624C44" w:rsidRDefault="00C12CB5" w:rsidP="00D926EC">
            <w:pPr>
              <w:rPr>
                <w:lang w:val="en-US"/>
              </w:rPr>
            </w:pPr>
            <w:r w:rsidRPr="00624C44">
              <w:rPr>
                <w:lang w:val="en-US"/>
              </w:rPr>
              <w:t>/zone/[id]/activity/flow/forward</w:t>
            </w:r>
          </w:p>
        </w:tc>
        <w:tc>
          <w:tcPr>
            <w:tcW w:w="578" w:type="dxa"/>
            <w:gridSpan w:val="2"/>
            <w:tcBorders>
              <w:left w:val="single" w:sz="4" w:space="0" w:color="auto"/>
              <w:right w:val="single" w:sz="4" w:space="0" w:color="auto"/>
            </w:tcBorders>
            <w:vAlign w:val="center"/>
          </w:tcPr>
          <w:p w14:paraId="6AD2D71F" w14:textId="77777777" w:rsidR="00C12CB5" w:rsidRPr="00624C44" w:rsidRDefault="00C12CB5" w:rsidP="001B7D2F">
            <w:pPr>
              <w:rPr>
                <w:lang w:val="en-US"/>
              </w:rPr>
            </w:pPr>
          </w:p>
        </w:tc>
        <w:tc>
          <w:tcPr>
            <w:tcW w:w="767" w:type="dxa"/>
            <w:tcBorders>
              <w:left w:val="single" w:sz="4" w:space="0" w:color="auto"/>
            </w:tcBorders>
          </w:tcPr>
          <w:p w14:paraId="3593BE5E" w14:textId="785CE0F1" w:rsidR="00C12CB5" w:rsidRPr="00624C44" w:rsidRDefault="00C12CB5" w:rsidP="00D926EC">
            <w:pPr>
              <w:rPr>
                <w:lang w:val="en-US"/>
              </w:rPr>
            </w:pPr>
            <w:r w:rsidRPr="00624C44">
              <w:rPr>
                <w:lang w:val="en-US"/>
              </w:rPr>
              <w:t>None</w:t>
            </w:r>
          </w:p>
        </w:tc>
      </w:tr>
    </w:tbl>
    <w:p w14:paraId="06158695" w14:textId="77777777" w:rsidR="00D926EC" w:rsidRPr="00624C44" w:rsidRDefault="00D926EC" w:rsidP="00D926EC">
      <w:pPr>
        <w:rPr>
          <w:lang w:val="en-US"/>
        </w:rPr>
      </w:pPr>
    </w:p>
    <w:p w14:paraId="6BA24C0A" w14:textId="77777777" w:rsidR="00255F86" w:rsidRPr="00624C44" w:rsidRDefault="00255F86" w:rsidP="00D926EC">
      <w:pPr>
        <w:rPr>
          <w:lang w:val="en-US"/>
        </w:rPr>
      </w:pPr>
    </w:p>
    <w:p w14:paraId="4DE436AE" w14:textId="068DBA04" w:rsidR="00D926EC" w:rsidRPr="00624C44" w:rsidRDefault="00D926EC" w:rsidP="000E31F5">
      <w:pPr>
        <w:pStyle w:val="Heading3"/>
        <w:rPr>
          <w:lang w:val="en-US"/>
        </w:rPr>
      </w:pPr>
      <w:bookmarkStart w:id="1225" w:name="_Toc362437908"/>
      <w:bookmarkStart w:id="1226" w:name="_Toc365022733"/>
      <w:bookmarkStart w:id="1227" w:name="_Toc380405782"/>
      <w:r w:rsidRPr="00624C44">
        <w:rPr>
          <w:lang w:val="en-US"/>
        </w:rPr>
        <w:t>GUI</w:t>
      </w:r>
      <w:r w:rsidR="000E31F5" w:rsidRPr="00624C44">
        <w:rPr>
          <w:lang w:val="en-US"/>
        </w:rPr>
        <w:t xml:space="preserve"> Elements</w:t>
      </w:r>
      <w:bookmarkEnd w:id="1225"/>
      <w:bookmarkEnd w:id="1226"/>
      <w:bookmarkEnd w:id="1227"/>
      <w:r w:rsidRPr="00624C44">
        <w:rPr>
          <w:lang w:val="en-US"/>
        </w:rPr>
        <w:t xml:space="preserve"> </w:t>
      </w:r>
    </w:p>
    <w:p w14:paraId="4D856064" w14:textId="689D6EF5" w:rsidR="00CB27EC" w:rsidRPr="00624C44" w:rsidRDefault="00CB27EC" w:rsidP="00CB27EC">
      <w:pPr>
        <w:rPr>
          <w:b/>
          <w:u w:val="single"/>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26"/>
        <w:gridCol w:w="4826"/>
        <w:gridCol w:w="3021"/>
      </w:tblGrid>
      <w:tr w:rsidR="00CB27EC" w:rsidRPr="00624C44" w14:paraId="3730AFAA" w14:textId="77777777" w:rsidTr="00AD3DA7">
        <w:trPr>
          <w:trHeight w:val="173"/>
        </w:trPr>
        <w:tc>
          <w:tcPr>
            <w:tcW w:w="2464" w:type="dxa"/>
            <w:vAlign w:val="center"/>
          </w:tcPr>
          <w:p w14:paraId="59ED826D" w14:textId="77777777" w:rsidR="00CB27EC" w:rsidRPr="00624C44" w:rsidRDefault="00CB27EC" w:rsidP="00CB27EC">
            <w:pPr>
              <w:rPr>
                <w:lang w:val="en-US"/>
              </w:rPr>
            </w:pPr>
            <w:r w:rsidRPr="00624C44">
              <w:rPr>
                <w:lang w:val="en-US"/>
              </w:rPr>
              <w:t>General controls</w:t>
            </w:r>
          </w:p>
        </w:tc>
        <w:tc>
          <w:tcPr>
            <w:tcW w:w="4064" w:type="dxa"/>
            <w:vAlign w:val="center"/>
          </w:tcPr>
          <w:p w14:paraId="07B175E1" w14:textId="77777777" w:rsidR="00CB27EC" w:rsidRPr="00624C44" w:rsidRDefault="00CB27EC" w:rsidP="00CB27EC">
            <w:pPr>
              <w:rPr>
                <w:lang w:val="en-US"/>
              </w:rPr>
            </w:pPr>
            <w:r w:rsidRPr="00624C44">
              <w:rPr>
                <w:lang w:val="en-US"/>
              </w:rPr>
              <w:t>Player controls</w:t>
            </w:r>
          </w:p>
        </w:tc>
        <w:tc>
          <w:tcPr>
            <w:tcW w:w="2544" w:type="dxa"/>
            <w:vAlign w:val="center"/>
          </w:tcPr>
          <w:p w14:paraId="3E03E9E4" w14:textId="77777777" w:rsidR="00CB27EC" w:rsidRPr="00624C44" w:rsidRDefault="00CB27EC" w:rsidP="00CB27EC">
            <w:pPr>
              <w:rPr>
                <w:lang w:val="en-US"/>
              </w:rPr>
            </w:pPr>
            <w:r w:rsidRPr="00624C44">
              <w:rPr>
                <w:lang w:val="en-US"/>
              </w:rPr>
              <w:t>Musical controls</w:t>
            </w:r>
          </w:p>
        </w:tc>
      </w:tr>
      <w:tr w:rsidR="008A1CE4" w:rsidRPr="00624C44" w14:paraId="37402314" w14:textId="77777777" w:rsidTr="00AD3DA7">
        <w:trPr>
          <w:trHeight w:val="2496"/>
        </w:trPr>
        <w:tc>
          <w:tcPr>
            <w:tcW w:w="2464" w:type="dxa"/>
          </w:tcPr>
          <w:p w14:paraId="61CFCC72" w14:textId="77777777" w:rsidR="008A1CE4" w:rsidRPr="00624C44" w:rsidRDefault="008A1CE4" w:rsidP="00CB27EC">
            <w:pPr>
              <w:rPr>
                <w:sz w:val="16"/>
                <w:szCs w:val="16"/>
                <w:lang w:val="en-US"/>
              </w:rPr>
            </w:pPr>
            <w:r w:rsidRPr="00624C44">
              <w:rPr>
                <w:lang w:val="en-US"/>
              </w:rPr>
              <w:t xml:space="preserve">Start </w:t>
            </w:r>
            <w:r w:rsidRPr="00624C44">
              <w:rPr>
                <w:sz w:val="16"/>
                <w:szCs w:val="16"/>
                <w:highlight w:val="yellow"/>
                <w:lang w:val="en-US"/>
              </w:rPr>
              <w:t>(button)</w:t>
            </w:r>
          </w:p>
          <w:p w14:paraId="7BE31A63" w14:textId="77777777" w:rsidR="008A1CE4" w:rsidRPr="00624C44" w:rsidRDefault="008A1CE4" w:rsidP="00CB27EC">
            <w:pPr>
              <w:rPr>
                <w:lang w:val="en-US"/>
              </w:rPr>
            </w:pPr>
          </w:p>
          <w:p w14:paraId="52783429" w14:textId="77777777" w:rsidR="008A1CE4" w:rsidRPr="00624C44" w:rsidRDefault="008A1CE4" w:rsidP="00CB27EC">
            <w:pPr>
              <w:rPr>
                <w:lang w:val="en-US"/>
              </w:rPr>
            </w:pPr>
            <w:r w:rsidRPr="00624C44">
              <w:rPr>
                <w:lang w:val="en-US"/>
              </w:rPr>
              <w:t xml:space="preserve">Stop </w:t>
            </w:r>
            <w:r w:rsidRPr="00624C44">
              <w:rPr>
                <w:sz w:val="16"/>
                <w:szCs w:val="16"/>
                <w:highlight w:val="yellow"/>
                <w:lang w:val="en-US"/>
              </w:rPr>
              <w:t>(button)</w:t>
            </w:r>
          </w:p>
          <w:p w14:paraId="6875EDD2" w14:textId="77777777" w:rsidR="008A1CE4" w:rsidRPr="00624C44" w:rsidRDefault="008A1CE4" w:rsidP="00CB27EC">
            <w:pPr>
              <w:rPr>
                <w:lang w:val="en-US"/>
              </w:rPr>
            </w:pPr>
          </w:p>
          <w:p w14:paraId="0F3184D5" w14:textId="77777777" w:rsidR="008A1CE4" w:rsidRPr="00624C44" w:rsidRDefault="008A1CE4" w:rsidP="00CB27EC">
            <w:pPr>
              <w:rPr>
                <w:lang w:val="en-US"/>
              </w:rPr>
            </w:pPr>
            <w:r w:rsidRPr="00624C44">
              <w:rPr>
                <w:lang w:val="en-US"/>
              </w:rPr>
              <w:t xml:space="preserve">Volume </w:t>
            </w:r>
            <w:r w:rsidRPr="00624C44">
              <w:rPr>
                <w:sz w:val="16"/>
                <w:szCs w:val="16"/>
                <w:highlight w:val="yellow"/>
                <w:lang w:val="en-US"/>
              </w:rPr>
              <w:t>(slider)</w:t>
            </w:r>
          </w:p>
          <w:p w14:paraId="79C1964C" w14:textId="77777777" w:rsidR="008A1CE4" w:rsidRPr="00624C44" w:rsidRDefault="008A1CE4" w:rsidP="00CB27EC">
            <w:pPr>
              <w:rPr>
                <w:lang w:val="en-US"/>
              </w:rPr>
            </w:pPr>
          </w:p>
          <w:p w14:paraId="12AFE749" w14:textId="77777777" w:rsidR="008A1CE4" w:rsidRPr="00624C44" w:rsidRDefault="008A1CE4" w:rsidP="00CB27EC">
            <w:pPr>
              <w:rPr>
                <w:lang w:val="en-US"/>
              </w:rPr>
            </w:pPr>
            <w:r w:rsidRPr="00624C44">
              <w:rPr>
                <w:lang w:val="en-US"/>
              </w:rPr>
              <w:t xml:space="preserve">Sensitivity </w:t>
            </w:r>
            <w:r w:rsidRPr="00624C44">
              <w:rPr>
                <w:sz w:val="16"/>
                <w:szCs w:val="16"/>
                <w:highlight w:val="yellow"/>
                <w:lang w:val="en-US"/>
              </w:rPr>
              <w:t>(slider)</w:t>
            </w:r>
          </w:p>
          <w:p w14:paraId="014890CC" w14:textId="77777777" w:rsidR="008A1CE4" w:rsidRPr="00624C44" w:rsidRDefault="008A1CE4" w:rsidP="00CB27EC">
            <w:pPr>
              <w:rPr>
                <w:lang w:val="en-US"/>
              </w:rPr>
            </w:pPr>
          </w:p>
        </w:tc>
        <w:tc>
          <w:tcPr>
            <w:tcW w:w="4064" w:type="dxa"/>
          </w:tcPr>
          <w:p w14:paraId="4DC529EA" w14:textId="59CA7E28" w:rsidR="008A1CE4" w:rsidRPr="00624C44" w:rsidRDefault="00C9436D" w:rsidP="008A1CE4">
            <w:pPr>
              <w:rPr>
                <w:lang w:val="en-US"/>
              </w:rPr>
            </w:pPr>
            <w:r w:rsidRPr="00624C44">
              <w:rPr>
                <w:strike/>
                <w:lang w:val="en-US"/>
              </w:rPr>
              <w:t xml:space="preserve">1 </w:t>
            </w:r>
            <w:r w:rsidR="00AD0196" w:rsidRPr="00624C44">
              <w:rPr>
                <w:strike/>
                <w:lang w:val="en-US"/>
              </w:rPr>
              <w:t>Player</w:t>
            </w:r>
            <w:del w:id="1228" w:author="motioncomposer" w:date="2017-12-21T19:52:00Z">
              <w:r w:rsidRPr="00624C44">
                <w:rPr>
                  <w:strike/>
                  <w:lang w:val="en-US"/>
                </w:rPr>
                <w:delText>Player</w:delText>
              </w:r>
            </w:del>
            <w:r w:rsidRPr="00624C44">
              <w:rPr>
                <w:lang w:val="en-US"/>
              </w:rPr>
              <w:t xml:space="preserve"> / </w:t>
            </w:r>
            <w:r w:rsidRPr="00624C44">
              <w:rPr>
                <w:strike/>
                <w:lang w:val="en-US"/>
              </w:rPr>
              <w:t xml:space="preserve">2 </w:t>
            </w:r>
            <w:r w:rsidR="00AD0196" w:rsidRPr="00624C44">
              <w:rPr>
                <w:strike/>
                <w:lang w:val="en-US"/>
              </w:rPr>
              <w:t>Player</w:t>
            </w:r>
            <w:r w:rsidR="00AD0196" w:rsidRPr="00624C44">
              <w:rPr>
                <w:lang w:val="en-US"/>
              </w:rPr>
              <w:t xml:space="preserve"> / </w:t>
            </w:r>
            <w:del w:id="1229" w:author="motioncomposer" w:date="2017-12-21T19:52:00Z">
              <w:r w:rsidRPr="00624C44">
                <w:rPr>
                  <w:strike/>
                  <w:lang w:val="en-US"/>
                </w:rPr>
                <w:delText>Players</w:delText>
              </w:r>
              <w:r w:rsidRPr="00624C44">
                <w:rPr>
                  <w:lang w:val="en-US"/>
                </w:rPr>
                <w:delText xml:space="preserve"> </w:delText>
              </w:r>
              <w:r w:rsidR="008A1CE4" w:rsidRPr="00624C44">
                <w:rPr>
                  <w:lang w:val="en-US"/>
                </w:rPr>
                <w:delText xml:space="preserve">/ </w:delText>
              </w:r>
            </w:del>
            <w:r w:rsidR="008A1CE4" w:rsidRPr="00624C44">
              <w:rPr>
                <w:lang w:val="en-US"/>
              </w:rPr>
              <w:t>Zones</w:t>
            </w:r>
            <w:r w:rsidR="00CD18FF" w:rsidRPr="00624C44">
              <w:rPr>
                <w:lang w:val="en-US"/>
              </w:rPr>
              <w:t xml:space="preserve"> </w:t>
            </w:r>
            <w:r w:rsidR="008A1CE4" w:rsidRPr="00624C44">
              <w:rPr>
                <w:sz w:val="16"/>
                <w:szCs w:val="16"/>
                <w:highlight w:val="yellow"/>
                <w:lang w:val="en-US"/>
              </w:rPr>
              <w:t>(radio button)</w:t>
            </w:r>
          </w:p>
          <w:p w14:paraId="1FE5E0A2" w14:textId="77777777" w:rsidR="008A1CE4" w:rsidRPr="00624C44" w:rsidRDefault="008A1CE4" w:rsidP="008A1CE4">
            <w:pPr>
              <w:rPr>
                <w:lang w:val="en-US"/>
              </w:rPr>
            </w:pPr>
          </w:p>
          <w:p w14:paraId="7AFE926B" w14:textId="77777777" w:rsidR="008A1CE4" w:rsidRPr="00624C44" w:rsidRDefault="008A1CE4" w:rsidP="008A1CE4">
            <w:pPr>
              <w:rPr>
                <w:ins w:id="1230" w:author="motioncomposer" w:date="2017-12-21T19:52:00Z"/>
                <w:lang w:val="en-US"/>
              </w:rPr>
            </w:pPr>
          </w:p>
          <w:p w14:paraId="3DF534F6" w14:textId="77777777" w:rsidR="00AD0196" w:rsidRPr="00624C44" w:rsidRDefault="00AD0196" w:rsidP="008A1CE4">
            <w:pPr>
              <w:rPr>
                <w:sz w:val="16"/>
                <w:szCs w:val="16"/>
                <w:highlight w:val="yellow"/>
                <w:u w:val="single"/>
                <w:lang w:val="en-US"/>
              </w:rPr>
            </w:pPr>
            <w:r w:rsidRPr="00624C44">
              <w:rPr>
                <w:sz w:val="16"/>
                <w:szCs w:val="16"/>
                <w:highlight w:val="yellow"/>
                <w:u w:val="single"/>
                <w:lang w:val="en-US"/>
              </w:rPr>
              <w:t xml:space="preserve">For </w:t>
            </w:r>
            <w:del w:id="1231" w:author="motioncomposer" w:date="2017-12-21T19:52:00Z">
              <w:r w:rsidR="008A1CE4" w:rsidRPr="00624C44">
                <w:rPr>
                  <w:sz w:val="16"/>
                  <w:szCs w:val="16"/>
                  <w:highlight w:val="yellow"/>
                  <w:u w:val="single"/>
                  <w:lang w:val="en-US"/>
                </w:rPr>
                <w:delText xml:space="preserve">For each player </w:delText>
              </w:r>
            </w:del>
            <w:r w:rsidR="00EB33AE" w:rsidRPr="00624C44">
              <w:rPr>
                <w:sz w:val="16"/>
                <w:szCs w:val="16"/>
                <w:highlight w:val="yellow"/>
                <w:u w:val="single"/>
                <w:lang w:val="en-US"/>
              </w:rPr>
              <w:t>each</w:t>
            </w:r>
            <w:r w:rsidRPr="00624C44">
              <w:rPr>
                <w:sz w:val="16"/>
                <w:szCs w:val="16"/>
                <w:highlight w:val="yellow"/>
                <w:u w:val="single"/>
                <w:lang w:val="en-US"/>
              </w:rPr>
              <w:t xml:space="preserve"> Zones</w:t>
            </w:r>
          </w:p>
          <w:p w14:paraId="1EBBA0B4" w14:textId="541BAA3D" w:rsidR="008A1CE4" w:rsidRPr="00624C44" w:rsidRDefault="00AD0196" w:rsidP="008A1CE4">
            <w:pPr>
              <w:rPr>
                <w:del w:id="1232" w:author="motioncomposer" w:date="2017-12-21T19:52:00Z"/>
                <w:lang w:val="en-US"/>
              </w:rPr>
            </w:pPr>
            <w:proofErr w:type="spellStart"/>
            <w:r w:rsidRPr="00624C44">
              <w:rPr>
                <w:lang w:val="en-US"/>
              </w:rPr>
              <w:t>soundbank</w:t>
            </w:r>
            <w:proofErr w:type="spellEnd"/>
            <w:del w:id="1233" w:author="motioncomposer" w:date="2017-12-21T19:52:00Z">
              <w:r w:rsidR="008A1CE4" w:rsidRPr="00624C44">
                <w:rPr>
                  <w:lang w:val="en-US"/>
                </w:rPr>
                <w:delText xml:space="preserve"> zone:</w:delText>
              </w:r>
            </w:del>
          </w:p>
          <w:p w14:paraId="1F10ED9D" w14:textId="77777777" w:rsidR="008A1CE4" w:rsidRPr="00624C44" w:rsidRDefault="008A1CE4" w:rsidP="008A1CE4">
            <w:pPr>
              <w:rPr>
                <w:del w:id="1234" w:author="motioncomposer" w:date="2017-12-21T19:52:00Z"/>
                <w:lang w:val="en-US"/>
              </w:rPr>
            </w:pPr>
          </w:p>
          <w:p w14:paraId="677870CE" w14:textId="77777777" w:rsidR="00F148A3" w:rsidRPr="00624C44" w:rsidRDefault="00F148A3" w:rsidP="008A1CE4">
            <w:pPr>
              <w:rPr>
                <w:del w:id="1235" w:author="motioncomposer" w:date="2017-12-21T19:52:00Z"/>
                <w:lang w:val="en-US"/>
              </w:rPr>
            </w:pPr>
            <w:del w:id="1236" w:author="motioncomposer" w:date="2017-12-21T19:52:00Z">
              <w:r w:rsidRPr="00624C44">
                <w:rPr>
                  <w:lang w:val="en-US"/>
                </w:rPr>
                <w:delText>Mute (checkbox)</w:delText>
              </w:r>
            </w:del>
          </w:p>
          <w:p w14:paraId="77D18D4E" w14:textId="580E5CCE" w:rsidR="005A789D" w:rsidRPr="00624C44" w:rsidRDefault="008A1CE4" w:rsidP="008A1CE4">
            <w:pPr>
              <w:rPr>
                <w:lang w:val="en-US"/>
              </w:rPr>
            </w:pPr>
            <w:del w:id="1237" w:author="motioncomposer" w:date="2017-12-21T19:52:00Z">
              <w:r w:rsidRPr="00624C44">
                <w:rPr>
                  <w:lang w:val="en-US"/>
                </w:rPr>
                <w:delText>Instrument 1</w:delText>
              </w:r>
            </w:del>
            <w:r w:rsidRPr="00624C44">
              <w:rPr>
                <w:lang w:val="en-US"/>
              </w:rPr>
              <w:t xml:space="preserve"> </w:t>
            </w:r>
            <w:r w:rsidRPr="00624C44">
              <w:rPr>
                <w:sz w:val="16"/>
                <w:szCs w:val="16"/>
                <w:highlight w:val="yellow"/>
                <w:lang w:val="en-US"/>
              </w:rPr>
              <w:t>(dropdown list)</w:t>
            </w:r>
          </w:p>
          <w:p w14:paraId="05A84D12" w14:textId="3946A6E5" w:rsidR="008A1CE4" w:rsidRPr="00624C44" w:rsidRDefault="008A1CE4" w:rsidP="00AD0196">
            <w:pPr>
              <w:rPr>
                <w:lang w:val="en-US"/>
              </w:rPr>
            </w:pPr>
            <w:del w:id="1238" w:author="motioncomposer" w:date="2017-12-21T19:52:00Z">
              <w:r w:rsidRPr="00624C44">
                <w:rPr>
                  <w:lang w:val="en-US"/>
                </w:rPr>
                <w:delText>Instrument 2</w:delText>
              </w:r>
            </w:del>
            <w:r w:rsidRPr="00624C44">
              <w:rPr>
                <w:lang w:val="en-US"/>
              </w:rPr>
              <w:t xml:space="preserve"> </w:t>
            </w:r>
          </w:p>
        </w:tc>
        <w:tc>
          <w:tcPr>
            <w:tcW w:w="2544" w:type="dxa"/>
          </w:tcPr>
          <w:p w14:paraId="5AFEE9CB" w14:textId="77777777" w:rsidR="009A7690" w:rsidRPr="00624C44" w:rsidRDefault="009A7690" w:rsidP="009A7690">
            <w:pPr>
              <w:rPr>
                <w:ins w:id="1239" w:author="motioncomposer" w:date="2017-12-21T19:52:00Z"/>
                <w:lang w:val="en-US"/>
              </w:rPr>
            </w:pPr>
            <w:ins w:id="1240" w:author="motioncomposer" w:date="2017-12-21T19:52:00Z">
              <w:r w:rsidRPr="00624C44">
                <w:rPr>
                  <w:lang w:val="en-US"/>
                </w:rPr>
                <w:t xml:space="preserve">Evolves Over Time </w:t>
              </w:r>
              <w:r w:rsidRPr="00624C44">
                <w:rPr>
                  <w:highlight w:val="yellow"/>
                  <w:lang w:val="en-US"/>
                </w:rPr>
                <w:t>(check box)</w:t>
              </w:r>
            </w:ins>
          </w:p>
          <w:p w14:paraId="005C03EA" w14:textId="77777777" w:rsidR="009A7690" w:rsidRPr="00624C44" w:rsidRDefault="009A7690" w:rsidP="00CD18FF">
            <w:pPr>
              <w:rPr>
                <w:ins w:id="1241" w:author="motioncomposer" w:date="2017-12-21T19:52:00Z"/>
                <w:lang w:val="en-US"/>
              </w:rPr>
            </w:pPr>
          </w:p>
          <w:p w14:paraId="7D8A5A72" w14:textId="77777777" w:rsidR="00EB33AE" w:rsidRPr="00624C44" w:rsidRDefault="00EB33AE" w:rsidP="00CD18FF">
            <w:pPr>
              <w:rPr>
                <w:sz w:val="16"/>
                <w:szCs w:val="16"/>
                <w:highlight w:val="yellow"/>
                <w:lang w:val="en-US"/>
              </w:rPr>
            </w:pPr>
            <w:r w:rsidRPr="00624C44">
              <w:rPr>
                <w:sz w:val="16"/>
                <w:szCs w:val="16"/>
                <w:highlight w:val="yellow"/>
                <w:lang w:val="en-US"/>
              </w:rPr>
              <w:t>Either:</w:t>
            </w:r>
          </w:p>
          <w:p w14:paraId="071249B2" w14:textId="667D6B18" w:rsidR="00CD18FF" w:rsidRPr="00624C44" w:rsidRDefault="00CD18FF" w:rsidP="00CB27EC">
            <w:pPr>
              <w:rPr>
                <w:ins w:id="1242" w:author="motioncomposer" w:date="2017-12-21T19:52:00Z"/>
                <w:lang w:val="en-US"/>
              </w:rPr>
            </w:pPr>
            <w:ins w:id="1243" w:author="motioncomposer" w:date="2017-12-21T19:52:00Z">
              <w:r w:rsidRPr="00624C44">
                <w:rPr>
                  <w:lang w:val="en-US"/>
                </w:rPr>
                <w:t xml:space="preserve">All Accents active </w:t>
              </w:r>
              <w:r w:rsidRPr="00624C44">
                <w:rPr>
                  <w:sz w:val="16"/>
                  <w:szCs w:val="16"/>
                  <w:highlight w:val="yellow"/>
                  <w:lang w:val="en-US"/>
                </w:rPr>
                <w:t>(checkbox)</w:t>
              </w:r>
            </w:ins>
          </w:p>
          <w:p w14:paraId="57056F0C" w14:textId="308072E9" w:rsidR="00CD18FF" w:rsidRPr="00624C44" w:rsidRDefault="00CD18FF" w:rsidP="00CB27EC">
            <w:pPr>
              <w:rPr>
                <w:ins w:id="1244" w:author="motioncomposer" w:date="2017-12-21T19:52:00Z"/>
                <w:sz w:val="16"/>
                <w:szCs w:val="16"/>
                <w:highlight w:val="yellow"/>
                <w:lang w:val="en-US"/>
              </w:rPr>
            </w:pPr>
            <w:ins w:id="1245" w:author="motioncomposer" w:date="2017-12-21T19:52:00Z">
              <w:r w:rsidRPr="00624C44">
                <w:rPr>
                  <w:sz w:val="16"/>
                  <w:szCs w:val="16"/>
                  <w:highlight w:val="yellow"/>
                  <w:lang w:val="en-US"/>
                </w:rPr>
                <w:t>or, maybe also individually:</w:t>
              </w:r>
            </w:ins>
          </w:p>
          <w:p w14:paraId="4CA71536" w14:textId="55890C43" w:rsidR="008A1CE4" w:rsidRPr="00624C44" w:rsidRDefault="008A1CE4" w:rsidP="00CB27EC">
            <w:pPr>
              <w:rPr>
                <w:lang w:val="en-US"/>
              </w:rPr>
            </w:pPr>
            <w:r w:rsidRPr="00624C44">
              <w:rPr>
                <w:lang w:val="en-US"/>
              </w:rPr>
              <w:t xml:space="preserve">Jump </w:t>
            </w:r>
            <w:r w:rsidRPr="00624C44">
              <w:rPr>
                <w:sz w:val="16"/>
                <w:szCs w:val="16"/>
                <w:highlight w:val="yellow"/>
                <w:lang w:val="en-US"/>
              </w:rPr>
              <w:t>(checkbox)</w:t>
            </w:r>
          </w:p>
          <w:p w14:paraId="40E58771" w14:textId="77777777" w:rsidR="008A1CE4" w:rsidRPr="00624C44" w:rsidRDefault="008A1CE4" w:rsidP="00CB27EC">
            <w:pPr>
              <w:rPr>
                <w:lang w:val="en-US"/>
              </w:rPr>
            </w:pPr>
            <w:r w:rsidRPr="00624C44">
              <w:rPr>
                <w:lang w:val="en-US"/>
              </w:rPr>
              <w:t>Kick</w:t>
            </w:r>
            <w:r w:rsidRPr="00624C44">
              <w:rPr>
                <w:sz w:val="16"/>
                <w:szCs w:val="16"/>
                <w:highlight w:val="yellow"/>
                <w:lang w:val="en-US"/>
              </w:rPr>
              <w:t xml:space="preserve"> (checkbox)</w:t>
            </w:r>
          </w:p>
          <w:p w14:paraId="4089D730" w14:textId="77777777" w:rsidR="008A1CE4" w:rsidRPr="00624C44" w:rsidRDefault="008A1CE4" w:rsidP="00CB27EC">
            <w:pPr>
              <w:rPr>
                <w:lang w:val="en-US"/>
              </w:rPr>
            </w:pPr>
            <w:r w:rsidRPr="00624C44">
              <w:rPr>
                <w:lang w:val="en-US"/>
              </w:rPr>
              <w:t>Overhead</w:t>
            </w:r>
            <w:r w:rsidRPr="00624C44">
              <w:rPr>
                <w:sz w:val="16"/>
                <w:szCs w:val="16"/>
                <w:highlight w:val="yellow"/>
                <w:lang w:val="en-US"/>
              </w:rPr>
              <w:t xml:space="preserve"> (checkbox)</w:t>
            </w:r>
          </w:p>
          <w:p w14:paraId="03111DD0" w14:textId="42CE96AC" w:rsidR="008A1CE4" w:rsidRPr="00624C44" w:rsidRDefault="008A1CE4" w:rsidP="00CB27EC">
            <w:pPr>
              <w:rPr>
                <w:sz w:val="16"/>
                <w:szCs w:val="16"/>
                <w:highlight w:val="yellow"/>
                <w:lang w:val="en-US"/>
              </w:rPr>
            </w:pPr>
            <w:r w:rsidRPr="00624C44">
              <w:rPr>
                <w:lang w:val="en-US"/>
              </w:rPr>
              <w:t>Peak</w:t>
            </w:r>
            <w:r w:rsidRPr="00624C44">
              <w:rPr>
                <w:sz w:val="16"/>
                <w:szCs w:val="16"/>
                <w:highlight w:val="yellow"/>
                <w:lang w:val="en-US"/>
              </w:rPr>
              <w:t xml:space="preserve"> (checkbox)</w:t>
            </w:r>
          </w:p>
          <w:p w14:paraId="42B17214" w14:textId="77777777" w:rsidR="008A1CE4" w:rsidRPr="00624C44" w:rsidRDefault="008A1CE4" w:rsidP="00CB27EC">
            <w:pPr>
              <w:rPr>
                <w:lang w:val="en-US"/>
              </w:rPr>
            </w:pPr>
            <w:r w:rsidRPr="00624C44">
              <w:rPr>
                <w:lang w:val="en-US"/>
              </w:rPr>
              <w:t xml:space="preserve">Meltdown </w:t>
            </w:r>
            <w:r w:rsidRPr="00624C44">
              <w:rPr>
                <w:sz w:val="16"/>
                <w:szCs w:val="16"/>
                <w:highlight w:val="yellow"/>
                <w:lang w:val="en-US"/>
              </w:rPr>
              <w:t>(checkbox)</w:t>
            </w:r>
          </w:p>
          <w:p w14:paraId="2C7247FB" w14:textId="3F372FCA" w:rsidR="008A1CE4" w:rsidRPr="00624C44" w:rsidRDefault="008A1CE4" w:rsidP="002F1A03">
            <w:pPr>
              <w:rPr>
                <w:lang w:val="en-US"/>
              </w:rPr>
            </w:pPr>
            <w:r w:rsidRPr="00624C44">
              <w:rPr>
                <w:lang w:val="en-US"/>
              </w:rPr>
              <w:t xml:space="preserve">Evolving </w:t>
            </w:r>
            <w:r w:rsidRPr="00624C44">
              <w:rPr>
                <w:sz w:val="16"/>
                <w:szCs w:val="16"/>
                <w:highlight w:val="yellow"/>
                <w:lang w:val="en-US"/>
              </w:rPr>
              <w:t>(checkbox)</w:t>
            </w:r>
          </w:p>
        </w:tc>
      </w:tr>
    </w:tbl>
    <w:p w14:paraId="32EFB6F6" w14:textId="1AFA666D" w:rsidR="00D926EC" w:rsidRPr="00624C44" w:rsidRDefault="00D926EC" w:rsidP="002067EE">
      <w:pPr>
        <w:pStyle w:val="Heading1"/>
      </w:pPr>
      <w:bookmarkStart w:id="1246" w:name="_Toc348390746"/>
      <w:bookmarkStart w:id="1247" w:name="_Toc362437909"/>
      <w:bookmarkStart w:id="1248" w:name="_Toc365022734"/>
      <w:bookmarkStart w:id="1249" w:name="_Toc369191206"/>
      <w:bookmarkStart w:id="1250" w:name="_Toc380405783"/>
      <w:bookmarkEnd w:id="1187"/>
      <w:bookmarkEnd w:id="1188"/>
      <w:r w:rsidRPr="00624C44">
        <w:t>Tonality</w:t>
      </w:r>
      <w:bookmarkEnd w:id="1246"/>
      <w:bookmarkEnd w:id="1247"/>
      <w:bookmarkEnd w:id="1248"/>
      <w:bookmarkEnd w:id="1249"/>
      <w:bookmarkEnd w:id="1250"/>
    </w:p>
    <w:p w14:paraId="49DBB5F3" w14:textId="77777777" w:rsidR="004B4F02" w:rsidRPr="00624C44" w:rsidRDefault="004B4F02" w:rsidP="004B4F02">
      <w:pPr>
        <w:rPr>
          <w:lang w:val="en-US"/>
        </w:rPr>
      </w:pPr>
    </w:p>
    <w:p w14:paraId="52A019AC" w14:textId="27A5A75E" w:rsidR="004B4F02" w:rsidRPr="00624C44" w:rsidRDefault="0045077E" w:rsidP="004B4F02">
      <w:pPr>
        <w:rPr>
          <w:ins w:id="1251" w:author="motioncomposer" w:date="2017-12-21T19:52:00Z"/>
          <w:lang w:val="en-US"/>
        </w:rPr>
      </w:pPr>
      <w:ins w:id="1252" w:author="motioncomposer" w:date="2017-12-21T19:52:00Z">
        <w:r w:rsidRPr="00624C44">
          <w:rPr>
            <w:rFonts w:ascii="Blender Pro Bold" w:eastAsiaTheme="majorEastAsia" w:hAnsi="Blender Pro Bold" w:cs="Arial"/>
            <w:noProof/>
            <w:color w:val="4F81BD" w:themeColor="accent1"/>
            <w:sz w:val="28"/>
            <w:szCs w:val="26"/>
            <w:lang w:val="en-GB" w:eastAsia="en-GB"/>
            <w:rPrChange w:id="1253" w:author="Unknown">
              <w:rPr>
                <w:noProof/>
                <w:lang w:val="en-GB" w:eastAsia="en-GB"/>
              </w:rPr>
            </w:rPrChange>
          </w:rPr>
          <mc:AlternateContent>
            <mc:Choice Requires="wps">
              <w:drawing>
                <wp:inline distT="0" distB="0" distL="0" distR="0" wp14:anchorId="1912967F" wp14:editId="79243557">
                  <wp:extent cx="5799622" cy="923078"/>
                  <wp:effectExtent l="0" t="0" r="17145" b="17145"/>
                  <wp:docPr id="487"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2CEE290" w14:textId="77777777" w:rsidR="00D124BC" w:rsidRPr="00EE6221" w:rsidRDefault="00D124BC" w:rsidP="0045077E">
                              <w:pPr>
                                <w:pStyle w:val="Heading3"/>
                                <w:spacing w:before="120"/>
                                <w:ind w:left="431" w:hanging="431"/>
                                <w:rPr>
                                  <w:ins w:id="1254" w:author="motioncomposer" w:date="2017-12-21T19:52:00Z"/>
                                  <w:lang w:val="en-US"/>
                                </w:rPr>
                              </w:pPr>
                              <w:ins w:id="1255" w:author="motioncomposer" w:date="2017-12-21T19:52:00Z">
                                <w:r>
                                  <w:rPr>
                                    <w:lang w:val="en-US"/>
                                  </w:rPr>
                                  <w:t xml:space="preserve">Note to Composers </w:t>
                                </w:r>
                              </w:ins>
                            </w:p>
                            <w:p w14:paraId="35D6AC45" w14:textId="77777777" w:rsidR="00D124BC" w:rsidRPr="001A4E3A" w:rsidRDefault="00D124BC" w:rsidP="0045077E">
                              <w:pPr>
                                <w:pStyle w:val="bullet2"/>
                                <w:ind w:left="567"/>
                                <w:rPr>
                                  <w:ins w:id="1256" w:author="motioncomposer" w:date="2017-12-21T19:52:00Z"/>
                                </w:rPr>
                              </w:pPr>
                              <w:ins w:id="1257"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079B9EF9" w14:textId="77777777" w:rsidR="00D124BC" w:rsidRPr="00EE6221" w:rsidRDefault="00D124BC" w:rsidP="0045077E">
                              <w:pPr>
                                <w:jc w:val="center"/>
                                <w:rPr>
                                  <w:ins w:id="1258" w:author="motioncomposer" w:date="2017-12-21T19:52:00Z"/>
                                  <w:lang w:val="en-US"/>
                                </w:rPr>
                              </w:pPr>
                            </w:p>
                            <w:p w14:paraId="782E6A01" w14:textId="77777777" w:rsidR="00D124BC" w:rsidRPr="00EE6221" w:rsidRDefault="00D124BC" w:rsidP="0045077E">
                              <w:pPr>
                                <w:rPr>
                                  <w:ins w:id="1259"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1912967F" id="_x0000_s1199"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" fillcolor="#dbe5f1 [660]" strokecolor="#b8cce4 [1300]" strokeweight=".25pt">
                  <v:path arrowok="t"/>
                  <v:textbox>
                    <w:txbxContent>
                      <w:p w14:paraId="62CEE290" w14:textId="77777777" w:rsidR="00D124BC" w:rsidRPr="00EE6221" w:rsidRDefault="00D124BC" w:rsidP="0045077E">
                        <w:pPr>
                          <w:pStyle w:val="Heading3"/>
                          <w:spacing w:before="120"/>
                          <w:ind w:left="431" w:hanging="431"/>
                          <w:rPr>
                            <w:ins w:id="1260" w:author="motioncomposer" w:date="2017-12-21T19:52:00Z"/>
                            <w:lang w:val="en-US"/>
                          </w:rPr>
                        </w:pPr>
                        <w:ins w:id="1261" w:author="motioncomposer" w:date="2017-12-21T19:52:00Z">
                          <w:r>
                            <w:rPr>
                              <w:lang w:val="en-US"/>
                            </w:rPr>
                            <w:t xml:space="preserve">Note to Composers </w:t>
                          </w:r>
                        </w:ins>
                      </w:p>
                      <w:p w14:paraId="35D6AC45" w14:textId="77777777" w:rsidR="00D124BC" w:rsidRPr="001A4E3A" w:rsidRDefault="00D124BC" w:rsidP="0045077E">
                        <w:pPr>
                          <w:pStyle w:val="bullet2"/>
                          <w:ind w:left="567"/>
                          <w:rPr>
                            <w:ins w:id="1262" w:author="motioncomposer" w:date="2017-12-21T19:52:00Z"/>
                          </w:rPr>
                        </w:pPr>
                        <w:ins w:id="1263"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079B9EF9" w14:textId="77777777" w:rsidR="00D124BC" w:rsidRPr="00EE6221" w:rsidRDefault="00D124BC" w:rsidP="0045077E">
                        <w:pPr>
                          <w:jc w:val="center"/>
                          <w:rPr>
                            <w:ins w:id="1264" w:author="motioncomposer" w:date="2017-12-21T19:52:00Z"/>
                            <w:lang w:val="en-US"/>
                          </w:rPr>
                        </w:pPr>
                      </w:p>
                      <w:p w14:paraId="782E6A01" w14:textId="77777777" w:rsidR="00D124BC" w:rsidRPr="00EE6221" w:rsidRDefault="00D124BC" w:rsidP="0045077E">
                        <w:pPr>
                          <w:rPr>
                            <w:ins w:id="1265" w:author="motioncomposer" w:date="2017-12-21T19:52:00Z"/>
                            <w:lang w:val="en-US"/>
                          </w:rPr>
                        </w:pPr>
                      </w:p>
                    </w:txbxContent>
                  </v:textbox>
                  <w10:anchorlock/>
                </v:roundrect>
              </w:pict>
            </mc:Fallback>
          </mc:AlternateContent>
        </w:r>
      </w:ins>
    </w:p>
    <w:p w14:paraId="6305B373" w14:textId="77777777" w:rsidR="000123E7" w:rsidRPr="00624C44" w:rsidRDefault="000123E7" w:rsidP="000123E7">
      <w:pPr>
        <w:pStyle w:val="Heading3"/>
        <w:rPr>
          <w:ins w:id="1266" w:author="motioncomposer" w:date="2017-12-21T19:52:00Z"/>
          <w:lang w:val="en-US"/>
        </w:rPr>
      </w:pPr>
      <w:bookmarkStart w:id="1267" w:name="_Toc380405784"/>
      <w:ins w:id="1268" w:author="motioncomposer" w:date="2017-12-21T19:52:00Z">
        <w:r w:rsidRPr="00624C44">
          <w:rPr>
            <w:lang w:val="en-US"/>
          </w:rPr>
          <w:t>Description</w:t>
        </w:r>
        <w:bookmarkEnd w:id="1267"/>
      </w:ins>
    </w:p>
    <w:p w14:paraId="5F4CB470" w14:textId="77777777" w:rsidR="004B4F02" w:rsidRPr="00624C44" w:rsidRDefault="004B4F02" w:rsidP="004B4F02">
      <w:pPr>
        <w:rPr>
          <w:del w:id="1269" w:author="motioncomposer" w:date="2017-12-21T19:52:00Z"/>
          <w:lang w:val="en-US"/>
        </w:rPr>
      </w:pPr>
      <w:del w:id="1270" w:author="motioncomposer" w:date="2017-12-21T19:52:00Z">
        <w:r w:rsidRPr="00624C44">
          <w:rPr>
            <w:lang w:val="en-US"/>
          </w:rPr>
          <w:delText>Details for composers and on-going music work is now kept in the folder “MEWork”.</w:delText>
        </w:r>
      </w:del>
    </w:p>
    <w:p w14:paraId="1CB322ED" w14:textId="77777777" w:rsidR="004B4F02" w:rsidRPr="00624C44" w:rsidRDefault="004B4F02" w:rsidP="004B4F02">
      <w:pPr>
        <w:rPr>
          <w:del w:id="1271" w:author="motioncomposer" w:date="2017-12-21T19:52:00Z"/>
          <w:lang w:val="en-US"/>
        </w:rPr>
      </w:pPr>
    </w:p>
    <w:p w14:paraId="12AFDAED" w14:textId="67297ECF" w:rsidR="0048038A" w:rsidRPr="00624C44" w:rsidRDefault="00D926EC" w:rsidP="00E42496">
      <w:pPr>
        <w:pStyle w:val="Heading3"/>
        <w:rPr>
          <w:lang w:val="en-US"/>
        </w:rPr>
      </w:pPr>
      <w:bookmarkStart w:id="1272" w:name="_Toc362437912"/>
      <w:bookmarkStart w:id="1273" w:name="_Toc365022737"/>
      <w:bookmarkStart w:id="1274" w:name="_Toc380405785"/>
      <w:bookmarkStart w:id="1275" w:name="_Toc348390747"/>
      <w:r w:rsidRPr="00624C44">
        <w:rPr>
          <w:lang w:val="en-US"/>
        </w:rPr>
        <w:t>Features</w:t>
      </w:r>
      <w:bookmarkEnd w:id="1272"/>
      <w:bookmarkEnd w:id="1273"/>
      <w:bookmarkEnd w:id="1274"/>
    </w:p>
    <w:p w14:paraId="329558FE" w14:textId="276E34EC" w:rsidR="00D926EC" w:rsidRPr="00624C44" w:rsidRDefault="008959CD" w:rsidP="008C6917">
      <w:pPr>
        <w:pStyle w:val="Heading6"/>
        <w:rPr>
          <w:lang w:val="en-US"/>
        </w:rPr>
      </w:pPr>
      <w:r w:rsidRPr="00624C44">
        <w:rPr>
          <w:lang w:val="en-US"/>
        </w:rPr>
        <w:t>In-Space</w:t>
      </w:r>
    </w:p>
    <w:p w14:paraId="2683CEA2" w14:textId="597CD715" w:rsidR="00D926EC" w:rsidRPr="00624C44" w:rsidRDefault="008959CD" w:rsidP="00D926EC">
      <w:pPr>
        <w:rPr>
          <w:lang w:val="en-US"/>
        </w:rPr>
      </w:pPr>
      <w:r w:rsidRPr="00624C44">
        <w:rPr>
          <w:lang w:val="en-US"/>
        </w:rPr>
        <w:t xml:space="preserve">Imagine </w:t>
      </w:r>
      <w:r w:rsidR="00D926EC" w:rsidRPr="00624C44">
        <w:rPr>
          <w:lang w:val="en-US"/>
        </w:rPr>
        <w:t xml:space="preserve">the piano is somehow </w:t>
      </w:r>
      <w:r w:rsidRPr="00624C44">
        <w:rPr>
          <w:lang w:val="en-US"/>
        </w:rPr>
        <w:t>on</w:t>
      </w:r>
      <w:r w:rsidR="00D926EC" w:rsidRPr="00624C44">
        <w:rPr>
          <w:lang w:val="en-US"/>
        </w:rPr>
        <w:t xml:space="preserve"> the floor of the room, like a cat walking on a piano.  </w:t>
      </w:r>
    </w:p>
    <w:p w14:paraId="299AE5D5" w14:textId="77777777" w:rsidR="00D926EC" w:rsidRPr="00624C44" w:rsidRDefault="00D926EC" w:rsidP="00D926EC">
      <w:pPr>
        <w:rPr>
          <w:lang w:val="en-US"/>
        </w:rPr>
      </w:pPr>
      <w:r w:rsidRPr="00624C44">
        <w:rPr>
          <w:lang w:val="en-US"/>
        </w:rPr>
        <w:t>There are seven features:</w:t>
      </w:r>
    </w:p>
    <w:p w14:paraId="366FF312" w14:textId="467BEC2C" w:rsidR="00D926EC" w:rsidRPr="00624C44" w:rsidRDefault="00590495" w:rsidP="00590495">
      <w:pPr>
        <w:ind w:left="426"/>
        <w:rPr>
          <w:lang w:val="en-US"/>
        </w:rPr>
      </w:pPr>
      <w:r w:rsidRPr="00624C44">
        <w:rPr>
          <w:lang w:val="en-US"/>
        </w:rPr>
        <w:t xml:space="preserve">1.  notes left to </w:t>
      </w:r>
      <w:r w:rsidR="00D926EC" w:rsidRPr="00624C44">
        <w:rPr>
          <w:lang w:val="en-US"/>
        </w:rPr>
        <w:t>right</w:t>
      </w:r>
    </w:p>
    <w:p w14:paraId="7FCCD972" w14:textId="77777777" w:rsidR="00D926EC" w:rsidRPr="00624C44" w:rsidRDefault="00D926EC" w:rsidP="00590495">
      <w:pPr>
        <w:ind w:left="426"/>
        <w:rPr>
          <w:lang w:val="en-US"/>
        </w:rPr>
      </w:pPr>
      <w:r w:rsidRPr="00624C44">
        <w:rPr>
          <w:lang w:val="en-US"/>
        </w:rPr>
        <w:t xml:space="preserve">2.  </w:t>
      </w:r>
      <w:proofErr w:type="spellStart"/>
      <w:r w:rsidRPr="00624C44">
        <w:rPr>
          <w:lang w:val="en-US"/>
        </w:rPr>
        <w:t>discretes</w:t>
      </w:r>
      <w:proofErr w:type="spellEnd"/>
      <w:r w:rsidRPr="00624C44">
        <w:rPr>
          <w:lang w:val="en-US"/>
        </w:rPr>
        <w:t xml:space="preserve"> play single notes (sometimes small chords)</w:t>
      </w:r>
    </w:p>
    <w:p w14:paraId="70BED76F" w14:textId="3C1AAE5E" w:rsidR="00D926EC" w:rsidRPr="00624C44" w:rsidRDefault="00D926EC" w:rsidP="00590495">
      <w:pPr>
        <w:ind w:left="426"/>
        <w:rPr>
          <w:lang w:val="en-US"/>
        </w:rPr>
      </w:pPr>
      <w:r w:rsidRPr="00624C44">
        <w:rPr>
          <w:lang w:val="en-US"/>
        </w:rPr>
        <w:t xml:space="preserve">3.  </w:t>
      </w:r>
      <w:r w:rsidR="00590495" w:rsidRPr="00624C44">
        <w:rPr>
          <w:lang w:val="en-US"/>
        </w:rPr>
        <w:t xml:space="preserve">additional </w:t>
      </w:r>
      <w:r w:rsidRPr="00624C44">
        <w:rPr>
          <w:lang w:val="en-US"/>
        </w:rPr>
        <w:t>chords overhead</w:t>
      </w:r>
      <w:r w:rsidR="00590495" w:rsidRPr="00624C44">
        <w:rPr>
          <w:lang w:val="en-US"/>
        </w:rPr>
        <w:t>, kick, double-arms-side, etc.</w:t>
      </w:r>
    </w:p>
    <w:p w14:paraId="645BA240" w14:textId="77777777" w:rsidR="00D926EC" w:rsidRPr="00624C44" w:rsidRDefault="00D926EC" w:rsidP="00590495">
      <w:pPr>
        <w:ind w:left="426"/>
        <w:rPr>
          <w:lang w:val="en-US"/>
        </w:rPr>
      </w:pPr>
      <w:r w:rsidRPr="00624C44">
        <w:rPr>
          <w:lang w:val="en-US"/>
        </w:rPr>
        <w:t>4.  das plays chords</w:t>
      </w:r>
    </w:p>
    <w:p w14:paraId="2A6C64DE" w14:textId="77777777" w:rsidR="00D926EC" w:rsidRPr="00624C44" w:rsidRDefault="00D926EC" w:rsidP="00590495">
      <w:pPr>
        <w:ind w:left="426"/>
        <w:rPr>
          <w:lang w:val="en-US"/>
        </w:rPr>
      </w:pPr>
      <w:r w:rsidRPr="00624C44">
        <w:rPr>
          <w:lang w:val="en-US"/>
        </w:rPr>
        <w:t xml:space="preserve">5.  holding arms open, </w:t>
      </w:r>
      <w:proofErr w:type="spellStart"/>
      <w:r w:rsidRPr="00624C44">
        <w:rPr>
          <w:lang w:val="en-US"/>
        </w:rPr>
        <w:t>arpeggiates</w:t>
      </w:r>
      <w:proofErr w:type="spellEnd"/>
    </w:p>
    <w:p w14:paraId="1B66568B" w14:textId="66A02CCE" w:rsidR="00D926EC" w:rsidRPr="00624C44" w:rsidRDefault="00D926EC" w:rsidP="00590495">
      <w:pPr>
        <w:ind w:left="426"/>
        <w:rPr>
          <w:lang w:val="en-US"/>
        </w:rPr>
      </w:pPr>
      <w:r w:rsidRPr="00624C44">
        <w:rPr>
          <w:lang w:val="en-US"/>
        </w:rPr>
        <w:lastRenderedPageBreak/>
        <w:t>6.  going to floor melts down</w:t>
      </w:r>
      <w:r w:rsidR="00590495" w:rsidRPr="00624C44">
        <w:rPr>
          <w:lang w:val="en-US"/>
        </w:rPr>
        <w:t xml:space="preserve"> (I think we are going to kill this)</w:t>
      </w:r>
    </w:p>
    <w:p w14:paraId="4012C752" w14:textId="27FD1280" w:rsidR="00D926EC" w:rsidRPr="00624C44" w:rsidRDefault="00D926EC" w:rsidP="00590495">
      <w:pPr>
        <w:ind w:left="426"/>
        <w:rPr>
          <w:lang w:val="en-US"/>
        </w:rPr>
      </w:pPr>
      <w:r w:rsidRPr="00624C44">
        <w:rPr>
          <w:lang w:val="en-US"/>
        </w:rPr>
        <w:t>7.  choice of scales</w:t>
      </w:r>
      <w:r w:rsidR="00590495" w:rsidRPr="00624C44">
        <w:rPr>
          <w:lang w:val="en-US"/>
        </w:rPr>
        <w:t xml:space="preserve"> (including the new degree-based scales)</w:t>
      </w:r>
      <w:ins w:id="1276" w:author="motioncomposer" w:date="2017-12-21T19:52:00Z">
        <w:r w:rsidR="00CD18FF" w:rsidRPr="00624C44">
          <w:rPr>
            <w:lang w:val="en-US"/>
          </w:rPr>
          <w:t xml:space="preserve"> Tonality Modes</w:t>
        </w:r>
      </w:ins>
    </w:p>
    <w:p w14:paraId="2B7570CD" w14:textId="77777777" w:rsidR="00D926EC" w:rsidRPr="00624C44" w:rsidRDefault="00D926EC" w:rsidP="00D926EC">
      <w:pPr>
        <w:rPr>
          <w:lang w:val="en-US"/>
        </w:rPr>
      </w:pPr>
    </w:p>
    <w:p w14:paraId="59FBEEC8" w14:textId="77777777" w:rsidR="00A4411C" w:rsidRPr="00624C44" w:rsidRDefault="00A4411C" w:rsidP="00D926EC">
      <w:pPr>
        <w:rPr>
          <w:lang w:val="en-US"/>
        </w:rPr>
      </w:pPr>
    </w:p>
    <w:p w14:paraId="11503739" w14:textId="32BB8334" w:rsidR="00D926EC" w:rsidRPr="00624C44" w:rsidRDefault="00B44C84" w:rsidP="00545D8F">
      <w:pPr>
        <w:pStyle w:val="Heading3"/>
        <w:rPr>
          <w:lang w:val="en-US"/>
        </w:rPr>
      </w:pPr>
      <w:bookmarkStart w:id="1277" w:name="_Toc362437913"/>
      <w:bookmarkStart w:id="1278" w:name="_Toc365022738"/>
      <w:bookmarkStart w:id="1279" w:name="_Toc369191209"/>
      <w:bookmarkStart w:id="1280" w:name="_Toc380405786"/>
      <w:r w:rsidRPr="00624C44">
        <w:rPr>
          <w:lang w:val="en-US"/>
        </w:rPr>
        <w:t>Alphabet used</w:t>
      </w:r>
      <w:bookmarkEnd w:id="1277"/>
      <w:bookmarkEnd w:id="1278"/>
      <w:bookmarkEnd w:id="1279"/>
      <w:ins w:id="1281" w:author="motioncomposer" w:date="2017-12-21T19:52:00Z">
        <w:r w:rsidR="00CD18FF" w:rsidRPr="00624C44">
          <w:rPr>
            <w:lang w:val="en-US"/>
          </w:rPr>
          <w:t xml:space="preserve"> (marked in red)</w:t>
        </w:r>
      </w:ins>
      <w:bookmarkEnd w:id="1280"/>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968"/>
        <w:gridCol w:w="1357"/>
        <w:gridCol w:w="1128"/>
        <w:gridCol w:w="830"/>
        <w:gridCol w:w="1657"/>
        <w:gridCol w:w="1657"/>
        <w:gridCol w:w="1658"/>
        <w:gridCol w:w="1518"/>
      </w:tblGrid>
      <w:tr w:rsidR="00EB33AE" w:rsidRPr="00624C44" w14:paraId="249361B9" w14:textId="77777777" w:rsidTr="008D3801">
        <w:trPr>
          <w:cantSplit/>
          <w:trHeight w:val="328"/>
        </w:trPr>
        <w:tc>
          <w:tcPr>
            <w:tcW w:w="968" w:type="dxa"/>
            <w:tcBorders>
              <w:bottom w:val="single" w:sz="4" w:space="0" w:color="auto"/>
            </w:tcBorders>
          </w:tcPr>
          <w:p w14:paraId="2CE85462" w14:textId="77777777" w:rsidR="00EB33AE" w:rsidRPr="00624C44" w:rsidRDefault="00EB33AE" w:rsidP="00EB33AE">
            <w:pPr>
              <w:rPr>
                <w:lang w:val="en-US"/>
              </w:rPr>
            </w:pPr>
          </w:p>
        </w:tc>
        <w:tc>
          <w:tcPr>
            <w:tcW w:w="1357" w:type="dxa"/>
            <w:tcBorders>
              <w:bottom w:val="single" w:sz="4" w:space="0" w:color="auto"/>
            </w:tcBorders>
          </w:tcPr>
          <w:p w14:paraId="67FA11DC" w14:textId="77777777" w:rsidR="00EB33AE" w:rsidRPr="00624C44" w:rsidRDefault="00EB33AE" w:rsidP="00EB33AE">
            <w:pPr>
              <w:rPr>
                <w:lang w:val="en-US"/>
              </w:rPr>
            </w:pPr>
          </w:p>
        </w:tc>
        <w:tc>
          <w:tcPr>
            <w:tcW w:w="1128" w:type="dxa"/>
            <w:tcBorders>
              <w:bottom w:val="single" w:sz="4" w:space="0" w:color="auto"/>
            </w:tcBorders>
          </w:tcPr>
          <w:p w14:paraId="7F8C1217" w14:textId="77777777" w:rsidR="00EB33AE" w:rsidRPr="00624C44" w:rsidRDefault="00EB33AE" w:rsidP="00EB33AE">
            <w:pPr>
              <w:rPr>
                <w:lang w:val="en-US"/>
              </w:rPr>
            </w:pPr>
          </w:p>
        </w:tc>
        <w:tc>
          <w:tcPr>
            <w:tcW w:w="830" w:type="dxa"/>
            <w:tcBorders>
              <w:bottom w:val="single" w:sz="4" w:space="0" w:color="auto"/>
            </w:tcBorders>
          </w:tcPr>
          <w:p w14:paraId="3B9EEF25" w14:textId="77777777" w:rsidR="00EB33AE" w:rsidRPr="00624C44" w:rsidRDefault="00EB33AE" w:rsidP="00EB33AE">
            <w:pPr>
              <w:rPr>
                <w:lang w:val="en-US"/>
              </w:rPr>
            </w:pPr>
          </w:p>
        </w:tc>
        <w:tc>
          <w:tcPr>
            <w:tcW w:w="6490" w:type="dxa"/>
            <w:gridSpan w:val="4"/>
            <w:tcBorders>
              <w:bottom w:val="single" w:sz="4" w:space="0" w:color="auto"/>
            </w:tcBorders>
          </w:tcPr>
          <w:p w14:paraId="5B4942C5" w14:textId="77777777" w:rsidR="00EB33AE" w:rsidRPr="00624C44" w:rsidRDefault="00EB33AE" w:rsidP="00EB33AE">
            <w:pPr>
              <w:jc w:val="center"/>
              <w:rPr>
                <w:lang w:val="en-US"/>
              </w:rPr>
            </w:pPr>
            <w:r w:rsidRPr="00624C44">
              <w:rPr>
                <w:lang w:val="en-US"/>
              </w:rPr>
              <w:t>Tonality Modes</w:t>
            </w:r>
          </w:p>
        </w:tc>
      </w:tr>
      <w:tr w:rsidR="00EB33AE" w:rsidRPr="00624C44" w14:paraId="6453DBC7" w14:textId="77777777" w:rsidTr="008D3801">
        <w:trPr>
          <w:cantSplit/>
          <w:trHeight w:val="328"/>
        </w:trPr>
        <w:tc>
          <w:tcPr>
            <w:tcW w:w="968" w:type="dxa"/>
            <w:tcBorders>
              <w:bottom w:val="single" w:sz="4" w:space="0" w:color="auto"/>
            </w:tcBorders>
          </w:tcPr>
          <w:p w14:paraId="4518CE19" w14:textId="77777777" w:rsidR="00EB33AE" w:rsidRPr="00624C44" w:rsidRDefault="00EB33AE" w:rsidP="00EB33AE">
            <w:pPr>
              <w:rPr>
                <w:lang w:val="en-US"/>
              </w:rPr>
            </w:pPr>
          </w:p>
        </w:tc>
        <w:tc>
          <w:tcPr>
            <w:tcW w:w="1357" w:type="dxa"/>
            <w:tcBorders>
              <w:bottom w:val="single" w:sz="4" w:space="0" w:color="auto"/>
            </w:tcBorders>
          </w:tcPr>
          <w:p w14:paraId="63A77164" w14:textId="77777777" w:rsidR="00EB33AE" w:rsidRPr="00624C44" w:rsidRDefault="00EB33AE" w:rsidP="00EB33AE">
            <w:pPr>
              <w:rPr>
                <w:lang w:val="en-US"/>
              </w:rPr>
            </w:pPr>
          </w:p>
        </w:tc>
        <w:tc>
          <w:tcPr>
            <w:tcW w:w="1128" w:type="dxa"/>
            <w:tcBorders>
              <w:bottom w:val="single" w:sz="4" w:space="0" w:color="auto"/>
            </w:tcBorders>
          </w:tcPr>
          <w:p w14:paraId="29B60124" w14:textId="77777777" w:rsidR="00EB33AE" w:rsidRPr="00624C44" w:rsidRDefault="00EB33AE" w:rsidP="00EB33AE">
            <w:pPr>
              <w:rPr>
                <w:lang w:val="en-US"/>
              </w:rPr>
            </w:pPr>
          </w:p>
        </w:tc>
        <w:tc>
          <w:tcPr>
            <w:tcW w:w="830" w:type="dxa"/>
            <w:tcBorders>
              <w:bottom w:val="single" w:sz="4" w:space="0" w:color="auto"/>
            </w:tcBorders>
          </w:tcPr>
          <w:p w14:paraId="46568690" w14:textId="77777777" w:rsidR="00EB33AE" w:rsidRPr="00624C44" w:rsidRDefault="00EB33AE" w:rsidP="00EB33AE">
            <w:pPr>
              <w:rPr>
                <w:lang w:val="en-US"/>
              </w:rPr>
            </w:pPr>
          </w:p>
        </w:tc>
        <w:tc>
          <w:tcPr>
            <w:tcW w:w="1657" w:type="dxa"/>
            <w:tcBorders>
              <w:bottom w:val="single" w:sz="4" w:space="0" w:color="auto"/>
            </w:tcBorders>
          </w:tcPr>
          <w:p w14:paraId="00751CE8" w14:textId="77777777" w:rsidR="00EB33AE" w:rsidRPr="00624C44" w:rsidRDefault="00EB33AE" w:rsidP="00EB33AE">
            <w:pPr>
              <w:jc w:val="center"/>
              <w:rPr>
                <w:lang w:val="en-US"/>
              </w:rPr>
            </w:pPr>
            <w:r w:rsidRPr="00624C44">
              <w:rPr>
                <w:lang w:val="en-US"/>
              </w:rPr>
              <w:t>1-Pers. (or2-pers.)</w:t>
            </w:r>
          </w:p>
          <w:p w14:paraId="27E2948C" w14:textId="77777777" w:rsidR="00EB33AE" w:rsidRPr="00624C44" w:rsidRDefault="00EB33AE" w:rsidP="00EB33AE">
            <w:pPr>
              <w:jc w:val="center"/>
              <w:rPr>
                <w:lang w:val="en-US"/>
              </w:rPr>
            </w:pPr>
            <w:r w:rsidRPr="00624C44">
              <w:rPr>
                <w:lang w:val="en-US"/>
              </w:rPr>
              <w:t>In-Space</w:t>
            </w:r>
          </w:p>
        </w:tc>
        <w:tc>
          <w:tcPr>
            <w:tcW w:w="1657" w:type="dxa"/>
            <w:tcBorders>
              <w:bottom w:val="single" w:sz="4" w:space="0" w:color="auto"/>
            </w:tcBorders>
          </w:tcPr>
          <w:p w14:paraId="3A699567" w14:textId="77777777" w:rsidR="00EB33AE" w:rsidRPr="00624C44" w:rsidRDefault="00EB33AE" w:rsidP="00EB33AE">
            <w:pPr>
              <w:jc w:val="center"/>
              <w:rPr>
                <w:lang w:val="en-US"/>
              </w:rPr>
            </w:pPr>
            <w:r w:rsidRPr="00624C44">
              <w:rPr>
                <w:lang w:val="en-US"/>
              </w:rPr>
              <w:t>1-Pers. (or2-pers.)</w:t>
            </w:r>
          </w:p>
          <w:p w14:paraId="7F956DE3" w14:textId="77777777" w:rsidR="00EB33AE" w:rsidRPr="00624C44" w:rsidRDefault="00EB33AE" w:rsidP="00EB33AE">
            <w:pPr>
              <w:jc w:val="center"/>
              <w:rPr>
                <w:lang w:val="en-US"/>
              </w:rPr>
            </w:pPr>
            <w:r w:rsidRPr="00624C44">
              <w:rPr>
                <w:lang w:val="en-US"/>
              </w:rPr>
              <w:t>In-Place</w:t>
            </w:r>
          </w:p>
        </w:tc>
        <w:tc>
          <w:tcPr>
            <w:tcW w:w="1658" w:type="dxa"/>
            <w:tcBorders>
              <w:bottom w:val="single" w:sz="4" w:space="0" w:color="auto"/>
            </w:tcBorders>
          </w:tcPr>
          <w:p w14:paraId="22A5A157" w14:textId="77777777" w:rsidR="00EB33AE" w:rsidRPr="00624C44" w:rsidRDefault="00EB33AE" w:rsidP="00EB33AE">
            <w:pPr>
              <w:jc w:val="center"/>
              <w:rPr>
                <w:lang w:val="en-US"/>
              </w:rPr>
            </w:pPr>
            <w:r w:rsidRPr="00624C44">
              <w:rPr>
                <w:lang w:val="en-US"/>
              </w:rPr>
              <w:t>1-zone</w:t>
            </w:r>
          </w:p>
        </w:tc>
        <w:tc>
          <w:tcPr>
            <w:tcW w:w="1518" w:type="dxa"/>
            <w:tcBorders>
              <w:bottom w:val="single" w:sz="4" w:space="0" w:color="auto"/>
            </w:tcBorders>
          </w:tcPr>
          <w:p w14:paraId="472B5475" w14:textId="77777777" w:rsidR="00EB33AE" w:rsidRPr="00624C44" w:rsidRDefault="00EB33AE" w:rsidP="00EB33AE">
            <w:pPr>
              <w:jc w:val="center"/>
              <w:rPr>
                <w:lang w:val="en-US"/>
              </w:rPr>
            </w:pPr>
            <w:r w:rsidRPr="00624C44">
              <w:rPr>
                <w:lang w:val="en-US"/>
              </w:rPr>
              <w:t>2-zones</w:t>
            </w:r>
          </w:p>
        </w:tc>
      </w:tr>
      <w:tr w:rsidR="00EB33AE" w:rsidRPr="00624C44" w14:paraId="40E08BAC" w14:textId="77777777" w:rsidTr="008D3801">
        <w:trPr>
          <w:cantSplit/>
          <w:trHeight w:val="328"/>
        </w:trPr>
        <w:tc>
          <w:tcPr>
            <w:tcW w:w="968" w:type="dxa"/>
            <w:tcBorders>
              <w:bottom w:val="single" w:sz="4" w:space="0" w:color="auto"/>
            </w:tcBorders>
          </w:tcPr>
          <w:p w14:paraId="002341E1" w14:textId="77777777" w:rsidR="00EB33AE" w:rsidRPr="00624C44" w:rsidRDefault="00EB33AE" w:rsidP="00EB33AE">
            <w:pPr>
              <w:rPr>
                <w:lang w:val="en-US"/>
              </w:rPr>
            </w:pPr>
          </w:p>
        </w:tc>
        <w:tc>
          <w:tcPr>
            <w:tcW w:w="1357" w:type="dxa"/>
            <w:tcBorders>
              <w:bottom w:val="single" w:sz="4" w:space="0" w:color="auto"/>
            </w:tcBorders>
          </w:tcPr>
          <w:p w14:paraId="63A30D62" w14:textId="77777777" w:rsidR="00EB33AE" w:rsidRPr="00624C44" w:rsidRDefault="00EB33AE" w:rsidP="00EB33AE">
            <w:pPr>
              <w:rPr>
                <w:lang w:val="en-US"/>
              </w:rPr>
            </w:pPr>
          </w:p>
        </w:tc>
        <w:tc>
          <w:tcPr>
            <w:tcW w:w="1128" w:type="dxa"/>
            <w:tcBorders>
              <w:bottom w:val="single" w:sz="4" w:space="0" w:color="auto"/>
            </w:tcBorders>
          </w:tcPr>
          <w:p w14:paraId="01454EBC" w14:textId="77777777" w:rsidR="00EB33AE" w:rsidRPr="00624C44" w:rsidRDefault="00EB33AE" w:rsidP="00EB33AE">
            <w:pPr>
              <w:rPr>
                <w:lang w:val="en-US"/>
              </w:rPr>
            </w:pPr>
          </w:p>
        </w:tc>
        <w:tc>
          <w:tcPr>
            <w:tcW w:w="830" w:type="dxa"/>
            <w:tcBorders>
              <w:bottom w:val="single" w:sz="4" w:space="0" w:color="auto"/>
            </w:tcBorders>
          </w:tcPr>
          <w:p w14:paraId="5AEA33E6" w14:textId="77777777" w:rsidR="00EB33AE" w:rsidRPr="00624C44" w:rsidRDefault="00EB33AE" w:rsidP="00EB33AE">
            <w:pPr>
              <w:rPr>
                <w:lang w:val="en-US"/>
              </w:rPr>
            </w:pPr>
          </w:p>
        </w:tc>
        <w:tc>
          <w:tcPr>
            <w:tcW w:w="1657" w:type="dxa"/>
            <w:tcBorders>
              <w:bottom w:val="single" w:sz="4" w:space="0" w:color="auto"/>
            </w:tcBorders>
          </w:tcPr>
          <w:p w14:paraId="65D5E1D5" w14:textId="77777777" w:rsidR="00EB33AE" w:rsidRPr="00624C44" w:rsidRDefault="00EB33AE" w:rsidP="00EB33AE">
            <w:pPr>
              <w:rPr>
                <w:lang w:val="en-US"/>
              </w:rPr>
            </w:pPr>
          </w:p>
        </w:tc>
        <w:tc>
          <w:tcPr>
            <w:tcW w:w="1657" w:type="dxa"/>
            <w:tcBorders>
              <w:bottom w:val="single" w:sz="4" w:space="0" w:color="auto"/>
            </w:tcBorders>
          </w:tcPr>
          <w:p w14:paraId="5945A788" w14:textId="77777777" w:rsidR="00EB33AE" w:rsidRPr="00624C44" w:rsidRDefault="00EB33AE" w:rsidP="00EB33AE">
            <w:pPr>
              <w:rPr>
                <w:lang w:val="en-US"/>
              </w:rPr>
            </w:pPr>
          </w:p>
        </w:tc>
        <w:tc>
          <w:tcPr>
            <w:tcW w:w="1658" w:type="dxa"/>
            <w:tcBorders>
              <w:bottom w:val="single" w:sz="4" w:space="0" w:color="auto"/>
            </w:tcBorders>
          </w:tcPr>
          <w:p w14:paraId="6038EF9C" w14:textId="77777777" w:rsidR="00EB33AE" w:rsidRPr="00624C44" w:rsidRDefault="00EB33AE" w:rsidP="00EB33AE">
            <w:pPr>
              <w:rPr>
                <w:lang w:val="en-US"/>
              </w:rPr>
            </w:pPr>
            <w:r w:rsidRPr="00624C44">
              <w:rPr>
                <w:lang w:val="en-US"/>
              </w:rPr>
              <w:t>I’m not sure we need this option, but I think so. (let’s talk about it).</w:t>
            </w:r>
          </w:p>
        </w:tc>
        <w:tc>
          <w:tcPr>
            <w:tcW w:w="1518" w:type="dxa"/>
            <w:tcBorders>
              <w:bottom w:val="single" w:sz="4" w:space="0" w:color="auto"/>
            </w:tcBorders>
          </w:tcPr>
          <w:p w14:paraId="034D2066" w14:textId="77777777" w:rsidR="00EB33AE" w:rsidRPr="00624C44" w:rsidRDefault="00EB33AE" w:rsidP="00EB33AE">
            <w:pPr>
              <w:rPr>
                <w:lang w:val="en-US"/>
              </w:rPr>
            </w:pPr>
            <w:r w:rsidRPr="00624C44">
              <w:rPr>
                <w:lang w:val="en-US"/>
              </w:rPr>
              <w:t xml:space="preserve"> </w:t>
            </w:r>
          </w:p>
        </w:tc>
      </w:tr>
      <w:tr w:rsidR="00EB33AE" w:rsidRPr="00624C44" w14:paraId="3C3262F4" w14:textId="77777777" w:rsidTr="008D3801">
        <w:trPr>
          <w:cantSplit/>
          <w:trHeight w:val="286"/>
        </w:trPr>
        <w:tc>
          <w:tcPr>
            <w:tcW w:w="968" w:type="dxa"/>
            <w:vMerge w:val="restart"/>
            <w:shd w:val="clear" w:color="auto" w:fill="FFFFC4"/>
          </w:tcPr>
          <w:p w14:paraId="015B1C2F" w14:textId="77777777" w:rsidR="00EB33AE" w:rsidRPr="00624C44" w:rsidRDefault="00EB33AE" w:rsidP="00EB33AE">
            <w:pPr>
              <w:rPr>
                <w:b/>
                <w:color w:val="FF0000"/>
                <w:lang w:val="en-US"/>
              </w:rPr>
            </w:pPr>
            <w:r w:rsidRPr="00624C44">
              <w:rPr>
                <w:b/>
                <w:color w:val="FF0000"/>
                <w:lang w:val="en-US"/>
              </w:rPr>
              <w:t>/activity</w:t>
            </w:r>
          </w:p>
        </w:tc>
        <w:tc>
          <w:tcPr>
            <w:tcW w:w="1357" w:type="dxa"/>
            <w:vMerge w:val="restart"/>
            <w:shd w:val="clear" w:color="auto" w:fill="FFFFC4"/>
          </w:tcPr>
          <w:p w14:paraId="1F54E143" w14:textId="77777777" w:rsidR="00EB33AE" w:rsidRPr="00624C44" w:rsidRDefault="00EB33AE" w:rsidP="00EB33AE">
            <w:pPr>
              <w:rPr>
                <w:b/>
                <w:color w:val="FF0000"/>
                <w:lang w:val="en-US"/>
              </w:rPr>
            </w:pPr>
            <w:r w:rsidRPr="00624C44">
              <w:rPr>
                <w:b/>
                <w:color w:val="FF0000"/>
                <w:lang w:val="en-US"/>
              </w:rPr>
              <w:t>/discrete</w:t>
            </w:r>
          </w:p>
          <w:p w14:paraId="165284EF" w14:textId="77777777" w:rsidR="00EB33AE" w:rsidRPr="00624C44" w:rsidRDefault="00EB33AE" w:rsidP="00EB33AE">
            <w:pPr>
              <w:rPr>
                <w:lang w:val="en-US"/>
              </w:rPr>
            </w:pPr>
          </w:p>
          <w:p w14:paraId="76C28FA3" w14:textId="77777777" w:rsidR="00EB33AE" w:rsidRPr="00624C44" w:rsidRDefault="00EB33AE" w:rsidP="00EB33AE">
            <w:pPr>
              <w:rPr>
                <w:lang w:val="en-US"/>
              </w:rPr>
            </w:pPr>
          </w:p>
        </w:tc>
        <w:tc>
          <w:tcPr>
            <w:tcW w:w="1128" w:type="dxa"/>
            <w:vMerge w:val="restart"/>
            <w:shd w:val="clear" w:color="auto" w:fill="FFFFC4"/>
          </w:tcPr>
          <w:p w14:paraId="210D5B5D" w14:textId="77777777" w:rsidR="00EB33AE" w:rsidRPr="00624C44" w:rsidRDefault="00EB33AE" w:rsidP="00EB33AE">
            <w:pPr>
              <w:rPr>
                <w:b/>
                <w:color w:val="FF0000"/>
                <w:lang w:val="en-US"/>
              </w:rPr>
            </w:pPr>
            <w:r w:rsidRPr="00624C44">
              <w:rPr>
                <w:b/>
                <w:color w:val="FF0000"/>
                <w:lang w:val="en-US"/>
              </w:rPr>
              <w:t>/hand</w:t>
            </w:r>
          </w:p>
          <w:p w14:paraId="1876B350" w14:textId="77777777" w:rsidR="00EB33AE" w:rsidRPr="00624C44" w:rsidRDefault="00EB33AE" w:rsidP="00EB33AE">
            <w:pPr>
              <w:rPr>
                <w:b/>
                <w:color w:val="FF0000"/>
                <w:lang w:val="en-US"/>
              </w:rPr>
            </w:pPr>
          </w:p>
        </w:tc>
        <w:tc>
          <w:tcPr>
            <w:tcW w:w="830" w:type="dxa"/>
            <w:shd w:val="clear" w:color="auto" w:fill="FFFFC4"/>
          </w:tcPr>
          <w:p w14:paraId="1CC9C434" w14:textId="77777777" w:rsidR="00EB33AE" w:rsidRPr="00624C44" w:rsidRDefault="00EB33AE" w:rsidP="00EB33AE">
            <w:pPr>
              <w:rPr>
                <w:b/>
                <w:color w:val="FF0000"/>
                <w:lang w:val="en-US"/>
              </w:rPr>
            </w:pPr>
            <w:r w:rsidRPr="00624C44">
              <w:rPr>
                <w:b/>
                <w:color w:val="FF0000"/>
                <w:lang w:val="en-US"/>
              </w:rPr>
              <w:t>/left</w:t>
            </w:r>
          </w:p>
        </w:tc>
        <w:tc>
          <w:tcPr>
            <w:tcW w:w="1657" w:type="dxa"/>
            <w:vMerge w:val="restart"/>
            <w:shd w:val="clear" w:color="auto" w:fill="FFFFC4"/>
            <w:vAlign w:val="center"/>
          </w:tcPr>
          <w:p w14:paraId="0378C4F4" w14:textId="77777777" w:rsidR="00EB33AE" w:rsidRPr="00624C44" w:rsidRDefault="00EB33AE" w:rsidP="00EB33AE">
            <w:pPr>
              <w:jc w:val="center"/>
              <w:rPr>
                <w:lang w:val="en-US"/>
              </w:rPr>
            </w:pPr>
            <w:r w:rsidRPr="00624C44">
              <w:rPr>
                <w:lang w:val="en-US"/>
              </w:rPr>
              <w:t>plays single notes and small chords</w:t>
            </w:r>
          </w:p>
        </w:tc>
        <w:tc>
          <w:tcPr>
            <w:tcW w:w="1657" w:type="dxa"/>
            <w:shd w:val="clear" w:color="auto" w:fill="FFFFC4"/>
            <w:vAlign w:val="center"/>
          </w:tcPr>
          <w:p w14:paraId="4B2871BF" w14:textId="77777777" w:rsidR="00EB33AE" w:rsidRPr="00624C44" w:rsidRDefault="00EB33AE" w:rsidP="00EB33AE">
            <w:pPr>
              <w:rPr>
                <w:lang w:val="en-US"/>
              </w:rPr>
            </w:pPr>
            <w:r w:rsidRPr="00624C44">
              <w:rPr>
                <w:lang w:val="en-US"/>
              </w:rPr>
              <w:t>plays single notes and small chords</w:t>
            </w:r>
          </w:p>
        </w:tc>
        <w:tc>
          <w:tcPr>
            <w:tcW w:w="1658" w:type="dxa"/>
            <w:shd w:val="clear" w:color="auto" w:fill="FFFFC4"/>
          </w:tcPr>
          <w:p w14:paraId="69A09390" w14:textId="77777777" w:rsidR="00EB33AE" w:rsidRPr="00624C44" w:rsidRDefault="00EB33AE" w:rsidP="00EB33AE">
            <w:pPr>
              <w:rPr>
                <w:lang w:val="en-US"/>
              </w:rPr>
            </w:pPr>
          </w:p>
        </w:tc>
        <w:tc>
          <w:tcPr>
            <w:tcW w:w="1518" w:type="dxa"/>
            <w:shd w:val="clear" w:color="auto" w:fill="FFFFC4"/>
          </w:tcPr>
          <w:p w14:paraId="5049D9B9" w14:textId="77777777" w:rsidR="00EB33AE" w:rsidRPr="00624C44" w:rsidRDefault="00EB33AE" w:rsidP="00EB33AE">
            <w:pPr>
              <w:rPr>
                <w:lang w:val="en-US"/>
              </w:rPr>
            </w:pPr>
          </w:p>
        </w:tc>
      </w:tr>
      <w:tr w:rsidR="00EB33AE" w:rsidRPr="00624C44" w14:paraId="260AC24F" w14:textId="77777777" w:rsidTr="008D3801">
        <w:trPr>
          <w:cantSplit/>
          <w:trHeight w:val="286"/>
        </w:trPr>
        <w:tc>
          <w:tcPr>
            <w:tcW w:w="968" w:type="dxa"/>
            <w:vMerge/>
            <w:shd w:val="clear" w:color="auto" w:fill="FFFFC4"/>
          </w:tcPr>
          <w:p w14:paraId="740AEED3" w14:textId="77777777" w:rsidR="00EB33AE" w:rsidRPr="00624C44" w:rsidRDefault="00EB33AE" w:rsidP="00EB33AE">
            <w:pPr>
              <w:rPr>
                <w:lang w:val="en-US"/>
              </w:rPr>
            </w:pPr>
          </w:p>
        </w:tc>
        <w:tc>
          <w:tcPr>
            <w:tcW w:w="1357" w:type="dxa"/>
            <w:vMerge/>
            <w:shd w:val="clear" w:color="auto" w:fill="FFFFC4"/>
          </w:tcPr>
          <w:p w14:paraId="6278F9BB" w14:textId="77777777" w:rsidR="00EB33AE" w:rsidRPr="00624C44" w:rsidRDefault="00EB33AE" w:rsidP="00EB33AE">
            <w:pPr>
              <w:rPr>
                <w:lang w:val="en-US"/>
              </w:rPr>
            </w:pPr>
          </w:p>
        </w:tc>
        <w:tc>
          <w:tcPr>
            <w:tcW w:w="1128" w:type="dxa"/>
            <w:vMerge/>
            <w:shd w:val="clear" w:color="auto" w:fill="FFFFC4"/>
          </w:tcPr>
          <w:p w14:paraId="5611561F" w14:textId="77777777" w:rsidR="00EB33AE" w:rsidRPr="00624C44" w:rsidRDefault="00EB33AE" w:rsidP="00EB33AE">
            <w:pPr>
              <w:rPr>
                <w:b/>
                <w:color w:val="FF0000"/>
                <w:lang w:val="en-US"/>
              </w:rPr>
            </w:pPr>
          </w:p>
        </w:tc>
        <w:tc>
          <w:tcPr>
            <w:tcW w:w="830" w:type="dxa"/>
            <w:shd w:val="clear" w:color="auto" w:fill="FFFFC4"/>
          </w:tcPr>
          <w:p w14:paraId="7221BF45" w14:textId="77777777" w:rsidR="00EB33AE" w:rsidRPr="00624C44" w:rsidRDefault="00EB33AE" w:rsidP="00EB33AE">
            <w:pPr>
              <w:rPr>
                <w:b/>
                <w:color w:val="FF0000"/>
                <w:lang w:val="en-US"/>
              </w:rPr>
            </w:pPr>
            <w:r w:rsidRPr="00624C44">
              <w:rPr>
                <w:b/>
                <w:color w:val="FF0000"/>
                <w:lang w:val="en-US"/>
              </w:rPr>
              <w:t>/right</w:t>
            </w:r>
          </w:p>
        </w:tc>
        <w:tc>
          <w:tcPr>
            <w:tcW w:w="1657" w:type="dxa"/>
            <w:vMerge/>
            <w:shd w:val="clear" w:color="auto" w:fill="FFFFC4"/>
            <w:vAlign w:val="center"/>
          </w:tcPr>
          <w:p w14:paraId="13B3BC5F" w14:textId="77777777" w:rsidR="00EB33AE" w:rsidRPr="00624C44" w:rsidRDefault="00EB33AE" w:rsidP="00EB33AE">
            <w:pPr>
              <w:jc w:val="center"/>
              <w:rPr>
                <w:lang w:val="en-US"/>
              </w:rPr>
            </w:pPr>
          </w:p>
        </w:tc>
        <w:tc>
          <w:tcPr>
            <w:tcW w:w="1657" w:type="dxa"/>
            <w:shd w:val="clear" w:color="auto" w:fill="FFFFC4"/>
            <w:vAlign w:val="center"/>
          </w:tcPr>
          <w:p w14:paraId="714E3730" w14:textId="77777777" w:rsidR="00EB33AE" w:rsidRPr="00624C44" w:rsidRDefault="00EB33AE" w:rsidP="00EB33AE">
            <w:pPr>
              <w:rPr>
                <w:lang w:val="en-US"/>
              </w:rPr>
            </w:pPr>
            <w:r w:rsidRPr="00624C44">
              <w:rPr>
                <w:lang w:val="en-US"/>
              </w:rPr>
              <w:t>plays single notes and small chords</w:t>
            </w:r>
          </w:p>
        </w:tc>
        <w:tc>
          <w:tcPr>
            <w:tcW w:w="1658" w:type="dxa"/>
            <w:shd w:val="clear" w:color="auto" w:fill="FFFFC4"/>
          </w:tcPr>
          <w:p w14:paraId="60A832DB" w14:textId="77777777" w:rsidR="00EB33AE" w:rsidRPr="00624C44" w:rsidRDefault="00EB33AE" w:rsidP="00EB33AE">
            <w:pPr>
              <w:rPr>
                <w:lang w:val="en-US"/>
              </w:rPr>
            </w:pPr>
          </w:p>
        </w:tc>
        <w:tc>
          <w:tcPr>
            <w:tcW w:w="1518" w:type="dxa"/>
            <w:shd w:val="clear" w:color="auto" w:fill="FFFFC4"/>
          </w:tcPr>
          <w:p w14:paraId="2FB3F6AB" w14:textId="77777777" w:rsidR="00EB33AE" w:rsidRPr="00624C44" w:rsidRDefault="00EB33AE" w:rsidP="00EB33AE">
            <w:pPr>
              <w:rPr>
                <w:lang w:val="en-US"/>
              </w:rPr>
            </w:pPr>
          </w:p>
        </w:tc>
      </w:tr>
      <w:tr w:rsidR="00EB33AE" w:rsidRPr="00624C44" w14:paraId="3C96E258" w14:textId="77777777" w:rsidTr="008D3801">
        <w:trPr>
          <w:cantSplit/>
          <w:trHeight w:val="64"/>
        </w:trPr>
        <w:tc>
          <w:tcPr>
            <w:tcW w:w="968" w:type="dxa"/>
            <w:vMerge/>
            <w:shd w:val="clear" w:color="auto" w:fill="FFFFC4"/>
          </w:tcPr>
          <w:p w14:paraId="05CD0F6B" w14:textId="77777777" w:rsidR="00EB33AE" w:rsidRPr="00624C44" w:rsidRDefault="00EB33AE" w:rsidP="00EB33AE">
            <w:pPr>
              <w:rPr>
                <w:lang w:val="en-US"/>
              </w:rPr>
            </w:pPr>
          </w:p>
        </w:tc>
        <w:tc>
          <w:tcPr>
            <w:tcW w:w="1357" w:type="dxa"/>
            <w:vMerge/>
            <w:shd w:val="clear" w:color="auto" w:fill="FFFFC4"/>
          </w:tcPr>
          <w:p w14:paraId="26D5309F" w14:textId="77777777" w:rsidR="00EB33AE" w:rsidRPr="00624C44" w:rsidRDefault="00EB33AE" w:rsidP="00EB33AE">
            <w:pPr>
              <w:rPr>
                <w:lang w:val="en-US"/>
              </w:rPr>
            </w:pPr>
          </w:p>
        </w:tc>
        <w:tc>
          <w:tcPr>
            <w:tcW w:w="1128" w:type="dxa"/>
            <w:shd w:val="clear" w:color="auto" w:fill="FFFFC4"/>
          </w:tcPr>
          <w:p w14:paraId="5BB718CE" w14:textId="77777777" w:rsidR="00EB33AE" w:rsidRPr="00624C44" w:rsidRDefault="00EB33AE" w:rsidP="00EB33AE">
            <w:pPr>
              <w:rPr>
                <w:lang w:val="en-US"/>
              </w:rPr>
            </w:pPr>
            <w:r w:rsidRPr="00624C44">
              <w:rPr>
                <w:b/>
                <w:color w:val="FF0000"/>
                <w:lang w:val="en-US"/>
              </w:rPr>
              <w:t>/head</w:t>
            </w:r>
          </w:p>
        </w:tc>
        <w:tc>
          <w:tcPr>
            <w:tcW w:w="830" w:type="dxa"/>
            <w:shd w:val="clear" w:color="auto" w:fill="FFFFC4"/>
          </w:tcPr>
          <w:p w14:paraId="1A3F76E6" w14:textId="77777777" w:rsidR="00EB33AE" w:rsidRPr="00624C44" w:rsidRDefault="00EB33AE" w:rsidP="00EB33AE">
            <w:pPr>
              <w:rPr>
                <w:lang w:val="en-US"/>
              </w:rPr>
            </w:pPr>
          </w:p>
        </w:tc>
        <w:tc>
          <w:tcPr>
            <w:tcW w:w="1657" w:type="dxa"/>
            <w:vMerge/>
            <w:shd w:val="clear" w:color="auto" w:fill="FFFFC4"/>
            <w:vAlign w:val="center"/>
          </w:tcPr>
          <w:p w14:paraId="0FC103CA" w14:textId="77777777" w:rsidR="00EB33AE" w:rsidRPr="00624C44" w:rsidRDefault="00EB33AE" w:rsidP="00EB33AE">
            <w:pPr>
              <w:jc w:val="center"/>
              <w:rPr>
                <w:lang w:val="en-US"/>
              </w:rPr>
            </w:pPr>
          </w:p>
        </w:tc>
        <w:tc>
          <w:tcPr>
            <w:tcW w:w="1657" w:type="dxa"/>
            <w:shd w:val="clear" w:color="auto" w:fill="FFFFC4"/>
            <w:vAlign w:val="center"/>
          </w:tcPr>
          <w:p w14:paraId="7ABB12A1" w14:textId="77777777" w:rsidR="00EB33AE" w:rsidRPr="00624C44" w:rsidRDefault="00EB33AE" w:rsidP="00EB33AE">
            <w:pPr>
              <w:rPr>
                <w:lang w:val="en-US"/>
              </w:rPr>
            </w:pPr>
            <w:r w:rsidRPr="00624C44">
              <w:rPr>
                <w:lang w:val="en-US"/>
              </w:rPr>
              <w:t>plays single notes and small chords</w:t>
            </w:r>
          </w:p>
        </w:tc>
        <w:tc>
          <w:tcPr>
            <w:tcW w:w="1658" w:type="dxa"/>
            <w:shd w:val="clear" w:color="auto" w:fill="FFFFC4"/>
          </w:tcPr>
          <w:p w14:paraId="75C697CE" w14:textId="77777777" w:rsidR="00EB33AE" w:rsidRPr="00624C44" w:rsidRDefault="00EB33AE" w:rsidP="00EB33AE">
            <w:pPr>
              <w:rPr>
                <w:lang w:val="en-US"/>
              </w:rPr>
            </w:pPr>
          </w:p>
        </w:tc>
        <w:tc>
          <w:tcPr>
            <w:tcW w:w="1518" w:type="dxa"/>
            <w:shd w:val="clear" w:color="auto" w:fill="FFFFC4"/>
          </w:tcPr>
          <w:p w14:paraId="5EBABAA3" w14:textId="77777777" w:rsidR="00EB33AE" w:rsidRPr="00624C44" w:rsidRDefault="00EB33AE" w:rsidP="00EB33AE">
            <w:pPr>
              <w:rPr>
                <w:lang w:val="en-US"/>
              </w:rPr>
            </w:pPr>
          </w:p>
        </w:tc>
      </w:tr>
      <w:tr w:rsidR="00EB33AE" w:rsidRPr="00624C44" w14:paraId="52FE46F3" w14:textId="77777777" w:rsidTr="008D3801">
        <w:trPr>
          <w:cantSplit/>
          <w:trHeight w:val="63"/>
        </w:trPr>
        <w:tc>
          <w:tcPr>
            <w:tcW w:w="968" w:type="dxa"/>
            <w:vMerge/>
            <w:shd w:val="clear" w:color="auto" w:fill="FFFFC4"/>
          </w:tcPr>
          <w:p w14:paraId="03762FBA" w14:textId="77777777" w:rsidR="00EB33AE" w:rsidRPr="00624C44" w:rsidRDefault="00EB33AE" w:rsidP="00EB33AE">
            <w:pPr>
              <w:rPr>
                <w:lang w:val="en-US"/>
              </w:rPr>
            </w:pPr>
          </w:p>
        </w:tc>
        <w:tc>
          <w:tcPr>
            <w:tcW w:w="1357" w:type="dxa"/>
            <w:vMerge/>
            <w:shd w:val="clear" w:color="auto" w:fill="FFFFC4"/>
          </w:tcPr>
          <w:p w14:paraId="6811994E" w14:textId="77777777" w:rsidR="00EB33AE" w:rsidRPr="00624C44" w:rsidRDefault="00EB33AE" w:rsidP="00EB33AE">
            <w:pPr>
              <w:rPr>
                <w:lang w:val="en-US"/>
              </w:rPr>
            </w:pPr>
          </w:p>
        </w:tc>
        <w:tc>
          <w:tcPr>
            <w:tcW w:w="1128" w:type="dxa"/>
            <w:vMerge w:val="restart"/>
            <w:shd w:val="clear" w:color="auto" w:fill="FFFFC4"/>
          </w:tcPr>
          <w:p w14:paraId="06334205" w14:textId="77777777" w:rsidR="00EB33AE" w:rsidRPr="00624C44" w:rsidRDefault="00EB33AE" w:rsidP="00EB33AE">
            <w:pPr>
              <w:rPr>
                <w:szCs w:val="20"/>
                <w:lang w:val="en-US"/>
              </w:rPr>
            </w:pPr>
            <w:r w:rsidRPr="00624C44">
              <w:rPr>
                <w:szCs w:val="20"/>
                <w:lang w:val="en-US"/>
              </w:rPr>
              <w:t>/leg</w:t>
            </w:r>
          </w:p>
          <w:p w14:paraId="777876E1" w14:textId="77777777" w:rsidR="00EB33AE" w:rsidRPr="00624C44" w:rsidRDefault="00EB33AE" w:rsidP="00EB33AE">
            <w:pPr>
              <w:rPr>
                <w:szCs w:val="20"/>
                <w:lang w:val="en-US"/>
              </w:rPr>
            </w:pPr>
          </w:p>
        </w:tc>
        <w:tc>
          <w:tcPr>
            <w:tcW w:w="830" w:type="dxa"/>
            <w:shd w:val="clear" w:color="auto" w:fill="FFFFC4"/>
          </w:tcPr>
          <w:p w14:paraId="6375975D" w14:textId="77777777" w:rsidR="00EB33AE" w:rsidRPr="00624C44" w:rsidRDefault="00EB33AE" w:rsidP="00EB33AE">
            <w:pPr>
              <w:rPr>
                <w:szCs w:val="20"/>
                <w:lang w:val="en-US"/>
              </w:rPr>
            </w:pPr>
            <w:r w:rsidRPr="00624C44">
              <w:rPr>
                <w:szCs w:val="20"/>
                <w:lang w:val="en-US"/>
              </w:rPr>
              <w:t>/left</w:t>
            </w:r>
          </w:p>
        </w:tc>
        <w:tc>
          <w:tcPr>
            <w:tcW w:w="1657" w:type="dxa"/>
            <w:vMerge/>
            <w:shd w:val="clear" w:color="auto" w:fill="FFFFC4"/>
            <w:vAlign w:val="center"/>
          </w:tcPr>
          <w:p w14:paraId="313CADEB" w14:textId="77777777" w:rsidR="00EB33AE" w:rsidRPr="00624C44" w:rsidRDefault="00EB33AE" w:rsidP="00EB33AE">
            <w:pPr>
              <w:jc w:val="center"/>
              <w:rPr>
                <w:szCs w:val="20"/>
                <w:lang w:val="en-US"/>
              </w:rPr>
            </w:pPr>
          </w:p>
        </w:tc>
        <w:tc>
          <w:tcPr>
            <w:tcW w:w="1657" w:type="dxa"/>
            <w:shd w:val="clear" w:color="auto" w:fill="FFFFC4"/>
            <w:vAlign w:val="center"/>
          </w:tcPr>
          <w:p w14:paraId="7FE8CFC2" w14:textId="77777777" w:rsidR="00EB33AE" w:rsidRPr="00624C44" w:rsidRDefault="00EB33AE" w:rsidP="00EB33AE">
            <w:pPr>
              <w:rPr>
                <w:szCs w:val="20"/>
                <w:lang w:val="en-US"/>
              </w:rPr>
            </w:pPr>
          </w:p>
        </w:tc>
        <w:tc>
          <w:tcPr>
            <w:tcW w:w="1658" w:type="dxa"/>
            <w:shd w:val="clear" w:color="auto" w:fill="FFFFC4"/>
          </w:tcPr>
          <w:p w14:paraId="217738F1" w14:textId="77777777" w:rsidR="00EB33AE" w:rsidRPr="00624C44" w:rsidRDefault="00EB33AE" w:rsidP="00EB33AE">
            <w:pPr>
              <w:rPr>
                <w:szCs w:val="20"/>
                <w:lang w:val="en-US"/>
              </w:rPr>
            </w:pPr>
          </w:p>
        </w:tc>
        <w:tc>
          <w:tcPr>
            <w:tcW w:w="1518" w:type="dxa"/>
            <w:shd w:val="clear" w:color="auto" w:fill="FFFFC4"/>
          </w:tcPr>
          <w:p w14:paraId="75D04BF1" w14:textId="77777777" w:rsidR="00EB33AE" w:rsidRPr="00624C44" w:rsidRDefault="00EB33AE" w:rsidP="00EB33AE">
            <w:pPr>
              <w:rPr>
                <w:szCs w:val="20"/>
                <w:lang w:val="en-US"/>
              </w:rPr>
            </w:pPr>
          </w:p>
        </w:tc>
      </w:tr>
      <w:tr w:rsidR="00EB33AE" w:rsidRPr="00624C44" w14:paraId="0200F79F" w14:textId="77777777" w:rsidTr="008D3801">
        <w:trPr>
          <w:cantSplit/>
          <w:trHeight w:val="63"/>
        </w:trPr>
        <w:tc>
          <w:tcPr>
            <w:tcW w:w="968" w:type="dxa"/>
            <w:vMerge/>
            <w:shd w:val="clear" w:color="auto" w:fill="FFFFC4"/>
          </w:tcPr>
          <w:p w14:paraId="7FF4AF6A" w14:textId="77777777" w:rsidR="00EB33AE" w:rsidRPr="00624C44" w:rsidRDefault="00EB33AE" w:rsidP="00EB33AE">
            <w:pPr>
              <w:rPr>
                <w:lang w:val="en-US"/>
              </w:rPr>
            </w:pPr>
          </w:p>
        </w:tc>
        <w:tc>
          <w:tcPr>
            <w:tcW w:w="1357" w:type="dxa"/>
            <w:vMerge/>
            <w:shd w:val="clear" w:color="auto" w:fill="FFFFC4"/>
          </w:tcPr>
          <w:p w14:paraId="68FA7F39" w14:textId="77777777" w:rsidR="00EB33AE" w:rsidRPr="00624C44" w:rsidRDefault="00EB33AE" w:rsidP="00EB33AE">
            <w:pPr>
              <w:rPr>
                <w:lang w:val="en-US"/>
              </w:rPr>
            </w:pPr>
          </w:p>
        </w:tc>
        <w:tc>
          <w:tcPr>
            <w:tcW w:w="1128" w:type="dxa"/>
            <w:vMerge/>
            <w:shd w:val="clear" w:color="auto" w:fill="FFFFC4"/>
          </w:tcPr>
          <w:p w14:paraId="6CEFA883" w14:textId="77777777" w:rsidR="00EB33AE" w:rsidRPr="00624C44" w:rsidRDefault="00EB33AE" w:rsidP="00EB33AE">
            <w:pPr>
              <w:rPr>
                <w:szCs w:val="20"/>
                <w:lang w:val="en-US"/>
              </w:rPr>
            </w:pPr>
          </w:p>
        </w:tc>
        <w:tc>
          <w:tcPr>
            <w:tcW w:w="830" w:type="dxa"/>
            <w:shd w:val="clear" w:color="auto" w:fill="FFFFC4"/>
          </w:tcPr>
          <w:p w14:paraId="41209EA1" w14:textId="77777777" w:rsidR="00EB33AE" w:rsidRPr="00624C44" w:rsidRDefault="00EB33AE" w:rsidP="00EB33AE">
            <w:pPr>
              <w:rPr>
                <w:szCs w:val="20"/>
                <w:lang w:val="en-US"/>
              </w:rPr>
            </w:pPr>
            <w:r w:rsidRPr="00624C44">
              <w:rPr>
                <w:szCs w:val="20"/>
                <w:lang w:val="en-US"/>
              </w:rPr>
              <w:t>/right</w:t>
            </w:r>
          </w:p>
        </w:tc>
        <w:tc>
          <w:tcPr>
            <w:tcW w:w="1657" w:type="dxa"/>
            <w:vMerge/>
            <w:shd w:val="clear" w:color="auto" w:fill="FFFFC4"/>
            <w:vAlign w:val="center"/>
          </w:tcPr>
          <w:p w14:paraId="1B7255D7" w14:textId="77777777" w:rsidR="00EB33AE" w:rsidRPr="00624C44" w:rsidRDefault="00EB33AE" w:rsidP="00EB33AE">
            <w:pPr>
              <w:jc w:val="center"/>
              <w:rPr>
                <w:szCs w:val="20"/>
                <w:lang w:val="en-US"/>
              </w:rPr>
            </w:pPr>
          </w:p>
        </w:tc>
        <w:tc>
          <w:tcPr>
            <w:tcW w:w="1657" w:type="dxa"/>
            <w:shd w:val="clear" w:color="auto" w:fill="FFFFC4"/>
            <w:vAlign w:val="center"/>
          </w:tcPr>
          <w:p w14:paraId="0C53DA4C" w14:textId="77777777" w:rsidR="00EB33AE" w:rsidRPr="00624C44" w:rsidRDefault="00EB33AE" w:rsidP="00EB33AE">
            <w:pPr>
              <w:rPr>
                <w:szCs w:val="20"/>
                <w:lang w:val="en-US"/>
              </w:rPr>
            </w:pPr>
          </w:p>
        </w:tc>
        <w:tc>
          <w:tcPr>
            <w:tcW w:w="1658" w:type="dxa"/>
            <w:shd w:val="clear" w:color="auto" w:fill="FFFFC4"/>
          </w:tcPr>
          <w:p w14:paraId="07EA4A23" w14:textId="77777777" w:rsidR="00EB33AE" w:rsidRPr="00624C44" w:rsidRDefault="00EB33AE" w:rsidP="00EB33AE">
            <w:pPr>
              <w:rPr>
                <w:szCs w:val="20"/>
                <w:lang w:val="en-US"/>
              </w:rPr>
            </w:pPr>
          </w:p>
        </w:tc>
        <w:tc>
          <w:tcPr>
            <w:tcW w:w="1518" w:type="dxa"/>
            <w:shd w:val="clear" w:color="auto" w:fill="FFFFC4"/>
          </w:tcPr>
          <w:p w14:paraId="422AE0DB" w14:textId="77777777" w:rsidR="00EB33AE" w:rsidRPr="00624C44" w:rsidRDefault="00EB33AE" w:rsidP="00EB33AE">
            <w:pPr>
              <w:rPr>
                <w:szCs w:val="20"/>
                <w:lang w:val="en-US"/>
              </w:rPr>
            </w:pPr>
          </w:p>
        </w:tc>
      </w:tr>
      <w:tr w:rsidR="00EB33AE" w:rsidRPr="00624C44" w14:paraId="758621AA" w14:textId="77777777" w:rsidTr="008D3801">
        <w:trPr>
          <w:cantSplit/>
          <w:trHeight w:val="286"/>
        </w:trPr>
        <w:tc>
          <w:tcPr>
            <w:tcW w:w="968" w:type="dxa"/>
            <w:vMerge/>
            <w:shd w:val="clear" w:color="auto" w:fill="FFFFC4"/>
          </w:tcPr>
          <w:p w14:paraId="7A283BDE" w14:textId="77777777" w:rsidR="00EB33AE" w:rsidRPr="00624C44" w:rsidRDefault="00EB33AE" w:rsidP="00EB33AE">
            <w:pPr>
              <w:rPr>
                <w:lang w:val="en-US"/>
              </w:rPr>
            </w:pPr>
          </w:p>
        </w:tc>
        <w:tc>
          <w:tcPr>
            <w:tcW w:w="1357" w:type="dxa"/>
            <w:vMerge/>
            <w:shd w:val="clear" w:color="auto" w:fill="FFFFC4"/>
          </w:tcPr>
          <w:p w14:paraId="748D9AD3" w14:textId="77777777" w:rsidR="00EB33AE" w:rsidRPr="00624C44" w:rsidRDefault="00EB33AE" w:rsidP="00EB33AE">
            <w:pPr>
              <w:rPr>
                <w:lang w:val="en-US"/>
              </w:rPr>
            </w:pPr>
          </w:p>
        </w:tc>
        <w:tc>
          <w:tcPr>
            <w:tcW w:w="1128" w:type="dxa"/>
            <w:vMerge w:val="restart"/>
            <w:shd w:val="clear" w:color="auto" w:fill="FFFFC4"/>
          </w:tcPr>
          <w:p w14:paraId="77798610" w14:textId="77777777" w:rsidR="00EB33AE" w:rsidRPr="00624C44" w:rsidRDefault="00EB33AE" w:rsidP="00EB33AE">
            <w:pPr>
              <w:rPr>
                <w:lang w:val="en-US"/>
              </w:rPr>
            </w:pPr>
            <w:r w:rsidRPr="00624C44">
              <w:rPr>
                <w:lang w:val="en-US"/>
              </w:rPr>
              <w:t>/body</w:t>
            </w:r>
          </w:p>
        </w:tc>
        <w:tc>
          <w:tcPr>
            <w:tcW w:w="830" w:type="dxa"/>
            <w:shd w:val="clear" w:color="auto" w:fill="FFFFC4"/>
          </w:tcPr>
          <w:p w14:paraId="0C1905EF" w14:textId="77777777" w:rsidR="00EB33AE" w:rsidRPr="00624C44" w:rsidRDefault="00EB33AE" w:rsidP="00EB33AE">
            <w:pPr>
              <w:rPr>
                <w:lang w:val="en-US"/>
              </w:rPr>
            </w:pPr>
            <w:r w:rsidRPr="00624C44">
              <w:rPr>
                <w:lang w:val="en-US"/>
              </w:rPr>
              <w:t>/upper</w:t>
            </w:r>
          </w:p>
        </w:tc>
        <w:tc>
          <w:tcPr>
            <w:tcW w:w="1657" w:type="dxa"/>
            <w:vMerge/>
            <w:shd w:val="clear" w:color="auto" w:fill="FFFFC4"/>
            <w:vAlign w:val="center"/>
          </w:tcPr>
          <w:p w14:paraId="37054784" w14:textId="77777777" w:rsidR="00EB33AE" w:rsidRPr="00624C44" w:rsidRDefault="00EB33AE" w:rsidP="00EB33AE">
            <w:pPr>
              <w:jc w:val="center"/>
              <w:rPr>
                <w:lang w:val="en-US"/>
              </w:rPr>
            </w:pPr>
          </w:p>
        </w:tc>
        <w:tc>
          <w:tcPr>
            <w:tcW w:w="1657" w:type="dxa"/>
            <w:shd w:val="clear" w:color="auto" w:fill="FFFFC4"/>
            <w:vAlign w:val="center"/>
          </w:tcPr>
          <w:p w14:paraId="60955470" w14:textId="77777777" w:rsidR="00EB33AE" w:rsidRPr="00624C44" w:rsidRDefault="00EB33AE" w:rsidP="00EB33AE">
            <w:pPr>
              <w:rPr>
                <w:lang w:val="en-US"/>
              </w:rPr>
            </w:pPr>
          </w:p>
        </w:tc>
        <w:tc>
          <w:tcPr>
            <w:tcW w:w="1658" w:type="dxa"/>
            <w:shd w:val="clear" w:color="auto" w:fill="FFFFC4"/>
          </w:tcPr>
          <w:p w14:paraId="5BD54373" w14:textId="77777777" w:rsidR="00EB33AE" w:rsidRPr="00624C44" w:rsidRDefault="00EB33AE" w:rsidP="00EB33AE">
            <w:pPr>
              <w:rPr>
                <w:lang w:val="en-US"/>
              </w:rPr>
            </w:pPr>
          </w:p>
        </w:tc>
        <w:tc>
          <w:tcPr>
            <w:tcW w:w="1518" w:type="dxa"/>
            <w:shd w:val="clear" w:color="auto" w:fill="FFFFC4"/>
          </w:tcPr>
          <w:p w14:paraId="1F8968CC" w14:textId="77777777" w:rsidR="00EB33AE" w:rsidRPr="00624C44" w:rsidRDefault="00EB33AE" w:rsidP="00EB33AE">
            <w:pPr>
              <w:rPr>
                <w:lang w:val="en-US"/>
              </w:rPr>
            </w:pPr>
          </w:p>
        </w:tc>
      </w:tr>
      <w:tr w:rsidR="00EB33AE" w:rsidRPr="00624C44" w14:paraId="74CF702C" w14:textId="77777777" w:rsidTr="008D3801">
        <w:trPr>
          <w:cantSplit/>
          <w:trHeight w:val="286"/>
        </w:trPr>
        <w:tc>
          <w:tcPr>
            <w:tcW w:w="968" w:type="dxa"/>
            <w:vMerge/>
            <w:shd w:val="clear" w:color="auto" w:fill="FFFFC4"/>
          </w:tcPr>
          <w:p w14:paraId="35C66281" w14:textId="77777777" w:rsidR="00EB33AE" w:rsidRPr="00624C44" w:rsidRDefault="00EB33AE" w:rsidP="00EB33AE">
            <w:pPr>
              <w:rPr>
                <w:lang w:val="en-US"/>
              </w:rPr>
            </w:pPr>
          </w:p>
        </w:tc>
        <w:tc>
          <w:tcPr>
            <w:tcW w:w="1357" w:type="dxa"/>
            <w:vMerge/>
            <w:shd w:val="clear" w:color="auto" w:fill="FFFFC4"/>
          </w:tcPr>
          <w:p w14:paraId="16BDD07F" w14:textId="77777777" w:rsidR="00EB33AE" w:rsidRPr="00624C44" w:rsidRDefault="00EB33AE" w:rsidP="00EB33AE">
            <w:pPr>
              <w:rPr>
                <w:lang w:val="en-US"/>
              </w:rPr>
            </w:pPr>
          </w:p>
        </w:tc>
        <w:tc>
          <w:tcPr>
            <w:tcW w:w="1128" w:type="dxa"/>
            <w:vMerge/>
            <w:shd w:val="clear" w:color="auto" w:fill="FFFFC4"/>
          </w:tcPr>
          <w:p w14:paraId="0AF4659E" w14:textId="77777777" w:rsidR="00EB33AE" w:rsidRPr="00624C44" w:rsidRDefault="00EB33AE" w:rsidP="00EB33AE">
            <w:pPr>
              <w:rPr>
                <w:lang w:val="en-US"/>
              </w:rPr>
            </w:pPr>
          </w:p>
        </w:tc>
        <w:tc>
          <w:tcPr>
            <w:tcW w:w="830" w:type="dxa"/>
            <w:shd w:val="clear" w:color="auto" w:fill="FFFFC4"/>
          </w:tcPr>
          <w:p w14:paraId="5CEB0AD4" w14:textId="77777777" w:rsidR="00EB33AE" w:rsidRPr="00624C44" w:rsidRDefault="00EB33AE" w:rsidP="00EB33AE">
            <w:pPr>
              <w:rPr>
                <w:lang w:val="en-US"/>
              </w:rPr>
            </w:pPr>
            <w:r w:rsidRPr="00624C44">
              <w:rPr>
                <w:lang w:val="en-US"/>
              </w:rPr>
              <w:t>/lower</w:t>
            </w:r>
          </w:p>
        </w:tc>
        <w:tc>
          <w:tcPr>
            <w:tcW w:w="1657" w:type="dxa"/>
            <w:vMerge/>
            <w:shd w:val="clear" w:color="auto" w:fill="FFFFC4"/>
            <w:vAlign w:val="center"/>
          </w:tcPr>
          <w:p w14:paraId="400B5C34" w14:textId="77777777" w:rsidR="00EB33AE" w:rsidRPr="00624C44" w:rsidRDefault="00EB33AE" w:rsidP="00EB33AE">
            <w:pPr>
              <w:jc w:val="center"/>
              <w:rPr>
                <w:lang w:val="en-US"/>
              </w:rPr>
            </w:pPr>
          </w:p>
        </w:tc>
        <w:tc>
          <w:tcPr>
            <w:tcW w:w="1657" w:type="dxa"/>
            <w:shd w:val="clear" w:color="auto" w:fill="FFFFC4"/>
            <w:vAlign w:val="center"/>
          </w:tcPr>
          <w:p w14:paraId="0EDD1408" w14:textId="77777777" w:rsidR="00EB33AE" w:rsidRPr="00624C44" w:rsidRDefault="00EB33AE" w:rsidP="00EB33AE">
            <w:pPr>
              <w:rPr>
                <w:lang w:val="en-US"/>
              </w:rPr>
            </w:pPr>
          </w:p>
        </w:tc>
        <w:tc>
          <w:tcPr>
            <w:tcW w:w="1658" w:type="dxa"/>
            <w:shd w:val="clear" w:color="auto" w:fill="FFFFC4"/>
          </w:tcPr>
          <w:p w14:paraId="525621EA" w14:textId="77777777" w:rsidR="00EB33AE" w:rsidRPr="00624C44" w:rsidRDefault="00EB33AE" w:rsidP="00EB33AE">
            <w:pPr>
              <w:rPr>
                <w:lang w:val="en-US"/>
              </w:rPr>
            </w:pPr>
          </w:p>
        </w:tc>
        <w:tc>
          <w:tcPr>
            <w:tcW w:w="1518" w:type="dxa"/>
            <w:shd w:val="clear" w:color="auto" w:fill="FFFFC4"/>
          </w:tcPr>
          <w:p w14:paraId="4D5FF1E3" w14:textId="77777777" w:rsidR="00EB33AE" w:rsidRPr="00624C44" w:rsidRDefault="00EB33AE" w:rsidP="00EB33AE">
            <w:pPr>
              <w:rPr>
                <w:lang w:val="en-US"/>
              </w:rPr>
            </w:pPr>
          </w:p>
        </w:tc>
      </w:tr>
      <w:tr w:rsidR="00EB33AE" w:rsidRPr="00624C44" w14:paraId="281B0BA1" w14:textId="77777777" w:rsidTr="008D3801">
        <w:trPr>
          <w:cantSplit/>
          <w:trHeight w:val="286"/>
        </w:trPr>
        <w:tc>
          <w:tcPr>
            <w:tcW w:w="968" w:type="dxa"/>
            <w:vMerge/>
            <w:shd w:val="clear" w:color="auto" w:fill="FFFFC4"/>
          </w:tcPr>
          <w:p w14:paraId="550F389A" w14:textId="77777777" w:rsidR="00EB33AE" w:rsidRPr="00624C44" w:rsidRDefault="00EB33AE" w:rsidP="00EB33AE">
            <w:pPr>
              <w:rPr>
                <w:lang w:val="en-US"/>
              </w:rPr>
            </w:pPr>
          </w:p>
        </w:tc>
        <w:tc>
          <w:tcPr>
            <w:tcW w:w="1357" w:type="dxa"/>
            <w:vMerge/>
            <w:shd w:val="clear" w:color="auto" w:fill="FFFFC4"/>
          </w:tcPr>
          <w:p w14:paraId="43FB4616" w14:textId="77777777" w:rsidR="00EB33AE" w:rsidRPr="00624C44" w:rsidRDefault="00EB33AE" w:rsidP="00EB33AE">
            <w:pPr>
              <w:rPr>
                <w:lang w:val="en-US"/>
              </w:rPr>
            </w:pPr>
          </w:p>
        </w:tc>
        <w:tc>
          <w:tcPr>
            <w:tcW w:w="1128" w:type="dxa"/>
            <w:vMerge/>
            <w:shd w:val="clear" w:color="auto" w:fill="FFFFC4"/>
          </w:tcPr>
          <w:p w14:paraId="19BC812D" w14:textId="77777777" w:rsidR="00EB33AE" w:rsidRPr="00624C44" w:rsidRDefault="00EB33AE" w:rsidP="00EB33AE">
            <w:pPr>
              <w:rPr>
                <w:lang w:val="en-US"/>
              </w:rPr>
            </w:pPr>
          </w:p>
        </w:tc>
        <w:tc>
          <w:tcPr>
            <w:tcW w:w="830" w:type="dxa"/>
            <w:shd w:val="clear" w:color="auto" w:fill="FFFFC4"/>
          </w:tcPr>
          <w:p w14:paraId="6FB46440" w14:textId="77777777" w:rsidR="00EB33AE" w:rsidRPr="00624C44" w:rsidRDefault="00EB33AE" w:rsidP="00EB33AE">
            <w:pPr>
              <w:rPr>
                <w:b/>
                <w:color w:val="FF0000"/>
                <w:lang w:val="en-US"/>
              </w:rPr>
            </w:pPr>
            <w:r w:rsidRPr="00624C44">
              <w:rPr>
                <w:b/>
                <w:color w:val="FF0000"/>
                <w:lang w:val="en-US"/>
              </w:rPr>
              <w:t>/right</w:t>
            </w:r>
          </w:p>
        </w:tc>
        <w:tc>
          <w:tcPr>
            <w:tcW w:w="1657" w:type="dxa"/>
            <w:vMerge/>
            <w:shd w:val="clear" w:color="auto" w:fill="FFFFC4"/>
            <w:vAlign w:val="center"/>
          </w:tcPr>
          <w:p w14:paraId="7676E156" w14:textId="77777777" w:rsidR="00EB33AE" w:rsidRPr="00624C44" w:rsidRDefault="00EB33AE" w:rsidP="00EB33AE">
            <w:pPr>
              <w:jc w:val="center"/>
              <w:rPr>
                <w:lang w:val="en-US"/>
              </w:rPr>
            </w:pPr>
          </w:p>
        </w:tc>
        <w:tc>
          <w:tcPr>
            <w:tcW w:w="1657" w:type="dxa"/>
            <w:shd w:val="clear" w:color="auto" w:fill="FFFFC4"/>
            <w:vAlign w:val="center"/>
          </w:tcPr>
          <w:p w14:paraId="49AF8445" w14:textId="77777777" w:rsidR="00EB33AE" w:rsidRPr="00624C44" w:rsidRDefault="00EB33AE" w:rsidP="00EB33AE">
            <w:pPr>
              <w:rPr>
                <w:lang w:val="en-US"/>
              </w:rPr>
            </w:pPr>
            <w:r w:rsidRPr="00624C44">
              <w:rPr>
                <w:lang w:val="en-US"/>
              </w:rPr>
              <w:t>plays single notes and small chords</w:t>
            </w:r>
          </w:p>
        </w:tc>
        <w:tc>
          <w:tcPr>
            <w:tcW w:w="1658" w:type="dxa"/>
            <w:shd w:val="clear" w:color="auto" w:fill="FFFFC4"/>
          </w:tcPr>
          <w:p w14:paraId="6D7237C9" w14:textId="77777777" w:rsidR="00EB33AE" w:rsidRPr="00624C44" w:rsidRDefault="00EB33AE" w:rsidP="00EB33AE">
            <w:pPr>
              <w:rPr>
                <w:lang w:val="en-US"/>
              </w:rPr>
            </w:pPr>
          </w:p>
        </w:tc>
        <w:tc>
          <w:tcPr>
            <w:tcW w:w="1518" w:type="dxa"/>
            <w:shd w:val="clear" w:color="auto" w:fill="FFFFC4"/>
          </w:tcPr>
          <w:p w14:paraId="51D3095D" w14:textId="77777777" w:rsidR="00EB33AE" w:rsidRPr="00624C44" w:rsidRDefault="00EB33AE" w:rsidP="00EB33AE">
            <w:pPr>
              <w:rPr>
                <w:lang w:val="en-US"/>
              </w:rPr>
            </w:pPr>
          </w:p>
        </w:tc>
      </w:tr>
      <w:tr w:rsidR="00EB33AE" w:rsidRPr="00624C44" w14:paraId="728B85C8" w14:textId="77777777" w:rsidTr="008D3801">
        <w:trPr>
          <w:cantSplit/>
          <w:trHeight w:val="286"/>
        </w:trPr>
        <w:tc>
          <w:tcPr>
            <w:tcW w:w="968" w:type="dxa"/>
            <w:vMerge/>
            <w:shd w:val="clear" w:color="auto" w:fill="FFFFC4"/>
          </w:tcPr>
          <w:p w14:paraId="3099E6F9" w14:textId="77777777" w:rsidR="00EB33AE" w:rsidRPr="00624C44" w:rsidRDefault="00EB33AE" w:rsidP="00EB33AE">
            <w:pPr>
              <w:rPr>
                <w:lang w:val="en-US"/>
              </w:rPr>
            </w:pPr>
          </w:p>
        </w:tc>
        <w:tc>
          <w:tcPr>
            <w:tcW w:w="1357" w:type="dxa"/>
            <w:vMerge/>
            <w:shd w:val="clear" w:color="auto" w:fill="FFFFC4"/>
          </w:tcPr>
          <w:p w14:paraId="1B3E9CE0" w14:textId="77777777" w:rsidR="00EB33AE" w:rsidRPr="00624C44" w:rsidRDefault="00EB33AE" w:rsidP="00EB33AE">
            <w:pPr>
              <w:rPr>
                <w:lang w:val="en-US"/>
              </w:rPr>
            </w:pPr>
          </w:p>
        </w:tc>
        <w:tc>
          <w:tcPr>
            <w:tcW w:w="1128" w:type="dxa"/>
            <w:vMerge/>
            <w:shd w:val="clear" w:color="auto" w:fill="FFFFC4"/>
          </w:tcPr>
          <w:p w14:paraId="4C14FC9D" w14:textId="77777777" w:rsidR="00EB33AE" w:rsidRPr="00624C44" w:rsidRDefault="00EB33AE" w:rsidP="00EB33AE">
            <w:pPr>
              <w:rPr>
                <w:lang w:val="en-US"/>
              </w:rPr>
            </w:pPr>
          </w:p>
        </w:tc>
        <w:tc>
          <w:tcPr>
            <w:tcW w:w="830" w:type="dxa"/>
            <w:shd w:val="clear" w:color="auto" w:fill="FFFFC4"/>
          </w:tcPr>
          <w:p w14:paraId="5C2BF890" w14:textId="77777777" w:rsidR="00EB33AE" w:rsidRPr="00624C44" w:rsidRDefault="00EB33AE" w:rsidP="00EB33AE">
            <w:pPr>
              <w:rPr>
                <w:b/>
                <w:color w:val="FF0000"/>
                <w:lang w:val="en-US"/>
              </w:rPr>
            </w:pPr>
            <w:r w:rsidRPr="00624C44">
              <w:rPr>
                <w:b/>
                <w:color w:val="FF0000"/>
                <w:lang w:val="en-US"/>
              </w:rPr>
              <w:t>/left</w:t>
            </w:r>
          </w:p>
        </w:tc>
        <w:tc>
          <w:tcPr>
            <w:tcW w:w="1657" w:type="dxa"/>
            <w:vMerge/>
            <w:shd w:val="clear" w:color="auto" w:fill="FFFFC4"/>
            <w:vAlign w:val="center"/>
          </w:tcPr>
          <w:p w14:paraId="1DEB8AE0" w14:textId="77777777" w:rsidR="00EB33AE" w:rsidRPr="00624C44" w:rsidRDefault="00EB33AE" w:rsidP="00EB33AE">
            <w:pPr>
              <w:jc w:val="center"/>
              <w:rPr>
                <w:lang w:val="en-US"/>
              </w:rPr>
            </w:pPr>
          </w:p>
        </w:tc>
        <w:tc>
          <w:tcPr>
            <w:tcW w:w="1657" w:type="dxa"/>
            <w:shd w:val="clear" w:color="auto" w:fill="FFFFC4"/>
            <w:vAlign w:val="center"/>
          </w:tcPr>
          <w:p w14:paraId="703B6FB1" w14:textId="77777777" w:rsidR="00EB33AE" w:rsidRPr="00624C44" w:rsidRDefault="00EB33AE" w:rsidP="00EB33AE">
            <w:pPr>
              <w:rPr>
                <w:lang w:val="en-US"/>
              </w:rPr>
            </w:pPr>
            <w:r w:rsidRPr="00624C44">
              <w:rPr>
                <w:lang w:val="en-US"/>
              </w:rPr>
              <w:t>plays single notes and small chords</w:t>
            </w:r>
          </w:p>
        </w:tc>
        <w:tc>
          <w:tcPr>
            <w:tcW w:w="1658" w:type="dxa"/>
            <w:shd w:val="clear" w:color="auto" w:fill="FFFFC4"/>
          </w:tcPr>
          <w:p w14:paraId="3338BB9C" w14:textId="77777777" w:rsidR="00EB33AE" w:rsidRPr="00624C44" w:rsidRDefault="00EB33AE" w:rsidP="00EB33AE">
            <w:pPr>
              <w:rPr>
                <w:lang w:val="en-US"/>
              </w:rPr>
            </w:pPr>
          </w:p>
        </w:tc>
        <w:tc>
          <w:tcPr>
            <w:tcW w:w="1518" w:type="dxa"/>
            <w:shd w:val="clear" w:color="auto" w:fill="FFFFC4"/>
          </w:tcPr>
          <w:p w14:paraId="22820F23" w14:textId="77777777" w:rsidR="00EB33AE" w:rsidRPr="00624C44" w:rsidRDefault="00EB33AE" w:rsidP="00EB33AE">
            <w:pPr>
              <w:rPr>
                <w:lang w:val="en-US"/>
              </w:rPr>
            </w:pPr>
          </w:p>
        </w:tc>
      </w:tr>
      <w:tr w:rsidR="00EB33AE" w:rsidRPr="00624C44" w14:paraId="184C8944" w14:textId="77777777" w:rsidTr="008D3801">
        <w:trPr>
          <w:cantSplit/>
          <w:trHeight w:val="286"/>
        </w:trPr>
        <w:tc>
          <w:tcPr>
            <w:tcW w:w="968" w:type="dxa"/>
            <w:vMerge/>
            <w:shd w:val="clear" w:color="auto" w:fill="FFFFC4"/>
          </w:tcPr>
          <w:p w14:paraId="6D984237" w14:textId="77777777" w:rsidR="00EB33AE" w:rsidRPr="00624C44" w:rsidRDefault="00EB33AE" w:rsidP="00EB33AE">
            <w:pPr>
              <w:rPr>
                <w:lang w:val="en-US"/>
              </w:rPr>
            </w:pPr>
          </w:p>
        </w:tc>
        <w:tc>
          <w:tcPr>
            <w:tcW w:w="1357" w:type="dxa"/>
            <w:vMerge w:val="restart"/>
            <w:shd w:val="clear" w:color="auto" w:fill="FFFFC4"/>
          </w:tcPr>
          <w:p w14:paraId="05311BDD" w14:textId="77777777" w:rsidR="00EB33AE" w:rsidRPr="00624C44" w:rsidRDefault="00EB33AE" w:rsidP="00EB33AE">
            <w:pPr>
              <w:rPr>
                <w:b/>
                <w:color w:val="FF0000"/>
                <w:lang w:val="en-US"/>
              </w:rPr>
            </w:pPr>
            <w:r w:rsidRPr="00624C44">
              <w:rPr>
                <w:b/>
                <w:color w:val="FF0000"/>
                <w:lang w:val="en-US"/>
              </w:rPr>
              <w:t>/normal</w:t>
            </w:r>
          </w:p>
        </w:tc>
        <w:tc>
          <w:tcPr>
            <w:tcW w:w="1128" w:type="dxa"/>
            <w:vMerge w:val="restart"/>
            <w:shd w:val="clear" w:color="auto" w:fill="FFFFC4"/>
          </w:tcPr>
          <w:p w14:paraId="4806A5B5" w14:textId="77777777" w:rsidR="00EB33AE" w:rsidRPr="00624C44" w:rsidRDefault="00EB33AE" w:rsidP="00EB33AE">
            <w:pPr>
              <w:rPr>
                <w:b/>
                <w:color w:val="FF0000"/>
                <w:lang w:val="en-US"/>
              </w:rPr>
            </w:pPr>
            <w:r w:rsidRPr="00624C44">
              <w:rPr>
                <w:b/>
                <w:color w:val="FF0000"/>
                <w:lang w:val="en-US"/>
              </w:rPr>
              <w:t>/hand</w:t>
            </w:r>
          </w:p>
        </w:tc>
        <w:tc>
          <w:tcPr>
            <w:tcW w:w="830" w:type="dxa"/>
            <w:shd w:val="clear" w:color="auto" w:fill="FFFFC4"/>
          </w:tcPr>
          <w:p w14:paraId="420FE1FA" w14:textId="77777777" w:rsidR="00EB33AE" w:rsidRPr="00624C44" w:rsidRDefault="00EB33AE" w:rsidP="00EB33AE">
            <w:pPr>
              <w:rPr>
                <w:b/>
                <w:color w:val="FF0000"/>
                <w:lang w:val="en-US"/>
              </w:rPr>
            </w:pPr>
            <w:r w:rsidRPr="00624C44">
              <w:rPr>
                <w:b/>
                <w:color w:val="FF0000"/>
                <w:lang w:val="en-US"/>
              </w:rPr>
              <w:t>/left</w:t>
            </w:r>
          </w:p>
        </w:tc>
        <w:tc>
          <w:tcPr>
            <w:tcW w:w="1657" w:type="dxa"/>
            <w:vMerge w:val="restart"/>
            <w:shd w:val="clear" w:color="auto" w:fill="FFFFC4"/>
            <w:vAlign w:val="center"/>
          </w:tcPr>
          <w:p w14:paraId="765D09C3" w14:textId="77777777" w:rsidR="00EB33AE" w:rsidRPr="00624C44" w:rsidRDefault="00EB33AE" w:rsidP="00EB33AE">
            <w:pPr>
              <w:jc w:val="center"/>
              <w:rPr>
                <w:lang w:val="en-US"/>
              </w:rPr>
            </w:pPr>
            <w:r w:rsidRPr="00624C44">
              <w:rPr>
                <w:lang w:val="en-US"/>
              </w:rPr>
              <w:t>plays music</w:t>
            </w:r>
          </w:p>
        </w:tc>
        <w:tc>
          <w:tcPr>
            <w:tcW w:w="1657" w:type="dxa"/>
            <w:shd w:val="clear" w:color="auto" w:fill="FFFFC4"/>
            <w:vAlign w:val="center"/>
          </w:tcPr>
          <w:p w14:paraId="6A4C64CA" w14:textId="77777777" w:rsidR="00EB33AE" w:rsidRPr="00624C44" w:rsidRDefault="00EB33AE" w:rsidP="00EB33AE">
            <w:pPr>
              <w:rPr>
                <w:lang w:val="en-US"/>
              </w:rPr>
            </w:pPr>
            <w:r w:rsidRPr="00624C44">
              <w:rPr>
                <w:lang w:val="en-US"/>
              </w:rPr>
              <w:t>plays music</w:t>
            </w:r>
          </w:p>
        </w:tc>
        <w:tc>
          <w:tcPr>
            <w:tcW w:w="1658" w:type="dxa"/>
            <w:shd w:val="clear" w:color="auto" w:fill="FFFFC4"/>
            <w:vAlign w:val="center"/>
          </w:tcPr>
          <w:p w14:paraId="0FC38967" w14:textId="77777777" w:rsidR="00EB33AE" w:rsidRPr="00624C44" w:rsidRDefault="00EB33AE" w:rsidP="00EB33AE">
            <w:pPr>
              <w:rPr>
                <w:lang w:val="en-US"/>
              </w:rPr>
            </w:pPr>
          </w:p>
        </w:tc>
        <w:tc>
          <w:tcPr>
            <w:tcW w:w="1518" w:type="dxa"/>
            <w:shd w:val="clear" w:color="auto" w:fill="FFFFC4"/>
            <w:vAlign w:val="center"/>
          </w:tcPr>
          <w:p w14:paraId="5B7AFD19" w14:textId="77777777" w:rsidR="00EB33AE" w:rsidRPr="00624C44" w:rsidRDefault="00EB33AE" w:rsidP="00EB33AE">
            <w:pPr>
              <w:rPr>
                <w:lang w:val="en-US"/>
              </w:rPr>
            </w:pPr>
          </w:p>
        </w:tc>
      </w:tr>
      <w:tr w:rsidR="00EB33AE" w:rsidRPr="00624C44" w14:paraId="4B8702DE" w14:textId="77777777" w:rsidTr="008D3801">
        <w:trPr>
          <w:cantSplit/>
          <w:trHeight w:val="286"/>
        </w:trPr>
        <w:tc>
          <w:tcPr>
            <w:tcW w:w="968" w:type="dxa"/>
            <w:vMerge/>
            <w:shd w:val="clear" w:color="auto" w:fill="FFFFC4"/>
          </w:tcPr>
          <w:p w14:paraId="4B3ABFBB" w14:textId="77777777" w:rsidR="00EB33AE" w:rsidRPr="00624C44" w:rsidRDefault="00EB33AE" w:rsidP="00EB33AE">
            <w:pPr>
              <w:rPr>
                <w:lang w:val="en-US"/>
              </w:rPr>
            </w:pPr>
          </w:p>
        </w:tc>
        <w:tc>
          <w:tcPr>
            <w:tcW w:w="1357" w:type="dxa"/>
            <w:vMerge/>
            <w:shd w:val="clear" w:color="auto" w:fill="FFFFC4"/>
          </w:tcPr>
          <w:p w14:paraId="27DA5475" w14:textId="77777777" w:rsidR="00EB33AE" w:rsidRPr="00624C44" w:rsidRDefault="00EB33AE" w:rsidP="00EB33AE">
            <w:pPr>
              <w:rPr>
                <w:b/>
                <w:color w:val="FF0000"/>
                <w:lang w:val="en-US"/>
              </w:rPr>
            </w:pPr>
          </w:p>
        </w:tc>
        <w:tc>
          <w:tcPr>
            <w:tcW w:w="1128" w:type="dxa"/>
            <w:vMerge/>
            <w:shd w:val="clear" w:color="auto" w:fill="FFFFC4"/>
          </w:tcPr>
          <w:p w14:paraId="7DE6D914" w14:textId="77777777" w:rsidR="00EB33AE" w:rsidRPr="00624C44" w:rsidRDefault="00EB33AE" w:rsidP="00EB33AE">
            <w:pPr>
              <w:rPr>
                <w:b/>
                <w:color w:val="FF0000"/>
                <w:lang w:val="en-US"/>
              </w:rPr>
            </w:pPr>
          </w:p>
        </w:tc>
        <w:tc>
          <w:tcPr>
            <w:tcW w:w="830" w:type="dxa"/>
            <w:shd w:val="clear" w:color="auto" w:fill="FFFFC4"/>
          </w:tcPr>
          <w:p w14:paraId="1C22C689" w14:textId="77777777" w:rsidR="00EB33AE" w:rsidRPr="00624C44" w:rsidRDefault="00EB33AE" w:rsidP="00EB33AE">
            <w:pPr>
              <w:rPr>
                <w:b/>
                <w:color w:val="FF0000"/>
                <w:lang w:val="en-US"/>
              </w:rPr>
            </w:pPr>
            <w:r w:rsidRPr="00624C44">
              <w:rPr>
                <w:b/>
                <w:color w:val="FF0000"/>
                <w:lang w:val="en-US"/>
              </w:rPr>
              <w:t>/right</w:t>
            </w:r>
          </w:p>
        </w:tc>
        <w:tc>
          <w:tcPr>
            <w:tcW w:w="1657" w:type="dxa"/>
            <w:vMerge/>
            <w:shd w:val="clear" w:color="auto" w:fill="FFFFC4"/>
          </w:tcPr>
          <w:p w14:paraId="7D272964" w14:textId="77777777" w:rsidR="00EB33AE" w:rsidRPr="00624C44" w:rsidRDefault="00EB33AE" w:rsidP="00EB33AE">
            <w:pPr>
              <w:rPr>
                <w:lang w:val="en-US"/>
              </w:rPr>
            </w:pPr>
          </w:p>
        </w:tc>
        <w:tc>
          <w:tcPr>
            <w:tcW w:w="1657" w:type="dxa"/>
            <w:shd w:val="clear" w:color="auto" w:fill="FFFFC4"/>
          </w:tcPr>
          <w:p w14:paraId="626BE74C" w14:textId="77777777" w:rsidR="00EB33AE" w:rsidRPr="00624C44" w:rsidRDefault="00EB33AE" w:rsidP="00EB33AE">
            <w:pPr>
              <w:rPr>
                <w:lang w:val="en-US"/>
              </w:rPr>
            </w:pPr>
            <w:r w:rsidRPr="00624C44">
              <w:rPr>
                <w:lang w:val="en-US"/>
              </w:rPr>
              <w:t>plays music</w:t>
            </w:r>
          </w:p>
        </w:tc>
        <w:tc>
          <w:tcPr>
            <w:tcW w:w="1658" w:type="dxa"/>
            <w:shd w:val="clear" w:color="auto" w:fill="FFFFC4"/>
          </w:tcPr>
          <w:p w14:paraId="6095461E" w14:textId="77777777" w:rsidR="00EB33AE" w:rsidRPr="00624C44" w:rsidRDefault="00EB33AE" w:rsidP="00EB33AE">
            <w:pPr>
              <w:rPr>
                <w:lang w:val="en-US"/>
              </w:rPr>
            </w:pPr>
          </w:p>
        </w:tc>
        <w:tc>
          <w:tcPr>
            <w:tcW w:w="1518" w:type="dxa"/>
            <w:shd w:val="clear" w:color="auto" w:fill="FFFFC4"/>
          </w:tcPr>
          <w:p w14:paraId="59AFE23C" w14:textId="77777777" w:rsidR="00EB33AE" w:rsidRPr="00624C44" w:rsidRDefault="00EB33AE" w:rsidP="00EB33AE">
            <w:pPr>
              <w:rPr>
                <w:lang w:val="en-US"/>
              </w:rPr>
            </w:pPr>
          </w:p>
        </w:tc>
      </w:tr>
      <w:tr w:rsidR="00EB33AE" w:rsidRPr="00624C44" w14:paraId="45D1BDA2" w14:textId="77777777" w:rsidTr="008D3801">
        <w:trPr>
          <w:cantSplit/>
          <w:trHeight w:val="286"/>
        </w:trPr>
        <w:tc>
          <w:tcPr>
            <w:tcW w:w="968" w:type="dxa"/>
            <w:vMerge/>
            <w:shd w:val="clear" w:color="auto" w:fill="FFFFC4"/>
          </w:tcPr>
          <w:p w14:paraId="1585EE25" w14:textId="77777777" w:rsidR="00EB33AE" w:rsidRPr="00624C44" w:rsidRDefault="00EB33AE" w:rsidP="00EB33AE">
            <w:pPr>
              <w:rPr>
                <w:lang w:val="en-US"/>
              </w:rPr>
            </w:pPr>
          </w:p>
        </w:tc>
        <w:tc>
          <w:tcPr>
            <w:tcW w:w="1357" w:type="dxa"/>
            <w:vMerge/>
            <w:shd w:val="clear" w:color="auto" w:fill="FFFFC4"/>
          </w:tcPr>
          <w:p w14:paraId="4E0DBFB5" w14:textId="77777777" w:rsidR="00EB33AE" w:rsidRPr="00624C44" w:rsidRDefault="00EB33AE" w:rsidP="00EB33AE">
            <w:pPr>
              <w:rPr>
                <w:b/>
                <w:color w:val="FF0000"/>
                <w:lang w:val="en-US"/>
              </w:rPr>
            </w:pPr>
          </w:p>
        </w:tc>
        <w:tc>
          <w:tcPr>
            <w:tcW w:w="1128" w:type="dxa"/>
            <w:shd w:val="clear" w:color="auto" w:fill="FFFFC4"/>
          </w:tcPr>
          <w:p w14:paraId="00805A6D" w14:textId="77777777" w:rsidR="00EB33AE" w:rsidRPr="00624C44" w:rsidRDefault="00EB33AE" w:rsidP="00EB33AE">
            <w:pPr>
              <w:rPr>
                <w:b/>
                <w:color w:val="FF0000"/>
                <w:lang w:val="en-US"/>
              </w:rPr>
            </w:pPr>
            <w:r w:rsidRPr="00624C44">
              <w:rPr>
                <w:b/>
                <w:color w:val="FF0000"/>
                <w:lang w:val="en-US"/>
              </w:rPr>
              <w:t>/head</w:t>
            </w:r>
          </w:p>
        </w:tc>
        <w:tc>
          <w:tcPr>
            <w:tcW w:w="830" w:type="dxa"/>
            <w:shd w:val="clear" w:color="auto" w:fill="FFFFC4"/>
          </w:tcPr>
          <w:p w14:paraId="5719A8A4" w14:textId="77777777" w:rsidR="00EB33AE" w:rsidRPr="00624C44" w:rsidRDefault="00EB33AE" w:rsidP="00EB33AE">
            <w:pPr>
              <w:rPr>
                <w:lang w:val="en-US"/>
              </w:rPr>
            </w:pPr>
          </w:p>
        </w:tc>
        <w:tc>
          <w:tcPr>
            <w:tcW w:w="1657" w:type="dxa"/>
            <w:vMerge/>
            <w:shd w:val="clear" w:color="auto" w:fill="FFFFC4"/>
          </w:tcPr>
          <w:p w14:paraId="0E677965" w14:textId="77777777" w:rsidR="00EB33AE" w:rsidRPr="00624C44" w:rsidRDefault="00EB33AE" w:rsidP="00EB33AE">
            <w:pPr>
              <w:rPr>
                <w:lang w:val="en-US"/>
              </w:rPr>
            </w:pPr>
          </w:p>
        </w:tc>
        <w:tc>
          <w:tcPr>
            <w:tcW w:w="1657" w:type="dxa"/>
            <w:shd w:val="clear" w:color="auto" w:fill="FFFFC4"/>
          </w:tcPr>
          <w:p w14:paraId="32A8C027" w14:textId="77777777" w:rsidR="00EB33AE" w:rsidRPr="00624C44" w:rsidRDefault="00EB33AE" w:rsidP="00EB33AE">
            <w:pPr>
              <w:rPr>
                <w:lang w:val="en-US"/>
              </w:rPr>
            </w:pPr>
            <w:r w:rsidRPr="00624C44">
              <w:rPr>
                <w:lang w:val="en-US"/>
              </w:rPr>
              <w:t>plays music (could be random L/R, or something special)</w:t>
            </w:r>
          </w:p>
        </w:tc>
        <w:tc>
          <w:tcPr>
            <w:tcW w:w="1658" w:type="dxa"/>
            <w:shd w:val="clear" w:color="auto" w:fill="FFFFC4"/>
          </w:tcPr>
          <w:p w14:paraId="0EE0754F" w14:textId="77777777" w:rsidR="00EB33AE" w:rsidRPr="00624C44" w:rsidRDefault="00EB33AE" w:rsidP="00EB33AE">
            <w:pPr>
              <w:rPr>
                <w:lang w:val="en-US"/>
              </w:rPr>
            </w:pPr>
          </w:p>
        </w:tc>
        <w:tc>
          <w:tcPr>
            <w:tcW w:w="1518" w:type="dxa"/>
            <w:shd w:val="clear" w:color="auto" w:fill="FFFFC4"/>
          </w:tcPr>
          <w:p w14:paraId="540102B5" w14:textId="77777777" w:rsidR="00EB33AE" w:rsidRPr="00624C44" w:rsidRDefault="00EB33AE" w:rsidP="00EB33AE">
            <w:pPr>
              <w:rPr>
                <w:lang w:val="en-US"/>
              </w:rPr>
            </w:pPr>
          </w:p>
        </w:tc>
      </w:tr>
      <w:tr w:rsidR="00EB33AE" w:rsidRPr="00624C44" w14:paraId="4EBA4D99" w14:textId="77777777" w:rsidTr="008D3801">
        <w:trPr>
          <w:cantSplit/>
          <w:trHeight w:val="286"/>
        </w:trPr>
        <w:tc>
          <w:tcPr>
            <w:tcW w:w="968" w:type="dxa"/>
            <w:vMerge/>
            <w:shd w:val="clear" w:color="auto" w:fill="FFFFC4"/>
          </w:tcPr>
          <w:p w14:paraId="1A64CE90" w14:textId="77777777" w:rsidR="00EB33AE" w:rsidRPr="00624C44" w:rsidRDefault="00EB33AE" w:rsidP="00EB33AE">
            <w:pPr>
              <w:rPr>
                <w:lang w:val="en-US"/>
              </w:rPr>
            </w:pPr>
          </w:p>
        </w:tc>
        <w:tc>
          <w:tcPr>
            <w:tcW w:w="1357" w:type="dxa"/>
            <w:vMerge/>
            <w:shd w:val="clear" w:color="auto" w:fill="FFFFC4"/>
          </w:tcPr>
          <w:p w14:paraId="28553491" w14:textId="77777777" w:rsidR="00EB33AE" w:rsidRPr="00624C44" w:rsidRDefault="00EB33AE" w:rsidP="00EB33AE">
            <w:pPr>
              <w:rPr>
                <w:lang w:val="en-US"/>
              </w:rPr>
            </w:pPr>
          </w:p>
        </w:tc>
        <w:tc>
          <w:tcPr>
            <w:tcW w:w="1128" w:type="dxa"/>
            <w:vMerge w:val="restart"/>
            <w:shd w:val="clear" w:color="auto" w:fill="FFFFC4"/>
          </w:tcPr>
          <w:p w14:paraId="67CE78BD" w14:textId="77777777" w:rsidR="00EB33AE" w:rsidRPr="00624C44" w:rsidRDefault="00EB33AE" w:rsidP="00EB33AE">
            <w:pPr>
              <w:rPr>
                <w:szCs w:val="20"/>
                <w:lang w:val="en-US"/>
              </w:rPr>
            </w:pPr>
            <w:r w:rsidRPr="00624C44">
              <w:rPr>
                <w:szCs w:val="20"/>
                <w:lang w:val="en-US"/>
              </w:rPr>
              <w:t>/leg</w:t>
            </w:r>
          </w:p>
        </w:tc>
        <w:tc>
          <w:tcPr>
            <w:tcW w:w="830" w:type="dxa"/>
            <w:shd w:val="clear" w:color="auto" w:fill="FFFFC4"/>
          </w:tcPr>
          <w:p w14:paraId="76FAD13C" w14:textId="77777777" w:rsidR="00EB33AE" w:rsidRPr="00624C44" w:rsidRDefault="00EB33AE" w:rsidP="00EB33AE">
            <w:pPr>
              <w:rPr>
                <w:szCs w:val="20"/>
                <w:lang w:val="en-US"/>
              </w:rPr>
            </w:pPr>
            <w:r w:rsidRPr="00624C44">
              <w:rPr>
                <w:szCs w:val="20"/>
                <w:lang w:val="en-US"/>
              </w:rPr>
              <w:t>/left</w:t>
            </w:r>
          </w:p>
        </w:tc>
        <w:tc>
          <w:tcPr>
            <w:tcW w:w="1657" w:type="dxa"/>
            <w:vMerge/>
            <w:shd w:val="clear" w:color="auto" w:fill="FFFFC4"/>
          </w:tcPr>
          <w:p w14:paraId="0F39DE31" w14:textId="77777777" w:rsidR="00EB33AE" w:rsidRPr="00624C44" w:rsidRDefault="00EB33AE" w:rsidP="00EB33AE">
            <w:pPr>
              <w:rPr>
                <w:szCs w:val="20"/>
                <w:lang w:val="en-US"/>
              </w:rPr>
            </w:pPr>
          </w:p>
        </w:tc>
        <w:tc>
          <w:tcPr>
            <w:tcW w:w="1657" w:type="dxa"/>
            <w:shd w:val="clear" w:color="auto" w:fill="FFFFC4"/>
          </w:tcPr>
          <w:p w14:paraId="3A0DA6CA" w14:textId="77777777" w:rsidR="00EB33AE" w:rsidRPr="00624C44" w:rsidRDefault="00EB33AE" w:rsidP="00EB33AE">
            <w:pPr>
              <w:rPr>
                <w:szCs w:val="20"/>
                <w:lang w:val="en-US"/>
              </w:rPr>
            </w:pPr>
          </w:p>
        </w:tc>
        <w:tc>
          <w:tcPr>
            <w:tcW w:w="1658" w:type="dxa"/>
            <w:shd w:val="clear" w:color="auto" w:fill="FFFFC4"/>
          </w:tcPr>
          <w:p w14:paraId="38C45492" w14:textId="77777777" w:rsidR="00EB33AE" w:rsidRPr="00624C44" w:rsidRDefault="00EB33AE" w:rsidP="00EB33AE">
            <w:pPr>
              <w:rPr>
                <w:szCs w:val="20"/>
                <w:lang w:val="en-US"/>
              </w:rPr>
            </w:pPr>
          </w:p>
        </w:tc>
        <w:tc>
          <w:tcPr>
            <w:tcW w:w="1518" w:type="dxa"/>
            <w:shd w:val="clear" w:color="auto" w:fill="FFFFC4"/>
          </w:tcPr>
          <w:p w14:paraId="5EED3FED" w14:textId="77777777" w:rsidR="00EB33AE" w:rsidRPr="00624C44" w:rsidRDefault="00EB33AE" w:rsidP="00EB33AE">
            <w:pPr>
              <w:rPr>
                <w:szCs w:val="20"/>
                <w:lang w:val="en-US"/>
              </w:rPr>
            </w:pPr>
          </w:p>
        </w:tc>
      </w:tr>
      <w:tr w:rsidR="00EB33AE" w:rsidRPr="00624C44" w14:paraId="500B6614" w14:textId="77777777" w:rsidTr="008D3801">
        <w:trPr>
          <w:cantSplit/>
          <w:trHeight w:val="63"/>
        </w:trPr>
        <w:tc>
          <w:tcPr>
            <w:tcW w:w="968" w:type="dxa"/>
            <w:vMerge/>
            <w:shd w:val="clear" w:color="auto" w:fill="FFFFC4"/>
          </w:tcPr>
          <w:p w14:paraId="5C3FD300" w14:textId="77777777" w:rsidR="00EB33AE" w:rsidRPr="00624C44" w:rsidRDefault="00EB33AE" w:rsidP="00EB33AE">
            <w:pPr>
              <w:rPr>
                <w:lang w:val="en-US"/>
              </w:rPr>
            </w:pPr>
          </w:p>
        </w:tc>
        <w:tc>
          <w:tcPr>
            <w:tcW w:w="1357" w:type="dxa"/>
            <w:vMerge/>
            <w:shd w:val="clear" w:color="auto" w:fill="FFFFC4"/>
          </w:tcPr>
          <w:p w14:paraId="178EA0D6" w14:textId="77777777" w:rsidR="00EB33AE" w:rsidRPr="00624C44" w:rsidRDefault="00EB33AE" w:rsidP="00EB33AE">
            <w:pPr>
              <w:rPr>
                <w:lang w:val="en-US"/>
              </w:rPr>
            </w:pPr>
          </w:p>
        </w:tc>
        <w:tc>
          <w:tcPr>
            <w:tcW w:w="1128" w:type="dxa"/>
            <w:vMerge/>
            <w:shd w:val="clear" w:color="auto" w:fill="FFFFC4"/>
          </w:tcPr>
          <w:p w14:paraId="55BCF28E" w14:textId="77777777" w:rsidR="00EB33AE" w:rsidRPr="00624C44" w:rsidRDefault="00EB33AE" w:rsidP="00EB33AE">
            <w:pPr>
              <w:rPr>
                <w:szCs w:val="20"/>
                <w:lang w:val="en-US"/>
              </w:rPr>
            </w:pPr>
          </w:p>
        </w:tc>
        <w:tc>
          <w:tcPr>
            <w:tcW w:w="830" w:type="dxa"/>
            <w:shd w:val="clear" w:color="auto" w:fill="FFFFC4"/>
          </w:tcPr>
          <w:p w14:paraId="4CB20FFF" w14:textId="77777777" w:rsidR="00EB33AE" w:rsidRPr="00624C44" w:rsidRDefault="00EB33AE" w:rsidP="00EB33AE">
            <w:pPr>
              <w:rPr>
                <w:szCs w:val="20"/>
                <w:lang w:val="en-US"/>
              </w:rPr>
            </w:pPr>
            <w:r w:rsidRPr="00624C44">
              <w:rPr>
                <w:szCs w:val="20"/>
                <w:lang w:val="en-US"/>
              </w:rPr>
              <w:t>/right</w:t>
            </w:r>
          </w:p>
        </w:tc>
        <w:tc>
          <w:tcPr>
            <w:tcW w:w="1657" w:type="dxa"/>
            <w:vMerge/>
            <w:shd w:val="clear" w:color="auto" w:fill="FFFFC4"/>
          </w:tcPr>
          <w:p w14:paraId="661C7E61" w14:textId="77777777" w:rsidR="00EB33AE" w:rsidRPr="00624C44" w:rsidRDefault="00EB33AE" w:rsidP="00EB33AE">
            <w:pPr>
              <w:rPr>
                <w:szCs w:val="20"/>
                <w:lang w:val="en-US"/>
              </w:rPr>
            </w:pPr>
          </w:p>
        </w:tc>
        <w:tc>
          <w:tcPr>
            <w:tcW w:w="1657" w:type="dxa"/>
            <w:shd w:val="clear" w:color="auto" w:fill="FFFFC4"/>
          </w:tcPr>
          <w:p w14:paraId="6E2939C9" w14:textId="77777777" w:rsidR="00EB33AE" w:rsidRPr="00624C44" w:rsidRDefault="00EB33AE" w:rsidP="00EB33AE">
            <w:pPr>
              <w:rPr>
                <w:szCs w:val="20"/>
                <w:lang w:val="en-US"/>
              </w:rPr>
            </w:pPr>
          </w:p>
        </w:tc>
        <w:tc>
          <w:tcPr>
            <w:tcW w:w="1658" w:type="dxa"/>
            <w:shd w:val="clear" w:color="auto" w:fill="FFFFC4"/>
          </w:tcPr>
          <w:p w14:paraId="3E9AB919" w14:textId="77777777" w:rsidR="00EB33AE" w:rsidRPr="00624C44" w:rsidRDefault="00EB33AE" w:rsidP="00EB33AE">
            <w:pPr>
              <w:rPr>
                <w:szCs w:val="20"/>
                <w:lang w:val="en-US"/>
              </w:rPr>
            </w:pPr>
          </w:p>
        </w:tc>
        <w:tc>
          <w:tcPr>
            <w:tcW w:w="1518" w:type="dxa"/>
            <w:shd w:val="clear" w:color="auto" w:fill="FFFFC4"/>
          </w:tcPr>
          <w:p w14:paraId="50BBCF45" w14:textId="77777777" w:rsidR="00EB33AE" w:rsidRPr="00624C44" w:rsidRDefault="00EB33AE" w:rsidP="00EB33AE">
            <w:pPr>
              <w:rPr>
                <w:szCs w:val="20"/>
                <w:lang w:val="en-US"/>
              </w:rPr>
            </w:pPr>
          </w:p>
        </w:tc>
      </w:tr>
      <w:tr w:rsidR="00EB33AE" w:rsidRPr="00624C44" w14:paraId="5DF02EB7" w14:textId="77777777" w:rsidTr="008D3801">
        <w:trPr>
          <w:cantSplit/>
          <w:trHeight w:val="55"/>
        </w:trPr>
        <w:tc>
          <w:tcPr>
            <w:tcW w:w="968" w:type="dxa"/>
            <w:vMerge/>
            <w:shd w:val="clear" w:color="auto" w:fill="FFFFC4"/>
          </w:tcPr>
          <w:p w14:paraId="6057E933" w14:textId="77777777" w:rsidR="00EB33AE" w:rsidRPr="00624C44" w:rsidRDefault="00EB33AE" w:rsidP="00EB33AE">
            <w:pPr>
              <w:rPr>
                <w:lang w:val="en-US"/>
              </w:rPr>
            </w:pPr>
          </w:p>
        </w:tc>
        <w:tc>
          <w:tcPr>
            <w:tcW w:w="1357" w:type="dxa"/>
            <w:vMerge/>
            <w:shd w:val="clear" w:color="auto" w:fill="FFFFC4"/>
          </w:tcPr>
          <w:p w14:paraId="279A44DC" w14:textId="77777777" w:rsidR="00EB33AE" w:rsidRPr="00624C44" w:rsidRDefault="00EB33AE" w:rsidP="00EB33AE">
            <w:pPr>
              <w:rPr>
                <w:lang w:val="en-US"/>
              </w:rPr>
            </w:pPr>
          </w:p>
        </w:tc>
        <w:tc>
          <w:tcPr>
            <w:tcW w:w="1128" w:type="dxa"/>
            <w:vMerge w:val="restart"/>
            <w:shd w:val="clear" w:color="auto" w:fill="FFFFC4"/>
          </w:tcPr>
          <w:p w14:paraId="64508502" w14:textId="77777777" w:rsidR="00EB33AE" w:rsidRPr="00624C44" w:rsidRDefault="00EB33AE" w:rsidP="00EB33AE">
            <w:pPr>
              <w:rPr>
                <w:lang w:val="en-US"/>
              </w:rPr>
            </w:pPr>
            <w:r w:rsidRPr="00624C44">
              <w:rPr>
                <w:lang w:val="en-US"/>
              </w:rPr>
              <w:t>/body</w:t>
            </w:r>
          </w:p>
        </w:tc>
        <w:tc>
          <w:tcPr>
            <w:tcW w:w="830" w:type="dxa"/>
            <w:shd w:val="clear" w:color="auto" w:fill="FFFFC4"/>
          </w:tcPr>
          <w:p w14:paraId="000B9CCF" w14:textId="77777777" w:rsidR="00EB33AE" w:rsidRPr="00624C44" w:rsidRDefault="00EB33AE" w:rsidP="00EB33AE">
            <w:pPr>
              <w:rPr>
                <w:lang w:val="en-US"/>
              </w:rPr>
            </w:pPr>
            <w:r w:rsidRPr="00624C44">
              <w:rPr>
                <w:lang w:val="en-US"/>
              </w:rPr>
              <w:t>/upper</w:t>
            </w:r>
          </w:p>
        </w:tc>
        <w:tc>
          <w:tcPr>
            <w:tcW w:w="1657" w:type="dxa"/>
            <w:vMerge/>
            <w:shd w:val="clear" w:color="auto" w:fill="FFFFC4"/>
          </w:tcPr>
          <w:p w14:paraId="588B6712" w14:textId="77777777" w:rsidR="00EB33AE" w:rsidRPr="00624C44" w:rsidRDefault="00EB33AE" w:rsidP="00EB33AE">
            <w:pPr>
              <w:rPr>
                <w:lang w:val="en-US"/>
              </w:rPr>
            </w:pPr>
          </w:p>
        </w:tc>
        <w:tc>
          <w:tcPr>
            <w:tcW w:w="1657" w:type="dxa"/>
            <w:shd w:val="clear" w:color="auto" w:fill="FFFFC4"/>
          </w:tcPr>
          <w:p w14:paraId="76FE0E61" w14:textId="77777777" w:rsidR="00EB33AE" w:rsidRPr="00624C44" w:rsidRDefault="00EB33AE" w:rsidP="00EB33AE">
            <w:pPr>
              <w:rPr>
                <w:lang w:val="en-US"/>
              </w:rPr>
            </w:pPr>
          </w:p>
        </w:tc>
        <w:tc>
          <w:tcPr>
            <w:tcW w:w="1658" w:type="dxa"/>
            <w:shd w:val="clear" w:color="auto" w:fill="FFFFC4"/>
          </w:tcPr>
          <w:p w14:paraId="0B7A9BD9" w14:textId="77777777" w:rsidR="00EB33AE" w:rsidRPr="00624C44" w:rsidRDefault="00EB33AE" w:rsidP="00EB33AE">
            <w:pPr>
              <w:rPr>
                <w:lang w:val="en-US"/>
              </w:rPr>
            </w:pPr>
          </w:p>
        </w:tc>
        <w:tc>
          <w:tcPr>
            <w:tcW w:w="1518" w:type="dxa"/>
            <w:shd w:val="clear" w:color="auto" w:fill="FFFFC4"/>
          </w:tcPr>
          <w:p w14:paraId="79B98A01" w14:textId="77777777" w:rsidR="00EB33AE" w:rsidRPr="00624C44" w:rsidRDefault="00EB33AE" w:rsidP="00EB33AE">
            <w:pPr>
              <w:rPr>
                <w:lang w:val="en-US"/>
              </w:rPr>
            </w:pPr>
          </w:p>
        </w:tc>
      </w:tr>
      <w:tr w:rsidR="00EB33AE" w:rsidRPr="00624C44" w14:paraId="6906170E" w14:textId="77777777" w:rsidTr="008D3801">
        <w:trPr>
          <w:cantSplit/>
          <w:trHeight w:val="55"/>
        </w:trPr>
        <w:tc>
          <w:tcPr>
            <w:tcW w:w="968" w:type="dxa"/>
            <w:vMerge/>
            <w:shd w:val="clear" w:color="auto" w:fill="FFFFC4"/>
          </w:tcPr>
          <w:p w14:paraId="623D011D" w14:textId="77777777" w:rsidR="00EB33AE" w:rsidRPr="00624C44" w:rsidRDefault="00EB33AE" w:rsidP="00EB33AE">
            <w:pPr>
              <w:rPr>
                <w:lang w:val="en-US"/>
              </w:rPr>
            </w:pPr>
          </w:p>
        </w:tc>
        <w:tc>
          <w:tcPr>
            <w:tcW w:w="1357" w:type="dxa"/>
            <w:vMerge/>
            <w:shd w:val="clear" w:color="auto" w:fill="FFFFC4"/>
          </w:tcPr>
          <w:p w14:paraId="59609F2F" w14:textId="77777777" w:rsidR="00EB33AE" w:rsidRPr="00624C44" w:rsidRDefault="00EB33AE" w:rsidP="00EB33AE">
            <w:pPr>
              <w:rPr>
                <w:lang w:val="en-US"/>
              </w:rPr>
            </w:pPr>
          </w:p>
        </w:tc>
        <w:tc>
          <w:tcPr>
            <w:tcW w:w="1128" w:type="dxa"/>
            <w:vMerge/>
            <w:shd w:val="clear" w:color="auto" w:fill="FFFFC4"/>
          </w:tcPr>
          <w:p w14:paraId="6AC7AC42" w14:textId="77777777" w:rsidR="00EB33AE" w:rsidRPr="00624C44" w:rsidRDefault="00EB33AE" w:rsidP="00EB33AE">
            <w:pPr>
              <w:rPr>
                <w:lang w:val="en-US"/>
              </w:rPr>
            </w:pPr>
          </w:p>
        </w:tc>
        <w:tc>
          <w:tcPr>
            <w:tcW w:w="830" w:type="dxa"/>
            <w:shd w:val="clear" w:color="auto" w:fill="FFFFC4"/>
          </w:tcPr>
          <w:p w14:paraId="0928462F" w14:textId="77777777" w:rsidR="00EB33AE" w:rsidRPr="00624C44" w:rsidRDefault="00EB33AE" w:rsidP="00EB33AE">
            <w:pPr>
              <w:rPr>
                <w:lang w:val="en-US"/>
              </w:rPr>
            </w:pPr>
            <w:r w:rsidRPr="00624C44">
              <w:rPr>
                <w:lang w:val="en-US"/>
              </w:rPr>
              <w:t>/lower</w:t>
            </w:r>
          </w:p>
        </w:tc>
        <w:tc>
          <w:tcPr>
            <w:tcW w:w="1657" w:type="dxa"/>
            <w:vMerge/>
            <w:shd w:val="clear" w:color="auto" w:fill="FFFFC4"/>
          </w:tcPr>
          <w:p w14:paraId="69192342" w14:textId="77777777" w:rsidR="00EB33AE" w:rsidRPr="00624C44" w:rsidRDefault="00EB33AE" w:rsidP="00EB33AE">
            <w:pPr>
              <w:rPr>
                <w:lang w:val="en-US"/>
              </w:rPr>
            </w:pPr>
          </w:p>
        </w:tc>
        <w:tc>
          <w:tcPr>
            <w:tcW w:w="1657" w:type="dxa"/>
            <w:shd w:val="clear" w:color="auto" w:fill="FFFFC4"/>
          </w:tcPr>
          <w:p w14:paraId="046A7EEF" w14:textId="77777777" w:rsidR="00EB33AE" w:rsidRPr="00624C44" w:rsidRDefault="00EB33AE" w:rsidP="00EB33AE">
            <w:pPr>
              <w:rPr>
                <w:lang w:val="en-US"/>
              </w:rPr>
            </w:pPr>
          </w:p>
        </w:tc>
        <w:tc>
          <w:tcPr>
            <w:tcW w:w="1658" w:type="dxa"/>
            <w:shd w:val="clear" w:color="auto" w:fill="FFFFC4"/>
          </w:tcPr>
          <w:p w14:paraId="04945625" w14:textId="77777777" w:rsidR="00EB33AE" w:rsidRPr="00624C44" w:rsidRDefault="00EB33AE" w:rsidP="00EB33AE">
            <w:pPr>
              <w:rPr>
                <w:lang w:val="en-US"/>
              </w:rPr>
            </w:pPr>
          </w:p>
        </w:tc>
        <w:tc>
          <w:tcPr>
            <w:tcW w:w="1518" w:type="dxa"/>
            <w:shd w:val="clear" w:color="auto" w:fill="FFFFC4"/>
          </w:tcPr>
          <w:p w14:paraId="49B96936" w14:textId="77777777" w:rsidR="00EB33AE" w:rsidRPr="00624C44" w:rsidRDefault="00EB33AE" w:rsidP="00EB33AE">
            <w:pPr>
              <w:rPr>
                <w:lang w:val="en-US"/>
              </w:rPr>
            </w:pPr>
          </w:p>
        </w:tc>
      </w:tr>
      <w:tr w:rsidR="00EB33AE" w:rsidRPr="00624C44" w14:paraId="0E12279D" w14:textId="77777777" w:rsidTr="008D3801">
        <w:trPr>
          <w:cantSplit/>
          <w:trHeight w:val="264"/>
        </w:trPr>
        <w:tc>
          <w:tcPr>
            <w:tcW w:w="968" w:type="dxa"/>
            <w:vMerge/>
            <w:shd w:val="clear" w:color="auto" w:fill="FFFFC4"/>
          </w:tcPr>
          <w:p w14:paraId="29AF5725" w14:textId="77777777" w:rsidR="00EB33AE" w:rsidRPr="00624C44" w:rsidRDefault="00EB33AE" w:rsidP="00EB33AE">
            <w:pPr>
              <w:rPr>
                <w:lang w:val="en-US"/>
              </w:rPr>
            </w:pPr>
          </w:p>
        </w:tc>
        <w:tc>
          <w:tcPr>
            <w:tcW w:w="1357" w:type="dxa"/>
            <w:vMerge/>
            <w:shd w:val="clear" w:color="auto" w:fill="FFFFC4"/>
          </w:tcPr>
          <w:p w14:paraId="46AEDEDD" w14:textId="77777777" w:rsidR="00EB33AE" w:rsidRPr="00624C44" w:rsidRDefault="00EB33AE" w:rsidP="00EB33AE">
            <w:pPr>
              <w:rPr>
                <w:lang w:val="en-US"/>
              </w:rPr>
            </w:pPr>
          </w:p>
        </w:tc>
        <w:tc>
          <w:tcPr>
            <w:tcW w:w="1128" w:type="dxa"/>
            <w:vMerge/>
            <w:shd w:val="clear" w:color="auto" w:fill="FFFFC4"/>
          </w:tcPr>
          <w:p w14:paraId="3DA89582" w14:textId="77777777" w:rsidR="00EB33AE" w:rsidRPr="00624C44" w:rsidRDefault="00EB33AE" w:rsidP="00EB33AE">
            <w:pPr>
              <w:rPr>
                <w:lang w:val="en-US"/>
              </w:rPr>
            </w:pPr>
          </w:p>
        </w:tc>
        <w:tc>
          <w:tcPr>
            <w:tcW w:w="830" w:type="dxa"/>
            <w:shd w:val="clear" w:color="auto" w:fill="FFFFC4"/>
          </w:tcPr>
          <w:p w14:paraId="077C722C" w14:textId="77777777" w:rsidR="00EB33AE" w:rsidRPr="00624C44" w:rsidRDefault="00EB33AE" w:rsidP="00EB33AE">
            <w:pPr>
              <w:rPr>
                <w:lang w:val="en-US"/>
              </w:rPr>
            </w:pPr>
            <w:r w:rsidRPr="00624C44">
              <w:rPr>
                <w:lang w:val="en-US"/>
              </w:rPr>
              <w:t>/right</w:t>
            </w:r>
          </w:p>
        </w:tc>
        <w:tc>
          <w:tcPr>
            <w:tcW w:w="1657" w:type="dxa"/>
            <w:vMerge/>
            <w:shd w:val="clear" w:color="auto" w:fill="FFFFC4"/>
          </w:tcPr>
          <w:p w14:paraId="4C34C292" w14:textId="77777777" w:rsidR="00EB33AE" w:rsidRPr="00624C44" w:rsidRDefault="00EB33AE" w:rsidP="00EB33AE">
            <w:pPr>
              <w:rPr>
                <w:lang w:val="en-US"/>
              </w:rPr>
            </w:pPr>
          </w:p>
        </w:tc>
        <w:tc>
          <w:tcPr>
            <w:tcW w:w="1657" w:type="dxa"/>
            <w:shd w:val="clear" w:color="auto" w:fill="FFFFC4"/>
          </w:tcPr>
          <w:p w14:paraId="1F194AE9" w14:textId="77777777" w:rsidR="00EB33AE" w:rsidRPr="00624C44" w:rsidRDefault="00EB33AE" w:rsidP="00EB33AE">
            <w:pPr>
              <w:rPr>
                <w:lang w:val="en-US"/>
              </w:rPr>
            </w:pPr>
          </w:p>
        </w:tc>
        <w:tc>
          <w:tcPr>
            <w:tcW w:w="1658" w:type="dxa"/>
            <w:shd w:val="clear" w:color="auto" w:fill="FFFFC4"/>
          </w:tcPr>
          <w:p w14:paraId="285B8764" w14:textId="77777777" w:rsidR="00EB33AE" w:rsidRPr="00624C44" w:rsidRDefault="00EB33AE" w:rsidP="00EB33AE">
            <w:pPr>
              <w:rPr>
                <w:lang w:val="en-US"/>
              </w:rPr>
            </w:pPr>
          </w:p>
        </w:tc>
        <w:tc>
          <w:tcPr>
            <w:tcW w:w="1518" w:type="dxa"/>
            <w:shd w:val="clear" w:color="auto" w:fill="FFFFC4"/>
          </w:tcPr>
          <w:p w14:paraId="5A65CA63" w14:textId="77777777" w:rsidR="00EB33AE" w:rsidRPr="00624C44" w:rsidRDefault="00EB33AE" w:rsidP="00EB33AE">
            <w:pPr>
              <w:rPr>
                <w:lang w:val="en-US"/>
              </w:rPr>
            </w:pPr>
          </w:p>
        </w:tc>
      </w:tr>
      <w:tr w:rsidR="00EB33AE" w:rsidRPr="00624C44" w14:paraId="06B6C49C" w14:textId="77777777" w:rsidTr="008D3801">
        <w:trPr>
          <w:cantSplit/>
          <w:trHeight w:val="233"/>
        </w:trPr>
        <w:tc>
          <w:tcPr>
            <w:tcW w:w="968" w:type="dxa"/>
            <w:vMerge/>
            <w:shd w:val="clear" w:color="auto" w:fill="FFFFC4"/>
          </w:tcPr>
          <w:p w14:paraId="698657DF" w14:textId="77777777" w:rsidR="00EB33AE" w:rsidRPr="00624C44" w:rsidRDefault="00EB33AE" w:rsidP="00EB33AE">
            <w:pPr>
              <w:rPr>
                <w:lang w:val="en-US"/>
              </w:rPr>
            </w:pPr>
          </w:p>
        </w:tc>
        <w:tc>
          <w:tcPr>
            <w:tcW w:w="1357" w:type="dxa"/>
            <w:vMerge/>
            <w:shd w:val="clear" w:color="auto" w:fill="FFFFC4"/>
          </w:tcPr>
          <w:p w14:paraId="61E5FBCC" w14:textId="77777777" w:rsidR="00EB33AE" w:rsidRPr="00624C44" w:rsidRDefault="00EB33AE" w:rsidP="00EB33AE">
            <w:pPr>
              <w:rPr>
                <w:lang w:val="en-US"/>
              </w:rPr>
            </w:pPr>
          </w:p>
        </w:tc>
        <w:tc>
          <w:tcPr>
            <w:tcW w:w="1128" w:type="dxa"/>
            <w:vMerge/>
            <w:shd w:val="clear" w:color="auto" w:fill="FFFFC4"/>
          </w:tcPr>
          <w:p w14:paraId="4EF9AFA1" w14:textId="77777777" w:rsidR="00EB33AE" w:rsidRPr="00624C44" w:rsidRDefault="00EB33AE" w:rsidP="00EB33AE">
            <w:pPr>
              <w:rPr>
                <w:lang w:val="en-US"/>
              </w:rPr>
            </w:pPr>
          </w:p>
        </w:tc>
        <w:tc>
          <w:tcPr>
            <w:tcW w:w="830" w:type="dxa"/>
            <w:shd w:val="clear" w:color="auto" w:fill="FFFFC4"/>
          </w:tcPr>
          <w:p w14:paraId="5BD38A41" w14:textId="77777777" w:rsidR="00EB33AE" w:rsidRPr="00624C44" w:rsidRDefault="00EB33AE" w:rsidP="00EB33AE">
            <w:pPr>
              <w:rPr>
                <w:lang w:val="en-US"/>
              </w:rPr>
            </w:pPr>
            <w:r w:rsidRPr="00624C44">
              <w:rPr>
                <w:lang w:val="en-US"/>
              </w:rPr>
              <w:t>/left</w:t>
            </w:r>
          </w:p>
        </w:tc>
        <w:tc>
          <w:tcPr>
            <w:tcW w:w="1657" w:type="dxa"/>
            <w:vMerge/>
            <w:shd w:val="clear" w:color="auto" w:fill="FFFFC4"/>
          </w:tcPr>
          <w:p w14:paraId="5D6BC67D" w14:textId="77777777" w:rsidR="00EB33AE" w:rsidRPr="00624C44" w:rsidRDefault="00EB33AE" w:rsidP="00EB33AE">
            <w:pPr>
              <w:rPr>
                <w:lang w:val="en-US"/>
              </w:rPr>
            </w:pPr>
          </w:p>
        </w:tc>
        <w:tc>
          <w:tcPr>
            <w:tcW w:w="1657" w:type="dxa"/>
            <w:shd w:val="clear" w:color="auto" w:fill="FFFFC4"/>
          </w:tcPr>
          <w:p w14:paraId="0AAA9250" w14:textId="77777777" w:rsidR="00EB33AE" w:rsidRPr="00624C44" w:rsidRDefault="00EB33AE" w:rsidP="00EB33AE">
            <w:pPr>
              <w:rPr>
                <w:lang w:val="en-US"/>
              </w:rPr>
            </w:pPr>
          </w:p>
        </w:tc>
        <w:tc>
          <w:tcPr>
            <w:tcW w:w="1658" w:type="dxa"/>
            <w:shd w:val="clear" w:color="auto" w:fill="FFFFC4"/>
          </w:tcPr>
          <w:p w14:paraId="4CBBC5ED" w14:textId="77777777" w:rsidR="00EB33AE" w:rsidRPr="00624C44" w:rsidRDefault="00EB33AE" w:rsidP="00EB33AE">
            <w:pPr>
              <w:rPr>
                <w:lang w:val="en-US"/>
              </w:rPr>
            </w:pPr>
          </w:p>
        </w:tc>
        <w:tc>
          <w:tcPr>
            <w:tcW w:w="1518" w:type="dxa"/>
            <w:shd w:val="clear" w:color="auto" w:fill="FFFFC4"/>
          </w:tcPr>
          <w:p w14:paraId="5AA4FE25" w14:textId="77777777" w:rsidR="00EB33AE" w:rsidRPr="00624C44" w:rsidRDefault="00EB33AE" w:rsidP="00EB33AE">
            <w:pPr>
              <w:rPr>
                <w:lang w:val="en-US"/>
              </w:rPr>
            </w:pPr>
          </w:p>
        </w:tc>
      </w:tr>
      <w:tr w:rsidR="00EB33AE" w:rsidRPr="00624C44" w14:paraId="1D4EAF86" w14:textId="77777777" w:rsidTr="008D3801">
        <w:trPr>
          <w:cantSplit/>
          <w:trHeight w:val="286"/>
        </w:trPr>
        <w:tc>
          <w:tcPr>
            <w:tcW w:w="968" w:type="dxa"/>
            <w:vMerge/>
            <w:shd w:val="clear" w:color="auto" w:fill="FFFFC4"/>
          </w:tcPr>
          <w:p w14:paraId="2CA14F1E" w14:textId="77777777" w:rsidR="00EB33AE" w:rsidRPr="00624C44" w:rsidRDefault="00EB33AE" w:rsidP="00EB33AE">
            <w:pPr>
              <w:rPr>
                <w:lang w:val="en-US"/>
              </w:rPr>
            </w:pPr>
          </w:p>
        </w:tc>
        <w:tc>
          <w:tcPr>
            <w:tcW w:w="1357" w:type="dxa"/>
            <w:shd w:val="clear" w:color="auto" w:fill="FFFFC4"/>
          </w:tcPr>
          <w:p w14:paraId="4364FF73" w14:textId="77777777" w:rsidR="00EB33AE" w:rsidRPr="00624C44" w:rsidRDefault="00EB33AE" w:rsidP="00EB33AE">
            <w:pPr>
              <w:rPr>
                <w:lang w:val="en-US"/>
              </w:rPr>
            </w:pPr>
            <w:r w:rsidRPr="00624C44">
              <w:rPr>
                <w:lang w:val="en-US"/>
              </w:rPr>
              <w:t>/peak</w:t>
            </w:r>
          </w:p>
        </w:tc>
        <w:tc>
          <w:tcPr>
            <w:tcW w:w="1128" w:type="dxa"/>
            <w:shd w:val="clear" w:color="auto" w:fill="FFFFC4"/>
          </w:tcPr>
          <w:p w14:paraId="14A8B88B" w14:textId="77777777" w:rsidR="00EB33AE" w:rsidRPr="00624C44" w:rsidRDefault="00EB33AE" w:rsidP="00EB33AE">
            <w:pPr>
              <w:rPr>
                <w:lang w:val="en-US"/>
              </w:rPr>
            </w:pPr>
          </w:p>
        </w:tc>
        <w:tc>
          <w:tcPr>
            <w:tcW w:w="830" w:type="dxa"/>
            <w:shd w:val="clear" w:color="auto" w:fill="FFFFC4"/>
          </w:tcPr>
          <w:p w14:paraId="27BC7734" w14:textId="77777777" w:rsidR="00EB33AE" w:rsidRPr="00624C44" w:rsidRDefault="00EB33AE" w:rsidP="00EB33AE">
            <w:pPr>
              <w:rPr>
                <w:lang w:val="en-US"/>
              </w:rPr>
            </w:pPr>
          </w:p>
        </w:tc>
        <w:tc>
          <w:tcPr>
            <w:tcW w:w="1657" w:type="dxa"/>
            <w:shd w:val="clear" w:color="auto" w:fill="FFFFC4"/>
          </w:tcPr>
          <w:p w14:paraId="0435BD0B" w14:textId="77777777" w:rsidR="00EB33AE" w:rsidRPr="00624C44" w:rsidRDefault="00EB33AE" w:rsidP="00EB33AE">
            <w:pPr>
              <w:rPr>
                <w:sz w:val="18"/>
                <w:szCs w:val="18"/>
                <w:lang w:val="en-US"/>
              </w:rPr>
            </w:pPr>
          </w:p>
        </w:tc>
        <w:tc>
          <w:tcPr>
            <w:tcW w:w="1657" w:type="dxa"/>
            <w:shd w:val="clear" w:color="auto" w:fill="FFFFC4"/>
          </w:tcPr>
          <w:p w14:paraId="1CA1F67C" w14:textId="77777777" w:rsidR="00EB33AE" w:rsidRPr="00624C44" w:rsidRDefault="00EB33AE" w:rsidP="00EB33AE">
            <w:pPr>
              <w:rPr>
                <w:sz w:val="18"/>
                <w:szCs w:val="18"/>
                <w:lang w:val="en-US"/>
              </w:rPr>
            </w:pPr>
          </w:p>
        </w:tc>
        <w:tc>
          <w:tcPr>
            <w:tcW w:w="1658" w:type="dxa"/>
            <w:shd w:val="clear" w:color="auto" w:fill="FFFFC4"/>
          </w:tcPr>
          <w:p w14:paraId="0C79C253" w14:textId="77777777" w:rsidR="00EB33AE" w:rsidRPr="00624C44" w:rsidRDefault="00EB33AE" w:rsidP="00EB33AE">
            <w:pPr>
              <w:rPr>
                <w:lang w:val="en-US"/>
              </w:rPr>
            </w:pPr>
          </w:p>
        </w:tc>
        <w:tc>
          <w:tcPr>
            <w:tcW w:w="1518" w:type="dxa"/>
            <w:shd w:val="clear" w:color="auto" w:fill="FFFFC4"/>
          </w:tcPr>
          <w:p w14:paraId="3620A45F" w14:textId="77777777" w:rsidR="00EB33AE" w:rsidRPr="00624C44" w:rsidRDefault="00EB33AE" w:rsidP="00EB33AE">
            <w:pPr>
              <w:rPr>
                <w:lang w:val="en-US"/>
              </w:rPr>
            </w:pPr>
          </w:p>
        </w:tc>
      </w:tr>
      <w:tr w:rsidR="00EB33AE" w:rsidRPr="00624C44" w14:paraId="68934730" w14:textId="77777777" w:rsidTr="008D3801">
        <w:trPr>
          <w:cantSplit/>
          <w:trHeight w:val="286"/>
        </w:trPr>
        <w:tc>
          <w:tcPr>
            <w:tcW w:w="968" w:type="dxa"/>
            <w:vMerge/>
            <w:shd w:val="clear" w:color="auto" w:fill="FFFFC4"/>
          </w:tcPr>
          <w:p w14:paraId="6EB06771" w14:textId="77777777" w:rsidR="00EB33AE" w:rsidRPr="00624C44" w:rsidRDefault="00EB33AE" w:rsidP="00EB33AE">
            <w:pPr>
              <w:rPr>
                <w:lang w:val="en-US"/>
              </w:rPr>
            </w:pPr>
          </w:p>
        </w:tc>
        <w:tc>
          <w:tcPr>
            <w:tcW w:w="1357" w:type="dxa"/>
            <w:vMerge w:val="restart"/>
            <w:shd w:val="clear" w:color="auto" w:fill="FFFFC4"/>
          </w:tcPr>
          <w:p w14:paraId="007D49FF" w14:textId="77777777" w:rsidR="00EB33AE" w:rsidRPr="00624C44" w:rsidRDefault="00EB33AE" w:rsidP="00EB33AE">
            <w:pPr>
              <w:rPr>
                <w:lang w:val="en-US"/>
              </w:rPr>
            </w:pPr>
            <w:r w:rsidRPr="00624C44">
              <w:rPr>
                <w:lang w:val="en-US"/>
              </w:rPr>
              <w:t>/flow</w:t>
            </w:r>
          </w:p>
        </w:tc>
        <w:tc>
          <w:tcPr>
            <w:tcW w:w="1128" w:type="dxa"/>
            <w:shd w:val="clear" w:color="auto" w:fill="FFFFC4"/>
          </w:tcPr>
          <w:p w14:paraId="618C7D7F" w14:textId="77777777" w:rsidR="00EB33AE" w:rsidRPr="00624C44" w:rsidRDefault="00EB33AE" w:rsidP="00EB33AE">
            <w:pPr>
              <w:rPr>
                <w:lang w:val="en-US"/>
              </w:rPr>
            </w:pPr>
            <w:r w:rsidRPr="00624C44">
              <w:rPr>
                <w:lang w:val="en-US"/>
              </w:rPr>
              <w:t>/leftwards</w:t>
            </w:r>
          </w:p>
        </w:tc>
        <w:tc>
          <w:tcPr>
            <w:tcW w:w="830" w:type="dxa"/>
            <w:shd w:val="clear" w:color="auto" w:fill="FFFFC4"/>
          </w:tcPr>
          <w:p w14:paraId="65B76460" w14:textId="77777777" w:rsidR="00EB33AE" w:rsidRPr="00624C44" w:rsidRDefault="00EB33AE" w:rsidP="00EB33AE">
            <w:pPr>
              <w:rPr>
                <w:lang w:val="en-US"/>
              </w:rPr>
            </w:pPr>
            <w:r w:rsidRPr="00624C44">
              <w:rPr>
                <w:lang w:val="en-US"/>
              </w:rPr>
              <w:t>/left</w:t>
            </w:r>
          </w:p>
        </w:tc>
        <w:tc>
          <w:tcPr>
            <w:tcW w:w="1657" w:type="dxa"/>
            <w:shd w:val="clear" w:color="auto" w:fill="FFFFC4"/>
          </w:tcPr>
          <w:p w14:paraId="4792AA1D" w14:textId="77777777" w:rsidR="00EB33AE" w:rsidRPr="00624C44" w:rsidRDefault="00EB33AE" w:rsidP="00EB33AE">
            <w:pPr>
              <w:rPr>
                <w:lang w:val="en-US"/>
              </w:rPr>
            </w:pPr>
          </w:p>
        </w:tc>
        <w:tc>
          <w:tcPr>
            <w:tcW w:w="1657" w:type="dxa"/>
            <w:shd w:val="clear" w:color="auto" w:fill="FFFFC4"/>
          </w:tcPr>
          <w:p w14:paraId="6095024F" w14:textId="77777777" w:rsidR="00EB33AE" w:rsidRPr="00624C44" w:rsidRDefault="00EB33AE" w:rsidP="00EB33AE">
            <w:pPr>
              <w:rPr>
                <w:lang w:val="en-US"/>
              </w:rPr>
            </w:pPr>
          </w:p>
        </w:tc>
        <w:tc>
          <w:tcPr>
            <w:tcW w:w="1658" w:type="dxa"/>
            <w:shd w:val="clear" w:color="auto" w:fill="FFFFC4"/>
          </w:tcPr>
          <w:p w14:paraId="4F86807E" w14:textId="77777777" w:rsidR="00EB33AE" w:rsidRPr="00624C44" w:rsidRDefault="00EB33AE" w:rsidP="00EB33AE">
            <w:pPr>
              <w:rPr>
                <w:lang w:val="en-US"/>
              </w:rPr>
            </w:pPr>
          </w:p>
        </w:tc>
        <w:tc>
          <w:tcPr>
            <w:tcW w:w="1518" w:type="dxa"/>
            <w:shd w:val="clear" w:color="auto" w:fill="FFFFC4"/>
          </w:tcPr>
          <w:p w14:paraId="75FC3BE9" w14:textId="77777777" w:rsidR="00EB33AE" w:rsidRPr="00624C44" w:rsidRDefault="00EB33AE" w:rsidP="00EB33AE">
            <w:pPr>
              <w:rPr>
                <w:lang w:val="en-US"/>
              </w:rPr>
            </w:pPr>
          </w:p>
        </w:tc>
      </w:tr>
      <w:tr w:rsidR="00EB33AE" w:rsidRPr="00624C44" w14:paraId="1196752A" w14:textId="77777777" w:rsidTr="008D3801">
        <w:trPr>
          <w:cantSplit/>
          <w:trHeight w:val="286"/>
        </w:trPr>
        <w:tc>
          <w:tcPr>
            <w:tcW w:w="968" w:type="dxa"/>
            <w:vMerge/>
            <w:shd w:val="clear" w:color="auto" w:fill="FFFFC4"/>
          </w:tcPr>
          <w:p w14:paraId="751EEBDA" w14:textId="77777777" w:rsidR="00EB33AE" w:rsidRPr="00624C44" w:rsidRDefault="00EB33AE" w:rsidP="00EB33AE">
            <w:pPr>
              <w:rPr>
                <w:lang w:val="en-US"/>
              </w:rPr>
            </w:pPr>
          </w:p>
        </w:tc>
        <w:tc>
          <w:tcPr>
            <w:tcW w:w="1357" w:type="dxa"/>
            <w:vMerge/>
            <w:shd w:val="clear" w:color="auto" w:fill="FFFFC4"/>
          </w:tcPr>
          <w:p w14:paraId="3E4B0E38" w14:textId="77777777" w:rsidR="00EB33AE" w:rsidRPr="00624C44" w:rsidRDefault="00EB33AE" w:rsidP="00EB33AE">
            <w:pPr>
              <w:rPr>
                <w:lang w:val="en-US"/>
              </w:rPr>
            </w:pPr>
          </w:p>
        </w:tc>
        <w:tc>
          <w:tcPr>
            <w:tcW w:w="1128" w:type="dxa"/>
            <w:shd w:val="clear" w:color="auto" w:fill="FFFFC4"/>
          </w:tcPr>
          <w:p w14:paraId="606D5647" w14:textId="77777777" w:rsidR="00EB33AE" w:rsidRPr="00624C44" w:rsidRDefault="00EB33AE" w:rsidP="00EB33AE">
            <w:pPr>
              <w:rPr>
                <w:lang w:val="en-US"/>
              </w:rPr>
            </w:pPr>
          </w:p>
        </w:tc>
        <w:tc>
          <w:tcPr>
            <w:tcW w:w="830" w:type="dxa"/>
            <w:shd w:val="clear" w:color="auto" w:fill="FFFFC4"/>
          </w:tcPr>
          <w:p w14:paraId="5D93DD20" w14:textId="77777777" w:rsidR="00EB33AE" w:rsidRPr="00624C44" w:rsidRDefault="00EB33AE" w:rsidP="00EB33AE">
            <w:pPr>
              <w:rPr>
                <w:lang w:val="en-US"/>
              </w:rPr>
            </w:pPr>
            <w:r w:rsidRPr="00624C44">
              <w:rPr>
                <w:lang w:val="en-US"/>
              </w:rPr>
              <w:t>/right</w:t>
            </w:r>
          </w:p>
        </w:tc>
        <w:tc>
          <w:tcPr>
            <w:tcW w:w="1657" w:type="dxa"/>
            <w:shd w:val="clear" w:color="auto" w:fill="FFFFC4"/>
          </w:tcPr>
          <w:p w14:paraId="0C96EDB8" w14:textId="77777777" w:rsidR="00EB33AE" w:rsidRPr="00624C44" w:rsidRDefault="00EB33AE" w:rsidP="00EB33AE">
            <w:pPr>
              <w:rPr>
                <w:lang w:val="en-US"/>
              </w:rPr>
            </w:pPr>
          </w:p>
        </w:tc>
        <w:tc>
          <w:tcPr>
            <w:tcW w:w="1657" w:type="dxa"/>
            <w:shd w:val="clear" w:color="auto" w:fill="FFFFC4"/>
          </w:tcPr>
          <w:p w14:paraId="152A5E33" w14:textId="77777777" w:rsidR="00EB33AE" w:rsidRPr="00624C44" w:rsidRDefault="00EB33AE" w:rsidP="00EB33AE">
            <w:pPr>
              <w:rPr>
                <w:lang w:val="en-US"/>
              </w:rPr>
            </w:pPr>
          </w:p>
        </w:tc>
        <w:tc>
          <w:tcPr>
            <w:tcW w:w="1658" w:type="dxa"/>
            <w:shd w:val="clear" w:color="auto" w:fill="FFFFC4"/>
          </w:tcPr>
          <w:p w14:paraId="156C8067" w14:textId="77777777" w:rsidR="00EB33AE" w:rsidRPr="00624C44" w:rsidRDefault="00EB33AE" w:rsidP="00EB33AE">
            <w:pPr>
              <w:rPr>
                <w:lang w:val="en-US"/>
              </w:rPr>
            </w:pPr>
          </w:p>
        </w:tc>
        <w:tc>
          <w:tcPr>
            <w:tcW w:w="1518" w:type="dxa"/>
            <w:shd w:val="clear" w:color="auto" w:fill="FFFFC4"/>
          </w:tcPr>
          <w:p w14:paraId="7E86B9E5" w14:textId="77777777" w:rsidR="00EB33AE" w:rsidRPr="00624C44" w:rsidRDefault="00EB33AE" w:rsidP="00EB33AE">
            <w:pPr>
              <w:rPr>
                <w:lang w:val="en-US"/>
              </w:rPr>
            </w:pPr>
          </w:p>
        </w:tc>
      </w:tr>
      <w:tr w:rsidR="00EB33AE" w:rsidRPr="00624C44" w14:paraId="5CCA5F5A" w14:textId="77777777" w:rsidTr="008D3801">
        <w:trPr>
          <w:cantSplit/>
          <w:trHeight w:val="286"/>
        </w:trPr>
        <w:tc>
          <w:tcPr>
            <w:tcW w:w="968" w:type="dxa"/>
            <w:vMerge/>
            <w:shd w:val="clear" w:color="auto" w:fill="FFFFC4"/>
          </w:tcPr>
          <w:p w14:paraId="5419802F" w14:textId="77777777" w:rsidR="00EB33AE" w:rsidRPr="00624C44" w:rsidRDefault="00EB33AE" w:rsidP="00EB33AE">
            <w:pPr>
              <w:rPr>
                <w:lang w:val="en-US"/>
              </w:rPr>
            </w:pPr>
          </w:p>
        </w:tc>
        <w:tc>
          <w:tcPr>
            <w:tcW w:w="1357" w:type="dxa"/>
            <w:vMerge/>
            <w:shd w:val="clear" w:color="auto" w:fill="FFFFC4"/>
          </w:tcPr>
          <w:p w14:paraId="71576031" w14:textId="77777777" w:rsidR="00EB33AE" w:rsidRPr="00624C44" w:rsidRDefault="00EB33AE" w:rsidP="00EB33AE">
            <w:pPr>
              <w:rPr>
                <w:lang w:val="en-US"/>
              </w:rPr>
            </w:pPr>
          </w:p>
        </w:tc>
        <w:tc>
          <w:tcPr>
            <w:tcW w:w="1128" w:type="dxa"/>
            <w:shd w:val="clear" w:color="auto" w:fill="FFFFC4"/>
          </w:tcPr>
          <w:p w14:paraId="40121ED4" w14:textId="77777777" w:rsidR="00EB33AE" w:rsidRPr="00624C44" w:rsidRDefault="00EB33AE" w:rsidP="00EB33AE">
            <w:pPr>
              <w:rPr>
                <w:lang w:val="en-US"/>
              </w:rPr>
            </w:pPr>
            <w:r w:rsidRPr="00624C44">
              <w:rPr>
                <w:lang w:val="en-US"/>
              </w:rPr>
              <w:t>/rightwards</w:t>
            </w:r>
          </w:p>
        </w:tc>
        <w:tc>
          <w:tcPr>
            <w:tcW w:w="830" w:type="dxa"/>
            <w:shd w:val="clear" w:color="auto" w:fill="FFFFC4"/>
          </w:tcPr>
          <w:p w14:paraId="12357B91" w14:textId="77777777" w:rsidR="00EB33AE" w:rsidRPr="00624C44" w:rsidRDefault="00EB33AE" w:rsidP="00EB33AE">
            <w:pPr>
              <w:rPr>
                <w:lang w:val="en-US"/>
              </w:rPr>
            </w:pPr>
            <w:r w:rsidRPr="00624C44">
              <w:rPr>
                <w:lang w:val="en-US"/>
              </w:rPr>
              <w:t>/left</w:t>
            </w:r>
          </w:p>
        </w:tc>
        <w:tc>
          <w:tcPr>
            <w:tcW w:w="1657" w:type="dxa"/>
            <w:shd w:val="clear" w:color="auto" w:fill="FFFFC4"/>
          </w:tcPr>
          <w:p w14:paraId="28D22745" w14:textId="77777777" w:rsidR="00EB33AE" w:rsidRPr="00624C44" w:rsidRDefault="00EB33AE" w:rsidP="00EB33AE">
            <w:pPr>
              <w:rPr>
                <w:lang w:val="en-US"/>
              </w:rPr>
            </w:pPr>
          </w:p>
        </w:tc>
        <w:tc>
          <w:tcPr>
            <w:tcW w:w="1657" w:type="dxa"/>
            <w:shd w:val="clear" w:color="auto" w:fill="FFFFC4"/>
          </w:tcPr>
          <w:p w14:paraId="21394162" w14:textId="77777777" w:rsidR="00EB33AE" w:rsidRPr="00624C44" w:rsidRDefault="00EB33AE" w:rsidP="00EB33AE">
            <w:pPr>
              <w:rPr>
                <w:lang w:val="en-US"/>
              </w:rPr>
            </w:pPr>
          </w:p>
        </w:tc>
        <w:tc>
          <w:tcPr>
            <w:tcW w:w="1658" w:type="dxa"/>
            <w:shd w:val="clear" w:color="auto" w:fill="FFFFC4"/>
          </w:tcPr>
          <w:p w14:paraId="2C8E12BC" w14:textId="77777777" w:rsidR="00EB33AE" w:rsidRPr="00624C44" w:rsidRDefault="00EB33AE" w:rsidP="00EB33AE">
            <w:pPr>
              <w:rPr>
                <w:lang w:val="en-US"/>
              </w:rPr>
            </w:pPr>
          </w:p>
        </w:tc>
        <w:tc>
          <w:tcPr>
            <w:tcW w:w="1518" w:type="dxa"/>
            <w:shd w:val="clear" w:color="auto" w:fill="FFFFC4"/>
          </w:tcPr>
          <w:p w14:paraId="617190BC" w14:textId="77777777" w:rsidR="00EB33AE" w:rsidRPr="00624C44" w:rsidRDefault="00EB33AE" w:rsidP="00EB33AE">
            <w:pPr>
              <w:rPr>
                <w:lang w:val="en-US"/>
              </w:rPr>
            </w:pPr>
          </w:p>
        </w:tc>
      </w:tr>
      <w:tr w:rsidR="00EB33AE" w:rsidRPr="00624C44" w14:paraId="702CF910" w14:textId="77777777" w:rsidTr="008D3801">
        <w:trPr>
          <w:cantSplit/>
          <w:trHeight w:val="286"/>
        </w:trPr>
        <w:tc>
          <w:tcPr>
            <w:tcW w:w="968" w:type="dxa"/>
            <w:vMerge/>
            <w:shd w:val="clear" w:color="auto" w:fill="FFFFC4"/>
          </w:tcPr>
          <w:p w14:paraId="5AB8DE7A" w14:textId="77777777" w:rsidR="00EB33AE" w:rsidRPr="00624C44" w:rsidRDefault="00EB33AE" w:rsidP="00EB33AE">
            <w:pPr>
              <w:rPr>
                <w:lang w:val="en-US"/>
              </w:rPr>
            </w:pPr>
          </w:p>
        </w:tc>
        <w:tc>
          <w:tcPr>
            <w:tcW w:w="1357" w:type="dxa"/>
            <w:vMerge/>
            <w:shd w:val="clear" w:color="auto" w:fill="FFFFC4"/>
          </w:tcPr>
          <w:p w14:paraId="013BE5E9" w14:textId="77777777" w:rsidR="00EB33AE" w:rsidRPr="00624C44" w:rsidRDefault="00EB33AE" w:rsidP="00EB33AE">
            <w:pPr>
              <w:rPr>
                <w:lang w:val="en-US"/>
              </w:rPr>
            </w:pPr>
          </w:p>
        </w:tc>
        <w:tc>
          <w:tcPr>
            <w:tcW w:w="1128" w:type="dxa"/>
            <w:shd w:val="clear" w:color="auto" w:fill="FFFFC4"/>
          </w:tcPr>
          <w:p w14:paraId="71EFCB39" w14:textId="77777777" w:rsidR="00EB33AE" w:rsidRPr="00624C44" w:rsidRDefault="00EB33AE" w:rsidP="00EB33AE">
            <w:pPr>
              <w:rPr>
                <w:lang w:val="en-US"/>
              </w:rPr>
            </w:pPr>
          </w:p>
        </w:tc>
        <w:tc>
          <w:tcPr>
            <w:tcW w:w="830" w:type="dxa"/>
            <w:shd w:val="clear" w:color="auto" w:fill="FFFFC4"/>
          </w:tcPr>
          <w:p w14:paraId="175430AA" w14:textId="77777777" w:rsidR="00EB33AE" w:rsidRPr="00624C44" w:rsidRDefault="00EB33AE" w:rsidP="00EB33AE">
            <w:pPr>
              <w:rPr>
                <w:lang w:val="en-US"/>
              </w:rPr>
            </w:pPr>
            <w:r w:rsidRPr="00624C44">
              <w:rPr>
                <w:lang w:val="en-US"/>
              </w:rPr>
              <w:t>/right</w:t>
            </w:r>
          </w:p>
        </w:tc>
        <w:tc>
          <w:tcPr>
            <w:tcW w:w="1657" w:type="dxa"/>
            <w:shd w:val="clear" w:color="auto" w:fill="FFFFC4"/>
          </w:tcPr>
          <w:p w14:paraId="13DB9871" w14:textId="77777777" w:rsidR="00EB33AE" w:rsidRPr="00624C44" w:rsidRDefault="00EB33AE" w:rsidP="00EB33AE">
            <w:pPr>
              <w:rPr>
                <w:lang w:val="en-US"/>
              </w:rPr>
            </w:pPr>
          </w:p>
        </w:tc>
        <w:tc>
          <w:tcPr>
            <w:tcW w:w="1657" w:type="dxa"/>
            <w:shd w:val="clear" w:color="auto" w:fill="FFFFC4"/>
          </w:tcPr>
          <w:p w14:paraId="6A73E0BE" w14:textId="77777777" w:rsidR="00EB33AE" w:rsidRPr="00624C44" w:rsidRDefault="00EB33AE" w:rsidP="00EB33AE">
            <w:pPr>
              <w:rPr>
                <w:lang w:val="en-US"/>
              </w:rPr>
            </w:pPr>
          </w:p>
        </w:tc>
        <w:tc>
          <w:tcPr>
            <w:tcW w:w="1658" w:type="dxa"/>
            <w:shd w:val="clear" w:color="auto" w:fill="FFFFC4"/>
          </w:tcPr>
          <w:p w14:paraId="7A81D3FA" w14:textId="77777777" w:rsidR="00EB33AE" w:rsidRPr="00624C44" w:rsidRDefault="00EB33AE" w:rsidP="00EB33AE">
            <w:pPr>
              <w:rPr>
                <w:lang w:val="en-US"/>
              </w:rPr>
            </w:pPr>
          </w:p>
        </w:tc>
        <w:tc>
          <w:tcPr>
            <w:tcW w:w="1518" w:type="dxa"/>
            <w:shd w:val="clear" w:color="auto" w:fill="FFFFC4"/>
          </w:tcPr>
          <w:p w14:paraId="61AE20CB" w14:textId="77777777" w:rsidR="00EB33AE" w:rsidRPr="00624C44" w:rsidRDefault="00EB33AE" w:rsidP="00EB33AE">
            <w:pPr>
              <w:rPr>
                <w:lang w:val="en-US"/>
              </w:rPr>
            </w:pPr>
          </w:p>
        </w:tc>
      </w:tr>
      <w:tr w:rsidR="00EB33AE" w:rsidRPr="00624C44" w14:paraId="11AE441E" w14:textId="77777777" w:rsidTr="008D3801">
        <w:trPr>
          <w:cantSplit/>
          <w:trHeight w:val="286"/>
        </w:trPr>
        <w:tc>
          <w:tcPr>
            <w:tcW w:w="968" w:type="dxa"/>
            <w:vMerge/>
            <w:shd w:val="clear" w:color="auto" w:fill="FFFFC4"/>
          </w:tcPr>
          <w:p w14:paraId="085BDB8B" w14:textId="77777777" w:rsidR="00EB33AE" w:rsidRPr="00624C44" w:rsidRDefault="00EB33AE" w:rsidP="00EB33AE">
            <w:pPr>
              <w:rPr>
                <w:lang w:val="en-US"/>
              </w:rPr>
            </w:pPr>
          </w:p>
        </w:tc>
        <w:tc>
          <w:tcPr>
            <w:tcW w:w="1357" w:type="dxa"/>
            <w:vMerge/>
            <w:shd w:val="clear" w:color="auto" w:fill="FFFFC4"/>
          </w:tcPr>
          <w:p w14:paraId="4702195F" w14:textId="77777777" w:rsidR="00EB33AE" w:rsidRPr="00624C44" w:rsidRDefault="00EB33AE" w:rsidP="00EB33AE">
            <w:pPr>
              <w:rPr>
                <w:lang w:val="en-US"/>
              </w:rPr>
            </w:pPr>
          </w:p>
        </w:tc>
        <w:tc>
          <w:tcPr>
            <w:tcW w:w="1128" w:type="dxa"/>
            <w:shd w:val="clear" w:color="auto" w:fill="FFFFC4"/>
          </w:tcPr>
          <w:p w14:paraId="36941BFE" w14:textId="77777777" w:rsidR="00EB33AE" w:rsidRPr="00624C44" w:rsidRDefault="00EB33AE" w:rsidP="00EB33AE">
            <w:pPr>
              <w:rPr>
                <w:lang w:val="en-US"/>
              </w:rPr>
            </w:pPr>
            <w:r w:rsidRPr="00624C44">
              <w:rPr>
                <w:lang w:val="en-US"/>
              </w:rPr>
              <w:t>/upwards</w:t>
            </w:r>
          </w:p>
        </w:tc>
        <w:tc>
          <w:tcPr>
            <w:tcW w:w="830" w:type="dxa"/>
            <w:shd w:val="clear" w:color="auto" w:fill="FFFFC4"/>
          </w:tcPr>
          <w:p w14:paraId="6B02A7E0" w14:textId="77777777" w:rsidR="00EB33AE" w:rsidRPr="00624C44" w:rsidRDefault="00EB33AE" w:rsidP="00EB33AE">
            <w:pPr>
              <w:rPr>
                <w:lang w:val="en-US"/>
              </w:rPr>
            </w:pPr>
            <w:r w:rsidRPr="00624C44">
              <w:rPr>
                <w:lang w:val="en-US"/>
              </w:rPr>
              <w:t>/left</w:t>
            </w:r>
          </w:p>
        </w:tc>
        <w:tc>
          <w:tcPr>
            <w:tcW w:w="1657" w:type="dxa"/>
            <w:shd w:val="clear" w:color="auto" w:fill="FFFFC4"/>
          </w:tcPr>
          <w:p w14:paraId="5FEF3CF3" w14:textId="77777777" w:rsidR="00EB33AE" w:rsidRPr="00624C44" w:rsidRDefault="00EB33AE" w:rsidP="00EB33AE">
            <w:pPr>
              <w:rPr>
                <w:lang w:val="en-US"/>
              </w:rPr>
            </w:pPr>
          </w:p>
        </w:tc>
        <w:tc>
          <w:tcPr>
            <w:tcW w:w="1657" w:type="dxa"/>
            <w:shd w:val="clear" w:color="auto" w:fill="FFFFC4"/>
          </w:tcPr>
          <w:p w14:paraId="78022ACA" w14:textId="77777777" w:rsidR="00EB33AE" w:rsidRPr="00624C44" w:rsidRDefault="00EB33AE" w:rsidP="00EB33AE">
            <w:pPr>
              <w:rPr>
                <w:lang w:val="en-US"/>
              </w:rPr>
            </w:pPr>
          </w:p>
        </w:tc>
        <w:tc>
          <w:tcPr>
            <w:tcW w:w="1658" w:type="dxa"/>
            <w:shd w:val="clear" w:color="auto" w:fill="FFFFC4"/>
          </w:tcPr>
          <w:p w14:paraId="06307289" w14:textId="77777777" w:rsidR="00EB33AE" w:rsidRPr="00624C44" w:rsidRDefault="00EB33AE" w:rsidP="00EB33AE">
            <w:pPr>
              <w:rPr>
                <w:lang w:val="en-US"/>
              </w:rPr>
            </w:pPr>
          </w:p>
        </w:tc>
        <w:tc>
          <w:tcPr>
            <w:tcW w:w="1518" w:type="dxa"/>
            <w:shd w:val="clear" w:color="auto" w:fill="FFFFC4"/>
          </w:tcPr>
          <w:p w14:paraId="0BA69BA8" w14:textId="77777777" w:rsidR="00EB33AE" w:rsidRPr="00624C44" w:rsidRDefault="00EB33AE" w:rsidP="00EB33AE">
            <w:pPr>
              <w:rPr>
                <w:lang w:val="en-US"/>
              </w:rPr>
            </w:pPr>
          </w:p>
        </w:tc>
      </w:tr>
      <w:tr w:rsidR="00EB33AE" w:rsidRPr="00624C44" w14:paraId="5F935DE3" w14:textId="77777777" w:rsidTr="008D3801">
        <w:trPr>
          <w:cantSplit/>
          <w:trHeight w:val="286"/>
        </w:trPr>
        <w:tc>
          <w:tcPr>
            <w:tcW w:w="968" w:type="dxa"/>
            <w:vMerge/>
            <w:tcBorders>
              <w:bottom w:val="single" w:sz="4" w:space="0" w:color="auto"/>
            </w:tcBorders>
            <w:shd w:val="clear" w:color="auto" w:fill="FFFFC4"/>
          </w:tcPr>
          <w:p w14:paraId="6577DC55" w14:textId="77777777" w:rsidR="00EB33AE" w:rsidRPr="00624C44" w:rsidRDefault="00EB33AE" w:rsidP="00EB33AE">
            <w:pPr>
              <w:rPr>
                <w:lang w:val="en-US"/>
              </w:rPr>
            </w:pPr>
          </w:p>
        </w:tc>
        <w:tc>
          <w:tcPr>
            <w:tcW w:w="1357" w:type="dxa"/>
            <w:vMerge/>
            <w:shd w:val="clear" w:color="auto" w:fill="FFFFC4"/>
          </w:tcPr>
          <w:p w14:paraId="424C93E0" w14:textId="77777777" w:rsidR="00EB33AE" w:rsidRPr="00624C44" w:rsidRDefault="00EB33AE" w:rsidP="00EB33AE">
            <w:pPr>
              <w:rPr>
                <w:lang w:val="en-US"/>
              </w:rPr>
            </w:pPr>
          </w:p>
        </w:tc>
        <w:tc>
          <w:tcPr>
            <w:tcW w:w="1128" w:type="dxa"/>
            <w:tcBorders>
              <w:bottom w:val="single" w:sz="4" w:space="0" w:color="auto"/>
            </w:tcBorders>
            <w:shd w:val="clear" w:color="auto" w:fill="FFFFC4"/>
          </w:tcPr>
          <w:p w14:paraId="0ED1E0E7" w14:textId="77777777" w:rsidR="00EB33AE" w:rsidRPr="00624C44" w:rsidRDefault="00EB33AE" w:rsidP="00EB33AE">
            <w:pPr>
              <w:rPr>
                <w:lang w:val="en-US"/>
              </w:rPr>
            </w:pPr>
          </w:p>
        </w:tc>
        <w:tc>
          <w:tcPr>
            <w:tcW w:w="830" w:type="dxa"/>
            <w:tcBorders>
              <w:bottom w:val="single" w:sz="4" w:space="0" w:color="auto"/>
            </w:tcBorders>
            <w:shd w:val="clear" w:color="auto" w:fill="FFFFC4"/>
          </w:tcPr>
          <w:p w14:paraId="24ADC04E" w14:textId="77777777" w:rsidR="00EB33AE" w:rsidRPr="00624C44" w:rsidRDefault="00EB33AE" w:rsidP="00EB33AE">
            <w:pPr>
              <w:rPr>
                <w:lang w:val="en-US"/>
              </w:rPr>
            </w:pPr>
            <w:r w:rsidRPr="00624C44">
              <w:rPr>
                <w:lang w:val="en-US"/>
              </w:rPr>
              <w:t>/right</w:t>
            </w:r>
          </w:p>
        </w:tc>
        <w:tc>
          <w:tcPr>
            <w:tcW w:w="1657" w:type="dxa"/>
            <w:tcBorders>
              <w:bottom w:val="single" w:sz="4" w:space="0" w:color="auto"/>
            </w:tcBorders>
            <w:shd w:val="clear" w:color="auto" w:fill="FFFFC4"/>
          </w:tcPr>
          <w:p w14:paraId="38B747A1" w14:textId="77777777" w:rsidR="00EB33AE" w:rsidRPr="00624C44" w:rsidRDefault="00EB33AE" w:rsidP="00EB33AE">
            <w:pPr>
              <w:rPr>
                <w:lang w:val="en-US"/>
              </w:rPr>
            </w:pPr>
          </w:p>
        </w:tc>
        <w:tc>
          <w:tcPr>
            <w:tcW w:w="1657" w:type="dxa"/>
            <w:tcBorders>
              <w:bottom w:val="single" w:sz="4" w:space="0" w:color="auto"/>
            </w:tcBorders>
            <w:shd w:val="clear" w:color="auto" w:fill="FFFFC4"/>
          </w:tcPr>
          <w:p w14:paraId="6A43B66A" w14:textId="77777777" w:rsidR="00EB33AE" w:rsidRPr="00624C44" w:rsidRDefault="00EB33AE" w:rsidP="00EB33AE">
            <w:pPr>
              <w:rPr>
                <w:lang w:val="en-US"/>
              </w:rPr>
            </w:pPr>
          </w:p>
        </w:tc>
        <w:tc>
          <w:tcPr>
            <w:tcW w:w="1658" w:type="dxa"/>
            <w:tcBorders>
              <w:bottom w:val="single" w:sz="4" w:space="0" w:color="auto"/>
            </w:tcBorders>
            <w:shd w:val="clear" w:color="auto" w:fill="FFFFC4"/>
          </w:tcPr>
          <w:p w14:paraId="42B9F2EC" w14:textId="77777777" w:rsidR="00EB33AE" w:rsidRPr="00624C44" w:rsidRDefault="00EB33AE" w:rsidP="00EB33AE">
            <w:pPr>
              <w:rPr>
                <w:lang w:val="en-US"/>
              </w:rPr>
            </w:pPr>
          </w:p>
        </w:tc>
        <w:tc>
          <w:tcPr>
            <w:tcW w:w="1518" w:type="dxa"/>
            <w:tcBorders>
              <w:bottom w:val="single" w:sz="4" w:space="0" w:color="auto"/>
            </w:tcBorders>
            <w:shd w:val="clear" w:color="auto" w:fill="FFFFC4"/>
          </w:tcPr>
          <w:p w14:paraId="72A92F95" w14:textId="77777777" w:rsidR="00EB33AE" w:rsidRPr="00624C44" w:rsidRDefault="00EB33AE" w:rsidP="00EB33AE">
            <w:pPr>
              <w:rPr>
                <w:lang w:val="en-US"/>
              </w:rPr>
            </w:pPr>
          </w:p>
        </w:tc>
      </w:tr>
      <w:tr w:rsidR="00EB33AE" w:rsidRPr="00624C44" w14:paraId="2E07833A" w14:textId="77777777" w:rsidTr="008D3801">
        <w:trPr>
          <w:cantSplit/>
          <w:trHeight w:val="286"/>
        </w:trPr>
        <w:tc>
          <w:tcPr>
            <w:tcW w:w="968" w:type="dxa"/>
            <w:vMerge/>
            <w:tcBorders>
              <w:bottom w:val="single" w:sz="4" w:space="0" w:color="auto"/>
            </w:tcBorders>
            <w:shd w:val="clear" w:color="auto" w:fill="FFFFC4"/>
          </w:tcPr>
          <w:p w14:paraId="3385C9EC" w14:textId="77777777" w:rsidR="00EB33AE" w:rsidRPr="00624C44" w:rsidRDefault="00EB33AE" w:rsidP="00EB33AE">
            <w:pPr>
              <w:rPr>
                <w:lang w:val="en-US"/>
              </w:rPr>
            </w:pPr>
          </w:p>
        </w:tc>
        <w:tc>
          <w:tcPr>
            <w:tcW w:w="1357" w:type="dxa"/>
            <w:vMerge/>
            <w:shd w:val="clear" w:color="auto" w:fill="FFFFC4"/>
          </w:tcPr>
          <w:p w14:paraId="2EA03143" w14:textId="77777777" w:rsidR="00EB33AE" w:rsidRPr="00624C44" w:rsidRDefault="00EB33AE" w:rsidP="00EB33AE">
            <w:pPr>
              <w:rPr>
                <w:lang w:val="en-US"/>
              </w:rPr>
            </w:pPr>
          </w:p>
        </w:tc>
        <w:tc>
          <w:tcPr>
            <w:tcW w:w="1128" w:type="dxa"/>
            <w:tcBorders>
              <w:bottom w:val="single" w:sz="4" w:space="0" w:color="auto"/>
            </w:tcBorders>
            <w:shd w:val="clear" w:color="auto" w:fill="FFFFC4"/>
          </w:tcPr>
          <w:p w14:paraId="528E989A" w14:textId="77777777" w:rsidR="00EB33AE" w:rsidRPr="00624C44" w:rsidRDefault="00EB33AE" w:rsidP="00EB33AE">
            <w:pPr>
              <w:rPr>
                <w:lang w:val="en-US"/>
              </w:rPr>
            </w:pPr>
            <w:r w:rsidRPr="00624C44">
              <w:rPr>
                <w:lang w:val="en-US"/>
              </w:rPr>
              <w:t>/downwards</w:t>
            </w:r>
          </w:p>
        </w:tc>
        <w:tc>
          <w:tcPr>
            <w:tcW w:w="830" w:type="dxa"/>
            <w:tcBorders>
              <w:bottom w:val="single" w:sz="4" w:space="0" w:color="auto"/>
            </w:tcBorders>
            <w:shd w:val="clear" w:color="auto" w:fill="FFFFC4"/>
          </w:tcPr>
          <w:p w14:paraId="43812DCD" w14:textId="77777777" w:rsidR="00EB33AE" w:rsidRPr="00624C44" w:rsidRDefault="00EB33AE" w:rsidP="00EB33AE">
            <w:pPr>
              <w:rPr>
                <w:lang w:val="en-US"/>
              </w:rPr>
            </w:pPr>
            <w:r w:rsidRPr="00624C44">
              <w:rPr>
                <w:lang w:val="en-US"/>
              </w:rPr>
              <w:t>/left</w:t>
            </w:r>
          </w:p>
        </w:tc>
        <w:tc>
          <w:tcPr>
            <w:tcW w:w="1657" w:type="dxa"/>
            <w:tcBorders>
              <w:bottom w:val="single" w:sz="4" w:space="0" w:color="auto"/>
            </w:tcBorders>
            <w:shd w:val="clear" w:color="auto" w:fill="FFFFC4"/>
          </w:tcPr>
          <w:p w14:paraId="4DC6F3DA" w14:textId="77777777" w:rsidR="00EB33AE" w:rsidRPr="00624C44" w:rsidRDefault="00EB33AE" w:rsidP="00EB33AE">
            <w:pPr>
              <w:rPr>
                <w:lang w:val="en-US"/>
              </w:rPr>
            </w:pPr>
          </w:p>
        </w:tc>
        <w:tc>
          <w:tcPr>
            <w:tcW w:w="1657" w:type="dxa"/>
            <w:tcBorders>
              <w:bottom w:val="single" w:sz="4" w:space="0" w:color="auto"/>
            </w:tcBorders>
            <w:shd w:val="clear" w:color="auto" w:fill="FFFFC4"/>
          </w:tcPr>
          <w:p w14:paraId="6485DEFD" w14:textId="77777777" w:rsidR="00EB33AE" w:rsidRPr="00624C44" w:rsidRDefault="00EB33AE" w:rsidP="00EB33AE">
            <w:pPr>
              <w:rPr>
                <w:lang w:val="en-US"/>
              </w:rPr>
            </w:pPr>
          </w:p>
        </w:tc>
        <w:tc>
          <w:tcPr>
            <w:tcW w:w="1658" w:type="dxa"/>
            <w:tcBorders>
              <w:bottom w:val="single" w:sz="4" w:space="0" w:color="auto"/>
            </w:tcBorders>
            <w:shd w:val="clear" w:color="auto" w:fill="FFFFC4"/>
          </w:tcPr>
          <w:p w14:paraId="7EC88638" w14:textId="77777777" w:rsidR="00EB33AE" w:rsidRPr="00624C44" w:rsidRDefault="00EB33AE" w:rsidP="00EB33AE">
            <w:pPr>
              <w:rPr>
                <w:lang w:val="en-US"/>
              </w:rPr>
            </w:pPr>
          </w:p>
        </w:tc>
        <w:tc>
          <w:tcPr>
            <w:tcW w:w="1518" w:type="dxa"/>
            <w:tcBorders>
              <w:bottom w:val="single" w:sz="4" w:space="0" w:color="auto"/>
            </w:tcBorders>
            <w:shd w:val="clear" w:color="auto" w:fill="FFFFC4"/>
          </w:tcPr>
          <w:p w14:paraId="6DD20B47" w14:textId="77777777" w:rsidR="00EB33AE" w:rsidRPr="00624C44" w:rsidRDefault="00EB33AE" w:rsidP="00EB33AE">
            <w:pPr>
              <w:rPr>
                <w:lang w:val="en-US"/>
              </w:rPr>
            </w:pPr>
          </w:p>
        </w:tc>
      </w:tr>
      <w:tr w:rsidR="00EB33AE" w:rsidRPr="00624C44" w14:paraId="6F92BE75" w14:textId="77777777" w:rsidTr="008D3801">
        <w:trPr>
          <w:cantSplit/>
          <w:trHeight w:val="286"/>
        </w:trPr>
        <w:tc>
          <w:tcPr>
            <w:tcW w:w="968" w:type="dxa"/>
            <w:vMerge/>
            <w:tcBorders>
              <w:bottom w:val="single" w:sz="4" w:space="0" w:color="auto"/>
            </w:tcBorders>
            <w:shd w:val="clear" w:color="auto" w:fill="FFFFC4"/>
          </w:tcPr>
          <w:p w14:paraId="71421937" w14:textId="77777777" w:rsidR="00EB33AE" w:rsidRPr="00624C44" w:rsidRDefault="00EB33AE" w:rsidP="00EB33AE">
            <w:pPr>
              <w:rPr>
                <w:lang w:val="en-US"/>
              </w:rPr>
            </w:pPr>
          </w:p>
        </w:tc>
        <w:tc>
          <w:tcPr>
            <w:tcW w:w="1357" w:type="dxa"/>
            <w:vMerge/>
            <w:tcBorders>
              <w:bottom w:val="single" w:sz="4" w:space="0" w:color="auto"/>
            </w:tcBorders>
            <w:shd w:val="clear" w:color="auto" w:fill="FFFFC4"/>
          </w:tcPr>
          <w:p w14:paraId="0FCE4852" w14:textId="77777777" w:rsidR="00EB33AE" w:rsidRPr="00624C44" w:rsidRDefault="00EB33AE" w:rsidP="00EB33AE">
            <w:pPr>
              <w:rPr>
                <w:lang w:val="en-US"/>
              </w:rPr>
            </w:pPr>
          </w:p>
        </w:tc>
        <w:tc>
          <w:tcPr>
            <w:tcW w:w="1128" w:type="dxa"/>
            <w:tcBorders>
              <w:bottom w:val="single" w:sz="4" w:space="0" w:color="auto"/>
            </w:tcBorders>
            <w:shd w:val="clear" w:color="auto" w:fill="FFFFC4"/>
          </w:tcPr>
          <w:p w14:paraId="77B936A5" w14:textId="77777777" w:rsidR="00EB33AE" w:rsidRPr="00624C44" w:rsidRDefault="00EB33AE" w:rsidP="00EB33AE">
            <w:pPr>
              <w:rPr>
                <w:lang w:val="en-US"/>
              </w:rPr>
            </w:pPr>
          </w:p>
        </w:tc>
        <w:tc>
          <w:tcPr>
            <w:tcW w:w="830" w:type="dxa"/>
            <w:tcBorders>
              <w:bottom w:val="single" w:sz="4" w:space="0" w:color="auto"/>
            </w:tcBorders>
            <w:shd w:val="clear" w:color="auto" w:fill="FFFFC4"/>
          </w:tcPr>
          <w:p w14:paraId="17725560" w14:textId="77777777" w:rsidR="00EB33AE" w:rsidRPr="00624C44" w:rsidRDefault="00EB33AE" w:rsidP="00EB33AE">
            <w:pPr>
              <w:rPr>
                <w:lang w:val="en-US"/>
              </w:rPr>
            </w:pPr>
            <w:r w:rsidRPr="00624C44">
              <w:rPr>
                <w:lang w:val="en-US"/>
              </w:rPr>
              <w:t>/right</w:t>
            </w:r>
          </w:p>
        </w:tc>
        <w:tc>
          <w:tcPr>
            <w:tcW w:w="1657" w:type="dxa"/>
            <w:tcBorders>
              <w:bottom w:val="single" w:sz="4" w:space="0" w:color="auto"/>
            </w:tcBorders>
            <w:shd w:val="clear" w:color="auto" w:fill="FFFFC4"/>
          </w:tcPr>
          <w:p w14:paraId="1841FA0D" w14:textId="77777777" w:rsidR="00EB33AE" w:rsidRPr="00624C44" w:rsidRDefault="00EB33AE" w:rsidP="00EB33AE">
            <w:pPr>
              <w:rPr>
                <w:lang w:val="en-US"/>
              </w:rPr>
            </w:pPr>
          </w:p>
        </w:tc>
        <w:tc>
          <w:tcPr>
            <w:tcW w:w="1657" w:type="dxa"/>
            <w:tcBorders>
              <w:bottom w:val="single" w:sz="4" w:space="0" w:color="auto"/>
            </w:tcBorders>
            <w:shd w:val="clear" w:color="auto" w:fill="FFFFC4"/>
          </w:tcPr>
          <w:p w14:paraId="362284B6" w14:textId="77777777" w:rsidR="00EB33AE" w:rsidRPr="00624C44" w:rsidRDefault="00EB33AE" w:rsidP="00EB33AE">
            <w:pPr>
              <w:rPr>
                <w:lang w:val="en-US"/>
              </w:rPr>
            </w:pPr>
          </w:p>
        </w:tc>
        <w:tc>
          <w:tcPr>
            <w:tcW w:w="1658" w:type="dxa"/>
            <w:tcBorders>
              <w:bottom w:val="single" w:sz="4" w:space="0" w:color="auto"/>
            </w:tcBorders>
            <w:shd w:val="clear" w:color="auto" w:fill="FFFFC4"/>
          </w:tcPr>
          <w:p w14:paraId="654A189A" w14:textId="77777777" w:rsidR="00EB33AE" w:rsidRPr="00624C44" w:rsidRDefault="00EB33AE" w:rsidP="00EB33AE">
            <w:pPr>
              <w:rPr>
                <w:lang w:val="en-US"/>
              </w:rPr>
            </w:pPr>
          </w:p>
        </w:tc>
        <w:tc>
          <w:tcPr>
            <w:tcW w:w="1518" w:type="dxa"/>
            <w:tcBorders>
              <w:bottom w:val="single" w:sz="4" w:space="0" w:color="auto"/>
            </w:tcBorders>
            <w:shd w:val="clear" w:color="auto" w:fill="FFFFC4"/>
          </w:tcPr>
          <w:p w14:paraId="669EA7A8" w14:textId="77777777" w:rsidR="00EB33AE" w:rsidRPr="00624C44" w:rsidRDefault="00EB33AE" w:rsidP="00EB33AE">
            <w:pPr>
              <w:rPr>
                <w:lang w:val="en-US"/>
              </w:rPr>
            </w:pPr>
          </w:p>
        </w:tc>
      </w:tr>
      <w:tr w:rsidR="00EB33AE" w:rsidRPr="00624C44" w14:paraId="0EA2E06F" w14:textId="77777777" w:rsidTr="008D3801">
        <w:trPr>
          <w:cantSplit/>
          <w:trHeight w:val="95"/>
        </w:trPr>
        <w:tc>
          <w:tcPr>
            <w:tcW w:w="968" w:type="dxa"/>
            <w:vMerge w:val="restart"/>
            <w:shd w:val="clear" w:color="auto" w:fill="B8CCE4" w:themeFill="accent1" w:themeFillTint="66"/>
          </w:tcPr>
          <w:p w14:paraId="6BA173F4" w14:textId="77777777" w:rsidR="00EB33AE" w:rsidRPr="00624C44" w:rsidRDefault="00EB33AE" w:rsidP="00EB33AE">
            <w:pPr>
              <w:rPr>
                <w:b/>
                <w:color w:val="FF0000"/>
                <w:lang w:val="en-US"/>
              </w:rPr>
            </w:pPr>
            <w:r w:rsidRPr="00624C44">
              <w:rPr>
                <w:b/>
                <w:color w:val="FF0000"/>
                <w:lang w:val="en-US"/>
              </w:rPr>
              <w:t>/location</w:t>
            </w:r>
          </w:p>
        </w:tc>
        <w:tc>
          <w:tcPr>
            <w:tcW w:w="1357" w:type="dxa"/>
            <w:shd w:val="clear" w:color="auto" w:fill="B8CCE4" w:themeFill="accent1" w:themeFillTint="66"/>
          </w:tcPr>
          <w:p w14:paraId="2BEA55BF" w14:textId="77777777" w:rsidR="00EB33AE" w:rsidRPr="00624C44" w:rsidRDefault="00EB33AE" w:rsidP="00EB33AE">
            <w:pPr>
              <w:rPr>
                <w:b/>
                <w:color w:val="FF0000"/>
                <w:lang w:val="en-US"/>
              </w:rPr>
            </w:pPr>
            <w:r w:rsidRPr="00624C44">
              <w:rPr>
                <w:b/>
                <w:color w:val="FF0000"/>
                <w:lang w:val="en-US"/>
              </w:rPr>
              <w:t>/ready</w:t>
            </w:r>
          </w:p>
        </w:tc>
        <w:tc>
          <w:tcPr>
            <w:tcW w:w="1128" w:type="dxa"/>
            <w:shd w:val="clear" w:color="auto" w:fill="B8CCE4" w:themeFill="accent1" w:themeFillTint="66"/>
          </w:tcPr>
          <w:p w14:paraId="57E84ED6" w14:textId="77777777" w:rsidR="00EB33AE" w:rsidRPr="00624C44" w:rsidRDefault="00EB33AE" w:rsidP="00EB33AE">
            <w:pPr>
              <w:rPr>
                <w:lang w:val="en-US"/>
              </w:rPr>
            </w:pPr>
          </w:p>
        </w:tc>
        <w:tc>
          <w:tcPr>
            <w:tcW w:w="830" w:type="dxa"/>
            <w:shd w:val="clear" w:color="auto" w:fill="B8CCE4" w:themeFill="accent1" w:themeFillTint="66"/>
          </w:tcPr>
          <w:p w14:paraId="06254867" w14:textId="77777777" w:rsidR="00EB33AE" w:rsidRPr="00624C44" w:rsidRDefault="00EB33AE" w:rsidP="00EB33AE">
            <w:pPr>
              <w:rPr>
                <w:lang w:val="en-US"/>
              </w:rPr>
            </w:pPr>
          </w:p>
        </w:tc>
        <w:tc>
          <w:tcPr>
            <w:tcW w:w="1657" w:type="dxa"/>
            <w:shd w:val="clear" w:color="auto" w:fill="B8CCE4" w:themeFill="accent1" w:themeFillTint="66"/>
          </w:tcPr>
          <w:p w14:paraId="5F575708" w14:textId="77777777" w:rsidR="00EB33AE" w:rsidRPr="00624C44" w:rsidRDefault="00EB33AE" w:rsidP="00EB33AE">
            <w:pPr>
              <w:rPr>
                <w:lang w:val="en-US"/>
              </w:rPr>
            </w:pPr>
          </w:p>
        </w:tc>
        <w:tc>
          <w:tcPr>
            <w:tcW w:w="1657" w:type="dxa"/>
            <w:shd w:val="clear" w:color="auto" w:fill="B8CCE4" w:themeFill="accent1" w:themeFillTint="66"/>
          </w:tcPr>
          <w:p w14:paraId="34B2AFEA" w14:textId="77777777" w:rsidR="00EB33AE" w:rsidRPr="00624C44" w:rsidRDefault="00EB33AE" w:rsidP="00EB33AE">
            <w:pPr>
              <w:rPr>
                <w:lang w:val="en-US"/>
              </w:rPr>
            </w:pPr>
            <w:r w:rsidRPr="00624C44">
              <w:rPr>
                <w:lang w:val="en-US"/>
              </w:rPr>
              <w:t>delay playing until player is ready (we need to test this)</w:t>
            </w:r>
          </w:p>
        </w:tc>
        <w:tc>
          <w:tcPr>
            <w:tcW w:w="1658" w:type="dxa"/>
            <w:shd w:val="clear" w:color="auto" w:fill="B8CCE4" w:themeFill="accent1" w:themeFillTint="66"/>
          </w:tcPr>
          <w:p w14:paraId="46136DF6" w14:textId="77777777" w:rsidR="00EB33AE" w:rsidRPr="00624C44" w:rsidRDefault="00EB33AE" w:rsidP="00EB33AE">
            <w:pPr>
              <w:rPr>
                <w:lang w:val="en-US"/>
              </w:rPr>
            </w:pPr>
          </w:p>
        </w:tc>
        <w:tc>
          <w:tcPr>
            <w:tcW w:w="1518" w:type="dxa"/>
            <w:shd w:val="clear" w:color="auto" w:fill="B8CCE4" w:themeFill="accent1" w:themeFillTint="66"/>
          </w:tcPr>
          <w:p w14:paraId="726E5AEB" w14:textId="77777777" w:rsidR="00EB33AE" w:rsidRPr="00624C44" w:rsidRDefault="00EB33AE" w:rsidP="00EB33AE">
            <w:pPr>
              <w:rPr>
                <w:lang w:val="en-US"/>
              </w:rPr>
            </w:pPr>
          </w:p>
        </w:tc>
      </w:tr>
      <w:tr w:rsidR="00EB33AE" w:rsidRPr="00624C44" w14:paraId="02881D41" w14:textId="77777777" w:rsidTr="008D3801">
        <w:trPr>
          <w:cantSplit/>
          <w:trHeight w:val="95"/>
        </w:trPr>
        <w:tc>
          <w:tcPr>
            <w:tcW w:w="968" w:type="dxa"/>
            <w:vMerge/>
            <w:shd w:val="clear" w:color="auto" w:fill="B8CCE4" w:themeFill="accent1" w:themeFillTint="66"/>
          </w:tcPr>
          <w:p w14:paraId="1988CDEE" w14:textId="77777777" w:rsidR="00EB33AE" w:rsidRPr="00624C44" w:rsidRDefault="00EB33AE" w:rsidP="00EB33AE">
            <w:pPr>
              <w:rPr>
                <w:lang w:val="en-US"/>
              </w:rPr>
            </w:pPr>
          </w:p>
        </w:tc>
        <w:tc>
          <w:tcPr>
            <w:tcW w:w="1357" w:type="dxa"/>
            <w:shd w:val="clear" w:color="auto" w:fill="B8CCE4" w:themeFill="accent1" w:themeFillTint="66"/>
          </w:tcPr>
          <w:p w14:paraId="3050E181" w14:textId="77777777" w:rsidR="00EB33AE" w:rsidRPr="00624C44" w:rsidRDefault="00EB33AE" w:rsidP="00EB33AE">
            <w:pPr>
              <w:rPr>
                <w:lang w:val="en-US"/>
              </w:rPr>
            </w:pPr>
            <w:r w:rsidRPr="00624C44">
              <w:rPr>
                <w:lang w:val="en-US"/>
              </w:rPr>
              <w:t>/present</w:t>
            </w:r>
          </w:p>
        </w:tc>
        <w:tc>
          <w:tcPr>
            <w:tcW w:w="1128" w:type="dxa"/>
            <w:shd w:val="clear" w:color="auto" w:fill="B8CCE4" w:themeFill="accent1" w:themeFillTint="66"/>
          </w:tcPr>
          <w:p w14:paraId="29E7D4A0" w14:textId="77777777" w:rsidR="00EB33AE" w:rsidRPr="00624C44" w:rsidRDefault="00EB33AE" w:rsidP="00EB33AE">
            <w:pPr>
              <w:rPr>
                <w:lang w:val="en-US"/>
              </w:rPr>
            </w:pPr>
          </w:p>
        </w:tc>
        <w:tc>
          <w:tcPr>
            <w:tcW w:w="830" w:type="dxa"/>
            <w:shd w:val="clear" w:color="auto" w:fill="B8CCE4" w:themeFill="accent1" w:themeFillTint="66"/>
          </w:tcPr>
          <w:p w14:paraId="3DD4D1E5" w14:textId="77777777" w:rsidR="00EB33AE" w:rsidRPr="00624C44" w:rsidRDefault="00EB33AE" w:rsidP="00EB33AE">
            <w:pPr>
              <w:rPr>
                <w:lang w:val="en-US"/>
              </w:rPr>
            </w:pPr>
          </w:p>
        </w:tc>
        <w:tc>
          <w:tcPr>
            <w:tcW w:w="1657" w:type="dxa"/>
            <w:shd w:val="clear" w:color="auto" w:fill="B8CCE4" w:themeFill="accent1" w:themeFillTint="66"/>
          </w:tcPr>
          <w:p w14:paraId="28851AE1" w14:textId="77777777" w:rsidR="00EB33AE" w:rsidRPr="00624C44" w:rsidRDefault="00EB33AE" w:rsidP="00EB33AE">
            <w:pPr>
              <w:rPr>
                <w:lang w:val="en-US"/>
              </w:rPr>
            </w:pPr>
          </w:p>
        </w:tc>
        <w:tc>
          <w:tcPr>
            <w:tcW w:w="1657" w:type="dxa"/>
            <w:shd w:val="clear" w:color="auto" w:fill="B8CCE4" w:themeFill="accent1" w:themeFillTint="66"/>
          </w:tcPr>
          <w:p w14:paraId="1564F7AB" w14:textId="77777777" w:rsidR="00EB33AE" w:rsidRPr="00624C44" w:rsidRDefault="00EB33AE" w:rsidP="00EB33AE">
            <w:pPr>
              <w:rPr>
                <w:lang w:val="en-US"/>
              </w:rPr>
            </w:pPr>
          </w:p>
        </w:tc>
        <w:tc>
          <w:tcPr>
            <w:tcW w:w="1658" w:type="dxa"/>
            <w:shd w:val="clear" w:color="auto" w:fill="B8CCE4" w:themeFill="accent1" w:themeFillTint="66"/>
          </w:tcPr>
          <w:p w14:paraId="5D7E0B00" w14:textId="77777777" w:rsidR="00EB33AE" w:rsidRPr="00624C44" w:rsidRDefault="00EB33AE" w:rsidP="00EB33AE">
            <w:pPr>
              <w:rPr>
                <w:lang w:val="en-US"/>
              </w:rPr>
            </w:pPr>
          </w:p>
        </w:tc>
        <w:tc>
          <w:tcPr>
            <w:tcW w:w="1518" w:type="dxa"/>
            <w:shd w:val="clear" w:color="auto" w:fill="B8CCE4" w:themeFill="accent1" w:themeFillTint="66"/>
          </w:tcPr>
          <w:p w14:paraId="4778DB76" w14:textId="77777777" w:rsidR="00EB33AE" w:rsidRPr="00624C44" w:rsidRDefault="00EB33AE" w:rsidP="00EB33AE">
            <w:pPr>
              <w:rPr>
                <w:lang w:val="en-US"/>
              </w:rPr>
            </w:pPr>
          </w:p>
        </w:tc>
      </w:tr>
      <w:tr w:rsidR="00EB33AE" w:rsidRPr="00624C44" w14:paraId="4997EAA7" w14:textId="77777777" w:rsidTr="008D3801">
        <w:trPr>
          <w:cantSplit/>
          <w:trHeight w:val="94"/>
        </w:trPr>
        <w:tc>
          <w:tcPr>
            <w:tcW w:w="968" w:type="dxa"/>
            <w:vMerge/>
            <w:shd w:val="clear" w:color="auto" w:fill="B8CCE4" w:themeFill="accent1" w:themeFillTint="66"/>
          </w:tcPr>
          <w:p w14:paraId="3AD702DB" w14:textId="77777777" w:rsidR="00EB33AE" w:rsidRPr="00624C44" w:rsidRDefault="00EB33AE" w:rsidP="00EB33AE">
            <w:pPr>
              <w:rPr>
                <w:lang w:val="en-US"/>
              </w:rPr>
            </w:pPr>
          </w:p>
        </w:tc>
        <w:tc>
          <w:tcPr>
            <w:tcW w:w="1357" w:type="dxa"/>
            <w:shd w:val="clear" w:color="auto" w:fill="B8CCE4" w:themeFill="accent1" w:themeFillTint="66"/>
          </w:tcPr>
          <w:p w14:paraId="659566E6" w14:textId="77777777" w:rsidR="00EB33AE" w:rsidRPr="00624C44" w:rsidRDefault="00EB33AE" w:rsidP="00EB33AE">
            <w:pPr>
              <w:rPr>
                <w:lang w:val="en-US"/>
              </w:rPr>
            </w:pPr>
            <w:r w:rsidRPr="00624C44">
              <w:rPr>
                <w:lang w:val="en-US"/>
              </w:rPr>
              <w:t>/</w:t>
            </w:r>
            <w:proofErr w:type="spellStart"/>
            <w:r w:rsidRPr="00624C44">
              <w:rPr>
                <w:lang w:val="en-US"/>
              </w:rPr>
              <w:t>centerX</w:t>
            </w:r>
            <w:proofErr w:type="spellEnd"/>
          </w:p>
        </w:tc>
        <w:tc>
          <w:tcPr>
            <w:tcW w:w="1128" w:type="dxa"/>
            <w:shd w:val="clear" w:color="auto" w:fill="B8CCE4" w:themeFill="accent1" w:themeFillTint="66"/>
          </w:tcPr>
          <w:p w14:paraId="2F996025" w14:textId="77777777" w:rsidR="00EB33AE" w:rsidRPr="00624C44" w:rsidRDefault="00EB33AE" w:rsidP="00EB33AE">
            <w:pPr>
              <w:rPr>
                <w:lang w:val="en-US"/>
              </w:rPr>
            </w:pPr>
          </w:p>
        </w:tc>
        <w:tc>
          <w:tcPr>
            <w:tcW w:w="830" w:type="dxa"/>
            <w:shd w:val="clear" w:color="auto" w:fill="B8CCE4" w:themeFill="accent1" w:themeFillTint="66"/>
          </w:tcPr>
          <w:p w14:paraId="2A0A3612" w14:textId="77777777" w:rsidR="00EB33AE" w:rsidRPr="00624C44" w:rsidRDefault="00EB33AE" w:rsidP="00EB33AE">
            <w:pPr>
              <w:rPr>
                <w:lang w:val="en-US"/>
              </w:rPr>
            </w:pPr>
          </w:p>
        </w:tc>
        <w:tc>
          <w:tcPr>
            <w:tcW w:w="1657" w:type="dxa"/>
            <w:shd w:val="clear" w:color="auto" w:fill="B8CCE4" w:themeFill="accent1" w:themeFillTint="66"/>
          </w:tcPr>
          <w:p w14:paraId="64C92714" w14:textId="77777777" w:rsidR="00EB33AE" w:rsidRPr="00624C44" w:rsidRDefault="00EB33AE" w:rsidP="00EB33AE">
            <w:pPr>
              <w:rPr>
                <w:lang w:val="en-US"/>
              </w:rPr>
            </w:pPr>
          </w:p>
        </w:tc>
        <w:tc>
          <w:tcPr>
            <w:tcW w:w="1657" w:type="dxa"/>
            <w:shd w:val="clear" w:color="auto" w:fill="B8CCE4" w:themeFill="accent1" w:themeFillTint="66"/>
          </w:tcPr>
          <w:p w14:paraId="13ED229A" w14:textId="77777777" w:rsidR="00EB33AE" w:rsidRPr="00624C44" w:rsidRDefault="00EB33AE" w:rsidP="00EB33AE">
            <w:pPr>
              <w:rPr>
                <w:lang w:val="en-US"/>
              </w:rPr>
            </w:pPr>
          </w:p>
        </w:tc>
        <w:tc>
          <w:tcPr>
            <w:tcW w:w="1658" w:type="dxa"/>
            <w:shd w:val="clear" w:color="auto" w:fill="B8CCE4" w:themeFill="accent1" w:themeFillTint="66"/>
          </w:tcPr>
          <w:p w14:paraId="0B553CD9" w14:textId="77777777" w:rsidR="00EB33AE" w:rsidRPr="00624C44" w:rsidRDefault="00EB33AE" w:rsidP="00EB33AE">
            <w:pPr>
              <w:rPr>
                <w:lang w:val="en-US"/>
              </w:rPr>
            </w:pPr>
          </w:p>
        </w:tc>
        <w:tc>
          <w:tcPr>
            <w:tcW w:w="1518" w:type="dxa"/>
            <w:shd w:val="clear" w:color="auto" w:fill="B8CCE4" w:themeFill="accent1" w:themeFillTint="66"/>
          </w:tcPr>
          <w:p w14:paraId="600C0E92" w14:textId="77777777" w:rsidR="00EB33AE" w:rsidRPr="00624C44" w:rsidRDefault="00EB33AE" w:rsidP="00EB33AE">
            <w:pPr>
              <w:rPr>
                <w:lang w:val="en-US"/>
              </w:rPr>
            </w:pPr>
          </w:p>
        </w:tc>
      </w:tr>
      <w:tr w:rsidR="00EB33AE" w:rsidRPr="00624C44" w14:paraId="2C0AAE15" w14:textId="77777777" w:rsidTr="008D3801">
        <w:trPr>
          <w:cantSplit/>
          <w:trHeight w:val="161"/>
        </w:trPr>
        <w:tc>
          <w:tcPr>
            <w:tcW w:w="968" w:type="dxa"/>
            <w:vMerge/>
            <w:shd w:val="clear" w:color="auto" w:fill="B8CCE4" w:themeFill="accent1" w:themeFillTint="66"/>
          </w:tcPr>
          <w:p w14:paraId="6411ECEC" w14:textId="77777777" w:rsidR="00EB33AE" w:rsidRPr="00624C44" w:rsidRDefault="00EB33AE" w:rsidP="00EB33AE">
            <w:pPr>
              <w:rPr>
                <w:lang w:val="en-US"/>
              </w:rPr>
            </w:pPr>
          </w:p>
        </w:tc>
        <w:tc>
          <w:tcPr>
            <w:tcW w:w="1357" w:type="dxa"/>
            <w:shd w:val="clear" w:color="auto" w:fill="B8CCE4" w:themeFill="accent1" w:themeFillTint="66"/>
          </w:tcPr>
          <w:p w14:paraId="1EBAF4ED" w14:textId="77777777" w:rsidR="00EB33AE" w:rsidRPr="00624C44" w:rsidRDefault="00EB33AE" w:rsidP="00EB33AE">
            <w:pPr>
              <w:rPr>
                <w:lang w:val="en-US"/>
              </w:rPr>
            </w:pPr>
            <w:r w:rsidRPr="00624C44">
              <w:rPr>
                <w:lang w:val="en-US"/>
              </w:rPr>
              <w:t>/</w:t>
            </w:r>
            <w:proofErr w:type="spellStart"/>
            <w:r w:rsidRPr="00624C44">
              <w:rPr>
                <w:lang w:val="en-US"/>
              </w:rPr>
              <w:t>centerZ</w:t>
            </w:r>
            <w:proofErr w:type="spellEnd"/>
          </w:p>
        </w:tc>
        <w:tc>
          <w:tcPr>
            <w:tcW w:w="1128" w:type="dxa"/>
            <w:shd w:val="clear" w:color="auto" w:fill="B8CCE4" w:themeFill="accent1" w:themeFillTint="66"/>
          </w:tcPr>
          <w:p w14:paraId="0552DDC0" w14:textId="77777777" w:rsidR="00EB33AE" w:rsidRPr="00624C44" w:rsidRDefault="00EB33AE" w:rsidP="00EB33AE">
            <w:pPr>
              <w:rPr>
                <w:lang w:val="en-US"/>
              </w:rPr>
            </w:pPr>
          </w:p>
        </w:tc>
        <w:tc>
          <w:tcPr>
            <w:tcW w:w="830" w:type="dxa"/>
            <w:shd w:val="clear" w:color="auto" w:fill="B8CCE4" w:themeFill="accent1" w:themeFillTint="66"/>
          </w:tcPr>
          <w:p w14:paraId="5711C453" w14:textId="77777777" w:rsidR="00EB33AE" w:rsidRPr="00624C44" w:rsidRDefault="00EB33AE" w:rsidP="00EB33AE">
            <w:pPr>
              <w:rPr>
                <w:lang w:val="en-US"/>
              </w:rPr>
            </w:pPr>
          </w:p>
        </w:tc>
        <w:tc>
          <w:tcPr>
            <w:tcW w:w="1657" w:type="dxa"/>
            <w:shd w:val="clear" w:color="auto" w:fill="B8CCE4" w:themeFill="accent1" w:themeFillTint="66"/>
          </w:tcPr>
          <w:p w14:paraId="5FA5791F" w14:textId="77777777" w:rsidR="00EB33AE" w:rsidRPr="00624C44" w:rsidRDefault="00EB33AE" w:rsidP="00EB33AE">
            <w:pPr>
              <w:rPr>
                <w:lang w:val="en-US"/>
              </w:rPr>
            </w:pPr>
          </w:p>
        </w:tc>
        <w:tc>
          <w:tcPr>
            <w:tcW w:w="1657" w:type="dxa"/>
            <w:shd w:val="clear" w:color="auto" w:fill="B8CCE4" w:themeFill="accent1" w:themeFillTint="66"/>
          </w:tcPr>
          <w:p w14:paraId="6A247359" w14:textId="77777777" w:rsidR="00EB33AE" w:rsidRPr="00624C44" w:rsidRDefault="00EB33AE" w:rsidP="00EB33AE">
            <w:pPr>
              <w:rPr>
                <w:lang w:val="en-US"/>
              </w:rPr>
            </w:pPr>
          </w:p>
        </w:tc>
        <w:tc>
          <w:tcPr>
            <w:tcW w:w="1658" w:type="dxa"/>
            <w:shd w:val="clear" w:color="auto" w:fill="B8CCE4" w:themeFill="accent1" w:themeFillTint="66"/>
          </w:tcPr>
          <w:p w14:paraId="136A1C6A" w14:textId="77777777" w:rsidR="00EB33AE" w:rsidRPr="00624C44" w:rsidRDefault="00EB33AE" w:rsidP="00EB33AE">
            <w:pPr>
              <w:rPr>
                <w:lang w:val="en-US"/>
              </w:rPr>
            </w:pPr>
          </w:p>
        </w:tc>
        <w:tc>
          <w:tcPr>
            <w:tcW w:w="1518" w:type="dxa"/>
            <w:shd w:val="clear" w:color="auto" w:fill="B8CCE4" w:themeFill="accent1" w:themeFillTint="66"/>
          </w:tcPr>
          <w:p w14:paraId="68D0C461" w14:textId="77777777" w:rsidR="00EB33AE" w:rsidRPr="00624C44" w:rsidRDefault="00EB33AE" w:rsidP="00EB33AE">
            <w:pPr>
              <w:rPr>
                <w:lang w:val="en-US"/>
              </w:rPr>
            </w:pPr>
          </w:p>
        </w:tc>
      </w:tr>
      <w:tr w:rsidR="00EB33AE" w:rsidRPr="00624C44" w14:paraId="3C9816B6" w14:textId="77777777" w:rsidTr="008D3801">
        <w:trPr>
          <w:cantSplit/>
          <w:trHeight w:val="111"/>
        </w:trPr>
        <w:tc>
          <w:tcPr>
            <w:tcW w:w="968" w:type="dxa"/>
            <w:vMerge/>
            <w:shd w:val="clear" w:color="auto" w:fill="B8CCE4" w:themeFill="accent1" w:themeFillTint="66"/>
          </w:tcPr>
          <w:p w14:paraId="30C5243C" w14:textId="77777777" w:rsidR="00EB33AE" w:rsidRPr="00624C44" w:rsidRDefault="00EB33AE" w:rsidP="00EB33AE">
            <w:pPr>
              <w:rPr>
                <w:lang w:val="en-US"/>
              </w:rPr>
            </w:pPr>
          </w:p>
        </w:tc>
        <w:tc>
          <w:tcPr>
            <w:tcW w:w="1357" w:type="dxa"/>
            <w:shd w:val="clear" w:color="auto" w:fill="B8CCE4" w:themeFill="accent1" w:themeFillTint="66"/>
          </w:tcPr>
          <w:p w14:paraId="160BEC03" w14:textId="77777777" w:rsidR="00EB33AE" w:rsidRPr="00624C44" w:rsidRDefault="00EB33AE" w:rsidP="00EB33AE">
            <w:pPr>
              <w:rPr>
                <w:lang w:val="en-US"/>
              </w:rPr>
            </w:pPr>
            <w:r w:rsidRPr="00624C44">
              <w:rPr>
                <w:lang w:val="en-US"/>
              </w:rPr>
              <w:t>/</w:t>
            </w:r>
            <w:proofErr w:type="spellStart"/>
            <w:r w:rsidRPr="00624C44">
              <w:rPr>
                <w:lang w:val="en-US"/>
              </w:rPr>
              <w:t>outOfRange</w:t>
            </w:r>
            <w:proofErr w:type="spellEnd"/>
          </w:p>
        </w:tc>
        <w:tc>
          <w:tcPr>
            <w:tcW w:w="1128" w:type="dxa"/>
            <w:shd w:val="clear" w:color="auto" w:fill="B8CCE4" w:themeFill="accent1" w:themeFillTint="66"/>
          </w:tcPr>
          <w:p w14:paraId="6269FD3D" w14:textId="77777777" w:rsidR="00EB33AE" w:rsidRPr="00624C44" w:rsidRDefault="00EB33AE" w:rsidP="00EB33AE">
            <w:pPr>
              <w:rPr>
                <w:lang w:val="en-US"/>
              </w:rPr>
            </w:pPr>
          </w:p>
        </w:tc>
        <w:tc>
          <w:tcPr>
            <w:tcW w:w="830" w:type="dxa"/>
            <w:shd w:val="clear" w:color="auto" w:fill="B8CCE4" w:themeFill="accent1" w:themeFillTint="66"/>
          </w:tcPr>
          <w:p w14:paraId="1724F84F" w14:textId="77777777" w:rsidR="00EB33AE" w:rsidRPr="00624C44" w:rsidRDefault="00EB33AE" w:rsidP="00EB33AE">
            <w:pPr>
              <w:rPr>
                <w:lang w:val="en-US"/>
              </w:rPr>
            </w:pPr>
          </w:p>
        </w:tc>
        <w:tc>
          <w:tcPr>
            <w:tcW w:w="1657" w:type="dxa"/>
            <w:shd w:val="clear" w:color="auto" w:fill="B8CCE4" w:themeFill="accent1" w:themeFillTint="66"/>
          </w:tcPr>
          <w:p w14:paraId="0056BECD" w14:textId="77777777" w:rsidR="00EB33AE" w:rsidRPr="00624C44" w:rsidRDefault="00EB33AE" w:rsidP="00EB33AE">
            <w:pPr>
              <w:rPr>
                <w:lang w:val="en-US"/>
              </w:rPr>
            </w:pPr>
          </w:p>
        </w:tc>
        <w:tc>
          <w:tcPr>
            <w:tcW w:w="1657" w:type="dxa"/>
            <w:shd w:val="clear" w:color="auto" w:fill="B8CCE4" w:themeFill="accent1" w:themeFillTint="66"/>
          </w:tcPr>
          <w:p w14:paraId="1AE2789F" w14:textId="77777777" w:rsidR="00EB33AE" w:rsidRPr="00624C44" w:rsidRDefault="00EB33AE" w:rsidP="00EB33AE">
            <w:pPr>
              <w:rPr>
                <w:lang w:val="en-US"/>
              </w:rPr>
            </w:pPr>
          </w:p>
        </w:tc>
        <w:tc>
          <w:tcPr>
            <w:tcW w:w="1658" w:type="dxa"/>
            <w:shd w:val="clear" w:color="auto" w:fill="B8CCE4" w:themeFill="accent1" w:themeFillTint="66"/>
          </w:tcPr>
          <w:p w14:paraId="7D3A1D70" w14:textId="77777777" w:rsidR="00EB33AE" w:rsidRPr="00624C44" w:rsidRDefault="00EB33AE" w:rsidP="00EB33AE">
            <w:pPr>
              <w:rPr>
                <w:lang w:val="en-US"/>
              </w:rPr>
            </w:pPr>
          </w:p>
        </w:tc>
        <w:tc>
          <w:tcPr>
            <w:tcW w:w="1518" w:type="dxa"/>
            <w:shd w:val="clear" w:color="auto" w:fill="B8CCE4" w:themeFill="accent1" w:themeFillTint="66"/>
          </w:tcPr>
          <w:p w14:paraId="39884A53" w14:textId="77777777" w:rsidR="00EB33AE" w:rsidRPr="00624C44" w:rsidRDefault="00EB33AE" w:rsidP="00EB33AE">
            <w:pPr>
              <w:rPr>
                <w:lang w:val="en-US"/>
              </w:rPr>
            </w:pPr>
          </w:p>
        </w:tc>
      </w:tr>
      <w:tr w:rsidR="00EB33AE" w:rsidRPr="00624C44" w14:paraId="5CA8B26C" w14:textId="77777777" w:rsidTr="008D3801">
        <w:trPr>
          <w:cantSplit/>
          <w:trHeight w:val="286"/>
        </w:trPr>
        <w:tc>
          <w:tcPr>
            <w:tcW w:w="968" w:type="dxa"/>
            <w:vMerge w:val="restart"/>
            <w:shd w:val="clear" w:color="auto" w:fill="E5B8B7" w:themeFill="accent2" w:themeFillTint="66"/>
          </w:tcPr>
          <w:p w14:paraId="31AC25AD" w14:textId="77777777" w:rsidR="00EB33AE" w:rsidRPr="00624C44" w:rsidRDefault="00EB33AE" w:rsidP="008D3801">
            <w:pPr>
              <w:ind w:right="-139"/>
              <w:rPr>
                <w:b/>
                <w:color w:val="FF0000"/>
                <w:lang w:val="en-US"/>
              </w:rPr>
            </w:pPr>
            <w:r w:rsidRPr="00624C44">
              <w:rPr>
                <w:b/>
                <w:color w:val="FF0000"/>
                <w:lang w:val="en-US"/>
              </w:rPr>
              <w:t>/position</w:t>
            </w:r>
          </w:p>
          <w:p w14:paraId="342E245B" w14:textId="77777777" w:rsidR="00EB33AE" w:rsidRPr="00624C44" w:rsidRDefault="00EB33AE" w:rsidP="00EB33AE">
            <w:pPr>
              <w:rPr>
                <w:b/>
                <w:color w:val="FF0000"/>
                <w:lang w:val="en-US"/>
              </w:rPr>
            </w:pPr>
          </w:p>
        </w:tc>
        <w:tc>
          <w:tcPr>
            <w:tcW w:w="1357" w:type="dxa"/>
            <w:shd w:val="clear" w:color="auto" w:fill="E5B8B7" w:themeFill="accent2" w:themeFillTint="66"/>
          </w:tcPr>
          <w:p w14:paraId="69358DF9" w14:textId="77777777" w:rsidR="00EB33AE" w:rsidRPr="00624C44" w:rsidRDefault="00EB33AE" w:rsidP="00EB33AE">
            <w:pPr>
              <w:rPr>
                <w:b/>
                <w:color w:val="FF0000"/>
                <w:lang w:val="en-US"/>
              </w:rPr>
            </w:pPr>
            <w:r w:rsidRPr="00624C44">
              <w:rPr>
                <w:b/>
                <w:color w:val="FF0000"/>
                <w:lang w:val="en-US"/>
              </w:rPr>
              <w:t>/height</w:t>
            </w:r>
          </w:p>
        </w:tc>
        <w:tc>
          <w:tcPr>
            <w:tcW w:w="1128" w:type="dxa"/>
            <w:shd w:val="clear" w:color="auto" w:fill="E5B8B7" w:themeFill="accent2" w:themeFillTint="66"/>
          </w:tcPr>
          <w:p w14:paraId="46947E45" w14:textId="77777777" w:rsidR="00EB33AE" w:rsidRPr="00624C44" w:rsidRDefault="00EB33AE" w:rsidP="00EB33AE">
            <w:pPr>
              <w:rPr>
                <w:lang w:val="en-US"/>
              </w:rPr>
            </w:pPr>
          </w:p>
        </w:tc>
        <w:tc>
          <w:tcPr>
            <w:tcW w:w="830" w:type="dxa"/>
            <w:shd w:val="clear" w:color="auto" w:fill="E5B8B7" w:themeFill="accent2" w:themeFillTint="66"/>
          </w:tcPr>
          <w:p w14:paraId="49BCFDB9" w14:textId="77777777" w:rsidR="00EB33AE" w:rsidRPr="00624C44" w:rsidRDefault="00EB33AE" w:rsidP="00EB33AE">
            <w:pPr>
              <w:rPr>
                <w:lang w:val="en-US"/>
              </w:rPr>
            </w:pPr>
          </w:p>
        </w:tc>
        <w:tc>
          <w:tcPr>
            <w:tcW w:w="1657" w:type="dxa"/>
            <w:shd w:val="clear" w:color="auto" w:fill="E5B8B7" w:themeFill="accent2" w:themeFillTint="66"/>
          </w:tcPr>
          <w:p w14:paraId="725E882F" w14:textId="77777777" w:rsidR="00EB33AE" w:rsidRPr="00624C44" w:rsidRDefault="00EB33AE" w:rsidP="00EB33AE">
            <w:pPr>
              <w:rPr>
                <w:lang w:val="en-US"/>
              </w:rPr>
            </w:pPr>
            <w:r w:rsidRPr="00624C44">
              <w:rPr>
                <w:lang w:val="en-US"/>
              </w:rPr>
              <w:t>in hL1 and 0 – could melt</w:t>
            </w:r>
          </w:p>
        </w:tc>
        <w:tc>
          <w:tcPr>
            <w:tcW w:w="1657" w:type="dxa"/>
            <w:shd w:val="clear" w:color="auto" w:fill="E5B8B7" w:themeFill="accent2" w:themeFillTint="66"/>
          </w:tcPr>
          <w:p w14:paraId="2F9B5515" w14:textId="790C105A" w:rsidR="00EB33AE" w:rsidRPr="00624C44" w:rsidRDefault="00EB33AE" w:rsidP="00EB33AE">
            <w:pPr>
              <w:rPr>
                <w:lang w:val="en-US"/>
              </w:rPr>
            </w:pPr>
            <w:r w:rsidRPr="00624C44">
              <w:rPr>
                <w:lang w:val="en-US"/>
              </w:rPr>
              <w:t>chooses notes (pitch) when no arms are found</w:t>
            </w:r>
            <w:r w:rsidR="002E03A6">
              <w:rPr>
                <w:lang w:val="en-US"/>
              </w:rPr>
              <w:t>*</w:t>
            </w:r>
          </w:p>
        </w:tc>
        <w:tc>
          <w:tcPr>
            <w:tcW w:w="1658" w:type="dxa"/>
            <w:shd w:val="clear" w:color="auto" w:fill="E5B8B7" w:themeFill="accent2" w:themeFillTint="66"/>
          </w:tcPr>
          <w:p w14:paraId="751BD095" w14:textId="77777777" w:rsidR="00EB33AE" w:rsidRPr="00624C44" w:rsidRDefault="00EB33AE" w:rsidP="00EB33AE">
            <w:pPr>
              <w:rPr>
                <w:lang w:val="en-US"/>
              </w:rPr>
            </w:pPr>
          </w:p>
        </w:tc>
        <w:tc>
          <w:tcPr>
            <w:tcW w:w="1518" w:type="dxa"/>
            <w:shd w:val="clear" w:color="auto" w:fill="E5B8B7" w:themeFill="accent2" w:themeFillTint="66"/>
          </w:tcPr>
          <w:p w14:paraId="471DC8AF" w14:textId="77777777" w:rsidR="00EB33AE" w:rsidRPr="00624C44" w:rsidRDefault="00EB33AE" w:rsidP="00EB33AE">
            <w:pPr>
              <w:rPr>
                <w:lang w:val="en-US"/>
              </w:rPr>
            </w:pPr>
          </w:p>
        </w:tc>
      </w:tr>
      <w:tr w:rsidR="00EB33AE" w:rsidRPr="00624C44" w14:paraId="6BD5313E" w14:textId="77777777" w:rsidTr="008D3801">
        <w:trPr>
          <w:cantSplit/>
          <w:trHeight w:val="286"/>
        </w:trPr>
        <w:tc>
          <w:tcPr>
            <w:tcW w:w="968" w:type="dxa"/>
            <w:vMerge/>
            <w:shd w:val="clear" w:color="auto" w:fill="E5B8B7" w:themeFill="accent2" w:themeFillTint="66"/>
          </w:tcPr>
          <w:p w14:paraId="4ED1B2B3" w14:textId="77777777" w:rsidR="00EB33AE" w:rsidRPr="00624C44" w:rsidRDefault="00EB33AE" w:rsidP="00EB33AE">
            <w:pPr>
              <w:rPr>
                <w:b/>
                <w:color w:val="FF0000"/>
                <w:lang w:val="en-US"/>
              </w:rPr>
            </w:pPr>
          </w:p>
        </w:tc>
        <w:tc>
          <w:tcPr>
            <w:tcW w:w="1357" w:type="dxa"/>
            <w:shd w:val="clear" w:color="auto" w:fill="E5B8B7" w:themeFill="accent2" w:themeFillTint="66"/>
          </w:tcPr>
          <w:p w14:paraId="5DC15238" w14:textId="77777777" w:rsidR="00EB33AE" w:rsidRPr="00624C44" w:rsidRDefault="00EB33AE" w:rsidP="00EB33AE">
            <w:pPr>
              <w:rPr>
                <w:b/>
                <w:color w:val="FF0000"/>
                <w:lang w:val="en-US"/>
              </w:rPr>
            </w:pPr>
            <w:r w:rsidRPr="00624C44">
              <w:rPr>
                <w:b/>
                <w:color w:val="FF0000"/>
                <w:lang w:val="en-US"/>
              </w:rPr>
              <w:t>/</w:t>
            </w:r>
            <w:proofErr w:type="spellStart"/>
            <w:r w:rsidRPr="00624C44">
              <w:rPr>
                <w:b/>
                <w:color w:val="FF0000"/>
                <w:lang w:val="en-US"/>
              </w:rPr>
              <w:t>heightLevel</w:t>
            </w:r>
            <w:proofErr w:type="spellEnd"/>
            <w:r w:rsidRPr="00624C44">
              <w:rPr>
                <w:b/>
                <w:color w:val="FF0000"/>
                <w:lang w:val="en-US"/>
              </w:rPr>
              <w:t xml:space="preserve">   </w:t>
            </w:r>
          </w:p>
        </w:tc>
        <w:tc>
          <w:tcPr>
            <w:tcW w:w="1128" w:type="dxa"/>
            <w:shd w:val="clear" w:color="auto" w:fill="E5B8B7" w:themeFill="accent2" w:themeFillTint="66"/>
          </w:tcPr>
          <w:p w14:paraId="5C7C1C56" w14:textId="77777777" w:rsidR="00EB33AE" w:rsidRPr="00624C44" w:rsidRDefault="00EB33AE" w:rsidP="00EB33AE">
            <w:pPr>
              <w:rPr>
                <w:lang w:val="en-US"/>
              </w:rPr>
            </w:pPr>
          </w:p>
        </w:tc>
        <w:tc>
          <w:tcPr>
            <w:tcW w:w="830" w:type="dxa"/>
            <w:shd w:val="clear" w:color="auto" w:fill="E5B8B7" w:themeFill="accent2" w:themeFillTint="66"/>
          </w:tcPr>
          <w:p w14:paraId="205801F6" w14:textId="77777777" w:rsidR="00EB33AE" w:rsidRPr="00624C44" w:rsidRDefault="00EB33AE" w:rsidP="00EB33AE">
            <w:pPr>
              <w:rPr>
                <w:lang w:val="en-US"/>
              </w:rPr>
            </w:pPr>
          </w:p>
        </w:tc>
        <w:tc>
          <w:tcPr>
            <w:tcW w:w="1657" w:type="dxa"/>
            <w:shd w:val="clear" w:color="auto" w:fill="E5B8B7" w:themeFill="accent2" w:themeFillTint="66"/>
            <w:vAlign w:val="center"/>
          </w:tcPr>
          <w:p w14:paraId="6B4FF15D" w14:textId="77777777" w:rsidR="00EB33AE" w:rsidRPr="00624C44" w:rsidRDefault="00EB33AE" w:rsidP="00EB33AE">
            <w:pPr>
              <w:rPr>
                <w:lang w:val="en-US"/>
              </w:rPr>
            </w:pPr>
            <w:r w:rsidRPr="00624C44">
              <w:rPr>
                <w:lang w:val="en-US"/>
              </w:rPr>
              <w:t xml:space="preserve">hL0 – could be something special </w:t>
            </w:r>
          </w:p>
          <w:p w14:paraId="74EB630F" w14:textId="77777777" w:rsidR="00EB33AE" w:rsidRPr="00624C44" w:rsidRDefault="00EB33AE" w:rsidP="00EB33AE">
            <w:pPr>
              <w:rPr>
                <w:lang w:val="en-US"/>
              </w:rPr>
            </w:pPr>
            <w:r w:rsidRPr="00624C44">
              <w:rPr>
                <w:lang w:val="en-US"/>
              </w:rPr>
              <w:t>in hL1 and 0 – could be melt using height</w:t>
            </w:r>
          </w:p>
          <w:p w14:paraId="05443468" w14:textId="77777777" w:rsidR="00EB33AE" w:rsidRPr="00624C44" w:rsidRDefault="00EB33AE" w:rsidP="00EB33AE">
            <w:pPr>
              <w:rPr>
                <w:lang w:val="en-US"/>
              </w:rPr>
            </w:pPr>
            <w:r w:rsidRPr="00624C44">
              <w:rPr>
                <w:lang w:val="en-US"/>
              </w:rPr>
              <w:t>hL3 plays overhead instrument. (perhaps note-by-note, like room)</w:t>
            </w:r>
          </w:p>
        </w:tc>
        <w:tc>
          <w:tcPr>
            <w:tcW w:w="1657" w:type="dxa"/>
            <w:shd w:val="clear" w:color="auto" w:fill="E5B8B7" w:themeFill="accent2" w:themeFillTint="66"/>
          </w:tcPr>
          <w:p w14:paraId="249B3A4C" w14:textId="77777777" w:rsidR="00EB33AE" w:rsidRPr="00624C44" w:rsidRDefault="00EB33AE" w:rsidP="00EB33AE">
            <w:pPr>
              <w:rPr>
                <w:lang w:val="en-US"/>
              </w:rPr>
            </w:pPr>
          </w:p>
        </w:tc>
        <w:tc>
          <w:tcPr>
            <w:tcW w:w="1658" w:type="dxa"/>
            <w:shd w:val="clear" w:color="auto" w:fill="E5B8B7" w:themeFill="accent2" w:themeFillTint="66"/>
          </w:tcPr>
          <w:p w14:paraId="72183825" w14:textId="77777777" w:rsidR="00EB33AE" w:rsidRPr="00624C44" w:rsidRDefault="00EB33AE" w:rsidP="00EB33AE">
            <w:pPr>
              <w:rPr>
                <w:lang w:val="en-US"/>
              </w:rPr>
            </w:pPr>
          </w:p>
        </w:tc>
        <w:tc>
          <w:tcPr>
            <w:tcW w:w="1518" w:type="dxa"/>
            <w:shd w:val="clear" w:color="auto" w:fill="E5B8B7" w:themeFill="accent2" w:themeFillTint="66"/>
          </w:tcPr>
          <w:p w14:paraId="262EC8AC" w14:textId="77777777" w:rsidR="00EB33AE" w:rsidRPr="00624C44" w:rsidRDefault="00EB33AE" w:rsidP="00EB33AE">
            <w:pPr>
              <w:rPr>
                <w:lang w:val="en-US"/>
              </w:rPr>
            </w:pPr>
          </w:p>
        </w:tc>
      </w:tr>
      <w:tr w:rsidR="0095264C" w:rsidRPr="00624C44" w14:paraId="230F2082" w14:textId="77777777" w:rsidTr="008D3801">
        <w:trPr>
          <w:cantSplit/>
          <w:trHeight w:val="55"/>
        </w:trPr>
        <w:tc>
          <w:tcPr>
            <w:tcW w:w="968" w:type="dxa"/>
            <w:vMerge/>
            <w:shd w:val="clear" w:color="auto" w:fill="E5B8B7" w:themeFill="accent2" w:themeFillTint="66"/>
          </w:tcPr>
          <w:p w14:paraId="6CCF11A7" w14:textId="77777777" w:rsidR="0095264C" w:rsidRPr="00624C44" w:rsidRDefault="0095264C" w:rsidP="00EB33AE">
            <w:pPr>
              <w:rPr>
                <w:lang w:val="en-US"/>
              </w:rPr>
            </w:pPr>
          </w:p>
        </w:tc>
        <w:tc>
          <w:tcPr>
            <w:tcW w:w="1357" w:type="dxa"/>
            <w:vMerge w:val="restart"/>
            <w:shd w:val="clear" w:color="auto" w:fill="E5B8B7" w:themeFill="accent2" w:themeFillTint="66"/>
          </w:tcPr>
          <w:p w14:paraId="5EE536DE" w14:textId="77777777" w:rsidR="0095264C" w:rsidRPr="00624C44" w:rsidRDefault="0095264C" w:rsidP="00EB33AE">
            <w:pPr>
              <w:rPr>
                <w:b/>
                <w:color w:val="FF0000"/>
                <w:lang w:val="en-US"/>
              </w:rPr>
            </w:pPr>
            <w:r w:rsidRPr="00624C44">
              <w:rPr>
                <w:b/>
                <w:color w:val="FF0000"/>
                <w:lang w:val="en-US"/>
              </w:rPr>
              <w:t xml:space="preserve">/vertical </w:t>
            </w:r>
          </w:p>
          <w:p w14:paraId="1A76BE97" w14:textId="77777777" w:rsidR="0095264C" w:rsidRPr="00624C44" w:rsidRDefault="0095264C" w:rsidP="00EB33AE">
            <w:pPr>
              <w:rPr>
                <w:b/>
                <w:color w:val="FF0000"/>
                <w:lang w:val="en-US"/>
              </w:rPr>
            </w:pPr>
          </w:p>
        </w:tc>
        <w:tc>
          <w:tcPr>
            <w:tcW w:w="1128" w:type="dxa"/>
            <w:vMerge w:val="restart"/>
            <w:shd w:val="clear" w:color="auto" w:fill="E5B8B7" w:themeFill="accent2" w:themeFillTint="66"/>
          </w:tcPr>
          <w:p w14:paraId="587A5576" w14:textId="77777777" w:rsidR="0095264C" w:rsidRPr="00624C44" w:rsidRDefault="0095264C" w:rsidP="00EB33AE">
            <w:pPr>
              <w:rPr>
                <w:b/>
                <w:color w:val="FF0000"/>
                <w:lang w:val="en-US"/>
              </w:rPr>
            </w:pPr>
            <w:r w:rsidRPr="00624C44">
              <w:rPr>
                <w:b/>
                <w:color w:val="FF0000"/>
                <w:lang w:val="en-US"/>
              </w:rPr>
              <w:t>/hand</w:t>
            </w:r>
          </w:p>
        </w:tc>
        <w:tc>
          <w:tcPr>
            <w:tcW w:w="830" w:type="dxa"/>
            <w:shd w:val="clear" w:color="auto" w:fill="E5B8B7" w:themeFill="accent2" w:themeFillTint="66"/>
          </w:tcPr>
          <w:p w14:paraId="682D68F4" w14:textId="77777777" w:rsidR="0095264C" w:rsidRPr="00624C44" w:rsidRDefault="0095264C" w:rsidP="00EB33AE">
            <w:pPr>
              <w:rPr>
                <w:b/>
                <w:color w:val="FF0000"/>
                <w:lang w:val="en-US"/>
              </w:rPr>
            </w:pPr>
            <w:r w:rsidRPr="00624C44">
              <w:rPr>
                <w:b/>
                <w:color w:val="FF0000"/>
                <w:lang w:val="en-US"/>
              </w:rPr>
              <w:t>/left</w:t>
            </w:r>
          </w:p>
        </w:tc>
        <w:tc>
          <w:tcPr>
            <w:tcW w:w="1657" w:type="dxa"/>
            <w:shd w:val="clear" w:color="auto" w:fill="E5B8B7" w:themeFill="accent2" w:themeFillTint="66"/>
          </w:tcPr>
          <w:p w14:paraId="312057B8" w14:textId="77777777" w:rsidR="0095264C" w:rsidRPr="00624C44" w:rsidRDefault="0095264C" w:rsidP="00EB33AE">
            <w:pPr>
              <w:rPr>
                <w:lang w:val="en-US"/>
              </w:rPr>
            </w:pPr>
          </w:p>
        </w:tc>
        <w:tc>
          <w:tcPr>
            <w:tcW w:w="1657" w:type="dxa"/>
            <w:vMerge w:val="restart"/>
            <w:shd w:val="clear" w:color="auto" w:fill="E5B8B7" w:themeFill="accent2" w:themeFillTint="66"/>
          </w:tcPr>
          <w:p w14:paraId="40D20A15" w14:textId="1C54B763" w:rsidR="0095264C" w:rsidRPr="00624C44" w:rsidRDefault="0095264C" w:rsidP="00EB33AE">
            <w:pPr>
              <w:rPr>
                <w:lang w:val="en-US"/>
              </w:rPr>
            </w:pPr>
            <w:r w:rsidRPr="00624C44">
              <w:rPr>
                <w:lang w:val="en-US"/>
              </w:rPr>
              <w:t>chooses notes</w:t>
            </w:r>
            <w:r>
              <w:rPr>
                <w:lang w:val="en-US"/>
              </w:rPr>
              <w:t xml:space="preserve"> when arms are found</w:t>
            </w:r>
            <w:r w:rsidR="002E03A6">
              <w:rPr>
                <w:lang w:val="en-US"/>
              </w:rPr>
              <w:t>*</w:t>
            </w:r>
          </w:p>
        </w:tc>
        <w:tc>
          <w:tcPr>
            <w:tcW w:w="1658" w:type="dxa"/>
            <w:shd w:val="clear" w:color="auto" w:fill="E5B8B7" w:themeFill="accent2" w:themeFillTint="66"/>
          </w:tcPr>
          <w:p w14:paraId="54D9921B" w14:textId="77777777" w:rsidR="0095264C" w:rsidRPr="00624C44" w:rsidRDefault="0095264C" w:rsidP="00EB33AE">
            <w:pPr>
              <w:rPr>
                <w:lang w:val="en-US"/>
              </w:rPr>
            </w:pPr>
          </w:p>
        </w:tc>
        <w:tc>
          <w:tcPr>
            <w:tcW w:w="1518" w:type="dxa"/>
            <w:vMerge w:val="restart"/>
            <w:shd w:val="clear" w:color="auto" w:fill="E5B8B7" w:themeFill="accent2" w:themeFillTint="66"/>
          </w:tcPr>
          <w:p w14:paraId="39C704C7" w14:textId="77777777" w:rsidR="0095264C" w:rsidRPr="00624C44" w:rsidRDefault="0095264C" w:rsidP="00EB33AE">
            <w:pPr>
              <w:rPr>
                <w:lang w:val="en-US"/>
              </w:rPr>
            </w:pPr>
          </w:p>
        </w:tc>
      </w:tr>
      <w:tr w:rsidR="0095264C" w:rsidRPr="00624C44" w14:paraId="07D633A8" w14:textId="77777777" w:rsidTr="008D3801">
        <w:trPr>
          <w:cantSplit/>
          <w:trHeight w:val="55"/>
        </w:trPr>
        <w:tc>
          <w:tcPr>
            <w:tcW w:w="968" w:type="dxa"/>
            <w:vMerge/>
            <w:shd w:val="clear" w:color="auto" w:fill="E5B8B7" w:themeFill="accent2" w:themeFillTint="66"/>
          </w:tcPr>
          <w:p w14:paraId="165EE961" w14:textId="77777777" w:rsidR="0095264C" w:rsidRPr="00624C44" w:rsidRDefault="0095264C" w:rsidP="00EB33AE">
            <w:pPr>
              <w:rPr>
                <w:lang w:val="en-US"/>
              </w:rPr>
            </w:pPr>
          </w:p>
        </w:tc>
        <w:tc>
          <w:tcPr>
            <w:tcW w:w="1357" w:type="dxa"/>
            <w:vMerge/>
            <w:shd w:val="clear" w:color="auto" w:fill="E5B8B7" w:themeFill="accent2" w:themeFillTint="66"/>
          </w:tcPr>
          <w:p w14:paraId="522BF306" w14:textId="77777777" w:rsidR="0095264C" w:rsidRPr="00624C44" w:rsidRDefault="0095264C" w:rsidP="00EB33AE">
            <w:pPr>
              <w:rPr>
                <w:lang w:val="en-US"/>
              </w:rPr>
            </w:pPr>
          </w:p>
        </w:tc>
        <w:tc>
          <w:tcPr>
            <w:tcW w:w="1128" w:type="dxa"/>
            <w:vMerge/>
            <w:shd w:val="clear" w:color="auto" w:fill="E5B8B7" w:themeFill="accent2" w:themeFillTint="66"/>
          </w:tcPr>
          <w:p w14:paraId="7B16FD46" w14:textId="77777777" w:rsidR="0095264C" w:rsidRPr="00624C44" w:rsidRDefault="0095264C" w:rsidP="00EB33AE">
            <w:pPr>
              <w:rPr>
                <w:b/>
                <w:color w:val="FF0000"/>
                <w:lang w:val="en-US"/>
              </w:rPr>
            </w:pPr>
          </w:p>
        </w:tc>
        <w:tc>
          <w:tcPr>
            <w:tcW w:w="830" w:type="dxa"/>
            <w:shd w:val="clear" w:color="auto" w:fill="E5B8B7" w:themeFill="accent2" w:themeFillTint="66"/>
          </w:tcPr>
          <w:p w14:paraId="3BFF6D4D" w14:textId="77777777" w:rsidR="0095264C" w:rsidRPr="00624C44" w:rsidRDefault="0095264C" w:rsidP="00EB33AE">
            <w:pPr>
              <w:rPr>
                <w:b/>
                <w:color w:val="FF0000"/>
                <w:lang w:val="en-US"/>
              </w:rPr>
            </w:pPr>
            <w:r w:rsidRPr="00624C44">
              <w:rPr>
                <w:b/>
                <w:color w:val="FF0000"/>
                <w:lang w:val="en-US"/>
              </w:rPr>
              <w:t>/right</w:t>
            </w:r>
          </w:p>
        </w:tc>
        <w:tc>
          <w:tcPr>
            <w:tcW w:w="1657" w:type="dxa"/>
            <w:shd w:val="clear" w:color="auto" w:fill="E5B8B7" w:themeFill="accent2" w:themeFillTint="66"/>
          </w:tcPr>
          <w:p w14:paraId="5110FB03" w14:textId="77777777" w:rsidR="0095264C" w:rsidRPr="00624C44" w:rsidRDefault="0095264C" w:rsidP="00EB33AE">
            <w:pPr>
              <w:rPr>
                <w:lang w:val="en-US"/>
              </w:rPr>
            </w:pPr>
          </w:p>
        </w:tc>
        <w:tc>
          <w:tcPr>
            <w:tcW w:w="1657" w:type="dxa"/>
            <w:vMerge/>
            <w:shd w:val="clear" w:color="auto" w:fill="E5B8B7" w:themeFill="accent2" w:themeFillTint="66"/>
          </w:tcPr>
          <w:p w14:paraId="137A8C57" w14:textId="113EA8B3" w:rsidR="0095264C" w:rsidRPr="00624C44" w:rsidRDefault="0095264C" w:rsidP="00EB33AE">
            <w:pPr>
              <w:rPr>
                <w:lang w:val="en-US"/>
              </w:rPr>
            </w:pPr>
          </w:p>
        </w:tc>
        <w:tc>
          <w:tcPr>
            <w:tcW w:w="1658" w:type="dxa"/>
            <w:shd w:val="clear" w:color="auto" w:fill="E5B8B7" w:themeFill="accent2" w:themeFillTint="66"/>
          </w:tcPr>
          <w:p w14:paraId="5F66AECF" w14:textId="77777777" w:rsidR="0095264C" w:rsidRPr="00624C44" w:rsidRDefault="0095264C" w:rsidP="00EB33AE">
            <w:pPr>
              <w:rPr>
                <w:lang w:val="en-US"/>
              </w:rPr>
            </w:pPr>
          </w:p>
        </w:tc>
        <w:tc>
          <w:tcPr>
            <w:tcW w:w="1518" w:type="dxa"/>
            <w:vMerge/>
            <w:shd w:val="clear" w:color="auto" w:fill="E5B8B7" w:themeFill="accent2" w:themeFillTint="66"/>
          </w:tcPr>
          <w:p w14:paraId="014D26CD" w14:textId="77777777" w:rsidR="0095264C" w:rsidRPr="00624C44" w:rsidRDefault="0095264C" w:rsidP="00EB33AE">
            <w:pPr>
              <w:rPr>
                <w:lang w:val="en-US"/>
              </w:rPr>
            </w:pPr>
          </w:p>
        </w:tc>
      </w:tr>
      <w:tr w:rsidR="00EB33AE" w:rsidRPr="00624C44" w14:paraId="76936752" w14:textId="77777777" w:rsidTr="008D3801">
        <w:trPr>
          <w:cantSplit/>
          <w:trHeight w:val="78"/>
        </w:trPr>
        <w:tc>
          <w:tcPr>
            <w:tcW w:w="968" w:type="dxa"/>
            <w:vMerge/>
            <w:shd w:val="clear" w:color="auto" w:fill="E5B8B7" w:themeFill="accent2" w:themeFillTint="66"/>
          </w:tcPr>
          <w:p w14:paraId="3F887BD0" w14:textId="77777777" w:rsidR="00EB33AE" w:rsidRPr="00624C44" w:rsidRDefault="00EB33AE" w:rsidP="00EB33AE">
            <w:pPr>
              <w:rPr>
                <w:lang w:val="en-US"/>
              </w:rPr>
            </w:pPr>
          </w:p>
        </w:tc>
        <w:tc>
          <w:tcPr>
            <w:tcW w:w="1357" w:type="dxa"/>
            <w:vMerge w:val="restart"/>
            <w:shd w:val="clear" w:color="auto" w:fill="E5B8B7" w:themeFill="accent2" w:themeFillTint="66"/>
          </w:tcPr>
          <w:p w14:paraId="7202C05A" w14:textId="77777777" w:rsidR="00EB33AE" w:rsidRPr="00624C44" w:rsidRDefault="00EB33AE" w:rsidP="00EB33AE">
            <w:pPr>
              <w:rPr>
                <w:lang w:val="en-US"/>
              </w:rPr>
            </w:pPr>
            <w:r w:rsidRPr="00624C44">
              <w:rPr>
                <w:lang w:val="en-US"/>
              </w:rPr>
              <w:t>/side</w:t>
            </w:r>
          </w:p>
          <w:p w14:paraId="6E9A207F" w14:textId="77777777" w:rsidR="00EB33AE" w:rsidRPr="00624C44" w:rsidRDefault="00EB33AE" w:rsidP="00EB33AE">
            <w:pPr>
              <w:rPr>
                <w:lang w:val="en-US"/>
              </w:rPr>
            </w:pPr>
          </w:p>
        </w:tc>
        <w:tc>
          <w:tcPr>
            <w:tcW w:w="1128" w:type="dxa"/>
            <w:vMerge w:val="restart"/>
            <w:shd w:val="clear" w:color="auto" w:fill="E5B8B7" w:themeFill="accent2" w:themeFillTint="66"/>
          </w:tcPr>
          <w:p w14:paraId="29DDA63E" w14:textId="77777777" w:rsidR="00EB33AE" w:rsidRPr="00624C44" w:rsidRDefault="00EB33AE" w:rsidP="00EB33AE">
            <w:pPr>
              <w:rPr>
                <w:lang w:val="en-US"/>
              </w:rPr>
            </w:pPr>
            <w:r w:rsidRPr="00624C44">
              <w:rPr>
                <w:lang w:val="en-US"/>
              </w:rPr>
              <w:t>/hand</w:t>
            </w:r>
          </w:p>
        </w:tc>
        <w:tc>
          <w:tcPr>
            <w:tcW w:w="830" w:type="dxa"/>
            <w:shd w:val="clear" w:color="auto" w:fill="E5B8B7" w:themeFill="accent2" w:themeFillTint="66"/>
          </w:tcPr>
          <w:p w14:paraId="373F66F9" w14:textId="77777777" w:rsidR="00EB33AE" w:rsidRPr="00624C44" w:rsidRDefault="00EB33AE" w:rsidP="00EB33AE">
            <w:pPr>
              <w:rPr>
                <w:lang w:val="en-US"/>
              </w:rPr>
            </w:pPr>
            <w:r w:rsidRPr="00624C44">
              <w:rPr>
                <w:lang w:val="en-US"/>
              </w:rPr>
              <w:t>/left</w:t>
            </w:r>
          </w:p>
        </w:tc>
        <w:tc>
          <w:tcPr>
            <w:tcW w:w="1657" w:type="dxa"/>
            <w:shd w:val="clear" w:color="auto" w:fill="E5B8B7" w:themeFill="accent2" w:themeFillTint="66"/>
          </w:tcPr>
          <w:p w14:paraId="165E3F1E" w14:textId="77777777" w:rsidR="00EB33AE" w:rsidRPr="00624C44" w:rsidRDefault="00EB33AE" w:rsidP="00EB33AE">
            <w:pPr>
              <w:rPr>
                <w:lang w:val="en-US"/>
              </w:rPr>
            </w:pPr>
          </w:p>
        </w:tc>
        <w:tc>
          <w:tcPr>
            <w:tcW w:w="1657" w:type="dxa"/>
            <w:shd w:val="clear" w:color="auto" w:fill="E5B8B7" w:themeFill="accent2" w:themeFillTint="66"/>
          </w:tcPr>
          <w:p w14:paraId="38A82183" w14:textId="77777777" w:rsidR="00EB33AE" w:rsidRPr="00624C44" w:rsidRDefault="00EB33AE" w:rsidP="00EB33AE">
            <w:pPr>
              <w:rPr>
                <w:lang w:val="en-US"/>
              </w:rPr>
            </w:pPr>
          </w:p>
        </w:tc>
        <w:tc>
          <w:tcPr>
            <w:tcW w:w="1658" w:type="dxa"/>
            <w:shd w:val="clear" w:color="auto" w:fill="E5B8B7" w:themeFill="accent2" w:themeFillTint="66"/>
          </w:tcPr>
          <w:p w14:paraId="251A8099" w14:textId="77777777" w:rsidR="00EB33AE" w:rsidRPr="00624C44" w:rsidRDefault="00EB33AE" w:rsidP="00EB33AE">
            <w:pPr>
              <w:rPr>
                <w:lang w:val="en-US"/>
              </w:rPr>
            </w:pPr>
          </w:p>
        </w:tc>
        <w:tc>
          <w:tcPr>
            <w:tcW w:w="1518" w:type="dxa"/>
            <w:vMerge/>
            <w:shd w:val="clear" w:color="auto" w:fill="E5B8B7" w:themeFill="accent2" w:themeFillTint="66"/>
          </w:tcPr>
          <w:p w14:paraId="04C4378A" w14:textId="77777777" w:rsidR="00EB33AE" w:rsidRPr="00624C44" w:rsidRDefault="00EB33AE" w:rsidP="00EB33AE">
            <w:pPr>
              <w:rPr>
                <w:lang w:val="en-US"/>
              </w:rPr>
            </w:pPr>
          </w:p>
        </w:tc>
      </w:tr>
      <w:tr w:rsidR="00EB33AE" w:rsidRPr="00624C44" w14:paraId="119A11C2" w14:textId="77777777" w:rsidTr="008D3801">
        <w:trPr>
          <w:cantSplit/>
          <w:trHeight w:val="77"/>
        </w:trPr>
        <w:tc>
          <w:tcPr>
            <w:tcW w:w="968" w:type="dxa"/>
            <w:vMerge/>
            <w:shd w:val="clear" w:color="auto" w:fill="E5B8B7" w:themeFill="accent2" w:themeFillTint="66"/>
          </w:tcPr>
          <w:p w14:paraId="0FEFABDA" w14:textId="77777777" w:rsidR="00EB33AE" w:rsidRPr="00624C44" w:rsidRDefault="00EB33AE" w:rsidP="00EB33AE">
            <w:pPr>
              <w:rPr>
                <w:lang w:val="en-US"/>
              </w:rPr>
            </w:pPr>
          </w:p>
        </w:tc>
        <w:tc>
          <w:tcPr>
            <w:tcW w:w="1357" w:type="dxa"/>
            <w:vMerge/>
            <w:shd w:val="clear" w:color="auto" w:fill="E5B8B7" w:themeFill="accent2" w:themeFillTint="66"/>
          </w:tcPr>
          <w:p w14:paraId="78A095CB" w14:textId="77777777" w:rsidR="00EB33AE" w:rsidRPr="00624C44" w:rsidRDefault="00EB33AE" w:rsidP="00EB33AE">
            <w:pPr>
              <w:rPr>
                <w:lang w:val="en-US"/>
              </w:rPr>
            </w:pPr>
          </w:p>
        </w:tc>
        <w:tc>
          <w:tcPr>
            <w:tcW w:w="1128" w:type="dxa"/>
            <w:vMerge/>
            <w:shd w:val="clear" w:color="auto" w:fill="E5B8B7" w:themeFill="accent2" w:themeFillTint="66"/>
          </w:tcPr>
          <w:p w14:paraId="439F9783" w14:textId="77777777" w:rsidR="00EB33AE" w:rsidRPr="00624C44" w:rsidRDefault="00EB33AE" w:rsidP="00EB33AE">
            <w:pPr>
              <w:rPr>
                <w:lang w:val="en-US"/>
              </w:rPr>
            </w:pPr>
          </w:p>
        </w:tc>
        <w:tc>
          <w:tcPr>
            <w:tcW w:w="830" w:type="dxa"/>
            <w:shd w:val="clear" w:color="auto" w:fill="E5B8B7" w:themeFill="accent2" w:themeFillTint="66"/>
          </w:tcPr>
          <w:p w14:paraId="5C8465B6" w14:textId="77777777" w:rsidR="00EB33AE" w:rsidRPr="00624C44" w:rsidRDefault="00EB33AE" w:rsidP="00EB33AE">
            <w:pPr>
              <w:rPr>
                <w:lang w:val="en-US"/>
              </w:rPr>
            </w:pPr>
            <w:r w:rsidRPr="00624C44">
              <w:rPr>
                <w:lang w:val="en-US"/>
              </w:rPr>
              <w:t>/right</w:t>
            </w:r>
          </w:p>
        </w:tc>
        <w:tc>
          <w:tcPr>
            <w:tcW w:w="1657" w:type="dxa"/>
            <w:shd w:val="clear" w:color="auto" w:fill="E5B8B7" w:themeFill="accent2" w:themeFillTint="66"/>
          </w:tcPr>
          <w:p w14:paraId="5E3EF140" w14:textId="77777777" w:rsidR="00EB33AE" w:rsidRPr="00624C44" w:rsidRDefault="00EB33AE" w:rsidP="00EB33AE">
            <w:pPr>
              <w:rPr>
                <w:lang w:val="en-US"/>
              </w:rPr>
            </w:pPr>
          </w:p>
        </w:tc>
        <w:tc>
          <w:tcPr>
            <w:tcW w:w="1657" w:type="dxa"/>
            <w:shd w:val="clear" w:color="auto" w:fill="E5B8B7" w:themeFill="accent2" w:themeFillTint="66"/>
          </w:tcPr>
          <w:p w14:paraId="2FBA00F0" w14:textId="77777777" w:rsidR="00EB33AE" w:rsidRPr="00624C44" w:rsidRDefault="00EB33AE" w:rsidP="00EB33AE">
            <w:pPr>
              <w:rPr>
                <w:lang w:val="en-US"/>
              </w:rPr>
            </w:pPr>
          </w:p>
        </w:tc>
        <w:tc>
          <w:tcPr>
            <w:tcW w:w="1658" w:type="dxa"/>
            <w:shd w:val="clear" w:color="auto" w:fill="E5B8B7" w:themeFill="accent2" w:themeFillTint="66"/>
          </w:tcPr>
          <w:p w14:paraId="0DC2C51E" w14:textId="77777777" w:rsidR="00EB33AE" w:rsidRPr="00624C44" w:rsidRDefault="00EB33AE" w:rsidP="00EB33AE">
            <w:pPr>
              <w:rPr>
                <w:lang w:val="en-US"/>
              </w:rPr>
            </w:pPr>
          </w:p>
        </w:tc>
        <w:tc>
          <w:tcPr>
            <w:tcW w:w="1518" w:type="dxa"/>
            <w:vMerge/>
            <w:shd w:val="clear" w:color="auto" w:fill="E5B8B7" w:themeFill="accent2" w:themeFillTint="66"/>
          </w:tcPr>
          <w:p w14:paraId="0410BFC8" w14:textId="77777777" w:rsidR="00EB33AE" w:rsidRPr="00624C44" w:rsidRDefault="00EB33AE" w:rsidP="00EB33AE">
            <w:pPr>
              <w:rPr>
                <w:lang w:val="en-US"/>
              </w:rPr>
            </w:pPr>
          </w:p>
        </w:tc>
      </w:tr>
      <w:tr w:rsidR="00EB33AE" w:rsidRPr="00624C44" w14:paraId="00BD1FD4" w14:textId="77777777" w:rsidTr="008D3801">
        <w:trPr>
          <w:cantSplit/>
          <w:trHeight w:val="27"/>
        </w:trPr>
        <w:tc>
          <w:tcPr>
            <w:tcW w:w="968" w:type="dxa"/>
            <w:vMerge/>
            <w:shd w:val="clear" w:color="auto" w:fill="E5B8B7" w:themeFill="accent2" w:themeFillTint="66"/>
          </w:tcPr>
          <w:p w14:paraId="5EA7F87F" w14:textId="77777777" w:rsidR="00EB33AE" w:rsidRPr="00624C44" w:rsidRDefault="00EB33AE" w:rsidP="00EB33AE">
            <w:pPr>
              <w:rPr>
                <w:lang w:val="en-US"/>
              </w:rPr>
            </w:pPr>
          </w:p>
        </w:tc>
        <w:tc>
          <w:tcPr>
            <w:tcW w:w="1357" w:type="dxa"/>
            <w:vMerge/>
            <w:shd w:val="clear" w:color="auto" w:fill="E5B8B7" w:themeFill="accent2" w:themeFillTint="66"/>
          </w:tcPr>
          <w:p w14:paraId="6CF502BD" w14:textId="77777777" w:rsidR="00EB33AE" w:rsidRPr="00624C44" w:rsidRDefault="00EB33AE" w:rsidP="00EB33AE">
            <w:pPr>
              <w:rPr>
                <w:lang w:val="en-US"/>
              </w:rPr>
            </w:pPr>
          </w:p>
        </w:tc>
        <w:tc>
          <w:tcPr>
            <w:tcW w:w="1128" w:type="dxa"/>
            <w:vMerge w:val="restart"/>
            <w:shd w:val="clear" w:color="auto" w:fill="E5B8B7" w:themeFill="accent2" w:themeFillTint="66"/>
          </w:tcPr>
          <w:p w14:paraId="0E770E5D" w14:textId="77777777" w:rsidR="00EB33AE" w:rsidRPr="00624C44" w:rsidRDefault="00EB33AE" w:rsidP="00EB33AE">
            <w:pPr>
              <w:rPr>
                <w:lang w:val="en-US"/>
              </w:rPr>
            </w:pPr>
            <w:r w:rsidRPr="00624C44">
              <w:rPr>
                <w:lang w:val="en-US"/>
              </w:rPr>
              <w:t>/foot</w:t>
            </w:r>
          </w:p>
        </w:tc>
        <w:tc>
          <w:tcPr>
            <w:tcW w:w="830" w:type="dxa"/>
            <w:shd w:val="clear" w:color="auto" w:fill="E5B8B7" w:themeFill="accent2" w:themeFillTint="66"/>
          </w:tcPr>
          <w:p w14:paraId="086EC973" w14:textId="77777777" w:rsidR="00EB33AE" w:rsidRPr="00624C44" w:rsidRDefault="00EB33AE" w:rsidP="00EB33AE">
            <w:pPr>
              <w:rPr>
                <w:lang w:val="en-US"/>
              </w:rPr>
            </w:pPr>
            <w:r w:rsidRPr="00624C44">
              <w:rPr>
                <w:lang w:val="en-US"/>
              </w:rPr>
              <w:t>/left</w:t>
            </w:r>
          </w:p>
        </w:tc>
        <w:tc>
          <w:tcPr>
            <w:tcW w:w="1657" w:type="dxa"/>
            <w:shd w:val="clear" w:color="auto" w:fill="E5B8B7" w:themeFill="accent2" w:themeFillTint="66"/>
          </w:tcPr>
          <w:p w14:paraId="1D32F514" w14:textId="77777777" w:rsidR="00EB33AE" w:rsidRPr="00624C44" w:rsidRDefault="00EB33AE" w:rsidP="00EB33AE">
            <w:pPr>
              <w:rPr>
                <w:lang w:val="en-US"/>
              </w:rPr>
            </w:pPr>
          </w:p>
        </w:tc>
        <w:tc>
          <w:tcPr>
            <w:tcW w:w="1657" w:type="dxa"/>
            <w:shd w:val="clear" w:color="auto" w:fill="E5B8B7" w:themeFill="accent2" w:themeFillTint="66"/>
          </w:tcPr>
          <w:p w14:paraId="46F0D1DD" w14:textId="77777777" w:rsidR="00EB33AE" w:rsidRPr="00624C44" w:rsidRDefault="00EB33AE" w:rsidP="00EB33AE">
            <w:pPr>
              <w:rPr>
                <w:lang w:val="en-US"/>
              </w:rPr>
            </w:pPr>
          </w:p>
        </w:tc>
        <w:tc>
          <w:tcPr>
            <w:tcW w:w="1658" w:type="dxa"/>
            <w:shd w:val="clear" w:color="auto" w:fill="E5B8B7" w:themeFill="accent2" w:themeFillTint="66"/>
          </w:tcPr>
          <w:p w14:paraId="1FAFDDB5" w14:textId="77777777" w:rsidR="00EB33AE" w:rsidRPr="00624C44" w:rsidRDefault="00EB33AE" w:rsidP="00EB33AE">
            <w:pPr>
              <w:rPr>
                <w:lang w:val="en-US"/>
              </w:rPr>
            </w:pPr>
          </w:p>
        </w:tc>
        <w:tc>
          <w:tcPr>
            <w:tcW w:w="1518" w:type="dxa"/>
            <w:vMerge/>
            <w:shd w:val="clear" w:color="auto" w:fill="E5B8B7" w:themeFill="accent2" w:themeFillTint="66"/>
          </w:tcPr>
          <w:p w14:paraId="38D93B1A" w14:textId="77777777" w:rsidR="00EB33AE" w:rsidRPr="00624C44" w:rsidRDefault="00EB33AE" w:rsidP="00EB33AE">
            <w:pPr>
              <w:rPr>
                <w:lang w:val="en-US"/>
              </w:rPr>
            </w:pPr>
          </w:p>
        </w:tc>
      </w:tr>
      <w:tr w:rsidR="00EB33AE" w:rsidRPr="00624C44" w14:paraId="54A2B65A" w14:textId="77777777" w:rsidTr="008D3801">
        <w:trPr>
          <w:cantSplit/>
          <w:trHeight w:val="23"/>
        </w:trPr>
        <w:tc>
          <w:tcPr>
            <w:tcW w:w="968" w:type="dxa"/>
            <w:vMerge/>
            <w:shd w:val="clear" w:color="auto" w:fill="E5B8B7" w:themeFill="accent2" w:themeFillTint="66"/>
          </w:tcPr>
          <w:p w14:paraId="727AB126" w14:textId="77777777" w:rsidR="00EB33AE" w:rsidRPr="00624C44" w:rsidRDefault="00EB33AE" w:rsidP="00EB33AE">
            <w:pPr>
              <w:rPr>
                <w:lang w:val="en-US"/>
              </w:rPr>
            </w:pPr>
          </w:p>
        </w:tc>
        <w:tc>
          <w:tcPr>
            <w:tcW w:w="1357" w:type="dxa"/>
            <w:vMerge/>
            <w:shd w:val="clear" w:color="auto" w:fill="E5B8B7" w:themeFill="accent2" w:themeFillTint="66"/>
          </w:tcPr>
          <w:p w14:paraId="67EAF44B" w14:textId="77777777" w:rsidR="00EB33AE" w:rsidRPr="00624C44" w:rsidRDefault="00EB33AE" w:rsidP="00EB33AE">
            <w:pPr>
              <w:rPr>
                <w:lang w:val="en-US"/>
              </w:rPr>
            </w:pPr>
          </w:p>
        </w:tc>
        <w:tc>
          <w:tcPr>
            <w:tcW w:w="1128" w:type="dxa"/>
            <w:vMerge/>
            <w:shd w:val="clear" w:color="auto" w:fill="E5B8B7" w:themeFill="accent2" w:themeFillTint="66"/>
          </w:tcPr>
          <w:p w14:paraId="3BAABF6E" w14:textId="77777777" w:rsidR="00EB33AE" w:rsidRPr="00624C44" w:rsidRDefault="00EB33AE" w:rsidP="00EB33AE">
            <w:pPr>
              <w:rPr>
                <w:lang w:val="en-US"/>
              </w:rPr>
            </w:pPr>
          </w:p>
        </w:tc>
        <w:tc>
          <w:tcPr>
            <w:tcW w:w="830" w:type="dxa"/>
            <w:shd w:val="clear" w:color="auto" w:fill="E5B8B7" w:themeFill="accent2" w:themeFillTint="66"/>
          </w:tcPr>
          <w:p w14:paraId="207EC52A" w14:textId="77777777" w:rsidR="00EB33AE" w:rsidRPr="00624C44" w:rsidRDefault="00EB33AE" w:rsidP="00EB33AE">
            <w:pPr>
              <w:rPr>
                <w:lang w:val="en-US"/>
              </w:rPr>
            </w:pPr>
            <w:r w:rsidRPr="00624C44">
              <w:rPr>
                <w:lang w:val="en-US"/>
              </w:rPr>
              <w:t>/right</w:t>
            </w:r>
          </w:p>
        </w:tc>
        <w:tc>
          <w:tcPr>
            <w:tcW w:w="1657" w:type="dxa"/>
            <w:shd w:val="clear" w:color="auto" w:fill="E5B8B7" w:themeFill="accent2" w:themeFillTint="66"/>
          </w:tcPr>
          <w:p w14:paraId="3A5EACCE" w14:textId="77777777" w:rsidR="00EB33AE" w:rsidRPr="00624C44" w:rsidRDefault="00EB33AE" w:rsidP="00EB33AE">
            <w:pPr>
              <w:rPr>
                <w:lang w:val="en-US"/>
              </w:rPr>
            </w:pPr>
          </w:p>
        </w:tc>
        <w:tc>
          <w:tcPr>
            <w:tcW w:w="1657" w:type="dxa"/>
            <w:shd w:val="clear" w:color="auto" w:fill="E5B8B7" w:themeFill="accent2" w:themeFillTint="66"/>
          </w:tcPr>
          <w:p w14:paraId="5D183ECA" w14:textId="77777777" w:rsidR="00EB33AE" w:rsidRPr="00624C44" w:rsidRDefault="00EB33AE" w:rsidP="00EB33AE">
            <w:pPr>
              <w:rPr>
                <w:lang w:val="en-US"/>
              </w:rPr>
            </w:pPr>
          </w:p>
        </w:tc>
        <w:tc>
          <w:tcPr>
            <w:tcW w:w="1658" w:type="dxa"/>
            <w:shd w:val="clear" w:color="auto" w:fill="E5B8B7" w:themeFill="accent2" w:themeFillTint="66"/>
          </w:tcPr>
          <w:p w14:paraId="062DB110" w14:textId="77777777" w:rsidR="00EB33AE" w:rsidRPr="00624C44" w:rsidRDefault="00EB33AE" w:rsidP="00EB33AE">
            <w:pPr>
              <w:rPr>
                <w:lang w:val="en-US"/>
              </w:rPr>
            </w:pPr>
          </w:p>
        </w:tc>
        <w:tc>
          <w:tcPr>
            <w:tcW w:w="1518" w:type="dxa"/>
            <w:vMerge/>
            <w:shd w:val="clear" w:color="auto" w:fill="E5B8B7" w:themeFill="accent2" w:themeFillTint="66"/>
          </w:tcPr>
          <w:p w14:paraId="21EE78F3" w14:textId="77777777" w:rsidR="00EB33AE" w:rsidRPr="00624C44" w:rsidRDefault="00EB33AE" w:rsidP="00EB33AE">
            <w:pPr>
              <w:rPr>
                <w:lang w:val="en-US"/>
              </w:rPr>
            </w:pPr>
          </w:p>
        </w:tc>
      </w:tr>
      <w:tr w:rsidR="00EB33AE" w:rsidRPr="00624C44" w14:paraId="2C9D3F05" w14:textId="77777777" w:rsidTr="008D3801">
        <w:trPr>
          <w:cantSplit/>
          <w:trHeight w:val="182"/>
        </w:trPr>
        <w:tc>
          <w:tcPr>
            <w:tcW w:w="968" w:type="dxa"/>
            <w:vMerge/>
            <w:shd w:val="clear" w:color="auto" w:fill="E5B8B7" w:themeFill="accent2" w:themeFillTint="66"/>
          </w:tcPr>
          <w:p w14:paraId="013A7DC1" w14:textId="77777777" w:rsidR="00EB33AE" w:rsidRPr="00624C44" w:rsidRDefault="00EB33AE" w:rsidP="00EB33AE">
            <w:pPr>
              <w:rPr>
                <w:lang w:val="en-US"/>
              </w:rPr>
            </w:pPr>
          </w:p>
        </w:tc>
        <w:tc>
          <w:tcPr>
            <w:tcW w:w="1357" w:type="dxa"/>
            <w:vMerge w:val="restart"/>
            <w:shd w:val="clear" w:color="auto" w:fill="E5B8B7" w:themeFill="accent2" w:themeFillTint="66"/>
          </w:tcPr>
          <w:p w14:paraId="3BF70D89" w14:textId="77777777" w:rsidR="00EB33AE" w:rsidRPr="00624C44" w:rsidRDefault="00EB33AE" w:rsidP="00EB33AE">
            <w:pPr>
              <w:rPr>
                <w:lang w:val="en-US"/>
              </w:rPr>
            </w:pPr>
            <w:r w:rsidRPr="00624C44">
              <w:rPr>
                <w:lang w:val="en-US"/>
              </w:rPr>
              <w:t>/front</w:t>
            </w:r>
          </w:p>
          <w:p w14:paraId="0FCF11FF" w14:textId="77777777" w:rsidR="00EB33AE" w:rsidRPr="00624C44" w:rsidRDefault="00EB33AE" w:rsidP="00EB33AE">
            <w:pPr>
              <w:rPr>
                <w:lang w:val="en-US"/>
              </w:rPr>
            </w:pPr>
          </w:p>
        </w:tc>
        <w:tc>
          <w:tcPr>
            <w:tcW w:w="1128" w:type="dxa"/>
            <w:vMerge w:val="restart"/>
            <w:shd w:val="clear" w:color="auto" w:fill="E5B8B7" w:themeFill="accent2" w:themeFillTint="66"/>
          </w:tcPr>
          <w:p w14:paraId="15F21EAF" w14:textId="77777777" w:rsidR="00EB33AE" w:rsidRPr="00624C44" w:rsidRDefault="00EB33AE" w:rsidP="00EB33AE">
            <w:pPr>
              <w:rPr>
                <w:lang w:val="en-US"/>
              </w:rPr>
            </w:pPr>
            <w:r w:rsidRPr="00624C44">
              <w:rPr>
                <w:lang w:val="en-US"/>
              </w:rPr>
              <w:t>/hand</w:t>
            </w:r>
          </w:p>
          <w:p w14:paraId="048FD826" w14:textId="77777777" w:rsidR="00EB33AE" w:rsidRPr="00624C44" w:rsidRDefault="00EB33AE" w:rsidP="00EB33AE">
            <w:pPr>
              <w:rPr>
                <w:lang w:val="en-US"/>
              </w:rPr>
            </w:pPr>
          </w:p>
        </w:tc>
        <w:tc>
          <w:tcPr>
            <w:tcW w:w="830" w:type="dxa"/>
            <w:shd w:val="clear" w:color="auto" w:fill="E5B8B7" w:themeFill="accent2" w:themeFillTint="66"/>
          </w:tcPr>
          <w:p w14:paraId="1D63E29A" w14:textId="77777777" w:rsidR="00EB33AE" w:rsidRPr="00624C44" w:rsidRDefault="00EB33AE" w:rsidP="00EB33AE">
            <w:pPr>
              <w:rPr>
                <w:lang w:val="en-US"/>
              </w:rPr>
            </w:pPr>
            <w:r w:rsidRPr="00624C44">
              <w:rPr>
                <w:lang w:val="en-US"/>
              </w:rPr>
              <w:t>/left</w:t>
            </w:r>
          </w:p>
        </w:tc>
        <w:tc>
          <w:tcPr>
            <w:tcW w:w="1657" w:type="dxa"/>
            <w:shd w:val="clear" w:color="auto" w:fill="E5B8B7" w:themeFill="accent2" w:themeFillTint="66"/>
          </w:tcPr>
          <w:p w14:paraId="1BF8FBA6" w14:textId="77777777" w:rsidR="00EB33AE" w:rsidRPr="00624C44" w:rsidRDefault="00EB33AE" w:rsidP="00EB33AE">
            <w:pPr>
              <w:rPr>
                <w:lang w:val="en-US"/>
              </w:rPr>
            </w:pPr>
          </w:p>
        </w:tc>
        <w:tc>
          <w:tcPr>
            <w:tcW w:w="1657" w:type="dxa"/>
            <w:shd w:val="clear" w:color="auto" w:fill="E5B8B7" w:themeFill="accent2" w:themeFillTint="66"/>
          </w:tcPr>
          <w:p w14:paraId="39DAD0A5" w14:textId="77777777" w:rsidR="00EB33AE" w:rsidRPr="00624C44" w:rsidRDefault="00EB33AE" w:rsidP="00EB33AE">
            <w:pPr>
              <w:rPr>
                <w:lang w:val="en-US"/>
              </w:rPr>
            </w:pPr>
          </w:p>
        </w:tc>
        <w:tc>
          <w:tcPr>
            <w:tcW w:w="1658" w:type="dxa"/>
            <w:shd w:val="clear" w:color="auto" w:fill="E5B8B7" w:themeFill="accent2" w:themeFillTint="66"/>
          </w:tcPr>
          <w:p w14:paraId="1A830C68" w14:textId="77777777" w:rsidR="00EB33AE" w:rsidRPr="00624C44" w:rsidRDefault="00EB33AE" w:rsidP="00EB33AE">
            <w:pPr>
              <w:rPr>
                <w:lang w:val="en-US"/>
              </w:rPr>
            </w:pPr>
          </w:p>
        </w:tc>
        <w:tc>
          <w:tcPr>
            <w:tcW w:w="1518" w:type="dxa"/>
            <w:vMerge/>
            <w:shd w:val="clear" w:color="auto" w:fill="E5B8B7" w:themeFill="accent2" w:themeFillTint="66"/>
          </w:tcPr>
          <w:p w14:paraId="307FA9AE" w14:textId="77777777" w:rsidR="00EB33AE" w:rsidRPr="00624C44" w:rsidRDefault="00EB33AE" w:rsidP="00EB33AE">
            <w:pPr>
              <w:rPr>
                <w:lang w:val="en-US"/>
              </w:rPr>
            </w:pPr>
          </w:p>
        </w:tc>
      </w:tr>
      <w:tr w:rsidR="00EB33AE" w:rsidRPr="00624C44" w14:paraId="2F27A629" w14:textId="77777777" w:rsidTr="008D3801">
        <w:trPr>
          <w:cantSplit/>
          <w:trHeight w:val="182"/>
        </w:trPr>
        <w:tc>
          <w:tcPr>
            <w:tcW w:w="968" w:type="dxa"/>
            <w:vMerge/>
            <w:shd w:val="clear" w:color="auto" w:fill="E5B8B7" w:themeFill="accent2" w:themeFillTint="66"/>
          </w:tcPr>
          <w:p w14:paraId="27876F3F" w14:textId="77777777" w:rsidR="00EB33AE" w:rsidRPr="00624C44" w:rsidRDefault="00EB33AE" w:rsidP="00EB33AE">
            <w:pPr>
              <w:rPr>
                <w:lang w:val="en-US"/>
              </w:rPr>
            </w:pPr>
          </w:p>
        </w:tc>
        <w:tc>
          <w:tcPr>
            <w:tcW w:w="1357" w:type="dxa"/>
            <w:vMerge/>
            <w:shd w:val="clear" w:color="auto" w:fill="E5B8B7" w:themeFill="accent2" w:themeFillTint="66"/>
          </w:tcPr>
          <w:p w14:paraId="11C381DB" w14:textId="77777777" w:rsidR="00EB33AE" w:rsidRPr="00624C44" w:rsidRDefault="00EB33AE" w:rsidP="00EB33AE">
            <w:pPr>
              <w:rPr>
                <w:lang w:val="en-US"/>
              </w:rPr>
            </w:pPr>
          </w:p>
        </w:tc>
        <w:tc>
          <w:tcPr>
            <w:tcW w:w="1128" w:type="dxa"/>
            <w:vMerge/>
            <w:shd w:val="clear" w:color="auto" w:fill="E5B8B7" w:themeFill="accent2" w:themeFillTint="66"/>
          </w:tcPr>
          <w:p w14:paraId="14596A5B" w14:textId="77777777" w:rsidR="00EB33AE" w:rsidRPr="00624C44" w:rsidRDefault="00EB33AE" w:rsidP="00EB33AE">
            <w:pPr>
              <w:rPr>
                <w:lang w:val="en-US"/>
              </w:rPr>
            </w:pPr>
          </w:p>
        </w:tc>
        <w:tc>
          <w:tcPr>
            <w:tcW w:w="830" w:type="dxa"/>
            <w:shd w:val="clear" w:color="auto" w:fill="E5B8B7" w:themeFill="accent2" w:themeFillTint="66"/>
          </w:tcPr>
          <w:p w14:paraId="4551D696" w14:textId="77777777" w:rsidR="00EB33AE" w:rsidRPr="00624C44" w:rsidRDefault="00EB33AE" w:rsidP="00EB33AE">
            <w:pPr>
              <w:rPr>
                <w:lang w:val="en-US"/>
              </w:rPr>
            </w:pPr>
            <w:r w:rsidRPr="00624C44">
              <w:rPr>
                <w:lang w:val="en-US"/>
              </w:rPr>
              <w:t>/right</w:t>
            </w:r>
          </w:p>
        </w:tc>
        <w:tc>
          <w:tcPr>
            <w:tcW w:w="1657" w:type="dxa"/>
            <w:shd w:val="clear" w:color="auto" w:fill="E5B8B7" w:themeFill="accent2" w:themeFillTint="66"/>
          </w:tcPr>
          <w:p w14:paraId="6FA214CD" w14:textId="77777777" w:rsidR="00EB33AE" w:rsidRPr="00624C44" w:rsidRDefault="00EB33AE" w:rsidP="00EB33AE">
            <w:pPr>
              <w:rPr>
                <w:lang w:val="en-US"/>
              </w:rPr>
            </w:pPr>
          </w:p>
        </w:tc>
        <w:tc>
          <w:tcPr>
            <w:tcW w:w="1657" w:type="dxa"/>
            <w:shd w:val="clear" w:color="auto" w:fill="E5B8B7" w:themeFill="accent2" w:themeFillTint="66"/>
          </w:tcPr>
          <w:p w14:paraId="3804F449" w14:textId="77777777" w:rsidR="00EB33AE" w:rsidRPr="00624C44" w:rsidRDefault="00EB33AE" w:rsidP="00EB33AE">
            <w:pPr>
              <w:rPr>
                <w:lang w:val="en-US"/>
              </w:rPr>
            </w:pPr>
          </w:p>
        </w:tc>
        <w:tc>
          <w:tcPr>
            <w:tcW w:w="1658" w:type="dxa"/>
            <w:shd w:val="clear" w:color="auto" w:fill="E5B8B7" w:themeFill="accent2" w:themeFillTint="66"/>
          </w:tcPr>
          <w:p w14:paraId="311C5915" w14:textId="77777777" w:rsidR="00EB33AE" w:rsidRPr="00624C44" w:rsidRDefault="00EB33AE" w:rsidP="00EB33AE">
            <w:pPr>
              <w:rPr>
                <w:lang w:val="en-US"/>
              </w:rPr>
            </w:pPr>
          </w:p>
        </w:tc>
        <w:tc>
          <w:tcPr>
            <w:tcW w:w="1518" w:type="dxa"/>
            <w:vMerge/>
            <w:shd w:val="clear" w:color="auto" w:fill="E5B8B7" w:themeFill="accent2" w:themeFillTint="66"/>
          </w:tcPr>
          <w:p w14:paraId="279235D3" w14:textId="77777777" w:rsidR="00EB33AE" w:rsidRPr="00624C44" w:rsidRDefault="00EB33AE" w:rsidP="00EB33AE">
            <w:pPr>
              <w:rPr>
                <w:lang w:val="en-US"/>
              </w:rPr>
            </w:pPr>
          </w:p>
        </w:tc>
      </w:tr>
      <w:tr w:rsidR="00EB33AE" w:rsidRPr="00624C44" w14:paraId="4C0CA48B" w14:textId="77777777" w:rsidTr="008D3801">
        <w:trPr>
          <w:cantSplit/>
          <w:trHeight w:val="91"/>
        </w:trPr>
        <w:tc>
          <w:tcPr>
            <w:tcW w:w="968" w:type="dxa"/>
            <w:vMerge/>
            <w:shd w:val="clear" w:color="auto" w:fill="E5B8B7" w:themeFill="accent2" w:themeFillTint="66"/>
          </w:tcPr>
          <w:p w14:paraId="1F1E49D0" w14:textId="77777777" w:rsidR="00EB33AE" w:rsidRPr="00624C44" w:rsidRDefault="00EB33AE" w:rsidP="00EB33AE">
            <w:pPr>
              <w:rPr>
                <w:lang w:val="en-US"/>
              </w:rPr>
            </w:pPr>
          </w:p>
        </w:tc>
        <w:tc>
          <w:tcPr>
            <w:tcW w:w="1357" w:type="dxa"/>
            <w:vMerge/>
            <w:shd w:val="clear" w:color="auto" w:fill="E5B8B7" w:themeFill="accent2" w:themeFillTint="66"/>
          </w:tcPr>
          <w:p w14:paraId="68027F03" w14:textId="77777777" w:rsidR="00EB33AE" w:rsidRPr="00624C44" w:rsidRDefault="00EB33AE" w:rsidP="00EB33AE">
            <w:pPr>
              <w:rPr>
                <w:lang w:val="en-US"/>
              </w:rPr>
            </w:pPr>
          </w:p>
        </w:tc>
        <w:tc>
          <w:tcPr>
            <w:tcW w:w="1128" w:type="dxa"/>
            <w:vMerge w:val="restart"/>
            <w:shd w:val="clear" w:color="auto" w:fill="E5B8B7" w:themeFill="accent2" w:themeFillTint="66"/>
          </w:tcPr>
          <w:p w14:paraId="42CF76BF" w14:textId="77777777" w:rsidR="00EB33AE" w:rsidRPr="00624C44" w:rsidRDefault="00EB33AE" w:rsidP="00EB33AE">
            <w:pPr>
              <w:rPr>
                <w:lang w:val="en-US"/>
              </w:rPr>
            </w:pPr>
            <w:r w:rsidRPr="00624C44">
              <w:rPr>
                <w:lang w:val="en-US"/>
              </w:rPr>
              <w:t>/foot</w:t>
            </w:r>
          </w:p>
        </w:tc>
        <w:tc>
          <w:tcPr>
            <w:tcW w:w="830" w:type="dxa"/>
            <w:shd w:val="clear" w:color="auto" w:fill="E5B8B7" w:themeFill="accent2" w:themeFillTint="66"/>
          </w:tcPr>
          <w:p w14:paraId="2C0B635E" w14:textId="77777777" w:rsidR="00EB33AE" w:rsidRPr="00624C44" w:rsidRDefault="00EB33AE" w:rsidP="00EB33AE">
            <w:pPr>
              <w:rPr>
                <w:lang w:val="en-US"/>
              </w:rPr>
            </w:pPr>
            <w:r w:rsidRPr="00624C44">
              <w:rPr>
                <w:lang w:val="en-US"/>
              </w:rPr>
              <w:t>/left</w:t>
            </w:r>
          </w:p>
        </w:tc>
        <w:tc>
          <w:tcPr>
            <w:tcW w:w="1657" w:type="dxa"/>
            <w:shd w:val="clear" w:color="auto" w:fill="E5B8B7" w:themeFill="accent2" w:themeFillTint="66"/>
          </w:tcPr>
          <w:p w14:paraId="4BEFC8CA" w14:textId="77777777" w:rsidR="00EB33AE" w:rsidRPr="00624C44" w:rsidRDefault="00EB33AE" w:rsidP="00EB33AE">
            <w:pPr>
              <w:rPr>
                <w:lang w:val="en-US"/>
              </w:rPr>
            </w:pPr>
          </w:p>
        </w:tc>
        <w:tc>
          <w:tcPr>
            <w:tcW w:w="1657" w:type="dxa"/>
            <w:shd w:val="clear" w:color="auto" w:fill="E5B8B7" w:themeFill="accent2" w:themeFillTint="66"/>
          </w:tcPr>
          <w:p w14:paraId="48F6DDB3" w14:textId="77777777" w:rsidR="00EB33AE" w:rsidRPr="00624C44" w:rsidRDefault="00EB33AE" w:rsidP="00EB33AE">
            <w:pPr>
              <w:rPr>
                <w:lang w:val="en-US"/>
              </w:rPr>
            </w:pPr>
          </w:p>
        </w:tc>
        <w:tc>
          <w:tcPr>
            <w:tcW w:w="1658" w:type="dxa"/>
            <w:shd w:val="clear" w:color="auto" w:fill="E5B8B7" w:themeFill="accent2" w:themeFillTint="66"/>
          </w:tcPr>
          <w:p w14:paraId="41A40095" w14:textId="77777777" w:rsidR="00EB33AE" w:rsidRPr="00624C44" w:rsidRDefault="00EB33AE" w:rsidP="00EB33AE">
            <w:pPr>
              <w:rPr>
                <w:lang w:val="en-US"/>
              </w:rPr>
            </w:pPr>
          </w:p>
        </w:tc>
        <w:tc>
          <w:tcPr>
            <w:tcW w:w="1518" w:type="dxa"/>
            <w:vMerge/>
            <w:shd w:val="clear" w:color="auto" w:fill="E5B8B7" w:themeFill="accent2" w:themeFillTint="66"/>
          </w:tcPr>
          <w:p w14:paraId="4BB724D4" w14:textId="77777777" w:rsidR="00EB33AE" w:rsidRPr="00624C44" w:rsidRDefault="00EB33AE" w:rsidP="00EB33AE">
            <w:pPr>
              <w:rPr>
                <w:lang w:val="en-US"/>
              </w:rPr>
            </w:pPr>
          </w:p>
        </w:tc>
      </w:tr>
      <w:tr w:rsidR="00EB33AE" w:rsidRPr="00624C44" w14:paraId="302F22CF" w14:textId="77777777" w:rsidTr="008D3801">
        <w:trPr>
          <w:cantSplit/>
          <w:trHeight w:val="211"/>
        </w:trPr>
        <w:tc>
          <w:tcPr>
            <w:tcW w:w="968" w:type="dxa"/>
            <w:vMerge/>
            <w:shd w:val="clear" w:color="auto" w:fill="E5B8B7" w:themeFill="accent2" w:themeFillTint="66"/>
          </w:tcPr>
          <w:p w14:paraId="1C1145EF" w14:textId="77777777" w:rsidR="00EB33AE" w:rsidRPr="00624C44" w:rsidRDefault="00EB33AE" w:rsidP="00EB33AE">
            <w:pPr>
              <w:rPr>
                <w:lang w:val="en-US"/>
              </w:rPr>
            </w:pPr>
          </w:p>
        </w:tc>
        <w:tc>
          <w:tcPr>
            <w:tcW w:w="1357" w:type="dxa"/>
            <w:vMerge/>
            <w:shd w:val="clear" w:color="auto" w:fill="E5B8B7" w:themeFill="accent2" w:themeFillTint="66"/>
          </w:tcPr>
          <w:p w14:paraId="5DB4A8B4" w14:textId="77777777" w:rsidR="00EB33AE" w:rsidRPr="00624C44" w:rsidRDefault="00EB33AE" w:rsidP="00EB33AE">
            <w:pPr>
              <w:rPr>
                <w:lang w:val="en-US"/>
              </w:rPr>
            </w:pPr>
          </w:p>
        </w:tc>
        <w:tc>
          <w:tcPr>
            <w:tcW w:w="1128" w:type="dxa"/>
            <w:vMerge/>
            <w:shd w:val="clear" w:color="auto" w:fill="E5B8B7" w:themeFill="accent2" w:themeFillTint="66"/>
          </w:tcPr>
          <w:p w14:paraId="76B8FB25" w14:textId="77777777" w:rsidR="00EB33AE" w:rsidRPr="00624C44" w:rsidRDefault="00EB33AE" w:rsidP="00EB33AE">
            <w:pPr>
              <w:rPr>
                <w:lang w:val="en-US"/>
              </w:rPr>
            </w:pPr>
          </w:p>
        </w:tc>
        <w:tc>
          <w:tcPr>
            <w:tcW w:w="830" w:type="dxa"/>
            <w:shd w:val="clear" w:color="auto" w:fill="E5B8B7" w:themeFill="accent2" w:themeFillTint="66"/>
          </w:tcPr>
          <w:p w14:paraId="3187C104" w14:textId="77777777" w:rsidR="00EB33AE" w:rsidRPr="00624C44" w:rsidRDefault="00EB33AE" w:rsidP="00EB33AE">
            <w:pPr>
              <w:rPr>
                <w:lang w:val="en-US"/>
              </w:rPr>
            </w:pPr>
            <w:r w:rsidRPr="00624C44">
              <w:rPr>
                <w:lang w:val="en-US"/>
              </w:rPr>
              <w:t>/right</w:t>
            </w:r>
          </w:p>
        </w:tc>
        <w:tc>
          <w:tcPr>
            <w:tcW w:w="1657" w:type="dxa"/>
            <w:shd w:val="clear" w:color="auto" w:fill="E5B8B7" w:themeFill="accent2" w:themeFillTint="66"/>
          </w:tcPr>
          <w:p w14:paraId="4004729F" w14:textId="77777777" w:rsidR="00EB33AE" w:rsidRPr="00624C44" w:rsidRDefault="00EB33AE" w:rsidP="00EB33AE">
            <w:pPr>
              <w:rPr>
                <w:lang w:val="en-US"/>
              </w:rPr>
            </w:pPr>
          </w:p>
        </w:tc>
        <w:tc>
          <w:tcPr>
            <w:tcW w:w="1657" w:type="dxa"/>
            <w:shd w:val="clear" w:color="auto" w:fill="E5B8B7" w:themeFill="accent2" w:themeFillTint="66"/>
          </w:tcPr>
          <w:p w14:paraId="05AE1223" w14:textId="77777777" w:rsidR="00EB33AE" w:rsidRPr="00624C44" w:rsidRDefault="00EB33AE" w:rsidP="00EB33AE">
            <w:pPr>
              <w:rPr>
                <w:lang w:val="en-US"/>
              </w:rPr>
            </w:pPr>
          </w:p>
        </w:tc>
        <w:tc>
          <w:tcPr>
            <w:tcW w:w="1658" w:type="dxa"/>
            <w:shd w:val="clear" w:color="auto" w:fill="E5B8B7" w:themeFill="accent2" w:themeFillTint="66"/>
          </w:tcPr>
          <w:p w14:paraId="01FA6A10" w14:textId="77777777" w:rsidR="00EB33AE" w:rsidRPr="00624C44" w:rsidRDefault="00EB33AE" w:rsidP="00EB33AE">
            <w:pPr>
              <w:rPr>
                <w:lang w:val="en-US"/>
              </w:rPr>
            </w:pPr>
          </w:p>
        </w:tc>
        <w:tc>
          <w:tcPr>
            <w:tcW w:w="1518" w:type="dxa"/>
            <w:vMerge/>
            <w:shd w:val="clear" w:color="auto" w:fill="E5B8B7" w:themeFill="accent2" w:themeFillTint="66"/>
          </w:tcPr>
          <w:p w14:paraId="7EC394C4" w14:textId="77777777" w:rsidR="00EB33AE" w:rsidRPr="00624C44" w:rsidRDefault="00EB33AE" w:rsidP="00EB33AE">
            <w:pPr>
              <w:rPr>
                <w:lang w:val="en-US"/>
              </w:rPr>
            </w:pPr>
          </w:p>
        </w:tc>
      </w:tr>
      <w:tr w:rsidR="00EB33AE" w:rsidRPr="00624C44" w14:paraId="4E8FD191" w14:textId="77777777" w:rsidTr="008D3801">
        <w:trPr>
          <w:cantSplit/>
          <w:trHeight w:val="23"/>
        </w:trPr>
        <w:tc>
          <w:tcPr>
            <w:tcW w:w="968" w:type="dxa"/>
            <w:vMerge/>
            <w:tcBorders>
              <w:bottom w:val="single" w:sz="4" w:space="0" w:color="auto"/>
            </w:tcBorders>
            <w:shd w:val="clear" w:color="auto" w:fill="E5B8B7" w:themeFill="accent2" w:themeFillTint="66"/>
          </w:tcPr>
          <w:p w14:paraId="1B57367E" w14:textId="77777777" w:rsidR="00EB33AE" w:rsidRPr="00624C44" w:rsidRDefault="00EB33AE" w:rsidP="00EB33AE">
            <w:pPr>
              <w:rPr>
                <w:lang w:val="en-US"/>
              </w:rPr>
            </w:pPr>
          </w:p>
        </w:tc>
        <w:tc>
          <w:tcPr>
            <w:tcW w:w="1357" w:type="dxa"/>
            <w:tcBorders>
              <w:bottom w:val="single" w:sz="4" w:space="0" w:color="auto"/>
            </w:tcBorders>
            <w:shd w:val="clear" w:color="auto" w:fill="E5B8B7" w:themeFill="accent2" w:themeFillTint="66"/>
          </w:tcPr>
          <w:p w14:paraId="7BD24AB3" w14:textId="77777777" w:rsidR="00EB33AE" w:rsidRPr="00624C44" w:rsidRDefault="00EB33AE" w:rsidP="00EB33AE">
            <w:pPr>
              <w:rPr>
                <w:lang w:val="en-US"/>
              </w:rPr>
            </w:pPr>
            <w:r w:rsidRPr="00624C44">
              <w:rPr>
                <w:lang w:val="en-US"/>
              </w:rPr>
              <w:t>/width</w:t>
            </w:r>
          </w:p>
        </w:tc>
        <w:tc>
          <w:tcPr>
            <w:tcW w:w="1128" w:type="dxa"/>
            <w:tcBorders>
              <w:bottom w:val="single" w:sz="4" w:space="0" w:color="auto"/>
            </w:tcBorders>
            <w:shd w:val="clear" w:color="auto" w:fill="E5B8B7" w:themeFill="accent2" w:themeFillTint="66"/>
          </w:tcPr>
          <w:p w14:paraId="4D88A771" w14:textId="77777777" w:rsidR="00EB33AE" w:rsidRPr="00624C44" w:rsidRDefault="00EB33AE" w:rsidP="00EB33AE">
            <w:pPr>
              <w:rPr>
                <w:lang w:val="en-US"/>
              </w:rPr>
            </w:pPr>
          </w:p>
        </w:tc>
        <w:tc>
          <w:tcPr>
            <w:tcW w:w="830" w:type="dxa"/>
            <w:tcBorders>
              <w:bottom w:val="single" w:sz="4" w:space="0" w:color="auto"/>
            </w:tcBorders>
            <w:shd w:val="clear" w:color="auto" w:fill="E5B8B7" w:themeFill="accent2" w:themeFillTint="66"/>
          </w:tcPr>
          <w:p w14:paraId="0E8C81FB" w14:textId="77777777" w:rsidR="00EB33AE" w:rsidRPr="00624C44" w:rsidRDefault="00EB33AE" w:rsidP="00EB33AE">
            <w:pPr>
              <w:rPr>
                <w:lang w:val="en-US"/>
              </w:rPr>
            </w:pPr>
          </w:p>
        </w:tc>
        <w:tc>
          <w:tcPr>
            <w:tcW w:w="1657" w:type="dxa"/>
            <w:tcBorders>
              <w:bottom w:val="single" w:sz="4" w:space="0" w:color="auto"/>
            </w:tcBorders>
            <w:shd w:val="clear" w:color="auto" w:fill="E5B8B7" w:themeFill="accent2" w:themeFillTint="66"/>
          </w:tcPr>
          <w:p w14:paraId="3F632B30" w14:textId="77777777" w:rsidR="00EB33AE" w:rsidRPr="00624C44" w:rsidRDefault="00EB33AE" w:rsidP="00EB33AE">
            <w:pPr>
              <w:rPr>
                <w:lang w:val="en-US"/>
              </w:rPr>
            </w:pPr>
          </w:p>
        </w:tc>
        <w:tc>
          <w:tcPr>
            <w:tcW w:w="1657" w:type="dxa"/>
            <w:tcBorders>
              <w:bottom w:val="single" w:sz="4" w:space="0" w:color="auto"/>
            </w:tcBorders>
            <w:shd w:val="clear" w:color="auto" w:fill="E5B8B7" w:themeFill="accent2" w:themeFillTint="66"/>
          </w:tcPr>
          <w:p w14:paraId="5A7CA255" w14:textId="77777777" w:rsidR="00EB33AE" w:rsidRPr="00624C44" w:rsidRDefault="00EB33AE" w:rsidP="00EB33AE">
            <w:pPr>
              <w:rPr>
                <w:lang w:val="en-US"/>
              </w:rPr>
            </w:pPr>
          </w:p>
        </w:tc>
        <w:tc>
          <w:tcPr>
            <w:tcW w:w="1658" w:type="dxa"/>
            <w:tcBorders>
              <w:bottom w:val="single" w:sz="4" w:space="0" w:color="auto"/>
            </w:tcBorders>
            <w:shd w:val="clear" w:color="auto" w:fill="E5B8B7" w:themeFill="accent2" w:themeFillTint="66"/>
          </w:tcPr>
          <w:p w14:paraId="7A6C852C" w14:textId="77777777" w:rsidR="00EB33AE" w:rsidRPr="00624C44" w:rsidRDefault="00EB33AE" w:rsidP="00EB33AE">
            <w:pPr>
              <w:rPr>
                <w:lang w:val="en-US"/>
              </w:rPr>
            </w:pPr>
          </w:p>
        </w:tc>
        <w:tc>
          <w:tcPr>
            <w:tcW w:w="1518" w:type="dxa"/>
            <w:vMerge/>
            <w:tcBorders>
              <w:bottom w:val="single" w:sz="4" w:space="0" w:color="auto"/>
            </w:tcBorders>
            <w:shd w:val="clear" w:color="auto" w:fill="E5B8B7" w:themeFill="accent2" w:themeFillTint="66"/>
          </w:tcPr>
          <w:p w14:paraId="303DD136" w14:textId="77777777" w:rsidR="00EB33AE" w:rsidRPr="00624C44" w:rsidRDefault="00EB33AE" w:rsidP="00EB33AE">
            <w:pPr>
              <w:rPr>
                <w:lang w:val="en-US"/>
              </w:rPr>
            </w:pPr>
          </w:p>
        </w:tc>
      </w:tr>
      <w:tr w:rsidR="00EB33AE" w:rsidRPr="00624C44" w14:paraId="2A2E9DF9" w14:textId="77777777" w:rsidTr="008D3801">
        <w:trPr>
          <w:cantSplit/>
          <w:trHeight w:val="23"/>
        </w:trPr>
        <w:tc>
          <w:tcPr>
            <w:tcW w:w="968" w:type="dxa"/>
            <w:vMerge w:val="restart"/>
            <w:shd w:val="clear" w:color="auto" w:fill="D6E3BC" w:themeFill="accent3" w:themeFillTint="66"/>
          </w:tcPr>
          <w:p w14:paraId="7E67966B" w14:textId="77777777" w:rsidR="00EB33AE" w:rsidRPr="00624C44" w:rsidRDefault="00EB33AE" w:rsidP="00EB33AE">
            <w:pPr>
              <w:rPr>
                <w:b/>
                <w:color w:val="FF0000"/>
                <w:lang w:val="en-US"/>
              </w:rPr>
            </w:pPr>
            <w:r w:rsidRPr="00624C44">
              <w:rPr>
                <w:b/>
                <w:color w:val="FF0000"/>
                <w:lang w:val="en-US"/>
              </w:rPr>
              <w:t>/gesture</w:t>
            </w:r>
          </w:p>
        </w:tc>
        <w:tc>
          <w:tcPr>
            <w:tcW w:w="1357" w:type="dxa"/>
            <w:vMerge w:val="restart"/>
            <w:shd w:val="clear" w:color="auto" w:fill="D6E3BC" w:themeFill="accent3" w:themeFillTint="66"/>
          </w:tcPr>
          <w:p w14:paraId="6702728A" w14:textId="77777777" w:rsidR="00EB33AE" w:rsidRPr="00624C44" w:rsidRDefault="00EB33AE" w:rsidP="00EB33AE">
            <w:pPr>
              <w:rPr>
                <w:b/>
                <w:color w:val="FF0000"/>
                <w:lang w:val="en-US"/>
              </w:rPr>
            </w:pPr>
            <w:r w:rsidRPr="00624C44">
              <w:rPr>
                <w:b/>
                <w:color w:val="FF0000"/>
                <w:lang w:val="en-US"/>
              </w:rPr>
              <w:t>/hit</w:t>
            </w:r>
          </w:p>
        </w:tc>
        <w:tc>
          <w:tcPr>
            <w:tcW w:w="1128" w:type="dxa"/>
            <w:shd w:val="clear" w:color="auto" w:fill="D6E3BC" w:themeFill="accent3" w:themeFillTint="66"/>
          </w:tcPr>
          <w:p w14:paraId="63F11915" w14:textId="77777777" w:rsidR="00EB33AE" w:rsidRPr="00624C44" w:rsidRDefault="00EB33AE" w:rsidP="00EB33AE">
            <w:pPr>
              <w:rPr>
                <w:b/>
                <w:color w:val="FF0000"/>
                <w:lang w:val="en-US"/>
              </w:rPr>
            </w:pPr>
            <w:r w:rsidRPr="00624C44">
              <w:rPr>
                <w:b/>
                <w:color w:val="FF0000"/>
                <w:lang w:val="en-US"/>
              </w:rPr>
              <w:t>/overhead</w:t>
            </w:r>
          </w:p>
        </w:tc>
        <w:tc>
          <w:tcPr>
            <w:tcW w:w="830" w:type="dxa"/>
            <w:shd w:val="clear" w:color="auto" w:fill="D6E3BC" w:themeFill="accent3" w:themeFillTint="66"/>
          </w:tcPr>
          <w:p w14:paraId="335C2B9F" w14:textId="77777777" w:rsidR="00EB33AE" w:rsidRPr="00624C44" w:rsidRDefault="00EB33AE" w:rsidP="00EB33AE">
            <w:pPr>
              <w:rPr>
                <w:b/>
                <w:color w:val="FF0000"/>
                <w:lang w:val="en-US"/>
              </w:rPr>
            </w:pPr>
          </w:p>
        </w:tc>
        <w:tc>
          <w:tcPr>
            <w:tcW w:w="1657" w:type="dxa"/>
            <w:shd w:val="clear" w:color="auto" w:fill="D6E3BC" w:themeFill="accent3" w:themeFillTint="66"/>
          </w:tcPr>
          <w:p w14:paraId="7202494D" w14:textId="77777777" w:rsidR="00EB33AE" w:rsidRPr="00624C44" w:rsidRDefault="00EB33AE" w:rsidP="00EB33AE">
            <w:pPr>
              <w:rPr>
                <w:lang w:val="en-US"/>
              </w:rPr>
            </w:pPr>
            <w:r w:rsidRPr="00624C44">
              <w:rPr>
                <w:lang w:val="en-US"/>
              </w:rPr>
              <w:t>plays “overhead instrument” small chords</w:t>
            </w:r>
          </w:p>
        </w:tc>
        <w:tc>
          <w:tcPr>
            <w:tcW w:w="1657" w:type="dxa"/>
            <w:shd w:val="clear" w:color="auto" w:fill="D6E3BC" w:themeFill="accent3" w:themeFillTint="66"/>
          </w:tcPr>
          <w:p w14:paraId="5CC3074E" w14:textId="77777777" w:rsidR="00EB33AE" w:rsidRPr="00624C44" w:rsidRDefault="00EB33AE" w:rsidP="00EB33AE">
            <w:pPr>
              <w:rPr>
                <w:lang w:val="en-US"/>
              </w:rPr>
            </w:pPr>
          </w:p>
        </w:tc>
        <w:tc>
          <w:tcPr>
            <w:tcW w:w="1658" w:type="dxa"/>
            <w:shd w:val="clear" w:color="auto" w:fill="D6E3BC" w:themeFill="accent3" w:themeFillTint="66"/>
          </w:tcPr>
          <w:p w14:paraId="40FC30C0" w14:textId="77777777" w:rsidR="00EB33AE" w:rsidRPr="00624C44" w:rsidRDefault="00EB33AE" w:rsidP="00EB33AE">
            <w:pPr>
              <w:rPr>
                <w:lang w:val="en-US"/>
              </w:rPr>
            </w:pPr>
          </w:p>
        </w:tc>
        <w:tc>
          <w:tcPr>
            <w:tcW w:w="1518" w:type="dxa"/>
            <w:shd w:val="clear" w:color="auto" w:fill="D6E3BC" w:themeFill="accent3" w:themeFillTint="66"/>
          </w:tcPr>
          <w:p w14:paraId="25E7016E" w14:textId="77777777" w:rsidR="00EB33AE" w:rsidRPr="00624C44" w:rsidRDefault="00EB33AE" w:rsidP="00EB33AE">
            <w:pPr>
              <w:rPr>
                <w:lang w:val="en-US"/>
              </w:rPr>
            </w:pPr>
          </w:p>
        </w:tc>
      </w:tr>
      <w:tr w:rsidR="00EB33AE" w:rsidRPr="00624C44" w14:paraId="7DF44EAE" w14:textId="77777777" w:rsidTr="008D3801">
        <w:trPr>
          <w:cantSplit/>
          <w:trHeight w:val="23"/>
        </w:trPr>
        <w:tc>
          <w:tcPr>
            <w:tcW w:w="968" w:type="dxa"/>
            <w:vMerge/>
            <w:shd w:val="clear" w:color="auto" w:fill="D6E3BC" w:themeFill="accent3" w:themeFillTint="66"/>
          </w:tcPr>
          <w:p w14:paraId="596F1819"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15FC4B3B" w14:textId="77777777" w:rsidR="00EB33AE" w:rsidRPr="00624C44" w:rsidRDefault="00EB33AE" w:rsidP="00EB33AE">
            <w:pPr>
              <w:rPr>
                <w:b/>
                <w:color w:val="FF0000"/>
                <w:lang w:val="en-US"/>
              </w:rPr>
            </w:pPr>
          </w:p>
        </w:tc>
        <w:tc>
          <w:tcPr>
            <w:tcW w:w="1128" w:type="dxa"/>
            <w:vMerge w:val="restart"/>
            <w:shd w:val="clear" w:color="auto" w:fill="D6E3BC" w:themeFill="accent3" w:themeFillTint="66"/>
          </w:tcPr>
          <w:p w14:paraId="0ADEC93D" w14:textId="77777777" w:rsidR="00EB33AE" w:rsidRPr="00624C44" w:rsidRDefault="00EB33AE" w:rsidP="00EB33AE">
            <w:pPr>
              <w:rPr>
                <w:b/>
                <w:color w:val="FF0000"/>
                <w:lang w:val="en-US"/>
              </w:rPr>
            </w:pPr>
            <w:r w:rsidRPr="00624C44">
              <w:rPr>
                <w:b/>
                <w:color w:val="FF0000"/>
                <w:lang w:val="en-US"/>
              </w:rPr>
              <w:t>/side</w:t>
            </w:r>
          </w:p>
        </w:tc>
        <w:tc>
          <w:tcPr>
            <w:tcW w:w="830" w:type="dxa"/>
            <w:shd w:val="clear" w:color="auto" w:fill="D6E3BC" w:themeFill="accent3" w:themeFillTint="66"/>
          </w:tcPr>
          <w:p w14:paraId="1FDAE27C" w14:textId="77777777" w:rsidR="00EB33AE" w:rsidRPr="00624C44" w:rsidRDefault="00EB33AE" w:rsidP="00EB33AE">
            <w:pPr>
              <w:rPr>
                <w:b/>
                <w:color w:val="FF0000"/>
                <w:lang w:val="en-US"/>
              </w:rPr>
            </w:pPr>
            <w:r w:rsidRPr="00624C44">
              <w:rPr>
                <w:b/>
                <w:color w:val="FF0000"/>
                <w:lang w:val="en-US"/>
              </w:rPr>
              <w:t>/left</w:t>
            </w:r>
          </w:p>
        </w:tc>
        <w:tc>
          <w:tcPr>
            <w:tcW w:w="1657" w:type="dxa"/>
            <w:shd w:val="clear" w:color="auto" w:fill="D6E3BC" w:themeFill="accent3" w:themeFillTint="66"/>
          </w:tcPr>
          <w:p w14:paraId="2B2F60CD" w14:textId="5EDC4029" w:rsidR="00EB33AE" w:rsidRPr="00624C44" w:rsidRDefault="00EB33AE" w:rsidP="00EB33AE">
            <w:pPr>
              <w:rPr>
                <w:lang w:val="en-US"/>
              </w:rPr>
            </w:pPr>
            <w:r w:rsidRPr="00624C44">
              <w:rPr>
                <w:lang w:val="en-US"/>
              </w:rPr>
              <w:t>plays chords *</w:t>
            </w:r>
            <w:r w:rsidR="002E03A6">
              <w:rPr>
                <w:lang w:val="en-US"/>
              </w:rPr>
              <w:t>*</w:t>
            </w:r>
          </w:p>
        </w:tc>
        <w:tc>
          <w:tcPr>
            <w:tcW w:w="1657" w:type="dxa"/>
            <w:shd w:val="clear" w:color="auto" w:fill="D6E3BC" w:themeFill="accent3" w:themeFillTint="66"/>
          </w:tcPr>
          <w:p w14:paraId="53A16353" w14:textId="77777777" w:rsidR="00EB33AE" w:rsidRPr="00624C44" w:rsidRDefault="00EB33AE" w:rsidP="00EB33AE">
            <w:pPr>
              <w:rPr>
                <w:lang w:val="en-US"/>
              </w:rPr>
            </w:pPr>
          </w:p>
        </w:tc>
        <w:tc>
          <w:tcPr>
            <w:tcW w:w="1658" w:type="dxa"/>
            <w:shd w:val="clear" w:color="auto" w:fill="D6E3BC" w:themeFill="accent3" w:themeFillTint="66"/>
          </w:tcPr>
          <w:p w14:paraId="716C5299" w14:textId="77777777" w:rsidR="00EB33AE" w:rsidRPr="00624C44" w:rsidRDefault="00EB33AE" w:rsidP="00EB33AE">
            <w:pPr>
              <w:rPr>
                <w:lang w:val="en-US"/>
              </w:rPr>
            </w:pPr>
          </w:p>
        </w:tc>
        <w:tc>
          <w:tcPr>
            <w:tcW w:w="1518" w:type="dxa"/>
            <w:shd w:val="clear" w:color="auto" w:fill="D6E3BC" w:themeFill="accent3" w:themeFillTint="66"/>
          </w:tcPr>
          <w:p w14:paraId="63A9A38D" w14:textId="77777777" w:rsidR="00EB33AE" w:rsidRPr="00624C44" w:rsidRDefault="00EB33AE" w:rsidP="00EB33AE">
            <w:pPr>
              <w:rPr>
                <w:lang w:val="en-US"/>
              </w:rPr>
            </w:pPr>
          </w:p>
        </w:tc>
      </w:tr>
      <w:tr w:rsidR="00EB33AE" w:rsidRPr="00624C44" w14:paraId="41D06620" w14:textId="77777777" w:rsidTr="008D3801">
        <w:trPr>
          <w:cantSplit/>
          <w:trHeight w:val="59"/>
        </w:trPr>
        <w:tc>
          <w:tcPr>
            <w:tcW w:w="968" w:type="dxa"/>
            <w:vMerge/>
            <w:shd w:val="clear" w:color="auto" w:fill="D6E3BC" w:themeFill="accent3" w:themeFillTint="66"/>
          </w:tcPr>
          <w:p w14:paraId="207B7016"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3A87ADAC" w14:textId="77777777" w:rsidR="00EB33AE" w:rsidRPr="00624C44" w:rsidRDefault="00EB33AE" w:rsidP="00EB33AE">
            <w:pPr>
              <w:rPr>
                <w:b/>
                <w:color w:val="FF0000"/>
                <w:lang w:val="en-US"/>
              </w:rPr>
            </w:pPr>
          </w:p>
        </w:tc>
        <w:tc>
          <w:tcPr>
            <w:tcW w:w="1128" w:type="dxa"/>
            <w:vMerge/>
            <w:shd w:val="clear" w:color="auto" w:fill="D6E3BC" w:themeFill="accent3" w:themeFillTint="66"/>
          </w:tcPr>
          <w:p w14:paraId="021E6360" w14:textId="77777777" w:rsidR="00EB33AE" w:rsidRPr="00624C44" w:rsidRDefault="00EB33AE" w:rsidP="00EB33AE">
            <w:pPr>
              <w:rPr>
                <w:b/>
                <w:color w:val="FF0000"/>
                <w:lang w:val="en-US"/>
              </w:rPr>
            </w:pPr>
          </w:p>
        </w:tc>
        <w:tc>
          <w:tcPr>
            <w:tcW w:w="830" w:type="dxa"/>
            <w:shd w:val="clear" w:color="auto" w:fill="D6E3BC" w:themeFill="accent3" w:themeFillTint="66"/>
          </w:tcPr>
          <w:p w14:paraId="62D6FCB7" w14:textId="77777777" w:rsidR="00EB33AE" w:rsidRPr="00624C44" w:rsidRDefault="00EB33AE" w:rsidP="00EB33AE">
            <w:pPr>
              <w:rPr>
                <w:b/>
                <w:color w:val="FF0000"/>
                <w:lang w:val="en-US"/>
              </w:rPr>
            </w:pPr>
            <w:r w:rsidRPr="00624C44">
              <w:rPr>
                <w:b/>
                <w:color w:val="FF0000"/>
                <w:lang w:val="en-US"/>
              </w:rPr>
              <w:t>/right</w:t>
            </w:r>
          </w:p>
        </w:tc>
        <w:tc>
          <w:tcPr>
            <w:tcW w:w="1657" w:type="dxa"/>
            <w:shd w:val="clear" w:color="auto" w:fill="D6E3BC" w:themeFill="accent3" w:themeFillTint="66"/>
          </w:tcPr>
          <w:p w14:paraId="6CA9E414"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4C9FBDD0" w14:textId="77777777" w:rsidR="00EB33AE" w:rsidRPr="00624C44" w:rsidRDefault="00EB33AE" w:rsidP="00EB33AE">
            <w:pPr>
              <w:rPr>
                <w:lang w:val="en-US"/>
              </w:rPr>
            </w:pPr>
          </w:p>
        </w:tc>
        <w:tc>
          <w:tcPr>
            <w:tcW w:w="1658" w:type="dxa"/>
            <w:shd w:val="clear" w:color="auto" w:fill="D6E3BC" w:themeFill="accent3" w:themeFillTint="66"/>
          </w:tcPr>
          <w:p w14:paraId="2741B9CB" w14:textId="77777777" w:rsidR="00EB33AE" w:rsidRPr="00624C44" w:rsidRDefault="00EB33AE" w:rsidP="00EB33AE">
            <w:pPr>
              <w:rPr>
                <w:lang w:val="en-US"/>
              </w:rPr>
            </w:pPr>
          </w:p>
        </w:tc>
        <w:tc>
          <w:tcPr>
            <w:tcW w:w="1518" w:type="dxa"/>
            <w:shd w:val="clear" w:color="auto" w:fill="D6E3BC" w:themeFill="accent3" w:themeFillTint="66"/>
          </w:tcPr>
          <w:p w14:paraId="1F81636F" w14:textId="77777777" w:rsidR="00EB33AE" w:rsidRPr="00624C44" w:rsidRDefault="00EB33AE" w:rsidP="00EB33AE">
            <w:pPr>
              <w:rPr>
                <w:lang w:val="en-US"/>
              </w:rPr>
            </w:pPr>
          </w:p>
        </w:tc>
      </w:tr>
      <w:tr w:rsidR="00EB33AE" w:rsidRPr="00624C44" w14:paraId="5D45459D" w14:textId="77777777" w:rsidTr="008D3801">
        <w:trPr>
          <w:cantSplit/>
          <w:trHeight w:val="57"/>
        </w:trPr>
        <w:tc>
          <w:tcPr>
            <w:tcW w:w="968" w:type="dxa"/>
            <w:vMerge/>
            <w:shd w:val="clear" w:color="auto" w:fill="D6E3BC" w:themeFill="accent3" w:themeFillTint="66"/>
          </w:tcPr>
          <w:p w14:paraId="72EABA6E"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31FF01E0" w14:textId="77777777" w:rsidR="00EB33AE" w:rsidRPr="00624C44" w:rsidRDefault="00EB33AE" w:rsidP="00EB33AE">
            <w:pPr>
              <w:rPr>
                <w:b/>
                <w:color w:val="FF0000"/>
                <w:lang w:val="en-US"/>
              </w:rPr>
            </w:pPr>
          </w:p>
        </w:tc>
        <w:tc>
          <w:tcPr>
            <w:tcW w:w="1128" w:type="dxa"/>
            <w:vMerge w:val="restart"/>
            <w:shd w:val="clear" w:color="auto" w:fill="D6E3BC" w:themeFill="accent3" w:themeFillTint="66"/>
          </w:tcPr>
          <w:p w14:paraId="1EF7C837" w14:textId="77777777" w:rsidR="00EB33AE" w:rsidRPr="00624C44" w:rsidRDefault="00EB33AE" w:rsidP="00EB33AE">
            <w:pPr>
              <w:rPr>
                <w:b/>
                <w:color w:val="FF0000"/>
                <w:lang w:val="en-US"/>
              </w:rPr>
            </w:pPr>
            <w:r w:rsidRPr="00624C44">
              <w:rPr>
                <w:b/>
                <w:color w:val="FF0000"/>
                <w:lang w:val="en-US"/>
              </w:rPr>
              <w:t>/down</w:t>
            </w:r>
          </w:p>
        </w:tc>
        <w:tc>
          <w:tcPr>
            <w:tcW w:w="830" w:type="dxa"/>
            <w:shd w:val="clear" w:color="auto" w:fill="D6E3BC" w:themeFill="accent3" w:themeFillTint="66"/>
          </w:tcPr>
          <w:p w14:paraId="22C8B7A8" w14:textId="77777777" w:rsidR="00EB33AE" w:rsidRPr="00624C44" w:rsidRDefault="00EB33AE" w:rsidP="00EB33AE">
            <w:pPr>
              <w:rPr>
                <w:b/>
                <w:color w:val="FF0000"/>
                <w:lang w:val="en-US"/>
              </w:rPr>
            </w:pPr>
            <w:r w:rsidRPr="00624C44">
              <w:rPr>
                <w:b/>
                <w:color w:val="FF0000"/>
                <w:lang w:val="en-US"/>
              </w:rPr>
              <w:t>/left</w:t>
            </w:r>
          </w:p>
        </w:tc>
        <w:tc>
          <w:tcPr>
            <w:tcW w:w="1657" w:type="dxa"/>
            <w:shd w:val="clear" w:color="auto" w:fill="D6E3BC" w:themeFill="accent3" w:themeFillTint="66"/>
          </w:tcPr>
          <w:p w14:paraId="093A5B10"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1EC41CAD" w14:textId="77777777" w:rsidR="00EB33AE" w:rsidRPr="00624C44" w:rsidRDefault="00EB33AE" w:rsidP="00EB33AE">
            <w:pPr>
              <w:rPr>
                <w:lang w:val="en-US"/>
              </w:rPr>
            </w:pPr>
          </w:p>
        </w:tc>
        <w:tc>
          <w:tcPr>
            <w:tcW w:w="1658" w:type="dxa"/>
            <w:shd w:val="clear" w:color="auto" w:fill="D6E3BC" w:themeFill="accent3" w:themeFillTint="66"/>
          </w:tcPr>
          <w:p w14:paraId="648CE499" w14:textId="77777777" w:rsidR="00EB33AE" w:rsidRPr="00624C44" w:rsidRDefault="00EB33AE" w:rsidP="00EB33AE">
            <w:pPr>
              <w:rPr>
                <w:lang w:val="en-US"/>
              </w:rPr>
            </w:pPr>
          </w:p>
        </w:tc>
        <w:tc>
          <w:tcPr>
            <w:tcW w:w="1518" w:type="dxa"/>
            <w:shd w:val="clear" w:color="auto" w:fill="D6E3BC" w:themeFill="accent3" w:themeFillTint="66"/>
          </w:tcPr>
          <w:p w14:paraId="0C2AB3ED" w14:textId="77777777" w:rsidR="00EB33AE" w:rsidRPr="00624C44" w:rsidRDefault="00EB33AE" w:rsidP="00EB33AE">
            <w:pPr>
              <w:rPr>
                <w:lang w:val="en-US"/>
              </w:rPr>
            </w:pPr>
          </w:p>
        </w:tc>
      </w:tr>
      <w:tr w:rsidR="00EB33AE" w:rsidRPr="00624C44" w14:paraId="660032ED" w14:textId="77777777" w:rsidTr="008D3801">
        <w:trPr>
          <w:cantSplit/>
          <w:trHeight w:val="57"/>
        </w:trPr>
        <w:tc>
          <w:tcPr>
            <w:tcW w:w="968" w:type="dxa"/>
            <w:vMerge/>
            <w:shd w:val="clear" w:color="auto" w:fill="D6E3BC" w:themeFill="accent3" w:themeFillTint="66"/>
          </w:tcPr>
          <w:p w14:paraId="458C92EB"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3CED1704" w14:textId="77777777" w:rsidR="00EB33AE" w:rsidRPr="00624C44" w:rsidRDefault="00EB33AE" w:rsidP="00EB33AE">
            <w:pPr>
              <w:rPr>
                <w:b/>
                <w:color w:val="FF0000"/>
                <w:lang w:val="en-US"/>
              </w:rPr>
            </w:pPr>
          </w:p>
        </w:tc>
        <w:tc>
          <w:tcPr>
            <w:tcW w:w="1128" w:type="dxa"/>
            <w:vMerge/>
            <w:shd w:val="clear" w:color="auto" w:fill="D6E3BC" w:themeFill="accent3" w:themeFillTint="66"/>
          </w:tcPr>
          <w:p w14:paraId="6E98BF87" w14:textId="77777777" w:rsidR="00EB33AE" w:rsidRPr="00624C44" w:rsidRDefault="00EB33AE" w:rsidP="00EB33AE">
            <w:pPr>
              <w:rPr>
                <w:b/>
                <w:color w:val="FF0000"/>
                <w:lang w:val="en-US"/>
              </w:rPr>
            </w:pPr>
          </w:p>
        </w:tc>
        <w:tc>
          <w:tcPr>
            <w:tcW w:w="830" w:type="dxa"/>
            <w:shd w:val="clear" w:color="auto" w:fill="D6E3BC" w:themeFill="accent3" w:themeFillTint="66"/>
          </w:tcPr>
          <w:p w14:paraId="74F89E64" w14:textId="77777777" w:rsidR="00EB33AE" w:rsidRPr="00624C44" w:rsidRDefault="00EB33AE" w:rsidP="00EB33AE">
            <w:pPr>
              <w:rPr>
                <w:b/>
                <w:color w:val="FF0000"/>
                <w:lang w:val="en-US"/>
              </w:rPr>
            </w:pPr>
            <w:r w:rsidRPr="00624C44">
              <w:rPr>
                <w:b/>
                <w:color w:val="FF0000"/>
                <w:lang w:val="en-US"/>
              </w:rPr>
              <w:t>/right</w:t>
            </w:r>
          </w:p>
        </w:tc>
        <w:tc>
          <w:tcPr>
            <w:tcW w:w="1657" w:type="dxa"/>
            <w:shd w:val="clear" w:color="auto" w:fill="D6E3BC" w:themeFill="accent3" w:themeFillTint="66"/>
          </w:tcPr>
          <w:p w14:paraId="00E16861"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626E0310" w14:textId="77777777" w:rsidR="00EB33AE" w:rsidRPr="00624C44" w:rsidRDefault="00EB33AE" w:rsidP="00EB33AE">
            <w:pPr>
              <w:rPr>
                <w:lang w:val="en-US"/>
              </w:rPr>
            </w:pPr>
          </w:p>
        </w:tc>
        <w:tc>
          <w:tcPr>
            <w:tcW w:w="1658" w:type="dxa"/>
            <w:shd w:val="clear" w:color="auto" w:fill="D6E3BC" w:themeFill="accent3" w:themeFillTint="66"/>
          </w:tcPr>
          <w:p w14:paraId="31787500" w14:textId="77777777" w:rsidR="00EB33AE" w:rsidRPr="00624C44" w:rsidRDefault="00EB33AE" w:rsidP="00EB33AE">
            <w:pPr>
              <w:rPr>
                <w:lang w:val="en-US"/>
              </w:rPr>
            </w:pPr>
          </w:p>
        </w:tc>
        <w:tc>
          <w:tcPr>
            <w:tcW w:w="1518" w:type="dxa"/>
            <w:shd w:val="clear" w:color="auto" w:fill="D6E3BC" w:themeFill="accent3" w:themeFillTint="66"/>
          </w:tcPr>
          <w:p w14:paraId="752D4D6D" w14:textId="77777777" w:rsidR="00EB33AE" w:rsidRPr="00624C44" w:rsidRDefault="00EB33AE" w:rsidP="00EB33AE">
            <w:pPr>
              <w:rPr>
                <w:lang w:val="en-US"/>
              </w:rPr>
            </w:pPr>
          </w:p>
        </w:tc>
      </w:tr>
      <w:tr w:rsidR="00EB33AE" w:rsidRPr="00624C44" w14:paraId="26221FA7" w14:textId="77777777" w:rsidTr="008D3801">
        <w:trPr>
          <w:cantSplit/>
          <w:trHeight w:val="23"/>
        </w:trPr>
        <w:tc>
          <w:tcPr>
            <w:tcW w:w="968" w:type="dxa"/>
            <w:vMerge/>
            <w:shd w:val="clear" w:color="auto" w:fill="D6E3BC" w:themeFill="accent3" w:themeFillTint="66"/>
          </w:tcPr>
          <w:p w14:paraId="30AE9054"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33E3C560" w14:textId="77777777" w:rsidR="00EB33AE" w:rsidRPr="00624C44" w:rsidRDefault="00EB33AE" w:rsidP="00EB33AE">
            <w:pPr>
              <w:rPr>
                <w:b/>
                <w:color w:val="FF0000"/>
                <w:lang w:val="en-US"/>
              </w:rPr>
            </w:pPr>
          </w:p>
        </w:tc>
        <w:tc>
          <w:tcPr>
            <w:tcW w:w="1128" w:type="dxa"/>
            <w:vMerge w:val="restart"/>
            <w:shd w:val="clear" w:color="auto" w:fill="D6E3BC" w:themeFill="accent3" w:themeFillTint="66"/>
          </w:tcPr>
          <w:p w14:paraId="4417CC11" w14:textId="77777777" w:rsidR="00EB33AE" w:rsidRPr="00624C44" w:rsidRDefault="00EB33AE" w:rsidP="00EB33AE">
            <w:pPr>
              <w:rPr>
                <w:b/>
                <w:color w:val="FF0000"/>
                <w:lang w:val="en-US"/>
              </w:rPr>
            </w:pPr>
            <w:r w:rsidRPr="00624C44">
              <w:rPr>
                <w:b/>
                <w:color w:val="FF0000"/>
                <w:lang w:val="en-US"/>
              </w:rPr>
              <w:t>/forward</w:t>
            </w:r>
          </w:p>
        </w:tc>
        <w:tc>
          <w:tcPr>
            <w:tcW w:w="830" w:type="dxa"/>
            <w:shd w:val="clear" w:color="auto" w:fill="D6E3BC" w:themeFill="accent3" w:themeFillTint="66"/>
          </w:tcPr>
          <w:p w14:paraId="5FFC79FF" w14:textId="77777777" w:rsidR="00EB33AE" w:rsidRPr="00624C44" w:rsidRDefault="00EB33AE" w:rsidP="00EB33AE">
            <w:pPr>
              <w:rPr>
                <w:b/>
                <w:color w:val="FF0000"/>
                <w:lang w:val="en-US"/>
              </w:rPr>
            </w:pPr>
            <w:r w:rsidRPr="00624C44">
              <w:rPr>
                <w:b/>
                <w:color w:val="FF0000"/>
                <w:lang w:val="en-US"/>
              </w:rPr>
              <w:t>/left</w:t>
            </w:r>
          </w:p>
        </w:tc>
        <w:tc>
          <w:tcPr>
            <w:tcW w:w="1657" w:type="dxa"/>
            <w:shd w:val="clear" w:color="auto" w:fill="D6E3BC" w:themeFill="accent3" w:themeFillTint="66"/>
          </w:tcPr>
          <w:p w14:paraId="73E112F6"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1CA153B7" w14:textId="77777777" w:rsidR="00EB33AE" w:rsidRPr="00624C44" w:rsidRDefault="00EB33AE" w:rsidP="00EB33AE">
            <w:pPr>
              <w:rPr>
                <w:lang w:val="en-US"/>
              </w:rPr>
            </w:pPr>
          </w:p>
        </w:tc>
        <w:tc>
          <w:tcPr>
            <w:tcW w:w="1658" w:type="dxa"/>
            <w:shd w:val="clear" w:color="auto" w:fill="D6E3BC" w:themeFill="accent3" w:themeFillTint="66"/>
          </w:tcPr>
          <w:p w14:paraId="74156021" w14:textId="77777777" w:rsidR="00EB33AE" w:rsidRPr="00624C44" w:rsidRDefault="00EB33AE" w:rsidP="00EB33AE">
            <w:pPr>
              <w:rPr>
                <w:lang w:val="en-US"/>
              </w:rPr>
            </w:pPr>
          </w:p>
        </w:tc>
        <w:tc>
          <w:tcPr>
            <w:tcW w:w="1518" w:type="dxa"/>
            <w:shd w:val="clear" w:color="auto" w:fill="D6E3BC" w:themeFill="accent3" w:themeFillTint="66"/>
          </w:tcPr>
          <w:p w14:paraId="7315CB38" w14:textId="77777777" w:rsidR="00EB33AE" w:rsidRPr="00624C44" w:rsidRDefault="00EB33AE" w:rsidP="00EB33AE">
            <w:pPr>
              <w:rPr>
                <w:lang w:val="en-US"/>
              </w:rPr>
            </w:pPr>
          </w:p>
        </w:tc>
      </w:tr>
      <w:tr w:rsidR="00EB33AE" w:rsidRPr="00624C44" w14:paraId="25BB3634" w14:textId="77777777" w:rsidTr="008D3801">
        <w:trPr>
          <w:cantSplit/>
          <w:trHeight w:val="23"/>
        </w:trPr>
        <w:tc>
          <w:tcPr>
            <w:tcW w:w="968" w:type="dxa"/>
            <w:vMerge/>
            <w:shd w:val="clear" w:color="auto" w:fill="D6E3BC" w:themeFill="accent3" w:themeFillTint="66"/>
          </w:tcPr>
          <w:p w14:paraId="06250A56"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560A2F5A" w14:textId="77777777" w:rsidR="00EB33AE" w:rsidRPr="00624C44" w:rsidRDefault="00EB33AE" w:rsidP="00EB33AE">
            <w:pPr>
              <w:rPr>
                <w:b/>
                <w:color w:val="FF0000"/>
                <w:lang w:val="en-US"/>
              </w:rPr>
            </w:pPr>
          </w:p>
        </w:tc>
        <w:tc>
          <w:tcPr>
            <w:tcW w:w="1128" w:type="dxa"/>
            <w:vMerge/>
            <w:shd w:val="clear" w:color="auto" w:fill="D6E3BC" w:themeFill="accent3" w:themeFillTint="66"/>
          </w:tcPr>
          <w:p w14:paraId="5FC76CAE" w14:textId="77777777" w:rsidR="00EB33AE" w:rsidRPr="00624C44" w:rsidRDefault="00EB33AE" w:rsidP="00EB33AE">
            <w:pPr>
              <w:rPr>
                <w:b/>
                <w:color w:val="FF0000"/>
                <w:lang w:val="en-US"/>
              </w:rPr>
            </w:pPr>
          </w:p>
        </w:tc>
        <w:tc>
          <w:tcPr>
            <w:tcW w:w="830" w:type="dxa"/>
            <w:shd w:val="clear" w:color="auto" w:fill="D6E3BC" w:themeFill="accent3" w:themeFillTint="66"/>
          </w:tcPr>
          <w:p w14:paraId="00A13904" w14:textId="77777777" w:rsidR="00EB33AE" w:rsidRPr="00624C44" w:rsidRDefault="00EB33AE" w:rsidP="00EB33AE">
            <w:pPr>
              <w:rPr>
                <w:b/>
                <w:color w:val="FF0000"/>
                <w:lang w:val="en-US"/>
              </w:rPr>
            </w:pPr>
            <w:r w:rsidRPr="00624C44">
              <w:rPr>
                <w:b/>
                <w:color w:val="FF0000"/>
                <w:lang w:val="en-US"/>
              </w:rPr>
              <w:t>/right</w:t>
            </w:r>
          </w:p>
        </w:tc>
        <w:tc>
          <w:tcPr>
            <w:tcW w:w="1657" w:type="dxa"/>
            <w:shd w:val="clear" w:color="auto" w:fill="D6E3BC" w:themeFill="accent3" w:themeFillTint="66"/>
          </w:tcPr>
          <w:p w14:paraId="4414EDD9"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71F57BCA" w14:textId="77777777" w:rsidR="00EB33AE" w:rsidRPr="00624C44" w:rsidRDefault="00EB33AE" w:rsidP="00EB33AE">
            <w:pPr>
              <w:rPr>
                <w:lang w:val="en-US"/>
              </w:rPr>
            </w:pPr>
          </w:p>
        </w:tc>
        <w:tc>
          <w:tcPr>
            <w:tcW w:w="1658" w:type="dxa"/>
            <w:shd w:val="clear" w:color="auto" w:fill="D6E3BC" w:themeFill="accent3" w:themeFillTint="66"/>
          </w:tcPr>
          <w:p w14:paraId="719AF781" w14:textId="77777777" w:rsidR="00EB33AE" w:rsidRPr="00624C44" w:rsidRDefault="00EB33AE" w:rsidP="00EB33AE">
            <w:pPr>
              <w:rPr>
                <w:lang w:val="en-US"/>
              </w:rPr>
            </w:pPr>
          </w:p>
        </w:tc>
        <w:tc>
          <w:tcPr>
            <w:tcW w:w="1518" w:type="dxa"/>
            <w:shd w:val="clear" w:color="auto" w:fill="D6E3BC" w:themeFill="accent3" w:themeFillTint="66"/>
          </w:tcPr>
          <w:p w14:paraId="61160B45" w14:textId="77777777" w:rsidR="00EB33AE" w:rsidRPr="00624C44" w:rsidRDefault="00EB33AE" w:rsidP="00EB33AE">
            <w:pPr>
              <w:rPr>
                <w:lang w:val="en-US"/>
              </w:rPr>
            </w:pPr>
          </w:p>
        </w:tc>
      </w:tr>
      <w:tr w:rsidR="00EB33AE" w:rsidRPr="00624C44" w14:paraId="1653FAC9" w14:textId="77777777" w:rsidTr="008D3801">
        <w:trPr>
          <w:cantSplit/>
          <w:trHeight w:val="23"/>
        </w:trPr>
        <w:tc>
          <w:tcPr>
            <w:tcW w:w="968" w:type="dxa"/>
            <w:vMerge/>
            <w:shd w:val="clear" w:color="auto" w:fill="D6E3BC" w:themeFill="accent3" w:themeFillTint="66"/>
          </w:tcPr>
          <w:p w14:paraId="1A1B1E18" w14:textId="77777777" w:rsidR="00EB33AE" w:rsidRPr="00624C44" w:rsidRDefault="00EB33AE" w:rsidP="00EB33AE">
            <w:pPr>
              <w:rPr>
                <w:b/>
                <w:color w:val="FF0000"/>
                <w:lang w:val="en-US"/>
              </w:rPr>
            </w:pPr>
          </w:p>
        </w:tc>
        <w:tc>
          <w:tcPr>
            <w:tcW w:w="1357" w:type="dxa"/>
            <w:vMerge w:val="restart"/>
            <w:shd w:val="clear" w:color="auto" w:fill="D6E3BC" w:themeFill="accent3" w:themeFillTint="66"/>
          </w:tcPr>
          <w:p w14:paraId="1D5E30D9" w14:textId="77777777" w:rsidR="00EB33AE" w:rsidRPr="00624C44" w:rsidRDefault="00EB33AE" w:rsidP="00EB33AE">
            <w:pPr>
              <w:rPr>
                <w:b/>
                <w:color w:val="FF0000"/>
                <w:lang w:val="en-US"/>
              </w:rPr>
            </w:pPr>
            <w:r w:rsidRPr="00624C44">
              <w:rPr>
                <w:b/>
                <w:color w:val="FF0000"/>
                <w:lang w:val="en-US"/>
              </w:rPr>
              <w:t>/kick</w:t>
            </w:r>
          </w:p>
        </w:tc>
        <w:tc>
          <w:tcPr>
            <w:tcW w:w="1128" w:type="dxa"/>
            <w:vMerge w:val="restart"/>
            <w:shd w:val="clear" w:color="auto" w:fill="D6E3BC" w:themeFill="accent3" w:themeFillTint="66"/>
          </w:tcPr>
          <w:p w14:paraId="4184BC2A" w14:textId="77777777" w:rsidR="00EB33AE" w:rsidRPr="00624C44" w:rsidRDefault="00EB33AE" w:rsidP="00EB33AE">
            <w:pPr>
              <w:rPr>
                <w:b/>
                <w:color w:val="FF0000"/>
                <w:lang w:val="en-US"/>
              </w:rPr>
            </w:pPr>
            <w:r w:rsidRPr="00624C44">
              <w:rPr>
                <w:b/>
                <w:color w:val="FF0000"/>
                <w:lang w:val="en-US"/>
              </w:rPr>
              <w:t>/side</w:t>
            </w:r>
          </w:p>
        </w:tc>
        <w:tc>
          <w:tcPr>
            <w:tcW w:w="830" w:type="dxa"/>
            <w:shd w:val="clear" w:color="auto" w:fill="D6E3BC" w:themeFill="accent3" w:themeFillTint="66"/>
          </w:tcPr>
          <w:p w14:paraId="1C336E1A" w14:textId="77777777" w:rsidR="00EB33AE" w:rsidRPr="00624C44" w:rsidRDefault="00EB33AE" w:rsidP="00EB33AE">
            <w:pPr>
              <w:rPr>
                <w:b/>
                <w:color w:val="FF0000"/>
                <w:lang w:val="en-US"/>
              </w:rPr>
            </w:pPr>
            <w:r w:rsidRPr="00624C44">
              <w:rPr>
                <w:b/>
                <w:color w:val="FF0000"/>
                <w:lang w:val="en-US"/>
              </w:rPr>
              <w:t>/left</w:t>
            </w:r>
          </w:p>
        </w:tc>
        <w:tc>
          <w:tcPr>
            <w:tcW w:w="1657" w:type="dxa"/>
            <w:shd w:val="clear" w:color="auto" w:fill="D6E3BC" w:themeFill="accent3" w:themeFillTint="66"/>
          </w:tcPr>
          <w:p w14:paraId="7C13A2EC"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185E42E1" w14:textId="77777777" w:rsidR="00EB33AE" w:rsidRPr="00624C44" w:rsidRDefault="00EB33AE" w:rsidP="00EB33AE">
            <w:pPr>
              <w:rPr>
                <w:lang w:val="en-US"/>
              </w:rPr>
            </w:pPr>
          </w:p>
        </w:tc>
        <w:tc>
          <w:tcPr>
            <w:tcW w:w="1658" w:type="dxa"/>
            <w:shd w:val="clear" w:color="auto" w:fill="D6E3BC" w:themeFill="accent3" w:themeFillTint="66"/>
          </w:tcPr>
          <w:p w14:paraId="7338710D" w14:textId="77777777" w:rsidR="00EB33AE" w:rsidRPr="00624C44" w:rsidRDefault="00EB33AE" w:rsidP="00EB33AE">
            <w:pPr>
              <w:rPr>
                <w:lang w:val="en-US"/>
              </w:rPr>
            </w:pPr>
          </w:p>
        </w:tc>
        <w:tc>
          <w:tcPr>
            <w:tcW w:w="1518" w:type="dxa"/>
            <w:shd w:val="clear" w:color="auto" w:fill="D6E3BC" w:themeFill="accent3" w:themeFillTint="66"/>
          </w:tcPr>
          <w:p w14:paraId="5755EC38" w14:textId="77777777" w:rsidR="00EB33AE" w:rsidRPr="00624C44" w:rsidRDefault="00EB33AE" w:rsidP="00EB33AE">
            <w:pPr>
              <w:rPr>
                <w:lang w:val="en-US"/>
              </w:rPr>
            </w:pPr>
          </w:p>
        </w:tc>
      </w:tr>
      <w:tr w:rsidR="00EB33AE" w:rsidRPr="00624C44" w14:paraId="59153351" w14:textId="77777777" w:rsidTr="008D3801">
        <w:trPr>
          <w:cantSplit/>
          <w:trHeight w:val="23"/>
        </w:trPr>
        <w:tc>
          <w:tcPr>
            <w:tcW w:w="968" w:type="dxa"/>
            <w:vMerge/>
            <w:shd w:val="clear" w:color="auto" w:fill="D6E3BC" w:themeFill="accent3" w:themeFillTint="66"/>
          </w:tcPr>
          <w:p w14:paraId="2EC8ADB6"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63BCFDE6" w14:textId="77777777" w:rsidR="00EB33AE" w:rsidRPr="00624C44" w:rsidRDefault="00EB33AE" w:rsidP="00EB33AE">
            <w:pPr>
              <w:rPr>
                <w:b/>
                <w:color w:val="FF0000"/>
                <w:lang w:val="en-US"/>
              </w:rPr>
            </w:pPr>
          </w:p>
        </w:tc>
        <w:tc>
          <w:tcPr>
            <w:tcW w:w="1128" w:type="dxa"/>
            <w:vMerge/>
            <w:shd w:val="clear" w:color="auto" w:fill="D6E3BC" w:themeFill="accent3" w:themeFillTint="66"/>
          </w:tcPr>
          <w:p w14:paraId="64655823" w14:textId="77777777" w:rsidR="00EB33AE" w:rsidRPr="00624C44" w:rsidRDefault="00EB33AE" w:rsidP="00EB33AE">
            <w:pPr>
              <w:rPr>
                <w:b/>
                <w:color w:val="FF0000"/>
                <w:lang w:val="en-US"/>
              </w:rPr>
            </w:pPr>
          </w:p>
        </w:tc>
        <w:tc>
          <w:tcPr>
            <w:tcW w:w="830" w:type="dxa"/>
            <w:shd w:val="clear" w:color="auto" w:fill="D6E3BC" w:themeFill="accent3" w:themeFillTint="66"/>
          </w:tcPr>
          <w:p w14:paraId="1EF33306" w14:textId="77777777" w:rsidR="00EB33AE" w:rsidRPr="00624C44" w:rsidRDefault="00EB33AE" w:rsidP="00EB33AE">
            <w:pPr>
              <w:rPr>
                <w:b/>
                <w:color w:val="FF0000"/>
                <w:lang w:val="en-US"/>
              </w:rPr>
            </w:pPr>
            <w:r w:rsidRPr="00624C44">
              <w:rPr>
                <w:b/>
                <w:color w:val="FF0000"/>
                <w:lang w:val="en-US"/>
              </w:rPr>
              <w:t>/right</w:t>
            </w:r>
          </w:p>
        </w:tc>
        <w:tc>
          <w:tcPr>
            <w:tcW w:w="1657" w:type="dxa"/>
            <w:shd w:val="clear" w:color="auto" w:fill="D6E3BC" w:themeFill="accent3" w:themeFillTint="66"/>
          </w:tcPr>
          <w:p w14:paraId="72F92DC4"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5C5DA812" w14:textId="77777777" w:rsidR="00EB33AE" w:rsidRPr="00624C44" w:rsidRDefault="00EB33AE" w:rsidP="00EB33AE">
            <w:pPr>
              <w:rPr>
                <w:lang w:val="en-US"/>
              </w:rPr>
            </w:pPr>
          </w:p>
        </w:tc>
        <w:tc>
          <w:tcPr>
            <w:tcW w:w="1658" w:type="dxa"/>
            <w:shd w:val="clear" w:color="auto" w:fill="D6E3BC" w:themeFill="accent3" w:themeFillTint="66"/>
          </w:tcPr>
          <w:p w14:paraId="10059BB9" w14:textId="77777777" w:rsidR="00EB33AE" w:rsidRPr="00624C44" w:rsidRDefault="00EB33AE" w:rsidP="00EB33AE">
            <w:pPr>
              <w:rPr>
                <w:lang w:val="en-US"/>
              </w:rPr>
            </w:pPr>
          </w:p>
        </w:tc>
        <w:tc>
          <w:tcPr>
            <w:tcW w:w="1518" w:type="dxa"/>
            <w:shd w:val="clear" w:color="auto" w:fill="D6E3BC" w:themeFill="accent3" w:themeFillTint="66"/>
          </w:tcPr>
          <w:p w14:paraId="4233D23D" w14:textId="77777777" w:rsidR="00EB33AE" w:rsidRPr="00624C44" w:rsidRDefault="00EB33AE" w:rsidP="00EB33AE">
            <w:pPr>
              <w:rPr>
                <w:lang w:val="en-US"/>
              </w:rPr>
            </w:pPr>
          </w:p>
        </w:tc>
      </w:tr>
      <w:tr w:rsidR="00EB33AE" w:rsidRPr="00624C44" w14:paraId="45EAE0D5" w14:textId="77777777" w:rsidTr="008D3801">
        <w:trPr>
          <w:cantSplit/>
          <w:trHeight w:val="23"/>
        </w:trPr>
        <w:tc>
          <w:tcPr>
            <w:tcW w:w="968" w:type="dxa"/>
            <w:vMerge/>
            <w:shd w:val="clear" w:color="auto" w:fill="D6E3BC" w:themeFill="accent3" w:themeFillTint="66"/>
          </w:tcPr>
          <w:p w14:paraId="1D5E9D5E"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51C7EB0D" w14:textId="77777777" w:rsidR="00EB33AE" w:rsidRPr="00624C44" w:rsidRDefault="00EB33AE" w:rsidP="00EB33AE">
            <w:pPr>
              <w:rPr>
                <w:b/>
                <w:color w:val="FF0000"/>
                <w:lang w:val="en-US"/>
              </w:rPr>
            </w:pPr>
          </w:p>
        </w:tc>
        <w:tc>
          <w:tcPr>
            <w:tcW w:w="1128" w:type="dxa"/>
            <w:vMerge w:val="restart"/>
            <w:shd w:val="clear" w:color="auto" w:fill="D6E3BC" w:themeFill="accent3" w:themeFillTint="66"/>
          </w:tcPr>
          <w:p w14:paraId="7D912BA2" w14:textId="77777777" w:rsidR="00EB33AE" w:rsidRPr="00624C44" w:rsidRDefault="00EB33AE" w:rsidP="00EB33AE">
            <w:pPr>
              <w:rPr>
                <w:b/>
                <w:color w:val="FF0000"/>
                <w:lang w:val="en-US"/>
              </w:rPr>
            </w:pPr>
            <w:r w:rsidRPr="00624C44">
              <w:rPr>
                <w:b/>
                <w:color w:val="FF0000"/>
                <w:lang w:val="en-US"/>
              </w:rPr>
              <w:t>/forward</w:t>
            </w:r>
          </w:p>
        </w:tc>
        <w:tc>
          <w:tcPr>
            <w:tcW w:w="830" w:type="dxa"/>
            <w:shd w:val="clear" w:color="auto" w:fill="D6E3BC" w:themeFill="accent3" w:themeFillTint="66"/>
          </w:tcPr>
          <w:p w14:paraId="4543E4DB" w14:textId="77777777" w:rsidR="00EB33AE" w:rsidRPr="00624C44" w:rsidRDefault="00EB33AE" w:rsidP="00EB33AE">
            <w:pPr>
              <w:rPr>
                <w:b/>
                <w:color w:val="FF0000"/>
                <w:lang w:val="en-US"/>
              </w:rPr>
            </w:pPr>
            <w:r w:rsidRPr="00624C44">
              <w:rPr>
                <w:b/>
                <w:color w:val="FF0000"/>
                <w:lang w:val="en-US"/>
              </w:rPr>
              <w:t>/left</w:t>
            </w:r>
          </w:p>
        </w:tc>
        <w:tc>
          <w:tcPr>
            <w:tcW w:w="1657" w:type="dxa"/>
            <w:shd w:val="clear" w:color="auto" w:fill="D6E3BC" w:themeFill="accent3" w:themeFillTint="66"/>
          </w:tcPr>
          <w:p w14:paraId="58AF7AE7"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5F0AC57C" w14:textId="77777777" w:rsidR="00EB33AE" w:rsidRPr="00624C44" w:rsidRDefault="00EB33AE" w:rsidP="00EB33AE">
            <w:pPr>
              <w:rPr>
                <w:lang w:val="en-US"/>
              </w:rPr>
            </w:pPr>
          </w:p>
        </w:tc>
        <w:tc>
          <w:tcPr>
            <w:tcW w:w="1658" w:type="dxa"/>
            <w:shd w:val="clear" w:color="auto" w:fill="D6E3BC" w:themeFill="accent3" w:themeFillTint="66"/>
          </w:tcPr>
          <w:p w14:paraId="3B471085" w14:textId="77777777" w:rsidR="00EB33AE" w:rsidRPr="00624C44" w:rsidRDefault="00EB33AE" w:rsidP="00EB33AE">
            <w:pPr>
              <w:rPr>
                <w:lang w:val="en-US"/>
              </w:rPr>
            </w:pPr>
          </w:p>
        </w:tc>
        <w:tc>
          <w:tcPr>
            <w:tcW w:w="1518" w:type="dxa"/>
            <w:shd w:val="clear" w:color="auto" w:fill="D6E3BC" w:themeFill="accent3" w:themeFillTint="66"/>
          </w:tcPr>
          <w:p w14:paraId="30519C6D" w14:textId="77777777" w:rsidR="00EB33AE" w:rsidRPr="00624C44" w:rsidRDefault="00EB33AE" w:rsidP="00EB33AE">
            <w:pPr>
              <w:rPr>
                <w:lang w:val="en-US"/>
              </w:rPr>
            </w:pPr>
          </w:p>
        </w:tc>
      </w:tr>
      <w:tr w:rsidR="00EB33AE" w:rsidRPr="00624C44" w14:paraId="4BB77C98" w14:textId="77777777" w:rsidTr="008D3801">
        <w:trPr>
          <w:cantSplit/>
          <w:trHeight w:val="23"/>
        </w:trPr>
        <w:tc>
          <w:tcPr>
            <w:tcW w:w="968" w:type="dxa"/>
            <w:vMerge/>
            <w:shd w:val="clear" w:color="auto" w:fill="D6E3BC" w:themeFill="accent3" w:themeFillTint="66"/>
          </w:tcPr>
          <w:p w14:paraId="5EC0200C" w14:textId="77777777" w:rsidR="00EB33AE" w:rsidRPr="00624C44" w:rsidRDefault="00EB33AE" w:rsidP="00EB33AE">
            <w:pPr>
              <w:rPr>
                <w:b/>
                <w:color w:val="FF0000"/>
                <w:lang w:val="en-US"/>
              </w:rPr>
            </w:pPr>
          </w:p>
        </w:tc>
        <w:tc>
          <w:tcPr>
            <w:tcW w:w="1357" w:type="dxa"/>
            <w:vMerge/>
            <w:shd w:val="clear" w:color="auto" w:fill="D6E3BC" w:themeFill="accent3" w:themeFillTint="66"/>
          </w:tcPr>
          <w:p w14:paraId="0B9A4FF1" w14:textId="77777777" w:rsidR="00EB33AE" w:rsidRPr="00624C44" w:rsidRDefault="00EB33AE" w:rsidP="00EB33AE">
            <w:pPr>
              <w:rPr>
                <w:b/>
                <w:color w:val="FF0000"/>
                <w:lang w:val="en-US"/>
              </w:rPr>
            </w:pPr>
          </w:p>
        </w:tc>
        <w:tc>
          <w:tcPr>
            <w:tcW w:w="1128" w:type="dxa"/>
            <w:vMerge/>
            <w:shd w:val="clear" w:color="auto" w:fill="D6E3BC" w:themeFill="accent3" w:themeFillTint="66"/>
          </w:tcPr>
          <w:p w14:paraId="39F99363" w14:textId="77777777" w:rsidR="00EB33AE" w:rsidRPr="00624C44" w:rsidRDefault="00EB33AE" w:rsidP="00EB33AE">
            <w:pPr>
              <w:rPr>
                <w:b/>
                <w:color w:val="FF0000"/>
                <w:lang w:val="en-US"/>
              </w:rPr>
            </w:pPr>
          </w:p>
        </w:tc>
        <w:tc>
          <w:tcPr>
            <w:tcW w:w="830" w:type="dxa"/>
            <w:shd w:val="clear" w:color="auto" w:fill="D6E3BC" w:themeFill="accent3" w:themeFillTint="66"/>
          </w:tcPr>
          <w:p w14:paraId="369817B4" w14:textId="77777777" w:rsidR="00EB33AE" w:rsidRPr="00624C44" w:rsidRDefault="00EB33AE" w:rsidP="00EB33AE">
            <w:pPr>
              <w:rPr>
                <w:b/>
                <w:color w:val="FF0000"/>
                <w:lang w:val="en-US"/>
              </w:rPr>
            </w:pPr>
            <w:r w:rsidRPr="00624C44">
              <w:rPr>
                <w:b/>
                <w:color w:val="FF0000"/>
                <w:lang w:val="en-US"/>
              </w:rPr>
              <w:t>/right</w:t>
            </w:r>
          </w:p>
        </w:tc>
        <w:tc>
          <w:tcPr>
            <w:tcW w:w="1657" w:type="dxa"/>
            <w:shd w:val="clear" w:color="auto" w:fill="D6E3BC" w:themeFill="accent3" w:themeFillTint="66"/>
          </w:tcPr>
          <w:p w14:paraId="03D22CF6"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3113814E" w14:textId="77777777" w:rsidR="00EB33AE" w:rsidRPr="00624C44" w:rsidRDefault="00EB33AE" w:rsidP="00EB33AE">
            <w:pPr>
              <w:rPr>
                <w:lang w:val="en-US"/>
              </w:rPr>
            </w:pPr>
          </w:p>
        </w:tc>
        <w:tc>
          <w:tcPr>
            <w:tcW w:w="1658" w:type="dxa"/>
            <w:shd w:val="clear" w:color="auto" w:fill="D6E3BC" w:themeFill="accent3" w:themeFillTint="66"/>
          </w:tcPr>
          <w:p w14:paraId="5454600E" w14:textId="77777777" w:rsidR="00EB33AE" w:rsidRPr="00624C44" w:rsidRDefault="00EB33AE" w:rsidP="00EB33AE">
            <w:pPr>
              <w:rPr>
                <w:lang w:val="en-US"/>
              </w:rPr>
            </w:pPr>
          </w:p>
        </w:tc>
        <w:tc>
          <w:tcPr>
            <w:tcW w:w="1518" w:type="dxa"/>
            <w:shd w:val="clear" w:color="auto" w:fill="D6E3BC" w:themeFill="accent3" w:themeFillTint="66"/>
          </w:tcPr>
          <w:p w14:paraId="43F5E74E" w14:textId="77777777" w:rsidR="00EB33AE" w:rsidRPr="00624C44" w:rsidRDefault="00EB33AE" w:rsidP="00EB33AE">
            <w:pPr>
              <w:rPr>
                <w:lang w:val="en-US"/>
              </w:rPr>
            </w:pPr>
          </w:p>
        </w:tc>
      </w:tr>
      <w:tr w:rsidR="00EB33AE" w:rsidRPr="00624C44" w14:paraId="61F736A8" w14:textId="77777777" w:rsidTr="008D3801">
        <w:trPr>
          <w:cantSplit/>
          <w:trHeight w:val="229"/>
        </w:trPr>
        <w:tc>
          <w:tcPr>
            <w:tcW w:w="968" w:type="dxa"/>
            <w:vMerge/>
            <w:shd w:val="clear" w:color="auto" w:fill="D6E3BC" w:themeFill="accent3" w:themeFillTint="66"/>
          </w:tcPr>
          <w:p w14:paraId="5933A437" w14:textId="77777777" w:rsidR="00EB33AE" w:rsidRPr="00624C44" w:rsidRDefault="00EB33AE" w:rsidP="00EB33AE">
            <w:pPr>
              <w:rPr>
                <w:lang w:val="en-US"/>
              </w:rPr>
            </w:pPr>
          </w:p>
        </w:tc>
        <w:tc>
          <w:tcPr>
            <w:tcW w:w="1357" w:type="dxa"/>
            <w:shd w:val="clear" w:color="auto" w:fill="D6E3BC" w:themeFill="accent3" w:themeFillTint="66"/>
          </w:tcPr>
          <w:p w14:paraId="2D2FB962" w14:textId="77777777" w:rsidR="00EB33AE" w:rsidRPr="00624C44" w:rsidRDefault="00EB33AE" w:rsidP="00EB33AE">
            <w:pPr>
              <w:rPr>
                <w:lang w:val="en-US"/>
              </w:rPr>
            </w:pPr>
            <w:r w:rsidRPr="00624C44">
              <w:rPr>
                <w:b/>
                <w:color w:val="FF0000"/>
                <w:lang w:val="en-US"/>
              </w:rPr>
              <w:t>/</w:t>
            </w:r>
            <w:proofErr w:type="spellStart"/>
            <w:r w:rsidRPr="00624C44">
              <w:rPr>
                <w:b/>
                <w:color w:val="FF0000"/>
                <w:lang w:val="en-US"/>
              </w:rPr>
              <w:t>doubleArmSide</w:t>
            </w:r>
            <w:proofErr w:type="spellEnd"/>
          </w:p>
        </w:tc>
        <w:tc>
          <w:tcPr>
            <w:tcW w:w="1128" w:type="dxa"/>
            <w:shd w:val="clear" w:color="auto" w:fill="D6E3BC" w:themeFill="accent3" w:themeFillTint="66"/>
          </w:tcPr>
          <w:p w14:paraId="1AE7B18E" w14:textId="77777777" w:rsidR="00EB33AE" w:rsidRPr="00624C44" w:rsidRDefault="00EB33AE" w:rsidP="00EB33AE">
            <w:pPr>
              <w:rPr>
                <w:lang w:val="en-US"/>
              </w:rPr>
            </w:pPr>
          </w:p>
        </w:tc>
        <w:tc>
          <w:tcPr>
            <w:tcW w:w="830" w:type="dxa"/>
            <w:shd w:val="clear" w:color="auto" w:fill="D6E3BC" w:themeFill="accent3" w:themeFillTint="66"/>
          </w:tcPr>
          <w:p w14:paraId="45935CF7" w14:textId="77777777" w:rsidR="00EB33AE" w:rsidRPr="00624C44" w:rsidRDefault="00EB33AE" w:rsidP="00EB33AE">
            <w:pPr>
              <w:rPr>
                <w:lang w:val="en-US"/>
              </w:rPr>
            </w:pPr>
          </w:p>
        </w:tc>
        <w:tc>
          <w:tcPr>
            <w:tcW w:w="1657" w:type="dxa"/>
            <w:shd w:val="clear" w:color="auto" w:fill="D6E3BC" w:themeFill="accent3" w:themeFillTint="66"/>
          </w:tcPr>
          <w:p w14:paraId="41625B67" w14:textId="77777777" w:rsidR="00EB33AE" w:rsidRPr="00624C44" w:rsidRDefault="00EB33AE" w:rsidP="00EB33AE">
            <w:pPr>
              <w:rPr>
                <w:lang w:val="en-US"/>
              </w:rPr>
            </w:pPr>
            <w:r w:rsidRPr="00624C44">
              <w:rPr>
                <w:lang w:val="en-US"/>
              </w:rPr>
              <w:t>plays chords</w:t>
            </w:r>
          </w:p>
        </w:tc>
        <w:tc>
          <w:tcPr>
            <w:tcW w:w="1657" w:type="dxa"/>
            <w:shd w:val="clear" w:color="auto" w:fill="D6E3BC" w:themeFill="accent3" w:themeFillTint="66"/>
          </w:tcPr>
          <w:p w14:paraId="755958EE" w14:textId="77777777" w:rsidR="00EB33AE" w:rsidRPr="00624C44" w:rsidRDefault="00EB33AE" w:rsidP="00EB33AE">
            <w:pPr>
              <w:rPr>
                <w:lang w:val="en-US"/>
              </w:rPr>
            </w:pPr>
          </w:p>
        </w:tc>
        <w:tc>
          <w:tcPr>
            <w:tcW w:w="1658" w:type="dxa"/>
            <w:shd w:val="clear" w:color="auto" w:fill="D6E3BC" w:themeFill="accent3" w:themeFillTint="66"/>
          </w:tcPr>
          <w:p w14:paraId="7FB58C7B" w14:textId="77777777" w:rsidR="00EB33AE" w:rsidRPr="00624C44" w:rsidRDefault="00EB33AE" w:rsidP="00EB33AE">
            <w:pPr>
              <w:rPr>
                <w:lang w:val="en-US"/>
              </w:rPr>
            </w:pPr>
          </w:p>
        </w:tc>
        <w:tc>
          <w:tcPr>
            <w:tcW w:w="1518" w:type="dxa"/>
            <w:shd w:val="clear" w:color="auto" w:fill="D6E3BC" w:themeFill="accent3" w:themeFillTint="66"/>
          </w:tcPr>
          <w:p w14:paraId="72DB4BC8" w14:textId="77777777" w:rsidR="00EB33AE" w:rsidRPr="00624C44" w:rsidRDefault="00EB33AE" w:rsidP="00EB33AE">
            <w:pPr>
              <w:rPr>
                <w:lang w:val="en-US"/>
              </w:rPr>
            </w:pPr>
          </w:p>
        </w:tc>
      </w:tr>
      <w:tr w:rsidR="00EB33AE" w:rsidRPr="00624C44" w14:paraId="4BA02D12" w14:textId="77777777" w:rsidTr="008D3801">
        <w:trPr>
          <w:cantSplit/>
          <w:trHeight w:val="23"/>
        </w:trPr>
        <w:tc>
          <w:tcPr>
            <w:tcW w:w="968" w:type="dxa"/>
            <w:vMerge/>
            <w:shd w:val="clear" w:color="auto" w:fill="D6E3BC" w:themeFill="accent3" w:themeFillTint="66"/>
          </w:tcPr>
          <w:p w14:paraId="63F8C6BC" w14:textId="77777777" w:rsidR="00EB33AE" w:rsidRPr="00624C44" w:rsidRDefault="00EB33AE" w:rsidP="00EB33AE">
            <w:pPr>
              <w:rPr>
                <w:lang w:val="en-US"/>
              </w:rPr>
            </w:pPr>
          </w:p>
        </w:tc>
        <w:tc>
          <w:tcPr>
            <w:tcW w:w="1357" w:type="dxa"/>
            <w:shd w:val="clear" w:color="auto" w:fill="D6E3BC" w:themeFill="accent3" w:themeFillTint="66"/>
          </w:tcPr>
          <w:p w14:paraId="59ED163A" w14:textId="77777777" w:rsidR="00EB33AE" w:rsidRPr="00624C44" w:rsidRDefault="00EB33AE" w:rsidP="00EB33AE">
            <w:pPr>
              <w:rPr>
                <w:lang w:val="en-US"/>
              </w:rPr>
            </w:pPr>
            <w:r w:rsidRPr="00624C44">
              <w:rPr>
                <w:b/>
                <w:color w:val="FF0000"/>
                <w:lang w:val="en-US"/>
              </w:rPr>
              <w:t>/</w:t>
            </w:r>
            <w:proofErr w:type="spellStart"/>
            <w:r w:rsidRPr="00624C44">
              <w:rPr>
                <w:b/>
                <w:color w:val="FF0000"/>
                <w:lang w:val="en-US"/>
              </w:rPr>
              <w:t>doubleArmSideClose</w:t>
            </w:r>
            <w:proofErr w:type="spellEnd"/>
          </w:p>
        </w:tc>
        <w:tc>
          <w:tcPr>
            <w:tcW w:w="1128" w:type="dxa"/>
            <w:shd w:val="clear" w:color="auto" w:fill="D6E3BC" w:themeFill="accent3" w:themeFillTint="66"/>
          </w:tcPr>
          <w:p w14:paraId="777A998A" w14:textId="77777777" w:rsidR="00EB33AE" w:rsidRPr="00624C44" w:rsidRDefault="00EB33AE" w:rsidP="00EB33AE">
            <w:pPr>
              <w:rPr>
                <w:lang w:val="en-US"/>
              </w:rPr>
            </w:pPr>
          </w:p>
        </w:tc>
        <w:tc>
          <w:tcPr>
            <w:tcW w:w="830" w:type="dxa"/>
            <w:shd w:val="clear" w:color="auto" w:fill="D6E3BC" w:themeFill="accent3" w:themeFillTint="66"/>
          </w:tcPr>
          <w:p w14:paraId="3561479B" w14:textId="77777777" w:rsidR="00EB33AE" w:rsidRPr="00624C44" w:rsidRDefault="00EB33AE" w:rsidP="00EB33AE">
            <w:pPr>
              <w:rPr>
                <w:lang w:val="en-US"/>
              </w:rPr>
            </w:pPr>
          </w:p>
        </w:tc>
        <w:tc>
          <w:tcPr>
            <w:tcW w:w="1657" w:type="dxa"/>
            <w:shd w:val="clear" w:color="auto" w:fill="D6E3BC" w:themeFill="accent3" w:themeFillTint="66"/>
          </w:tcPr>
          <w:p w14:paraId="7004E48A" w14:textId="77777777" w:rsidR="00EB33AE" w:rsidRPr="00624C44" w:rsidRDefault="00EB33AE" w:rsidP="00EB33AE">
            <w:pPr>
              <w:rPr>
                <w:lang w:val="en-US"/>
              </w:rPr>
            </w:pPr>
            <w:r w:rsidRPr="00624C44">
              <w:rPr>
                <w:lang w:val="en-US"/>
              </w:rPr>
              <w:t xml:space="preserve">following /das, if not received, </w:t>
            </w:r>
            <w:proofErr w:type="spellStart"/>
            <w:r w:rsidRPr="00624C44">
              <w:rPr>
                <w:lang w:val="en-US"/>
              </w:rPr>
              <w:t>arpeggiates</w:t>
            </w:r>
            <w:proofErr w:type="spellEnd"/>
          </w:p>
        </w:tc>
        <w:tc>
          <w:tcPr>
            <w:tcW w:w="1657" w:type="dxa"/>
            <w:shd w:val="clear" w:color="auto" w:fill="D6E3BC" w:themeFill="accent3" w:themeFillTint="66"/>
          </w:tcPr>
          <w:p w14:paraId="06C07D2B" w14:textId="77777777" w:rsidR="00EB33AE" w:rsidRPr="00624C44" w:rsidRDefault="00EB33AE" w:rsidP="00EB33AE">
            <w:pPr>
              <w:rPr>
                <w:lang w:val="en-US"/>
              </w:rPr>
            </w:pPr>
          </w:p>
        </w:tc>
        <w:tc>
          <w:tcPr>
            <w:tcW w:w="1658" w:type="dxa"/>
            <w:shd w:val="clear" w:color="auto" w:fill="D6E3BC" w:themeFill="accent3" w:themeFillTint="66"/>
          </w:tcPr>
          <w:p w14:paraId="218E97FD" w14:textId="77777777" w:rsidR="00EB33AE" w:rsidRPr="00624C44" w:rsidRDefault="00EB33AE" w:rsidP="00EB33AE">
            <w:pPr>
              <w:rPr>
                <w:lang w:val="en-US"/>
              </w:rPr>
            </w:pPr>
          </w:p>
        </w:tc>
        <w:tc>
          <w:tcPr>
            <w:tcW w:w="1518" w:type="dxa"/>
            <w:shd w:val="clear" w:color="auto" w:fill="D6E3BC" w:themeFill="accent3" w:themeFillTint="66"/>
          </w:tcPr>
          <w:p w14:paraId="766995AE" w14:textId="77777777" w:rsidR="00EB33AE" w:rsidRPr="00624C44" w:rsidRDefault="00EB33AE" w:rsidP="00EB33AE">
            <w:pPr>
              <w:rPr>
                <w:lang w:val="en-US"/>
              </w:rPr>
            </w:pPr>
          </w:p>
        </w:tc>
      </w:tr>
      <w:tr w:rsidR="00EB33AE" w:rsidRPr="00624C44" w14:paraId="11BC5F08" w14:textId="77777777" w:rsidTr="008D3801">
        <w:trPr>
          <w:cantSplit/>
          <w:trHeight w:val="23"/>
        </w:trPr>
        <w:tc>
          <w:tcPr>
            <w:tcW w:w="968" w:type="dxa"/>
            <w:vMerge/>
            <w:shd w:val="clear" w:color="auto" w:fill="D6E3BC" w:themeFill="accent3" w:themeFillTint="66"/>
          </w:tcPr>
          <w:p w14:paraId="5AEDE4ED" w14:textId="77777777" w:rsidR="00EB33AE" w:rsidRPr="00624C44" w:rsidRDefault="00EB33AE" w:rsidP="00EB33AE">
            <w:pPr>
              <w:rPr>
                <w:lang w:val="en-US"/>
              </w:rPr>
            </w:pPr>
          </w:p>
        </w:tc>
        <w:tc>
          <w:tcPr>
            <w:tcW w:w="1357" w:type="dxa"/>
            <w:shd w:val="clear" w:color="auto" w:fill="D6E3BC" w:themeFill="accent3" w:themeFillTint="66"/>
          </w:tcPr>
          <w:p w14:paraId="73744CAF" w14:textId="77777777" w:rsidR="00EB33AE" w:rsidRPr="00624C44" w:rsidRDefault="00EB33AE" w:rsidP="00EB33AE">
            <w:pPr>
              <w:rPr>
                <w:lang w:val="en-US"/>
              </w:rPr>
            </w:pPr>
            <w:r w:rsidRPr="00624C44">
              <w:rPr>
                <w:b/>
                <w:color w:val="FF0000"/>
                <w:lang w:val="en-US"/>
              </w:rPr>
              <w:t>/jump</w:t>
            </w:r>
          </w:p>
        </w:tc>
        <w:tc>
          <w:tcPr>
            <w:tcW w:w="1128" w:type="dxa"/>
            <w:shd w:val="clear" w:color="auto" w:fill="D6E3BC" w:themeFill="accent3" w:themeFillTint="66"/>
          </w:tcPr>
          <w:p w14:paraId="4FAEC7B0" w14:textId="77777777" w:rsidR="00EB33AE" w:rsidRPr="00624C44" w:rsidRDefault="00EB33AE" w:rsidP="00EB33AE">
            <w:pPr>
              <w:rPr>
                <w:lang w:val="en-US"/>
              </w:rPr>
            </w:pPr>
          </w:p>
        </w:tc>
        <w:tc>
          <w:tcPr>
            <w:tcW w:w="830" w:type="dxa"/>
            <w:shd w:val="clear" w:color="auto" w:fill="D6E3BC" w:themeFill="accent3" w:themeFillTint="66"/>
          </w:tcPr>
          <w:p w14:paraId="7F2F9D59" w14:textId="77777777" w:rsidR="00EB33AE" w:rsidRPr="00624C44" w:rsidRDefault="00EB33AE" w:rsidP="00EB33AE">
            <w:pPr>
              <w:rPr>
                <w:lang w:val="en-US"/>
              </w:rPr>
            </w:pPr>
          </w:p>
        </w:tc>
        <w:tc>
          <w:tcPr>
            <w:tcW w:w="1657" w:type="dxa"/>
            <w:shd w:val="clear" w:color="auto" w:fill="D6E3BC" w:themeFill="accent3" w:themeFillTint="66"/>
          </w:tcPr>
          <w:p w14:paraId="60B46D8B" w14:textId="77777777" w:rsidR="00EB33AE" w:rsidRPr="00624C44" w:rsidRDefault="00EB33AE" w:rsidP="00EB33AE">
            <w:pPr>
              <w:rPr>
                <w:lang w:val="en-US"/>
              </w:rPr>
            </w:pPr>
            <w:r w:rsidRPr="00624C44">
              <w:rPr>
                <w:lang w:val="en-US"/>
              </w:rPr>
              <w:t>plays BIG chord</w:t>
            </w:r>
          </w:p>
        </w:tc>
        <w:tc>
          <w:tcPr>
            <w:tcW w:w="1657" w:type="dxa"/>
            <w:shd w:val="clear" w:color="auto" w:fill="D6E3BC" w:themeFill="accent3" w:themeFillTint="66"/>
          </w:tcPr>
          <w:p w14:paraId="04DB6469" w14:textId="77777777" w:rsidR="00EB33AE" w:rsidRPr="00624C44" w:rsidRDefault="00EB33AE" w:rsidP="00EB33AE">
            <w:pPr>
              <w:rPr>
                <w:lang w:val="en-US"/>
              </w:rPr>
            </w:pPr>
          </w:p>
        </w:tc>
        <w:tc>
          <w:tcPr>
            <w:tcW w:w="1658" w:type="dxa"/>
            <w:shd w:val="clear" w:color="auto" w:fill="D6E3BC" w:themeFill="accent3" w:themeFillTint="66"/>
          </w:tcPr>
          <w:p w14:paraId="6FA7CDBC" w14:textId="77777777" w:rsidR="00EB33AE" w:rsidRPr="00624C44" w:rsidRDefault="00EB33AE" w:rsidP="00EB33AE">
            <w:pPr>
              <w:rPr>
                <w:lang w:val="en-US"/>
              </w:rPr>
            </w:pPr>
          </w:p>
        </w:tc>
        <w:tc>
          <w:tcPr>
            <w:tcW w:w="1518" w:type="dxa"/>
            <w:shd w:val="clear" w:color="auto" w:fill="D6E3BC" w:themeFill="accent3" w:themeFillTint="66"/>
          </w:tcPr>
          <w:p w14:paraId="138C8AFA" w14:textId="77777777" w:rsidR="00EB33AE" w:rsidRPr="00624C44" w:rsidRDefault="00EB33AE" w:rsidP="00EB33AE">
            <w:pPr>
              <w:rPr>
                <w:lang w:val="en-US"/>
              </w:rPr>
            </w:pPr>
          </w:p>
        </w:tc>
      </w:tr>
      <w:tr w:rsidR="00EB33AE" w:rsidRPr="00624C44" w14:paraId="447574D9" w14:textId="77777777" w:rsidTr="008D3801">
        <w:trPr>
          <w:cantSplit/>
          <w:trHeight w:val="310"/>
        </w:trPr>
        <w:tc>
          <w:tcPr>
            <w:tcW w:w="968" w:type="dxa"/>
            <w:vMerge/>
            <w:tcBorders>
              <w:bottom w:val="single" w:sz="4" w:space="0" w:color="auto"/>
            </w:tcBorders>
            <w:shd w:val="clear" w:color="auto" w:fill="D6E3BC" w:themeFill="accent3" w:themeFillTint="66"/>
          </w:tcPr>
          <w:p w14:paraId="029670F4" w14:textId="77777777" w:rsidR="00EB33AE" w:rsidRPr="00624C44" w:rsidRDefault="00EB33AE" w:rsidP="00EB33AE">
            <w:pPr>
              <w:rPr>
                <w:lang w:val="en-US"/>
              </w:rPr>
            </w:pPr>
          </w:p>
        </w:tc>
        <w:tc>
          <w:tcPr>
            <w:tcW w:w="1357" w:type="dxa"/>
            <w:tcBorders>
              <w:bottom w:val="single" w:sz="4" w:space="0" w:color="auto"/>
            </w:tcBorders>
            <w:shd w:val="clear" w:color="auto" w:fill="D6E3BC" w:themeFill="accent3" w:themeFillTint="66"/>
          </w:tcPr>
          <w:p w14:paraId="6077F936" w14:textId="77777777" w:rsidR="00EB33AE" w:rsidRPr="00624C44" w:rsidRDefault="00EB33AE" w:rsidP="00EB33AE">
            <w:pPr>
              <w:rPr>
                <w:lang w:val="en-US"/>
              </w:rPr>
            </w:pPr>
            <w:r w:rsidRPr="00624C44">
              <w:rPr>
                <w:lang w:val="en-US"/>
              </w:rPr>
              <w:t>/clap</w:t>
            </w:r>
          </w:p>
        </w:tc>
        <w:tc>
          <w:tcPr>
            <w:tcW w:w="1128" w:type="dxa"/>
            <w:tcBorders>
              <w:bottom w:val="single" w:sz="4" w:space="0" w:color="auto"/>
            </w:tcBorders>
            <w:shd w:val="clear" w:color="auto" w:fill="D6E3BC" w:themeFill="accent3" w:themeFillTint="66"/>
          </w:tcPr>
          <w:p w14:paraId="75A06BC7" w14:textId="77777777" w:rsidR="00EB33AE" w:rsidRPr="00624C44" w:rsidRDefault="00EB33AE" w:rsidP="00EB33AE">
            <w:pPr>
              <w:rPr>
                <w:lang w:val="en-US"/>
              </w:rPr>
            </w:pPr>
          </w:p>
        </w:tc>
        <w:tc>
          <w:tcPr>
            <w:tcW w:w="830" w:type="dxa"/>
            <w:tcBorders>
              <w:bottom w:val="single" w:sz="4" w:space="0" w:color="auto"/>
            </w:tcBorders>
            <w:shd w:val="clear" w:color="auto" w:fill="D6E3BC" w:themeFill="accent3" w:themeFillTint="66"/>
          </w:tcPr>
          <w:p w14:paraId="26539600" w14:textId="77777777" w:rsidR="00EB33AE" w:rsidRPr="00624C44" w:rsidRDefault="00EB33AE" w:rsidP="00EB33AE">
            <w:pPr>
              <w:rPr>
                <w:lang w:val="en-US"/>
              </w:rPr>
            </w:pPr>
          </w:p>
        </w:tc>
        <w:tc>
          <w:tcPr>
            <w:tcW w:w="1657" w:type="dxa"/>
            <w:tcBorders>
              <w:bottom w:val="single" w:sz="4" w:space="0" w:color="auto"/>
            </w:tcBorders>
            <w:shd w:val="clear" w:color="auto" w:fill="D6E3BC" w:themeFill="accent3" w:themeFillTint="66"/>
          </w:tcPr>
          <w:p w14:paraId="6FAE3645" w14:textId="77777777" w:rsidR="00EB33AE" w:rsidRPr="00624C44" w:rsidRDefault="00EB33AE" w:rsidP="00EB33AE">
            <w:pPr>
              <w:rPr>
                <w:lang w:val="en-US"/>
              </w:rPr>
            </w:pPr>
          </w:p>
        </w:tc>
        <w:tc>
          <w:tcPr>
            <w:tcW w:w="1657" w:type="dxa"/>
            <w:tcBorders>
              <w:bottom w:val="single" w:sz="4" w:space="0" w:color="auto"/>
            </w:tcBorders>
            <w:shd w:val="clear" w:color="auto" w:fill="D6E3BC" w:themeFill="accent3" w:themeFillTint="66"/>
          </w:tcPr>
          <w:p w14:paraId="0964DEB8" w14:textId="77777777" w:rsidR="00EB33AE" w:rsidRPr="00624C44" w:rsidRDefault="00EB33AE" w:rsidP="00EB33AE">
            <w:pPr>
              <w:rPr>
                <w:lang w:val="en-US"/>
              </w:rPr>
            </w:pPr>
          </w:p>
        </w:tc>
        <w:tc>
          <w:tcPr>
            <w:tcW w:w="1658" w:type="dxa"/>
            <w:tcBorders>
              <w:bottom w:val="single" w:sz="4" w:space="0" w:color="auto"/>
            </w:tcBorders>
            <w:shd w:val="clear" w:color="auto" w:fill="D6E3BC" w:themeFill="accent3" w:themeFillTint="66"/>
          </w:tcPr>
          <w:p w14:paraId="7DC0F0D0" w14:textId="77777777" w:rsidR="00EB33AE" w:rsidRPr="00624C44" w:rsidRDefault="00EB33AE" w:rsidP="00EB33AE">
            <w:pPr>
              <w:rPr>
                <w:lang w:val="en-US"/>
              </w:rPr>
            </w:pPr>
          </w:p>
        </w:tc>
        <w:tc>
          <w:tcPr>
            <w:tcW w:w="1518" w:type="dxa"/>
            <w:tcBorders>
              <w:bottom w:val="single" w:sz="4" w:space="0" w:color="auto"/>
            </w:tcBorders>
            <w:shd w:val="clear" w:color="auto" w:fill="D6E3BC" w:themeFill="accent3" w:themeFillTint="66"/>
          </w:tcPr>
          <w:p w14:paraId="6DE34FB3" w14:textId="77777777" w:rsidR="00EB33AE" w:rsidRPr="00624C44" w:rsidRDefault="00EB33AE" w:rsidP="00EB33AE">
            <w:pPr>
              <w:rPr>
                <w:lang w:val="en-US"/>
              </w:rPr>
            </w:pPr>
          </w:p>
        </w:tc>
      </w:tr>
      <w:tr w:rsidR="00EB33AE" w:rsidRPr="00624C44" w14:paraId="10287EFE" w14:textId="77777777" w:rsidTr="008D3801">
        <w:trPr>
          <w:cantSplit/>
          <w:trHeight w:val="275"/>
        </w:trPr>
        <w:tc>
          <w:tcPr>
            <w:tcW w:w="968" w:type="dxa"/>
            <w:vMerge w:val="restart"/>
            <w:shd w:val="clear" w:color="auto" w:fill="92CDDC" w:themeFill="accent5" w:themeFillTint="99"/>
          </w:tcPr>
          <w:p w14:paraId="6910752F" w14:textId="77777777" w:rsidR="00EB33AE" w:rsidRPr="00624C44" w:rsidRDefault="00EB33AE" w:rsidP="00EB33AE">
            <w:pPr>
              <w:rPr>
                <w:b/>
                <w:color w:val="FF0000"/>
                <w:lang w:val="en-US"/>
              </w:rPr>
            </w:pPr>
            <w:r w:rsidRPr="00624C44">
              <w:rPr>
                <w:b/>
                <w:color w:val="FF0000"/>
                <w:lang w:val="en-US"/>
              </w:rPr>
              <w:t>/activity</w:t>
            </w:r>
          </w:p>
        </w:tc>
        <w:tc>
          <w:tcPr>
            <w:tcW w:w="1357" w:type="dxa"/>
            <w:shd w:val="clear" w:color="auto" w:fill="92CDDC" w:themeFill="accent5" w:themeFillTint="99"/>
          </w:tcPr>
          <w:p w14:paraId="376C6970" w14:textId="77777777" w:rsidR="00EB33AE" w:rsidRPr="00624C44" w:rsidRDefault="00EB33AE" w:rsidP="00EB33AE">
            <w:pPr>
              <w:rPr>
                <w:b/>
                <w:color w:val="FF0000"/>
                <w:lang w:val="en-US"/>
              </w:rPr>
            </w:pPr>
            <w:r w:rsidRPr="00624C44">
              <w:rPr>
                <w:b/>
                <w:color w:val="FF0000"/>
                <w:lang w:val="en-US"/>
              </w:rPr>
              <w:t>/normal</w:t>
            </w:r>
          </w:p>
        </w:tc>
        <w:tc>
          <w:tcPr>
            <w:tcW w:w="1128" w:type="dxa"/>
            <w:tcBorders>
              <w:bottom w:val="single" w:sz="4" w:space="0" w:color="auto"/>
            </w:tcBorders>
            <w:shd w:val="clear" w:color="auto" w:fill="92CDDC" w:themeFill="accent5" w:themeFillTint="99"/>
          </w:tcPr>
          <w:p w14:paraId="5515AD9A" w14:textId="77777777" w:rsidR="00EB33AE" w:rsidRPr="00624C44" w:rsidRDefault="00EB33AE" w:rsidP="00EB33AE">
            <w:pPr>
              <w:rPr>
                <w:lang w:val="en-US"/>
              </w:rPr>
            </w:pPr>
          </w:p>
        </w:tc>
        <w:tc>
          <w:tcPr>
            <w:tcW w:w="830" w:type="dxa"/>
            <w:tcBorders>
              <w:bottom w:val="single" w:sz="4" w:space="0" w:color="auto"/>
            </w:tcBorders>
            <w:shd w:val="clear" w:color="auto" w:fill="92CDDC" w:themeFill="accent5" w:themeFillTint="99"/>
          </w:tcPr>
          <w:p w14:paraId="3BB1C476" w14:textId="77777777" w:rsidR="00EB33AE" w:rsidRPr="00624C44" w:rsidRDefault="00EB33AE" w:rsidP="00EB33AE">
            <w:pPr>
              <w:rPr>
                <w:lang w:val="en-US"/>
              </w:rPr>
            </w:pPr>
          </w:p>
        </w:tc>
        <w:tc>
          <w:tcPr>
            <w:tcW w:w="1657" w:type="dxa"/>
            <w:tcBorders>
              <w:bottom w:val="single" w:sz="4" w:space="0" w:color="auto"/>
            </w:tcBorders>
            <w:shd w:val="clear" w:color="auto" w:fill="92CDDC" w:themeFill="accent5" w:themeFillTint="99"/>
          </w:tcPr>
          <w:p w14:paraId="2DCAC2B4" w14:textId="77777777" w:rsidR="00EB33AE" w:rsidRPr="00624C44" w:rsidRDefault="00EB33AE" w:rsidP="00EB33AE">
            <w:pPr>
              <w:rPr>
                <w:lang w:val="en-US"/>
              </w:rPr>
            </w:pPr>
          </w:p>
        </w:tc>
        <w:tc>
          <w:tcPr>
            <w:tcW w:w="1657" w:type="dxa"/>
            <w:tcBorders>
              <w:bottom w:val="single" w:sz="4" w:space="0" w:color="auto"/>
            </w:tcBorders>
            <w:shd w:val="clear" w:color="auto" w:fill="92CDDC" w:themeFill="accent5" w:themeFillTint="99"/>
          </w:tcPr>
          <w:p w14:paraId="569C3314" w14:textId="77777777" w:rsidR="00EB33AE" w:rsidRPr="00624C44" w:rsidRDefault="00EB33AE" w:rsidP="00EB33AE">
            <w:pPr>
              <w:rPr>
                <w:lang w:val="en-US"/>
              </w:rPr>
            </w:pPr>
          </w:p>
        </w:tc>
        <w:tc>
          <w:tcPr>
            <w:tcW w:w="1658" w:type="dxa"/>
            <w:tcBorders>
              <w:bottom w:val="single" w:sz="4" w:space="0" w:color="auto"/>
            </w:tcBorders>
            <w:shd w:val="clear" w:color="auto" w:fill="92CDDC" w:themeFill="accent5" w:themeFillTint="99"/>
          </w:tcPr>
          <w:p w14:paraId="41606F3E" w14:textId="77777777" w:rsidR="00EB33AE" w:rsidRPr="00624C44" w:rsidRDefault="00EB33AE" w:rsidP="00EB33AE">
            <w:pPr>
              <w:rPr>
                <w:lang w:val="en-US"/>
              </w:rPr>
            </w:pPr>
            <w:r w:rsidRPr="00624C44">
              <w:rPr>
                <w:lang w:val="en-US"/>
              </w:rPr>
              <w:t>plays music</w:t>
            </w:r>
          </w:p>
        </w:tc>
        <w:tc>
          <w:tcPr>
            <w:tcW w:w="1518" w:type="dxa"/>
            <w:tcBorders>
              <w:bottom w:val="single" w:sz="4" w:space="0" w:color="auto"/>
            </w:tcBorders>
            <w:shd w:val="clear" w:color="auto" w:fill="92CDDC" w:themeFill="accent5" w:themeFillTint="99"/>
          </w:tcPr>
          <w:p w14:paraId="2B98635C" w14:textId="77777777" w:rsidR="00EB33AE" w:rsidRPr="00624C44" w:rsidRDefault="00EB33AE" w:rsidP="00EB33AE">
            <w:pPr>
              <w:rPr>
                <w:lang w:val="en-US"/>
              </w:rPr>
            </w:pPr>
            <w:r w:rsidRPr="00624C44">
              <w:rPr>
                <w:lang w:val="en-US"/>
              </w:rPr>
              <w:t>strategy for 2zones TBA</w:t>
            </w:r>
          </w:p>
        </w:tc>
      </w:tr>
      <w:tr w:rsidR="00EB33AE" w:rsidRPr="00624C44" w14:paraId="5BCB2C96" w14:textId="77777777" w:rsidTr="008D3801">
        <w:trPr>
          <w:cantSplit/>
          <w:trHeight w:val="302"/>
        </w:trPr>
        <w:tc>
          <w:tcPr>
            <w:tcW w:w="968" w:type="dxa"/>
            <w:vMerge/>
            <w:shd w:val="clear" w:color="auto" w:fill="92CDDC" w:themeFill="accent5" w:themeFillTint="99"/>
          </w:tcPr>
          <w:p w14:paraId="7C9C7D15" w14:textId="77777777" w:rsidR="00EB33AE" w:rsidRPr="00624C44" w:rsidRDefault="00EB33AE" w:rsidP="00EB33AE">
            <w:pPr>
              <w:rPr>
                <w:lang w:val="en-US"/>
              </w:rPr>
            </w:pPr>
          </w:p>
        </w:tc>
        <w:tc>
          <w:tcPr>
            <w:tcW w:w="1357" w:type="dxa"/>
            <w:shd w:val="clear" w:color="auto" w:fill="92CDDC" w:themeFill="accent5" w:themeFillTint="99"/>
          </w:tcPr>
          <w:p w14:paraId="1A779248" w14:textId="77777777" w:rsidR="00EB33AE" w:rsidRPr="00624C44" w:rsidRDefault="00EB33AE" w:rsidP="00EB33AE">
            <w:pPr>
              <w:rPr>
                <w:lang w:val="en-US"/>
              </w:rPr>
            </w:pPr>
            <w:r w:rsidRPr="00624C44">
              <w:rPr>
                <w:b/>
                <w:color w:val="FF0000"/>
                <w:lang w:val="en-US"/>
              </w:rPr>
              <w:t>/discrete</w:t>
            </w:r>
          </w:p>
        </w:tc>
        <w:tc>
          <w:tcPr>
            <w:tcW w:w="1128" w:type="dxa"/>
            <w:shd w:val="clear" w:color="auto" w:fill="92CDDC" w:themeFill="accent5" w:themeFillTint="99"/>
          </w:tcPr>
          <w:p w14:paraId="78338D2C" w14:textId="77777777" w:rsidR="00EB33AE" w:rsidRPr="00624C44" w:rsidRDefault="00EB33AE" w:rsidP="00EB33AE">
            <w:pPr>
              <w:rPr>
                <w:lang w:val="en-US"/>
              </w:rPr>
            </w:pPr>
          </w:p>
        </w:tc>
        <w:tc>
          <w:tcPr>
            <w:tcW w:w="830" w:type="dxa"/>
            <w:shd w:val="clear" w:color="auto" w:fill="92CDDC" w:themeFill="accent5" w:themeFillTint="99"/>
          </w:tcPr>
          <w:p w14:paraId="6CBBD9F3" w14:textId="77777777" w:rsidR="00EB33AE" w:rsidRPr="00624C44" w:rsidRDefault="00EB33AE" w:rsidP="00EB33AE">
            <w:pPr>
              <w:rPr>
                <w:lang w:val="en-US"/>
              </w:rPr>
            </w:pPr>
          </w:p>
        </w:tc>
        <w:tc>
          <w:tcPr>
            <w:tcW w:w="1657" w:type="dxa"/>
            <w:shd w:val="clear" w:color="auto" w:fill="92CDDC" w:themeFill="accent5" w:themeFillTint="99"/>
          </w:tcPr>
          <w:p w14:paraId="7DA540FA" w14:textId="77777777" w:rsidR="00EB33AE" w:rsidRPr="00624C44" w:rsidRDefault="00EB33AE" w:rsidP="00EB33AE">
            <w:pPr>
              <w:rPr>
                <w:lang w:val="en-US"/>
              </w:rPr>
            </w:pPr>
          </w:p>
        </w:tc>
        <w:tc>
          <w:tcPr>
            <w:tcW w:w="1657" w:type="dxa"/>
            <w:shd w:val="clear" w:color="auto" w:fill="92CDDC" w:themeFill="accent5" w:themeFillTint="99"/>
          </w:tcPr>
          <w:p w14:paraId="47BAA0D8" w14:textId="77777777" w:rsidR="00EB33AE" w:rsidRPr="00624C44" w:rsidRDefault="00EB33AE" w:rsidP="00EB33AE">
            <w:pPr>
              <w:rPr>
                <w:lang w:val="en-US"/>
              </w:rPr>
            </w:pPr>
          </w:p>
        </w:tc>
        <w:tc>
          <w:tcPr>
            <w:tcW w:w="1658" w:type="dxa"/>
            <w:shd w:val="clear" w:color="auto" w:fill="92CDDC" w:themeFill="accent5" w:themeFillTint="99"/>
          </w:tcPr>
          <w:p w14:paraId="5DB95935" w14:textId="77777777" w:rsidR="00EB33AE" w:rsidRPr="00624C44" w:rsidRDefault="00EB33AE" w:rsidP="00EB33AE">
            <w:pPr>
              <w:rPr>
                <w:lang w:val="en-US"/>
              </w:rPr>
            </w:pPr>
            <w:r w:rsidRPr="00624C44">
              <w:rPr>
                <w:lang w:val="en-US"/>
              </w:rPr>
              <w:t xml:space="preserve">plays </w:t>
            </w:r>
            <w:proofErr w:type="spellStart"/>
            <w:r w:rsidRPr="00624C44">
              <w:rPr>
                <w:lang w:val="en-US"/>
              </w:rPr>
              <w:t>discretes</w:t>
            </w:r>
            <w:proofErr w:type="spellEnd"/>
          </w:p>
        </w:tc>
        <w:tc>
          <w:tcPr>
            <w:tcW w:w="1518" w:type="dxa"/>
            <w:shd w:val="clear" w:color="auto" w:fill="92CDDC" w:themeFill="accent5" w:themeFillTint="99"/>
          </w:tcPr>
          <w:p w14:paraId="2AA01ED2" w14:textId="77777777" w:rsidR="00EB33AE" w:rsidRPr="00624C44" w:rsidRDefault="00EB33AE" w:rsidP="00EB33AE">
            <w:pPr>
              <w:rPr>
                <w:lang w:val="en-US"/>
              </w:rPr>
            </w:pPr>
            <w:r w:rsidRPr="00624C44">
              <w:rPr>
                <w:lang w:val="en-US"/>
              </w:rPr>
              <w:t xml:space="preserve">plays </w:t>
            </w:r>
            <w:proofErr w:type="spellStart"/>
            <w:r w:rsidRPr="00624C44">
              <w:rPr>
                <w:lang w:val="en-US"/>
              </w:rPr>
              <w:t>discretes</w:t>
            </w:r>
            <w:proofErr w:type="spellEnd"/>
          </w:p>
        </w:tc>
      </w:tr>
      <w:tr w:rsidR="00EB33AE" w:rsidRPr="00624C44" w14:paraId="729E5393" w14:textId="77777777" w:rsidTr="008D3801">
        <w:trPr>
          <w:cantSplit/>
          <w:trHeight w:val="302"/>
        </w:trPr>
        <w:tc>
          <w:tcPr>
            <w:tcW w:w="968" w:type="dxa"/>
            <w:vMerge/>
            <w:shd w:val="clear" w:color="auto" w:fill="92CDDC" w:themeFill="accent5" w:themeFillTint="99"/>
          </w:tcPr>
          <w:p w14:paraId="1C7A6F94" w14:textId="77777777" w:rsidR="00EB33AE" w:rsidRPr="00624C44" w:rsidRDefault="00EB33AE" w:rsidP="00EB33AE">
            <w:pPr>
              <w:rPr>
                <w:lang w:val="en-US"/>
              </w:rPr>
            </w:pPr>
          </w:p>
        </w:tc>
        <w:tc>
          <w:tcPr>
            <w:tcW w:w="1357" w:type="dxa"/>
            <w:shd w:val="clear" w:color="auto" w:fill="92CDDC" w:themeFill="accent5" w:themeFillTint="99"/>
          </w:tcPr>
          <w:p w14:paraId="201748A0" w14:textId="77777777" w:rsidR="00EB33AE" w:rsidRPr="00624C44" w:rsidRDefault="00EB33AE" w:rsidP="00EB33AE">
            <w:pPr>
              <w:rPr>
                <w:lang w:val="en-US"/>
              </w:rPr>
            </w:pPr>
            <w:r w:rsidRPr="00624C44">
              <w:rPr>
                <w:lang w:val="en-US"/>
              </w:rPr>
              <w:t>/flow</w:t>
            </w:r>
          </w:p>
        </w:tc>
        <w:tc>
          <w:tcPr>
            <w:tcW w:w="1128" w:type="dxa"/>
            <w:shd w:val="clear" w:color="auto" w:fill="92CDDC" w:themeFill="accent5" w:themeFillTint="99"/>
          </w:tcPr>
          <w:p w14:paraId="3849DD05" w14:textId="77777777" w:rsidR="00EB33AE" w:rsidRPr="00624C44" w:rsidRDefault="00EB33AE" w:rsidP="00EB33AE">
            <w:pPr>
              <w:rPr>
                <w:lang w:val="en-US"/>
              </w:rPr>
            </w:pPr>
            <w:r w:rsidRPr="00624C44">
              <w:rPr>
                <w:lang w:val="en-US"/>
              </w:rPr>
              <w:t>/leftwards</w:t>
            </w:r>
          </w:p>
        </w:tc>
        <w:tc>
          <w:tcPr>
            <w:tcW w:w="830" w:type="dxa"/>
            <w:shd w:val="clear" w:color="auto" w:fill="92CDDC" w:themeFill="accent5" w:themeFillTint="99"/>
          </w:tcPr>
          <w:p w14:paraId="04B0D9D1" w14:textId="77777777" w:rsidR="00EB33AE" w:rsidRPr="00624C44" w:rsidRDefault="00EB33AE" w:rsidP="00EB33AE">
            <w:pPr>
              <w:rPr>
                <w:lang w:val="en-US"/>
              </w:rPr>
            </w:pPr>
          </w:p>
        </w:tc>
        <w:tc>
          <w:tcPr>
            <w:tcW w:w="1657" w:type="dxa"/>
            <w:shd w:val="clear" w:color="auto" w:fill="92CDDC" w:themeFill="accent5" w:themeFillTint="99"/>
          </w:tcPr>
          <w:p w14:paraId="0FA0E7F8" w14:textId="77777777" w:rsidR="00EB33AE" w:rsidRPr="00624C44" w:rsidRDefault="00EB33AE" w:rsidP="00EB33AE">
            <w:pPr>
              <w:rPr>
                <w:lang w:val="en-US"/>
              </w:rPr>
            </w:pPr>
          </w:p>
        </w:tc>
        <w:tc>
          <w:tcPr>
            <w:tcW w:w="1657" w:type="dxa"/>
            <w:shd w:val="clear" w:color="auto" w:fill="92CDDC" w:themeFill="accent5" w:themeFillTint="99"/>
          </w:tcPr>
          <w:p w14:paraId="2AEFBBAF" w14:textId="77777777" w:rsidR="00EB33AE" w:rsidRPr="00624C44" w:rsidRDefault="00EB33AE" w:rsidP="00EB33AE">
            <w:pPr>
              <w:rPr>
                <w:lang w:val="en-US"/>
              </w:rPr>
            </w:pPr>
          </w:p>
        </w:tc>
        <w:tc>
          <w:tcPr>
            <w:tcW w:w="1658" w:type="dxa"/>
            <w:shd w:val="clear" w:color="auto" w:fill="92CDDC" w:themeFill="accent5" w:themeFillTint="99"/>
          </w:tcPr>
          <w:p w14:paraId="49FFF0F4" w14:textId="77777777" w:rsidR="00EB33AE" w:rsidRPr="00624C44" w:rsidRDefault="00EB33AE" w:rsidP="00EB33AE">
            <w:pPr>
              <w:rPr>
                <w:lang w:val="en-US"/>
              </w:rPr>
            </w:pPr>
          </w:p>
        </w:tc>
        <w:tc>
          <w:tcPr>
            <w:tcW w:w="1518" w:type="dxa"/>
            <w:shd w:val="clear" w:color="auto" w:fill="92CDDC" w:themeFill="accent5" w:themeFillTint="99"/>
          </w:tcPr>
          <w:p w14:paraId="7ACBAC4F" w14:textId="77777777" w:rsidR="00EB33AE" w:rsidRPr="00624C44" w:rsidRDefault="00EB33AE" w:rsidP="00EB33AE">
            <w:pPr>
              <w:rPr>
                <w:lang w:val="en-US"/>
              </w:rPr>
            </w:pPr>
          </w:p>
        </w:tc>
      </w:tr>
      <w:tr w:rsidR="00EB33AE" w:rsidRPr="00624C44" w14:paraId="71695A7B" w14:textId="77777777" w:rsidTr="008D3801">
        <w:trPr>
          <w:cantSplit/>
          <w:trHeight w:val="302"/>
        </w:trPr>
        <w:tc>
          <w:tcPr>
            <w:tcW w:w="968" w:type="dxa"/>
            <w:vMerge/>
            <w:shd w:val="clear" w:color="auto" w:fill="92CDDC" w:themeFill="accent5" w:themeFillTint="99"/>
          </w:tcPr>
          <w:p w14:paraId="3EF9186D" w14:textId="77777777" w:rsidR="00EB33AE" w:rsidRPr="00624C44" w:rsidRDefault="00EB33AE" w:rsidP="00EB33AE">
            <w:pPr>
              <w:rPr>
                <w:lang w:val="en-US"/>
              </w:rPr>
            </w:pPr>
          </w:p>
        </w:tc>
        <w:tc>
          <w:tcPr>
            <w:tcW w:w="1357" w:type="dxa"/>
            <w:shd w:val="clear" w:color="auto" w:fill="92CDDC" w:themeFill="accent5" w:themeFillTint="99"/>
          </w:tcPr>
          <w:p w14:paraId="752AE855" w14:textId="77777777" w:rsidR="00EB33AE" w:rsidRPr="00624C44" w:rsidRDefault="00EB33AE" w:rsidP="00EB33AE">
            <w:pPr>
              <w:rPr>
                <w:lang w:val="en-US"/>
              </w:rPr>
            </w:pPr>
          </w:p>
        </w:tc>
        <w:tc>
          <w:tcPr>
            <w:tcW w:w="1128" w:type="dxa"/>
            <w:shd w:val="clear" w:color="auto" w:fill="92CDDC" w:themeFill="accent5" w:themeFillTint="99"/>
          </w:tcPr>
          <w:p w14:paraId="0A2003D0" w14:textId="77777777" w:rsidR="00EB33AE" w:rsidRPr="00624C44" w:rsidRDefault="00EB33AE" w:rsidP="00EB33AE">
            <w:pPr>
              <w:rPr>
                <w:lang w:val="en-US"/>
              </w:rPr>
            </w:pPr>
            <w:r w:rsidRPr="00624C44">
              <w:rPr>
                <w:lang w:val="en-US"/>
              </w:rPr>
              <w:t>/rightwards</w:t>
            </w:r>
          </w:p>
        </w:tc>
        <w:tc>
          <w:tcPr>
            <w:tcW w:w="830" w:type="dxa"/>
            <w:shd w:val="clear" w:color="auto" w:fill="92CDDC" w:themeFill="accent5" w:themeFillTint="99"/>
          </w:tcPr>
          <w:p w14:paraId="093EEAA7" w14:textId="77777777" w:rsidR="00EB33AE" w:rsidRPr="00624C44" w:rsidRDefault="00EB33AE" w:rsidP="00EB33AE">
            <w:pPr>
              <w:rPr>
                <w:lang w:val="en-US"/>
              </w:rPr>
            </w:pPr>
          </w:p>
        </w:tc>
        <w:tc>
          <w:tcPr>
            <w:tcW w:w="1657" w:type="dxa"/>
            <w:shd w:val="clear" w:color="auto" w:fill="92CDDC" w:themeFill="accent5" w:themeFillTint="99"/>
          </w:tcPr>
          <w:p w14:paraId="4DBCC2F6" w14:textId="77777777" w:rsidR="00EB33AE" w:rsidRPr="00624C44" w:rsidRDefault="00EB33AE" w:rsidP="00EB33AE">
            <w:pPr>
              <w:rPr>
                <w:lang w:val="en-US"/>
              </w:rPr>
            </w:pPr>
          </w:p>
        </w:tc>
        <w:tc>
          <w:tcPr>
            <w:tcW w:w="1657" w:type="dxa"/>
            <w:shd w:val="clear" w:color="auto" w:fill="92CDDC" w:themeFill="accent5" w:themeFillTint="99"/>
          </w:tcPr>
          <w:p w14:paraId="5D903D58" w14:textId="77777777" w:rsidR="00EB33AE" w:rsidRPr="00624C44" w:rsidRDefault="00EB33AE" w:rsidP="00EB33AE">
            <w:pPr>
              <w:rPr>
                <w:lang w:val="en-US"/>
              </w:rPr>
            </w:pPr>
          </w:p>
        </w:tc>
        <w:tc>
          <w:tcPr>
            <w:tcW w:w="1658" w:type="dxa"/>
            <w:shd w:val="clear" w:color="auto" w:fill="92CDDC" w:themeFill="accent5" w:themeFillTint="99"/>
          </w:tcPr>
          <w:p w14:paraId="018E3AFB" w14:textId="77777777" w:rsidR="00EB33AE" w:rsidRPr="00624C44" w:rsidRDefault="00EB33AE" w:rsidP="00EB33AE">
            <w:pPr>
              <w:rPr>
                <w:lang w:val="en-US"/>
              </w:rPr>
            </w:pPr>
          </w:p>
        </w:tc>
        <w:tc>
          <w:tcPr>
            <w:tcW w:w="1518" w:type="dxa"/>
            <w:shd w:val="clear" w:color="auto" w:fill="92CDDC" w:themeFill="accent5" w:themeFillTint="99"/>
          </w:tcPr>
          <w:p w14:paraId="487952C6" w14:textId="77777777" w:rsidR="00EB33AE" w:rsidRPr="00624C44" w:rsidRDefault="00EB33AE" w:rsidP="00EB33AE">
            <w:pPr>
              <w:rPr>
                <w:lang w:val="en-US"/>
              </w:rPr>
            </w:pPr>
          </w:p>
        </w:tc>
      </w:tr>
      <w:tr w:rsidR="00EB33AE" w:rsidRPr="00624C44" w14:paraId="5FEB391F" w14:textId="77777777" w:rsidTr="008D3801">
        <w:trPr>
          <w:cantSplit/>
          <w:trHeight w:val="302"/>
        </w:trPr>
        <w:tc>
          <w:tcPr>
            <w:tcW w:w="968" w:type="dxa"/>
            <w:vMerge/>
            <w:shd w:val="clear" w:color="auto" w:fill="92CDDC" w:themeFill="accent5" w:themeFillTint="99"/>
          </w:tcPr>
          <w:p w14:paraId="71C12335" w14:textId="77777777" w:rsidR="00EB33AE" w:rsidRPr="00624C44" w:rsidRDefault="00EB33AE" w:rsidP="00EB33AE">
            <w:pPr>
              <w:rPr>
                <w:lang w:val="en-US"/>
              </w:rPr>
            </w:pPr>
          </w:p>
        </w:tc>
        <w:tc>
          <w:tcPr>
            <w:tcW w:w="1357" w:type="dxa"/>
            <w:shd w:val="clear" w:color="auto" w:fill="92CDDC" w:themeFill="accent5" w:themeFillTint="99"/>
          </w:tcPr>
          <w:p w14:paraId="19709248" w14:textId="77777777" w:rsidR="00EB33AE" w:rsidRPr="00624C44" w:rsidRDefault="00EB33AE" w:rsidP="00EB33AE">
            <w:pPr>
              <w:rPr>
                <w:lang w:val="en-US"/>
              </w:rPr>
            </w:pPr>
          </w:p>
        </w:tc>
        <w:tc>
          <w:tcPr>
            <w:tcW w:w="1128" w:type="dxa"/>
            <w:shd w:val="clear" w:color="auto" w:fill="92CDDC" w:themeFill="accent5" w:themeFillTint="99"/>
          </w:tcPr>
          <w:p w14:paraId="0EA88889" w14:textId="77777777" w:rsidR="00EB33AE" w:rsidRPr="00624C44" w:rsidRDefault="00EB33AE" w:rsidP="00EB33AE">
            <w:pPr>
              <w:rPr>
                <w:lang w:val="en-US"/>
              </w:rPr>
            </w:pPr>
            <w:r w:rsidRPr="00624C44">
              <w:rPr>
                <w:lang w:val="en-US"/>
              </w:rPr>
              <w:t>/upwards</w:t>
            </w:r>
          </w:p>
        </w:tc>
        <w:tc>
          <w:tcPr>
            <w:tcW w:w="830" w:type="dxa"/>
            <w:shd w:val="clear" w:color="auto" w:fill="92CDDC" w:themeFill="accent5" w:themeFillTint="99"/>
          </w:tcPr>
          <w:p w14:paraId="728AA1F8" w14:textId="77777777" w:rsidR="00EB33AE" w:rsidRPr="00624C44" w:rsidRDefault="00EB33AE" w:rsidP="00EB33AE">
            <w:pPr>
              <w:rPr>
                <w:lang w:val="en-US"/>
              </w:rPr>
            </w:pPr>
          </w:p>
        </w:tc>
        <w:tc>
          <w:tcPr>
            <w:tcW w:w="1657" w:type="dxa"/>
            <w:shd w:val="clear" w:color="auto" w:fill="92CDDC" w:themeFill="accent5" w:themeFillTint="99"/>
          </w:tcPr>
          <w:p w14:paraId="4B749BC2" w14:textId="77777777" w:rsidR="00EB33AE" w:rsidRPr="00624C44" w:rsidRDefault="00EB33AE" w:rsidP="00EB33AE">
            <w:pPr>
              <w:rPr>
                <w:lang w:val="en-US"/>
              </w:rPr>
            </w:pPr>
          </w:p>
        </w:tc>
        <w:tc>
          <w:tcPr>
            <w:tcW w:w="1657" w:type="dxa"/>
            <w:shd w:val="clear" w:color="auto" w:fill="92CDDC" w:themeFill="accent5" w:themeFillTint="99"/>
          </w:tcPr>
          <w:p w14:paraId="53883445" w14:textId="77777777" w:rsidR="00EB33AE" w:rsidRPr="00624C44" w:rsidRDefault="00EB33AE" w:rsidP="00EB33AE">
            <w:pPr>
              <w:rPr>
                <w:lang w:val="en-US"/>
              </w:rPr>
            </w:pPr>
          </w:p>
        </w:tc>
        <w:tc>
          <w:tcPr>
            <w:tcW w:w="1658" w:type="dxa"/>
            <w:shd w:val="clear" w:color="auto" w:fill="92CDDC" w:themeFill="accent5" w:themeFillTint="99"/>
          </w:tcPr>
          <w:p w14:paraId="2B4A3041" w14:textId="77777777" w:rsidR="00EB33AE" w:rsidRPr="00624C44" w:rsidRDefault="00EB33AE" w:rsidP="00EB33AE">
            <w:pPr>
              <w:rPr>
                <w:lang w:val="en-US"/>
              </w:rPr>
            </w:pPr>
          </w:p>
        </w:tc>
        <w:tc>
          <w:tcPr>
            <w:tcW w:w="1518" w:type="dxa"/>
            <w:shd w:val="clear" w:color="auto" w:fill="92CDDC" w:themeFill="accent5" w:themeFillTint="99"/>
          </w:tcPr>
          <w:p w14:paraId="582A0ABF" w14:textId="77777777" w:rsidR="00EB33AE" w:rsidRPr="00624C44" w:rsidRDefault="00EB33AE" w:rsidP="00EB33AE">
            <w:pPr>
              <w:rPr>
                <w:lang w:val="en-US"/>
              </w:rPr>
            </w:pPr>
          </w:p>
        </w:tc>
      </w:tr>
      <w:tr w:rsidR="00EB33AE" w:rsidRPr="00624C44" w14:paraId="00A6C1B0" w14:textId="77777777" w:rsidTr="008D3801">
        <w:trPr>
          <w:cantSplit/>
          <w:trHeight w:val="302"/>
        </w:trPr>
        <w:tc>
          <w:tcPr>
            <w:tcW w:w="968" w:type="dxa"/>
            <w:vMerge/>
            <w:shd w:val="clear" w:color="auto" w:fill="92CDDC" w:themeFill="accent5" w:themeFillTint="99"/>
          </w:tcPr>
          <w:p w14:paraId="5DFB3E24" w14:textId="77777777" w:rsidR="00EB33AE" w:rsidRPr="00624C44" w:rsidRDefault="00EB33AE" w:rsidP="00EB33AE">
            <w:pPr>
              <w:rPr>
                <w:lang w:val="en-US"/>
              </w:rPr>
            </w:pPr>
          </w:p>
        </w:tc>
        <w:tc>
          <w:tcPr>
            <w:tcW w:w="1357" w:type="dxa"/>
            <w:shd w:val="clear" w:color="auto" w:fill="92CDDC" w:themeFill="accent5" w:themeFillTint="99"/>
          </w:tcPr>
          <w:p w14:paraId="0A8BC9CB" w14:textId="77777777" w:rsidR="00EB33AE" w:rsidRPr="00624C44" w:rsidRDefault="00EB33AE" w:rsidP="00EB33AE">
            <w:pPr>
              <w:rPr>
                <w:lang w:val="en-US"/>
              </w:rPr>
            </w:pPr>
          </w:p>
        </w:tc>
        <w:tc>
          <w:tcPr>
            <w:tcW w:w="1128" w:type="dxa"/>
            <w:shd w:val="clear" w:color="auto" w:fill="92CDDC" w:themeFill="accent5" w:themeFillTint="99"/>
          </w:tcPr>
          <w:p w14:paraId="2FC914A3" w14:textId="77777777" w:rsidR="00EB33AE" w:rsidRPr="00624C44" w:rsidRDefault="00EB33AE" w:rsidP="00EB33AE">
            <w:pPr>
              <w:rPr>
                <w:lang w:val="en-US"/>
              </w:rPr>
            </w:pPr>
            <w:r w:rsidRPr="00624C44">
              <w:rPr>
                <w:lang w:val="en-US"/>
              </w:rPr>
              <w:t>/downwards</w:t>
            </w:r>
          </w:p>
        </w:tc>
        <w:tc>
          <w:tcPr>
            <w:tcW w:w="830" w:type="dxa"/>
            <w:shd w:val="clear" w:color="auto" w:fill="92CDDC" w:themeFill="accent5" w:themeFillTint="99"/>
          </w:tcPr>
          <w:p w14:paraId="50298B47" w14:textId="77777777" w:rsidR="00EB33AE" w:rsidRPr="00624C44" w:rsidRDefault="00EB33AE" w:rsidP="00EB33AE">
            <w:pPr>
              <w:rPr>
                <w:lang w:val="en-US"/>
              </w:rPr>
            </w:pPr>
          </w:p>
        </w:tc>
        <w:tc>
          <w:tcPr>
            <w:tcW w:w="1657" w:type="dxa"/>
            <w:shd w:val="clear" w:color="auto" w:fill="92CDDC" w:themeFill="accent5" w:themeFillTint="99"/>
          </w:tcPr>
          <w:p w14:paraId="64D1095E" w14:textId="77777777" w:rsidR="00EB33AE" w:rsidRPr="00624C44" w:rsidRDefault="00EB33AE" w:rsidP="00EB33AE">
            <w:pPr>
              <w:rPr>
                <w:lang w:val="en-US"/>
              </w:rPr>
            </w:pPr>
          </w:p>
        </w:tc>
        <w:tc>
          <w:tcPr>
            <w:tcW w:w="1657" w:type="dxa"/>
            <w:shd w:val="clear" w:color="auto" w:fill="92CDDC" w:themeFill="accent5" w:themeFillTint="99"/>
          </w:tcPr>
          <w:p w14:paraId="42614E8A" w14:textId="77777777" w:rsidR="00EB33AE" w:rsidRPr="00624C44" w:rsidRDefault="00EB33AE" w:rsidP="00EB33AE">
            <w:pPr>
              <w:rPr>
                <w:lang w:val="en-US"/>
              </w:rPr>
            </w:pPr>
          </w:p>
        </w:tc>
        <w:tc>
          <w:tcPr>
            <w:tcW w:w="1658" w:type="dxa"/>
            <w:shd w:val="clear" w:color="auto" w:fill="92CDDC" w:themeFill="accent5" w:themeFillTint="99"/>
          </w:tcPr>
          <w:p w14:paraId="2A0ED37C" w14:textId="77777777" w:rsidR="00EB33AE" w:rsidRPr="00624C44" w:rsidRDefault="00EB33AE" w:rsidP="00EB33AE">
            <w:pPr>
              <w:rPr>
                <w:lang w:val="en-US"/>
              </w:rPr>
            </w:pPr>
          </w:p>
        </w:tc>
        <w:tc>
          <w:tcPr>
            <w:tcW w:w="1518" w:type="dxa"/>
            <w:shd w:val="clear" w:color="auto" w:fill="92CDDC" w:themeFill="accent5" w:themeFillTint="99"/>
          </w:tcPr>
          <w:p w14:paraId="15D3FD3D" w14:textId="77777777" w:rsidR="00EB33AE" w:rsidRPr="00624C44" w:rsidRDefault="00EB33AE" w:rsidP="00EB33AE">
            <w:pPr>
              <w:rPr>
                <w:lang w:val="en-US"/>
              </w:rPr>
            </w:pPr>
          </w:p>
        </w:tc>
      </w:tr>
    </w:tbl>
    <w:p w14:paraId="0C18320D" w14:textId="77777777" w:rsidR="00CD18FF" w:rsidRPr="00624C44" w:rsidRDefault="00CD18FF" w:rsidP="00CD18FF">
      <w:pPr>
        <w:rPr>
          <w:ins w:id="1282" w:author="motioncomposer" w:date="2017-12-21T19:52:00Z"/>
          <w:lang w:val="en-US"/>
        </w:rPr>
      </w:pPr>
    </w:p>
    <w:p w14:paraId="715CEBF1" w14:textId="77777777" w:rsidR="002E03A6" w:rsidRDefault="002E03A6" w:rsidP="002E03A6">
      <w:pPr>
        <w:rPr>
          <w:lang w:val="en-US"/>
        </w:rPr>
      </w:pPr>
      <w:r>
        <w:rPr>
          <w:lang w:val="en-US"/>
        </w:rPr>
        <w:t>* - this needs to be discussed.</w:t>
      </w:r>
    </w:p>
    <w:p w14:paraId="1744D36C" w14:textId="42963B49" w:rsidR="0064623E" w:rsidRDefault="00842115" w:rsidP="00CD18FF">
      <w:pPr>
        <w:rPr>
          <w:lang w:val="en-US"/>
        </w:rPr>
      </w:pPr>
      <w:ins w:id="1283" w:author="motioncomposer" w:date="2017-12-21T19:52:00Z">
        <w:r w:rsidRPr="00624C44">
          <w:rPr>
            <w:lang w:val="en-US"/>
          </w:rPr>
          <w:t>*</w:t>
        </w:r>
      </w:ins>
      <w:r w:rsidR="002E03A6">
        <w:rPr>
          <w:lang w:val="en-US"/>
        </w:rPr>
        <w:t>*</w:t>
      </w:r>
      <w:ins w:id="1284" w:author="motioncomposer" w:date="2017-12-21T19:52:00Z">
        <w:r w:rsidRPr="00624C44">
          <w:rPr>
            <w:lang w:val="en-US"/>
          </w:rPr>
          <w:t xml:space="preserve"> - or </w:t>
        </w:r>
        <w:proofErr w:type="gramStart"/>
        <w:r w:rsidRPr="00624C44">
          <w:rPr>
            <w:lang w:val="en-US"/>
          </w:rPr>
          <w:t>other</w:t>
        </w:r>
        <w:proofErr w:type="gramEnd"/>
        <w:r w:rsidRPr="00624C44">
          <w:rPr>
            <w:lang w:val="en-US"/>
          </w:rPr>
          <w:t xml:space="preserve"> accent</w:t>
        </w:r>
        <w:r w:rsidR="0064623E" w:rsidRPr="00624C44">
          <w:rPr>
            <w:lang w:val="en-US"/>
          </w:rPr>
          <w:t xml:space="preserve"> (another instrument?)</w:t>
        </w:r>
        <w:r w:rsidR="00B00068" w:rsidRPr="00624C44">
          <w:rPr>
            <w:lang w:val="en-US"/>
          </w:rPr>
          <w:t xml:space="preserve">.  as </w:t>
        </w:r>
        <w:proofErr w:type="spellStart"/>
        <w:r w:rsidR="00B00068" w:rsidRPr="00624C44">
          <w:rPr>
            <w:lang w:val="en-US"/>
          </w:rPr>
          <w:t>wi</w:t>
        </w:r>
        <w:proofErr w:type="spellEnd"/>
        <w:r w:rsidR="00B00068" w:rsidRPr="00624C44">
          <w:rPr>
            <w:lang w:val="en-US"/>
          </w:rPr>
          <w:t xml:space="preserve"> all MEs, gestures do not need to all do something different – but they could.   This is simply a strategy decision.</w:t>
        </w:r>
      </w:ins>
    </w:p>
    <w:p w14:paraId="67F1D208" w14:textId="43137278" w:rsidR="002E03A6" w:rsidRPr="00624C44" w:rsidRDefault="002E03A6" w:rsidP="00CD18FF">
      <w:pPr>
        <w:rPr>
          <w:ins w:id="1285" w:author="motioncomposer" w:date="2017-12-21T19:52:00Z"/>
          <w:lang w:val="en-US"/>
        </w:rPr>
      </w:pPr>
    </w:p>
    <w:p w14:paraId="0B3C4CC2" w14:textId="77777777" w:rsidR="006501A5" w:rsidRPr="00624C44" w:rsidRDefault="006501A5" w:rsidP="00256213">
      <w:pPr>
        <w:rPr>
          <w:lang w:val="en-US"/>
        </w:rPr>
      </w:pPr>
    </w:p>
    <w:p w14:paraId="5A67FA2D" w14:textId="77777777" w:rsidR="00C16379" w:rsidRPr="00624C44" w:rsidRDefault="00C16379" w:rsidP="00A4411C">
      <w:pPr>
        <w:rPr>
          <w:lang w:val="en-US"/>
        </w:rPr>
      </w:pPr>
    </w:p>
    <w:p w14:paraId="1219E22E" w14:textId="63C1DEA6" w:rsidR="00D926EC" w:rsidRPr="00624C44" w:rsidRDefault="00D926EC" w:rsidP="002067EE">
      <w:pPr>
        <w:pStyle w:val="Heading3"/>
        <w:rPr>
          <w:lang w:val="en-US"/>
        </w:rPr>
      </w:pPr>
      <w:bookmarkStart w:id="1286" w:name="_Toc362437914"/>
      <w:bookmarkStart w:id="1287" w:name="_Toc365022739"/>
      <w:bookmarkStart w:id="1288" w:name="_Toc369191210"/>
      <w:bookmarkStart w:id="1289" w:name="_Toc380405787"/>
      <w:r w:rsidRPr="00624C44">
        <w:rPr>
          <w:lang w:val="en-US"/>
        </w:rPr>
        <w:t>List of Messages Compared in MC 2.0 vs 3.0</w:t>
      </w:r>
      <w:bookmarkEnd w:id="1286"/>
      <w:bookmarkEnd w:id="1287"/>
      <w:bookmarkEnd w:id="1288"/>
      <w:bookmarkEnd w:id="1289"/>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11"/>
        <w:gridCol w:w="372"/>
        <w:gridCol w:w="743"/>
        <w:gridCol w:w="4826"/>
        <w:gridCol w:w="929"/>
        <w:gridCol w:w="1492"/>
      </w:tblGrid>
      <w:tr w:rsidR="00A63366" w:rsidRPr="00624C44" w14:paraId="48DA82D0" w14:textId="695074C5" w:rsidTr="00AD3DA7">
        <w:trPr>
          <w:trHeight w:val="494"/>
        </w:trPr>
        <w:tc>
          <w:tcPr>
            <w:tcW w:w="2970" w:type="dxa"/>
            <w:gridSpan w:val="3"/>
            <w:tcBorders>
              <w:right w:val="single" w:sz="36" w:space="0" w:color="auto"/>
            </w:tcBorders>
            <w:shd w:val="clear" w:color="auto" w:fill="D9D9D9"/>
            <w:vAlign w:val="center"/>
          </w:tcPr>
          <w:p w14:paraId="0606B364" w14:textId="77777777" w:rsidR="00A63366" w:rsidRPr="00624C44" w:rsidRDefault="00A63366" w:rsidP="00D926EC">
            <w:pPr>
              <w:rPr>
                <w:lang w:val="en-US"/>
              </w:rPr>
            </w:pPr>
            <w:r w:rsidRPr="00624C44">
              <w:rPr>
                <w:lang w:val="en-US"/>
              </w:rPr>
              <w:t>MC 2.0</w:t>
            </w:r>
          </w:p>
        </w:tc>
        <w:tc>
          <w:tcPr>
            <w:tcW w:w="6102" w:type="dxa"/>
            <w:gridSpan w:val="3"/>
            <w:tcBorders>
              <w:left w:val="single" w:sz="36" w:space="0" w:color="auto"/>
              <w:right w:val="single" w:sz="4" w:space="0" w:color="auto"/>
            </w:tcBorders>
            <w:shd w:val="clear" w:color="auto" w:fill="D9D9D9"/>
            <w:vAlign w:val="center"/>
          </w:tcPr>
          <w:p w14:paraId="4643F5BB" w14:textId="20ABFF49" w:rsidR="00A63366" w:rsidRPr="00624C44" w:rsidRDefault="00A63366" w:rsidP="006E03F2">
            <w:pPr>
              <w:rPr>
                <w:lang w:val="en-US"/>
              </w:rPr>
            </w:pPr>
            <w:r w:rsidRPr="00624C44">
              <w:rPr>
                <w:lang w:val="en-US"/>
              </w:rPr>
              <w:t>MC 3.0</w:t>
            </w:r>
          </w:p>
        </w:tc>
      </w:tr>
      <w:tr w:rsidR="00A63366" w:rsidRPr="00624C44" w14:paraId="375BBE77" w14:textId="77777777" w:rsidTr="00AD3DA7">
        <w:trPr>
          <w:cantSplit/>
          <w:trHeight w:val="1223"/>
        </w:trPr>
        <w:tc>
          <w:tcPr>
            <w:tcW w:w="2031" w:type="dxa"/>
            <w:shd w:val="clear" w:color="auto" w:fill="D9D9D9"/>
            <w:vAlign w:val="center"/>
          </w:tcPr>
          <w:p w14:paraId="01D939C9" w14:textId="77777777" w:rsidR="00A63366" w:rsidRPr="00624C44" w:rsidRDefault="00A63366" w:rsidP="00D926EC">
            <w:pPr>
              <w:rPr>
                <w:lang w:val="en-US"/>
              </w:rPr>
            </w:pPr>
            <w:r w:rsidRPr="00624C44">
              <w:rPr>
                <w:lang w:val="en-US"/>
              </w:rPr>
              <w:lastRenderedPageBreak/>
              <w:t>Message Pattern</w:t>
            </w:r>
          </w:p>
        </w:tc>
        <w:tc>
          <w:tcPr>
            <w:tcW w:w="313" w:type="dxa"/>
            <w:shd w:val="clear" w:color="auto" w:fill="D9D9D9"/>
            <w:textDirection w:val="btLr"/>
            <w:vAlign w:val="center"/>
          </w:tcPr>
          <w:p w14:paraId="058A8DCB" w14:textId="77777777" w:rsidR="00A63366" w:rsidRPr="00624C44" w:rsidRDefault="00A63366" w:rsidP="00D926EC">
            <w:pPr>
              <w:rPr>
                <w:lang w:val="en-US"/>
              </w:rPr>
            </w:pPr>
            <w:proofErr w:type="spellStart"/>
            <w:r w:rsidRPr="00624C44">
              <w:rPr>
                <w:lang w:val="en-US"/>
              </w:rPr>
              <w:t>Typetag</w:t>
            </w:r>
            <w:proofErr w:type="spellEnd"/>
          </w:p>
        </w:tc>
        <w:tc>
          <w:tcPr>
            <w:tcW w:w="626" w:type="dxa"/>
            <w:tcBorders>
              <w:left w:val="single" w:sz="4" w:space="0" w:color="auto"/>
              <w:right w:val="single" w:sz="36" w:space="0" w:color="auto"/>
            </w:tcBorders>
            <w:shd w:val="clear" w:color="auto" w:fill="D9D9D9"/>
            <w:textDirection w:val="btLr"/>
            <w:vAlign w:val="center"/>
          </w:tcPr>
          <w:p w14:paraId="2F6E59F3" w14:textId="77777777" w:rsidR="00A63366" w:rsidRPr="00624C44" w:rsidRDefault="00A63366" w:rsidP="00D926EC">
            <w:pPr>
              <w:rPr>
                <w:lang w:val="en-US"/>
              </w:rPr>
            </w:pPr>
            <w:r w:rsidRPr="00624C44">
              <w:rPr>
                <w:lang w:val="en-US"/>
              </w:rPr>
              <w:t>Mode</w:t>
            </w:r>
          </w:p>
          <w:p w14:paraId="377D8866" w14:textId="77777777" w:rsidR="00A63366" w:rsidRPr="00624C44" w:rsidRDefault="00A63366" w:rsidP="00D926EC">
            <w:pPr>
              <w:rPr>
                <w:lang w:val="en-US"/>
              </w:rPr>
            </w:pPr>
            <w:r w:rsidRPr="00624C44">
              <w:rPr>
                <w:lang w:val="en-US"/>
              </w:rPr>
              <w:t>(</w:t>
            </w:r>
            <w:proofErr w:type="gramStart"/>
            <w:r w:rsidRPr="00624C44">
              <w:rPr>
                <w:lang w:val="en-US"/>
              </w:rPr>
              <w:t>R,C</w:t>
            </w:r>
            <w:proofErr w:type="gramEnd"/>
            <w:r w:rsidRPr="00624C44">
              <w:rPr>
                <w:lang w:val="en-US"/>
              </w:rPr>
              <w:t>,B)</w:t>
            </w:r>
          </w:p>
        </w:tc>
        <w:tc>
          <w:tcPr>
            <w:tcW w:w="4064" w:type="dxa"/>
            <w:tcBorders>
              <w:left w:val="single" w:sz="36" w:space="0" w:color="auto"/>
              <w:right w:val="single" w:sz="4" w:space="0" w:color="auto"/>
            </w:tcBorders>
            <w:shd w:val="clear" w:color="auto" w:fill="D9D9D9"/>
            <w:vAlign w:val="center"/>
          </w:tcPr>
          <w:p w14:paraId="65E6866F" w14:textId="77777777" w:rsidR="00A63366" w:rsidRPr="00624C44" w:rsidRDefault="00A63366" w:rsidP="00D926EC">
            <w:pPr>
              <w:rPr>
                <w:lang w:val="en-US"/>
              </w:rPr>
            </w:pPr>
            <w:r w:rsidRPr="00624C44">
              <w:rPr>
                <w:lang w:val="en-US"/>
              </w:rPr>
              <w:t>Message Pattern</w:t>
            </w:r>
          </w:p>
        </w:tc>
        <w:tc>
          <w:tcPr>
            <w:tcW w:w="782" w:type="dxa"/>
            <w:tcBorders>
              <w:left w:val="single" w:sz="4" w:space="0" w:color="auto"/>
              <w:right w:val="single" w:sz="4" w:space="0" w:color="auto"/>
            </w:tcBorders>
            <w:shd w:val="clear" w:color="auto" w:fill="D9D9D9"/>
            <w:textDirection w:val="btLr"/>
            <w:vAlign w:val="center"/>
          </w:tcPr>
          <w:p w14:paraId="29A2F7B0" w14:textId="0837F6C6" w:rsidR="00A63366" w:rsidRPr="00624C44" w:rsidRDefault="00A63366" w:rsidP="00325342">
            <w:pPr>
              <w:ind w:left="113" w:right="113"/>
              <w:rPr>
                <w:lang w:val="en-US"/>
              </w:rPr>
            </w:pPr>
            <w:proofErr w:type="spellStart"/>
            <w:r w:rsidRPr="00624C44">
              <w:rPr>
                <w:lang w:val="en-US"/>
              </w:rPr>
              <w:t>Typetag</w:t>
            </w:r>
            <w:proofErr w:type="spellEnd"/>
          </w:p>
        </w:tc>
        <w:tc>
          <w:tcPr>
            <w:tcW w:w="1256" w:type="dxa"/>
            <w:tcBorders>
              <w:left w:val="single" w:sz="4" w:space="0" w:color="auto"/>
            </w:tcBorders>
            <w:shd w:val="clear" w:color="auto" w:fill="D9D9D9"/>
            <w:textDirection w:val="btLr"/>
            <w:vAlign w:val="center"/>
          </w:tcPr>
          <w:p w14:paraId="57C03C85" w14:textId="016D657F" w:rsidR="00A63366" w:rsidRPr="00624C44" w:rsidRDefault="00A63366" w:rsidP="002F2C23">
            <w:pPr>
              <w:ind w:left="113" w:right="113"/>
              <w:rPr>
                <w:lang w:val="en-US"/>
              </w:rPr>
            </w:pPr>
            <w:r w:rsidRPr="00624C44">
              <w:rPr>
                <w:lang w:val="en-US"/>
              </w:rPr>
              <w:t>Argument</w:t>
            </w:r>
          </w:p>
        </w:tc>
      </w:tr>
      <w:tr w:rsidR="00A63366" w:rsidRPr="00624C44" w14:paraId="579B7CD3" w14:textId="60E64A1E" w:rsidTr="00AD3DA7">
        <w:trPr>
          <w:trHeight w:val="320"/>
        </w:trPr>
        <w:tc>
          <w:tcPr>
            <w:tcW w:w="2970" w:type="dxa"/>
            <w:gridSpan w:val="3"/>
            <w:tcBorders>
              <w:right w:val="single" w:sz="36" w:space="0" w:color="auto"/>
            </w:tcBorders>
            <w:shd w:val="clear" w:color="auto" w:fill="EEECE1" w:themeFill="background2"/>
            <w:vAlign w:val="center"/>
          </w:tcPr>
          <w:p w14:paraId="55A6BDD6" w14:textId="77777777" w:rsidR="00A63366" w:rsidRPr="00624C44" w:rsidRDefault="00A63366" w:rsidP="00D926EC">
            <w:pPr>
              <w:rPr>
                <w:lang w:val="en-US"/>
              </w:rPr>
            </w:pPr>
            <w:r w:rsidRPr="00624C44">
              <w:rPr>
                <w:lang w:val="en-US"/>
              </w:rPr>
              <w:t xml:space="preserve">TONALITY SENDs on ports </w:t>
            </w:r>
          </w:p>
          <w:p w14:paraId="78CD9614" w14:textId="77777777" w:rsidR="00A63366" w:rsidRPr="00624C44" w:rsidRDefault="00A63366" w:rsidP="00D926EC">
            <w:pPr>
              <w:rPr>
                <w:lang w:val="en-US"/>
              </w:rPr>
            </w:pPr>
            <w:r w:rsidRPr="00624C44">
              <w:rPr>
                <w:lang w:val="en-US"/>
              </w:rPr>
              <w:t>9082(R) / 9986(C)</w:t>
            </w:r>
          </w:p>
        </w:tc>
        <w:tc>
          <w:tcPr>
            <w:tcW w:w="6102" w:type="dxa"/>
            <w:gridSpan w:val="3"/>
            <w:tcBorders>
              <w:left w:val="single" w:sz="36" w:space="0" w:color="auto"/>
              <w:right w:val="single" w:sz="4" w:space="0" w:color="auto"/>
            </w:tcBorders>
            <w:shd w:val="clear" w:color="auto" w:fill="EEECE1" w:themeFill="background2"/>
            <w:vAlign w:val="center"/>
          </w:tcPr>
          <w:p w14:paraId="0ACB3060" w14:textId="32A46A33" w:rsidR="00A63366" w:rsidRPr="00624C44" w:rsidRDefault="00A63366" w:rsidP="009E015D">
            <w:pPr>
              <w:rPr>
                <w:lang w:val="en-US"/>
              </w:rPr>
            </w:pPr>
            <w:r w:rsidRPr="00624C44">
              <w:rPr>
                <w:lang w:val="en-US"/>
              </w:rPr>
              <w:t>TONALITY SENDs</w:t>
            </w:r>
            <w:r w:rsidR="009E015D" w:rsidRPr="00624C44">
              <w:rPr>
                <w:lang w:val="en-US"/>
              </w:rPr>
              <w:t xml:space="preserve"> to CM</w:t>
            </w:r>
            <w:r w:rsidRPr="00624C44">
              <w:rPr>
                <w:lang w:val="en-US"/>
              </w:rPr>
              <w:t xml:space="preserve"> on port </w:t>
            </w:r>
            <w:r w:rsidR="009E015D" w:rsidRPr="00624C44">
              <w:rPr>
                <w:lang w:val="en-US"/>
              </w:rPr>
              <w:t>6065</w:t>
            </w:r>
          </w:p>
        </w:tc>
      </w:tr>
      <w:tr w:rsidR="00A63366" w:rsidRPr="00624C44" w14:paraId="7E1F7EFD" w14:textId="77777777" w:rsidTr="00AD3DA7">
        <w:trPr>
          <w:trHeight w:val="320"/>
        </w:trPr>
        <w:tc>
          <w:tcPr>
            <w:tcW w:w="2031" w:type="dxa"/>
          </w:tcPr>
          <w:p w14:paraId="5D84463A" w14:textId="77777777" w:rsidR="00A63366" w:rsidRPr="00624C44" w:rsidRDefault="00A63366" w:rsidP="00D926EC">
            <w:pPr>
              <w:rPr>
                <w:lang w:val="en-US"/>
              </w:rPr>
            </w:pPr>
          </w:p>
        </w:tc>
        <w:tc>
          <w:tcPr>
            <w:tcW w:w="313" w:type="dxa"/>
          </w:tcPr>
          <w:p w14:paraId="3686FEFB"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3F0A9D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2B081F5" w14:textId="319D221A" w:rsidR="00A63366" w:rsidRPr="00624C44" w:rsidRDefault="00A63366" w:rsidP="00D926EC">
            <w:pPr>
              <w:rPr>
                <w:lang w:val="en-US"/>
              </w:rPr>
            </w:pPr>
            <w:r w:rsidRPr="00624C44">
              <w:rPr>
                <w:lang w:val="en-US"/>
              </w:rPr>
              <w:t>/set/loaded</w:t>
            </w:r>
          </w:p>
        </w:tc>
        <w:tc>
          <w:tcPr>
            <w:tcW w:w="782" w:type="dxa"/>
            <w:tcBorders>
              <w:left w:val="single" w:sz="4" w:space="0" w:color="auto"/>
              <w:right w:val="single" w:sz="4" w:space="0" w:color="auto"/>
            </w:tcBorders>
          </w:tcPr>
          <w:p w14:paraId="787680B9" w14:textId="77777777" w:rsidR="00A63366" w:rsidRPr="00624C44" w:rsidRDefault="00A63366" w:rsidP="006E03F2">
            <w:pPr>
              <w:rPr>
                <w:lang w:val="en-US"/>
              </w:rPr>
            </w:pPr>
          </w:p>
        </w:tc>
        <w:tc>
          <w:tcPr>
            <w:tcW w:w="1256" w:type="dxa"/>
            <w:tcBorders>
              <w:left w:val="single" w:sz="4" w:space="0" w:color="auto"/>
            </w:tcBorders>
          </w:tcPr>
          <w:p w14:paraId="7535289F" w14:textId="7432147C" w:rsidR="00A63366" w:rsidRPr="00624C44" w:rsidRDefault="00A63366" w:rsidP="00D926EC">
            <w:pPr>
              <w:rPr>
                <w:lang w:val="en-US"/>
              </w:rPr>
            </w:pPr>
            <w:r w:rsidRPr="00624C44">
              <w:rPr>
                <w:lang w:val="en-US"/>
              </w:rPr>
              <w:t>None</w:t>
            </w:r>
          </w:p>
        </w:tc>
      </w:tr>
      <w:tr w:rsidR="00A63366" w:rsidRPr="00624C44" w14:paraId="0BB483EC" w14:textId="77777777" w:rsidTr="00AD3DA7">
        <w:trPr>
          <w:trHeight w:val="320"/>
        </w:trPr>
        <w:tc>
          <w:tcPr>
            <w:tcW w:w="2031" w:type="dxa"/>
          </w:tcPr>
          <w:p w14:paraId="0D650AA1" w14:textId="7BD89F01" w:rsidR="00A63366" w:rsidRPr="00624C44" w:rsidRDefault="00A63366" w:rsidP="00D926EC">
            <w:pPr>
              <w:rPr>
                <w:lang w:val="en-US"/>
              </w:rPr>
            </w:pPr>
            <w:r w:rsidRPr="00624C44">
              <w:rPr>
                <w:lang w:val="en-US"/>
              </w:rPr>
              <w:t>/ready</w:t>
            </w:r>
          </w:p>
        </w:tc>
        <w:tc>
          <w:tcPr>
            <w:tcW w:w="313" w:type="dxa"/>
          </w:tcPr>
          <w:p w14:paraId="78556EEB" w14:textId="4058E778" w:rsidR="00A63366" w:rsidRPr="00624C44" w:rsidRDefault="00A63366" w:rsidP="00D926EC">
            <w:pPr>
              <w:rPr>
                <w:lang w:val="en-US"/>
              </w:rPr>
            </w:pPr>
            <w:r w:rsidRPr="00624C44">
              <w:rPr>
                <w:lang w:val="en-US"/>
              </w:rPr>
              <w:t>1</w:t>
            </w:r>
          </w:p>
        </w:tc>
        <w:tc>
          <w:tcPr>
            <w:tcW w:w="626" w:type="dxa"/>
            <w:tcBorders>
              <w:left w:val="single" w:sz="4" w:space="0" w:color="auto"/>
              <w:right w:val="single" w:sz="36" w:space="0" w:color="auto"/>
            </w:tcBorders>
          </w:tcPr>
          <w:p w14:paraId="008D2290" w14:textId="2DB4B50C" w:rsidR="00A63366" w:rsidRPr="00624C44" w:rsidRDefault="00A63366" w:rsidP="00D926EC">
            <w:pPr>
              <w:rPr>
                <w:lang w:val="en-US"/>
              </w:rPr>
            </w:pPr>
            <w:proofErr w:type="gramStart"/>
            <w:r w:rsidRPr="00624C44">
              <w:rPr>
                <w:lang w:val="en-US"/>
              </w:rPr>
              <w:t>R,C</w:t>
            </w:r>
            <w:proofErr w:type="gramEnd"/>
            <w:r w:rsidRPr="00624C44">
              <w:rPr>
                <w:lang w:val="en-US"/>
              </w:rPr>
              <w:t>,B</w:t>
            </w:r>
          </w:p>
        </w:tc>
        <w:tc>
          <w:tcPr>
            <w:tcW w:w="4064" w:type="dxa"/>
            <w:tcBorders>
              <w:left w:val="single" w:sz="36" w:space="0" w:color="auto"/>
              <w:right w:val="single" w:sz="4" w:space="0" w:color="auto"/>
            </w:tcBorders>
          </w:tcPr>
          <w:p w14:paraId="4173A516" w14:textId="6ED3B7A5" w:rsidR="00A63366" w:rsidRPr="00624C44" w:rsidRDefault="00A63366" w:rsidP="00307F07">
            <w:pPr>
              <w:rPr>
                <w:lang w:val="en-US"/>
              </w:rPr>
            </w:pPr>
            <w:r w:rsidRPr="00624C44">
              <w:rPr>
                <w:lang w:val="en-US"/>
              </w:rPr>
              <w:t>/set/ready</w:t>
            </w:r>
          </w:p>
        </w:tc>
        <w:tc>
          <w:tcPr>
            <w:tcW w:w="782" w:type="dxa"/>
            <w:tcBorders>
              <w:left w:val="single" w:sz="4" w:space="0" w:color="auto"/>
              <w:right w:val="single" w:sz="4" w:space="0" w:color="auto"/>
            </w:tcBorders>
          </w:tcPr>
          <w:p w14:paraId="0C910E5E" w14:textId="77777777" w:rsidR="00A63366" w:rsidRPr="00624C44" w:rsidRDefault="00A63366" w:rsidP="006E03F2">
            <w:pPr>
              <w:rPr>
                <w:lang w:val="en-US"/>
              </w:rPr>
            </w:pPr>
          </w:p>
        </w:tc>
        <w:tc>
          <w:tcPr>
            <w:tcW w:w="1256" w:type="dxa"/>
            <w:tcBorders>
              <w:left w:val="single" w:sz="4" w:space="0" w:color="auto"/>
            </w:tcBorders>
          </w:tcPr>
          <w:p w14:paraId="33E0F521" w14:textId="4B3916F2" w:rsidR="00A63366" w:rsidRPr="00624C44" w:rsidRDefault="00A63366" w:rsidP="00D926EC">
            <w:pPr>
              <w:rPr>
                <w:lang w:val="en-US"/>
              </w:rPr>
            </w:pPr>
            <w:r w:rsidRPr="00624C44">
              <w:rPr>
                <w:lang w:val="en-US"/>
              </w:rPr>
              <w:t>None</w:t>
            </w:r>
          </w:p>
        </w:tc>
      </w:tr>
      <w:tr w:rsidR="00A63366" w:rsidRPr="00624C44" w14:paraId="1AF2CCE2" w14:textId="77777777" w:rsidTr="00AD3DA7">
        <w:trPr>
          <w:trHeight w:val="320"/>
        </w:trPr>
        <w:tc>
          <w:tcPr>
            <w:tcW w:w="2031" w:type="dxa"/>
          </w:tcPr>
          <w:p w14:paraId="0E09EFF5" w14:textId="77777777" w:rsidR="00A63366" w:rsidRPr="00624C44" w:rsidRDefault="00A63366" w:rsidP="00D926EC">
            <w:pPr>
              <w:rPr>
                <w:lang w:val="en-US"/>
              </w:rPr>
            </w:pPr>
          </w:p>
        </w:tc>
        <w:tc>
          <w:tcPr>
            <w:tcW w:w="313" w:type="dxa"/>
          </w:tcPr>
          <w:p w14:paraId="2E473D1B"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E000A00"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8E58AFA" w14:textId="77777777" w:rsidR="00A63366" w:rsidRPr="00624C44" w:rsidRDefault="00A63366" w:rsidP="00D926EC">
            <w:pPr>
              <w:rPr>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p w14:paraId="628C8FFE" w14:textId="748FD18C" w:rsidR="00A63366" w:rsidRPr="00624C44" w:rsidRDefault="00A63366" w:rsidP="00307F07">
            <w:pPr>
              <w:rPr>
                <w:lang w:val="en-US"/>
              </w:rPr>
            </w:pPr>
            <w:r w:rsidRPr="00624C44">
              <w:rPr>
                <w:lang w:val="en-US"/>
              </w:rPr>
              <w:t>/set/zone/[id]/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tc>
        <w:tc>
          <w:tcPr>
            <w:tcW w:w="782" w:type="dxa"/>
            <w:tcBorders>
              <w:left w:val="single" w:sz="4" w:space="0" w:color="auto"/>
              <w:right w:val="single" w:sz="4" w:space="0" w:color="auto"/>
            </w:tcBorders>
          </w:tcPr>
          <w:p w14:paraId="457CF5FD" w14:textId="5480FBFE" w:rsidR="00A63366" w:rsidRPr="00624C44" w:rsidRDefault="00A63366" w:rsidP="006E03F2">
            <w:pPr>
              <w:rPr>
                <w:lang w:val="en-US"/>
              </w:rPr>
            </w:pPr>
            <w:proofErr w:type="gramStart"/>
            <w:r w:rsidRPr="00624C44">
              <w:rPr>
                <w:lang w:val="en-US"/>
              </w:rPr>
              <w:t>,s</w:t>
            </w:r>
            <w:proofErr w:type="gramEnd"/>
          </w:p>
        </w:tc>
        <w:tc>
          <w:tcPr>
            <w:tcW w:w="1256" w:type="dxa"/>
            <w:tcBorders>
              <w:left w:val="single" w:sz="4" w:space="0" w:color="auto"/>
            </w:tcBorders>
            <w:vAlign w:val="center"/>
          </w:tcPr>
          <w:p w14:paraId="65F5C845" w14:textId="73501AC2" w:rsidR="00A63366" w:rsidRPr="00624C44" w:rsidRDefault="00A63366" w:rsidP="00D926EC">
            <w:pPr>
              <w:rPr>
                <w:lang w:val="en-US"/>
              </w:rPr>
            </w:pPr>
            <w:r w:rsidRPr="00624C44">
              <w:rPr>
                <w:lang w:val="en-US"/>
              </w:rPr>
              <w:t>String(s)</w:t>
            </w:r>
          </w:p>
        </w:tc>
      </w:tr>
      <w:tr w:rsidR="00A63366" w:rsidRPr="00624C44" w14:paraId="15F8205F" w14:textId="77777777" w:rsidTr="00AD3DA7">
        <w:trPr>
          <w:trHeight w:val="320"/>
        </w:trPr>
        <w:tc>
          <w:tcPr>
            <w:tcW w:w="2031" w:type="dxa"/>
          </w:tcPr>
          <w:p w14:paraId="03108E50" w14:textId="76D6E0BE" w:rsidR="00A63366" w:rsidRPr="00624C44" w:rsidRDefault="00A63366" w:rsidP="00D926EC">
            <w:pPr>
              <w:rPr>
                <w:lang w:val="en-US"/>
              </w:rPr>
            </w:pPr>
          </w:p>
        </w:tc>
        <w:tc>
          <w:tcPr>
            <w:tcW w:w="313" w:type="dxa"/>
          </w:tcPr>
          <w:p w14:paraId="2D304D82" w14:textId="0B632D8B" w:rsidR="00A63366" w:rsidRPr="00624C44" w:rsidRDefault="00A63366" w:rsidP="00D926EC">
            <w:pPr>
              <w:rPr>
                <w:lang w:val="en-US"/>
              </w:rPr>
            </w:pPr>
          </w:p>
        </w:tc>
        <w:tc>
          <w:tcPr>
            <w:tcW w:w="626" w:type="dxa"/>
            <w:tcBorders>
              <w:left w:val="single" w:sz="4" w:space="0" w:color="auto"/>
              <w:right w:val="single" w:sz="36" w:space="0" w:color="auto"/>
            </w:tcBorders>
          </w:tcPr>
          <w:p w14:paraId="311A41C8" w14:textId="31906443" w:rsidR="00A63366" w:rsidRPr="00624C44" w:rsidRDefault="00A63366" w:rsidP="00D926EC">
            <w:pPr>
              <w:rPr>
                <w:lang w:val="en-US"/>
              </w:rPr>
            </w:pPr>
          </w:p>
        </w:tc>
        <w:tc>
          <w:tcPr>
            <w:tcW w:w="4064" w:type="dxa"/>
            <w:tcBorders>
              <w:left w:val="single" w:sz="36" w:space="0" w:color="auto"/>
              <w:right w:val="single" w:sz="4" w:space="0" w:color="auto"/>
            </w:tcBorders>
          </w:tcPr>
          <w:p w14:paraId="575A600F" w14:textId="695560DB" w:rsidR="00A63366" w:rsidRPr="00624C44" w:rsidRDefault="00A63366" w:rsidP="00307F07">
            <w:pPr>
              <w:rPr>
                <w:lang w:val="en-US"/>
              </w:rPr>
            </w:pPr>
          </w:p>
        </w:tc>
        <w:tc>
          <w:tcPr>
            <w:tcW w:w="782" w:type="dxa"/>
            <w:tcBorders>
              <w:left w:val="single" w:sz="4" w:space="0" w:color="auto"/>
              <w:right w:val="single" w:sz="4" w:space="0" w:color="auto"/>
            </w:tcBorders>
          </w:tcPr>
          <w:p w14:paraId="7F943CA5" w14:textId="0EBFA624" w:rsidR="00A63366" w:rsidRPr="00624C44" w:rsidRDefault="00A63366" w:rsidP="006E03F2">
            <w:pPr>
              <w:rPr>
                <w:lang w:val="en-US"/>
              </w:rPr>
            </w:pPr>
          </w:p>
        </w:tc>
        <w:tc>
          <w:tcPr>
            <w:tcW w:w="1256" w:type="dxa"/>
            <w:tcBorders>
              <w:left w:val="single" w:sz="4" w:space="0" w:color="auto"/>
            </w:tcBorders>
            <w:vAlign w:val="center"/>
          </w:tcPr>
          <w:p w14:paraId="41240773" w14:textId="4FAF2F8A" w:rsidR="00A63366" w:rsidRPr="00624C44" w:rsidRDefault="00A63366" w:rsidP="00D926EC">
            <w:pPr>
              <w:rPr>
                <w:lang w:val="en-US"/>
              </w:rPr>
            </w:pPr>
          </w:p>
        </w:tc>
      </w:tr>
      <w:tr w:rsidR="00A63366" w:rsidRPr="00624C44" w14:paraId="4B970DA5" w14:textId="18120BEF" w:rsidTr="00AD3DA7">
        <w:trPr>
          <w:trHeight w:val="320"/>
        </w:trPr>
        <w:tc>
          <w:tcPr>
            <w:tcW w:w="2031" w:type="dxa"/>
          </w:tcPr>
          <w:p w14:paraId="6AFE9ADA" w14:textId="77777777" w:rsidR="00A63366" w:rsidRPr="00624C44" w:rsidRDefault="00A63366" w:rsidP="00D926EC">
            <w:pPr>
              <w:rPr>
                <w:lang w:val="en-US"/>
              </w:rPr>
            </w:pPr>
          </w:p>
        </w:tc>
        <w:tc>
          <w:tcPr>
            <w:tcW w:w="313" w:type="dxa"/>
          </w:tcPr>
          <w:p w14:paraId="44877BD4"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CA65DBE" w14:textId="77777777" w:rsidR="00A63366" w:rsidRPr="00624C44" w:rsidRDefault="00A63366" w:rsidP="00D926EC">
            <w:pPr>
              <w:rPr>
                <w:lang w:val="en-US"/>
              </w:rPr>
            </w:pPr>
          </w:p>
        </w:tc>
        <w:tc>
          <w:tcPr>
            <w:tcW w:w="6102" w:type="dxa"/>
            <w:gridSpan w:val="3"/>
            <w:tcBorders>
              <w:left w:val="single" w:sz="36" w:space="0" w:color="auto"/>
              <w:right w:val="single" w:sz="4" w:space="0" w:color="auto"/>
            </w:tcBorders>
            <w:shd w:val="clear" w:color="auto" w:fill="EEECE1" w:themeFill="background2"/>
            <w:vAlign w:val="center"/>
          </w:tcPr>
          <w:p w14:paraId="4D9EA9FC" w14:textId="0B424F5C" w:rsidR="00A63366" w:rsidRPr="00624C44" w:rsidRDefault="00A63366" w:rsidP="009E015D">
            <w:pPr>
              <w:rPr>
                <w:lang w:val="en-US"/>
              </w:rPr>
            </w:pPr>
            <w:r w:rsidRPr="00624C44">
              <w:rPr>
                <w:lang w:val="en-US"/>
              </w:rPr>
              <w:t>TONALITY SENDs</w:t>
            </w:r>
            <w:r w:rsidR="009E015D" w:rsidRPr="00624C44">
              <w:rPr>
                <w:lang w:val="en-US"/>
              </w:rPr>
              <w:t xml:space="preserve"> to TM</w:t>
            </w:r>
            <w:r w:rsidRPr="00624C44">
              <w:rPr>
                <w:lang w:val="en-US"/>
              </w:rPr>
              <w:t xml:space="preserve"> on </w:t>
            </w:r>
            <w:proofErr w:type="gramStart"/>
            <w:r w:rsidRPr="00624C44">
              <w:rPr>
                <w:lang w:val="en-US"/>
              </w:rPr>
              <w:t xml:space="preserve">port  </w:t>
            </w:r>
            <w:r w:rsidR="009E015D" w:rsidRPr="00624C44">
              <w:rPr>
                <w:lang w:val="en-US"/>
              </w:rPr>
              <w:t>6061</w:t>
            </w:r>
            <w:proofErr w:type="gramEnd"/>
          </w:p>
        </w:tc>
      </w:tr>
      <w:tr w:rsidR="003514B1" w:rsidRPr="00624C44" w14:paraId="2F581B20" w14:textId="77777777" w:rsidTr="00AD3DA7">
        <w:trPr>
          <w:trHeight w:val="320"/>
        </w:trPr>
        <w:tc>
          <w:tcPr>
            <w:tcW w:w="2031" w:type="dxa"/>
          </w:tcPr>
          <w:p w14:paraId="0080C619" w14:textId="77777777" w:rsidR="003514B1" w:rsidRPr="00624C44" w:rsidRDefault="003514B1" w:rsidP="00D926EC">
            <w:pPr>
              <w:rPr>
                <w:lang w:val="en-US"/>
              </w:rPr>
            </w:pPr>
          </w:p>
        </w:tc>
        <w:tc>
          <w:tcPr>
            <w:tcW w:w="313" w:type="dxa"/>
          </w:tcPr>
          <w:p w14:paraId="673C4BCD" w14:textId="77777777" w:rsidR="003514B1" w:rsidRPr="00624C44" w:rsidRDefault="003514B1" w:rsidP="00D926EC">
            <w:pPr>
              <w:rPr>
                <w:lang w:val="en-US"/>
              </w:rPr>
            </w:pPr>
          </w:p>
        </w:tc>
        <w:tc>
          <w:tcPr>
            <w:tcW w:w="626" w:type="dxa"/>
            <w:tcBorders>
              <w:left w:val="single" w:sz="4" w:space="0" w:color="auto"/>
              <w:right w:val="single" w:sz="36" w:space="0" w:color="auto"/>
            </w:tcBorders>
          </w:tcPr>
          <w:p w14:paraId="0F34E373" w14:textId="77777777" w:rsidR="003514B1" w:rsidRPr="00624C44" w:rsidRDefault="003514B1" w:rsidP="00D926EC">
            <w:pPr>
              <w:rPr>
                <w:lang w:val="en-US"/>
              </w:rPr>
            </w:pPr>
          </w:p>
        </w:tc>
        <w:tc>
          <w:tcPr>
            <w:tcW w:w="4064" w:type="dxa"/>
            <w:tcBorders>
              <w:left w:val="single" w:sz="36" w:space="0" w:color="auto"/>
              <w:right w:val="single" w:sz="4" w:space="0" w:color="auto"/>
            </w:tcBorders>
          </w:tcPr>
          <w:p w14:paraId="0ECD9614" w14:textId="77777777" w:rsidR="003514B1" w:rsidRPr="00624C44" w:rsidRDefault="003514B1" w:rsidP="003514B1">
            <w:pPr>
              <w:rPr>
                <w:lang w:val="en-US"/>
              </w:rPr>
            </w:pPr>
            <w:r w:rsidRPr="00624C44">
              <w:rPr>
                <w:lang w:val="en-US"/>
              </w:rPr>
              <w:t>/set/alphabet/[pattern]</w:t>
            </w:r>
          </w:p>
          <w:p w14:paraId="00033C5C" w14:textId="77777777" w:rsidR="003514B1" w:rsidRPr="00624C44" w:rsidRDefault="003514B1" w:rsidP="003514B1">
            <w:pPr>
              <w:rPr>
                <w:lang w:val="en-US"/>
              </w:rPr>
            </w:pPr>
          </w:p>
          <w:p w14:paraId="172F46A7" w14:textId="77777777" w:rsidR="003514B1" w:rsidRPr="00624C44" w:rsidRDefault="003514B1" w:rsidP="003514B1">
            <w:pPr>
              <w:rPr>
                <w:lang w:val="en-US"/>
              </w:rPr>
            </w:pPr>
            <w:r w:rsidRPr="00624C44">
              <w:rPr>
                <w:lang w:val="en-US"/>
              </w:rPr>
              <w:t>examples*:</w:t>
            </w:r>
          </w:p>
          <w:p w14:paraId="0BB6351C" w14:textId="77777777" w:rsidR="003514B1" w:rsidRPr="00624C44" w:rsidRDefault="003514B1" w:rsidP="003514B1">
            <w:pPr>
              <w:rPr>
                <w:lang w:val="en-US"/>
              </w:rPr>
            </w:pPr>
            <w:r w:rsidRPr="00624C44">
              <w:rPr>
                <w:lang w:val="en-US"/>
              </w:rPr>
              <w:t>/set/alphabet/player/activity/discrete</w:t>
            </w:r>
          </w:p>
          <w:p w14:paraId="68203C90" w14:textId="77777777" w:rsidR="003514B1" w:rsidRPr="00624C44" w:rsidRDefault="003514B1" w:rsidP="003514B1">
            <w:pPr>
              <w:rPr>
                <w:lang w:val="en-US"/>
              </w:rPr>
            </w:pPr>
            <w:r w:rsidRPr="00624C44">
              <w:rPr>
                <w:lang w:val="en-US"/>
              </w:rPr>
              <w:t>/set/alphabet/player/[id]</w:t>
            </w:r>
          </w:p>
          <w:p w14:paraId="37C04A26" w14:textId="77777777" w:rsidR="003514B1" w:rsidRPr="00624C44" w:rsidRDefault="003514B1" w:rsidP="003514B1">
            <w:pPr>
              <w:rPr>
                <w:lang w:val="en-US"/>
              </w:rPr>
            </w:pPr>
            <w:r w:rsidRPr="00624C44">
              <w:rPr>
                <w:lang w:val="en-US"/>
              </w:rPr>
              <w:t>/set/alphabet/player/[id]/activity</w:t>
            </w:r>
          </w:p>
          <w:p w14:paraId="66E97044" w14:textId="77777777" w:rsidR="003514B1" w:rsidRPr="00624C44" w:rsidRDefault="003514B1" w:rsidP="003514B1">
            <w:pPr>
              <w:rPr>
                <w:lang w:val="en-US"/>
              </w:rPr>
            </w:pPr>
            <w:r w:rsidRPr="00624C44">
              <w:rPr>
                <w:lang w:val="en-US"/>
              </w:rPr>
              <w:t>/set/alphabet/zone/[id]/activity</w:t>
            </w:r>
          </w:p>
          <w:p w14:paraId="2484C017" w14:textId="77777777" w:rsidR="003514B1" w:rsidRPr="00624C44" w:rsidRDefault="003514B1" w:rsidP="003514B1">
            <w:pPr>
              <w:rPr>
                <w:lang w:val="en-US"/>
              </w:rPr>
            </w:pPr>
          </w:p>
          <w:p w14:paraId="13C9EE9A" w14:textId="77777777" w:rsidR="003514B1" w:rsidRPr="00624C44" w:rsidRDefault="003514B1" w:rsidP="003514B1">
            <w:pPr>
              <w:rPr>
                <w:lang w:val="en-US"/>
              </w:rPr>
            </w:pPr>
            <w:r w:rsidRPr="00624C44">
              <w:rPr>
                <w:lang w:val="en-US"/>
              </w:rPr>
              <w:t>*: see OSC messages section for the rules</w:t>
            </w:r>
          </w:p>
          <w:p w14:paraId="7B0667E6" w14:textId="77777777" w:rsidR="003514B1" w:rsidRPr="00624C44" w:rsidRDefault="003514B1" w:rsidP="00D926EC">
            <w:pPr>
              <w:rPr>
                <w:lang w:val="en-US"/>
              </w:rPr>
            </w:pPr>
          </w:p>
        </w:tc>
        <w:tc>
          <w:tcPr>
            <w:tcW w:w="782" w:type="dxa"/>
            <w:tcBorders>
              <w:left w:val="single" w:sz="4" w:space="0" w:color="auto"/>
            </w:tcBorders>
          </w:tcPr>
          <w:p w14:paraId="3FCCDA71" w14:textId="7721A751" w:rsidR="003514B1" w:rsidRPr="00624C44" w:rsidRDefault="003514B1" w:rsidP="00325342">
            <w:pPr>
              <w:rPr>
                <w:lang w:val="en-US"/>
              </w:rPr>
            </w:pPr>
            <w:proofErr w:type="gramStart"/>
            <w:r w:rsidRPr="00624C44">
              <w:rPr>
                <w:lang w:val="en-US"/>
              </w:rPr>
              <w:t>,</w:t>
            </w:r>
            <w:proofErr w:type="spellStart"/>
            <w:r w:rsidRPr="00624C44">
              <w:rPr>
                <w:lang w:val="en-US"/>
              </w:rPr>
              <w:t>i</w:t>
            </w:r>
            <w:proofErr w:type="spellEnd"/>
            <w:proofErr w:type="gramEnd"/>
          </w:p>
        </w:tc>
        <w:tc>
          <w:tcPr>
            <w:tcW w:w="1256" w:type="dxa"/>
            <w:tcBorders>
              <w:left w:val="single" w:sz="4" w:space="0" w:color="auto"/>
            </w:tcBorders>
          </w:tcPr>
          <w:p w14:paraId="30E4EC81" w14:textId="284412D7" w:rsidR="003514B1" w:rsidRPr="00624C44" w:rsidRDefault="003514B1" w:rsidP="00325342">
            <w:pPr>
              <w:rPr>
                <w:lang w:val="en-US"/>
              </w:rPr>
            </w:pPr>
            <w:r w:rsidRPr="00624C44">
              <w:rPr>
                <w:lang w:val="en-US"/>
              </w:rPr>
              <w:t>1/0</w:t>
            </w:r>
          </w:p>
        </w:tc>
      </w:tr>
      <w:tr w:rsidR="003514B1" w:rsidRPr="00624C44" w14:paraId="4A1B16C4" w14:textId="77777777" w:rsidTr="00AD3DA7">
        <w:trPr>
          <w:trHeight w:val="320"/>
        </w:trPr>
        <w:tc>
          <w:tcPr>
            <w:tcW w:w="2031" w:type="dxa"/>
          </w:tcPr>
          <w:p w14:paraId="6E60CF54" w14:textId="77777777" w:rsidR="003514B1" w:rsidRPr="00624C44" w:rsidRDefault="003514B1" w:rsidP="00D926EC">
            <w:pPr>
              <w:rPr>
                <w:lang w:val="en-US"/>
              </w:rPr>
            </w:pPr>
          </w:p>
        </w:tc>
        <w:tc>
          <w:tcPr>
            <w:tcW w:w="313" w:type="dxa"/>
          </w:tcPr>
          <w:p w14:paraId="12FEB1E5" w14:textId="77777777" w:rsidR="003514B1" w:rsidRPr="00624C44" w:rsidRDefault="003514B1" w:rsidP="00D926EC">
            <w:pPr>
              <w:rPr>
                <w:lang w:val="en-US"/>
              </w:rPr>
            </w:pPr>
          </w:p>
        </w:tc>
        <w:tc>
          <w:tcPr>
            <w:tcW w:w="626" w:type="dxa"/>
            <w:tcBorders>
              <w:left w:val="single" w:sz="4" w:space="0" w:color="auto"/>
              <w:right w:val="single" w:sz="36" w:space="0" w:color="auto"/>
            </w:tcBorders>
          </w:tcPr>
          <w:p w14:paraId="4FFB52B7" w14:textId="77777777" w:rsidR="003514B1" w:rsidRPr="00624C44" w:rsidRDefault="003514B1" w:rsidP="00D926EC">
            <w:pPr>
              <w:rPr>
                <w:lang w:val="en-US"/>
              </w:rPr>
            </w:pPr>
          </w:p>
        </w:tc>
        <w:tc>
          <w:tcPr>
            <w:tcW w:w="4064" w:type="dxa"/>
            <w:tcBorders>
              <w:left w:val="single" w:sz="36" w:space="0" w:color="auto"/>
              <w:right w:val="single" w:sz="4" w:space="0" w:color="auto"/>
            </w:tcBorders>
          </w:tcPr>
          <w:p w14:paraId="77A11CFB" w14:textId="63ABC72A" w:rsidR="003514B1" w:rsidRPr="00624C44" w:rsidRDefault="003514B1" w:rsidP="00325342">
            <w:pPr>
              <w:rPr>
                <w:lang w:val="en-US"/>
              </w:rPr>
            </w:pPr>
          </w:p>
        </w:tc>
        <w:tc>
          <w:tcPr>
            <w:tcW w:w="782" w:type="dxa"/>
            <w:tcBorders>
              <w:left w:val="single" w:sz="4" w:space="0" w:color="auto"/>
            </w:tcBorders>
          </w:tcPr>
          <w:p w14:paraId="7AE1B59A" w14:textId="2A824C09" w:rsidR="003514B1" w:rsidRPr="00624C44" w:rsidRDefault="003514B1" w:rsidP="00325342">
            <w:pPr>
              <w:rPr>
                <w:lang w:val="en-US"/>
              </w:rPr>
            </w:pPr>
          </w:p>
        </w:tc>
        <w:tc>
          <w:tcPr>
            <w:tcW w:w="1256" w:type="dxa"/>
            <w:tcBorders>
              <w:left w:val="single" w:sz="4" w:space="0" w:color="auto"/>
            </w:tcBorders>
            <w:vAlign w:val="center"/>
          </w:tcPr>
          <w:p w14:paraId="2635DCA7" w14:textId="2C6B46A7" w:rsidR="003514B1" w:rsidRPr="00624C44" w:rsidRDefault="003514B1" w:rsidP="00325342">
            <w:pPr>
              <w:rPr>
                <w:lang w:val="en-US"/>
              </w:rPr>
            </w:pPr>
          </w:p>
        </w:tc>
      </w:tr>
      <w:tr w:rsidR="009E015D" w:rsidRPr="00624C44" w14:paraId="0A048F4C" w14:textId="37DADADC" w:rsidTr="00AD3DA7">
        <w:trPr>
          <w:trHeight w:val="320"/>
        </w:trPr>
        <w:tc>
          <w:tcPr>
            <w:tcW w:w="2970" w:type="dxa"/>
            <w:gridSpan w:val="3"/>
            <w:tcBorders>
              <w:right w:val="single" w:sz="36" w:space="0" w:color="auto"/>
            </w:tcBorders>
            <w:shd w:val="clear" w:color="auto" w:fill="DBE5F1" w:themeFill="accent1" w:themeFillTint="33"/>
            <w:vAlign w:val="center"/>
          </w:tcPr>
          <w:p w14:paraId="0C452E5B" w14:textId="77777777" w:rsidR="009E015D" w:rsidRPr="00624C44" w:rsidRDefault="009E015D" w:rsidP="00D926EC">
            <w:pPr>
              <w:rPr>
                <w:lang w:val="en-US"/>
              </w:rPr>
            </w:pPr>
            <w:r w:rsidRPr="00624C44">
              <w:rPr>
                <w:lang w:val="en-US"/>
              </w:rPr>
              <w:t xml:space="preserve">TONALITY RECEIVEs on ports </w:t>
            </w:r>
          </w:p>
          <w:p w14:paraId="551001AB" w14:textId="77777777" w:rsidR="009E015D" w:rsidRPr="00624C44" w:rsidRDefault="009E015D" w:rsidP="00D926EC">
            <w:pPr>
              <w:rPr>
                <w:lang w:val="en-US"/>
              </w:rPr>
            </w:pPr>
            <w:r w:rsidRPr="00624C44">
              <w:rPr>
                <w:lang w:val="en-US"/>
              </w:rPr>
              <w:t>7056(R) / 7060(C) / 7090(B)</w:t>
            </w:r>
          </w:p>
        </w:tc>
        <w:tc>
          <w:tcPr>
            <w:tcW w:w="6102" w:type="dxa"/>
            <w:gridSpan w:val="3"/>
            <w:tcBorders>
              <w:left w:val="single" w:sz="36" w:space="0" w:color="auto"/>
            </w:tcBorders>
            <w:shd w:val="clear" w:color="auto" w:fill="DBE5F1" w:themeFill="accent1" w:themeFillTint="33"/>
            <w:vAlign w:val="center"/>
          </w:tcPr>
          <w:p w14:paraId="06BCB333" w14:textId="3BDED5E5" w:rsidR="009E015D" w:rsidRPr="00624C44" w:rsidRDefault="009E015D" w:rsidP="006E03F2">
            <w:pPr>
              <w:rPr>
                <w:lang w:val="en-US"/>
              </w:rPr>
            </w:pPr>
            <w:r w:rsidRPr="00624C44">
              <w:rPr>
                <w:lang w:val="en-US"/>
              </w:rPr>
              <w:t>TONALITY RECEIVEs from CM on port 6560</w:t>
            </w:r>
          </w:p>
        </w:tc>
      </w:tr>
      <w:tr w:rsidR="00A63366" w:rsidRPr="00624C44" w14:paraId="1C5B411A" w14:textId="77777777" w:rsidTr="00AD3DA7">
        <w:trPr>
          <w:trHeight w:val="320"/>
        </w:trPr>
        <w:tc>
          <w:tcPr>
            <w:tcW w:w="2031" w:type="dxa"/>
          </w:tcPr>
          <w:p w14:paraId="6BFA14DF" w14:textId="77777777" w:rsidR="00A63366" w:rsidRPr="00624C44" w:rsidRDefault="00A63366" w:rsidP="00D926EC">
            <w:pPr>
              <w:rPr>
                <w:lang w:val="en-US"/>
              </w:rPr>
            </w:pPr>
            <w:r w:rsidRPr="00624C44">
              <w:rPr>
                <w:lang w:val="en-US"/>
              </w:rPr>
              <w:t>/start</w:t>
            </w:r>
          </w:p>
        </w:tc>
        <w:tc>
          <w:tcPr>
            <w:tcW w:w="313" w:type="dxa"/>
          </w:tcPr>
          <w:p w14:paraId="73FFAD0A"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329E468E" w14:textId="77777777" w:rsidR="00A63366" w:rsidRPr="00624C44" w:rsidRDefault="00A63366" w:rsidP="00D926EC">
            <w:pPr>
              <w:rPr>
                <w:lang w:val="en-US"/>
              </w:rPr>
            </w:pPr>
            <w:proofErr w:type="gramStart"/>
            <w:r w:rsidRPr="00624C44">
              <w:rPr>
                <w:lang w:val="en-US"/>
              </w:rPr>
              <w:t>R,C</w:t>
            </w:r>
            <w:proofErr w:type="gramEnd"/>
            <w:r w:rsidRPr="00624C44">
              <w:rPr>
                <w:lang w:val="en-US"/>
              </w:rPr>
              <w:t>,B</w:t>
            </w:r>
          </w:p>
        </w:tc>
        <w:tc>
          <w:tcPr>
            <w:tcW w:w="4064" w:type="dxa"/>
            <w:vMerge w:val="restart"/>
            <w:tcBorders>
              <w:left w:val="single" w:sz="36" w:space="0" w:color="auto"/>
              <w:right w:val="single" w:sz="4" w:space="0" w:color="auto"/>
            </w:tcBorders>
          </w:tcPr>
          <w:p w14:paraId="3C564D7B" w14:textId="77777777" w:rsidR="00A63366" w:rsidRPr="00624C44" w:rsidRDefault="00A63366" w:rsidP="00D926EC">
            <w:pPr>
              <w:rPr>
                <w:lang w:val="en-US"/>
              </w:rPr>
            </w:pPr>
            <w:r w:rsidRPr="00624C44">
              <w:rPr>
                <w:lang w:val="en-US"/>
              </w:rPr>
              <w:t>/set/play</w:t>
            </w:r>
          </w:p>
          <w:p w14:paraId="7D057B0B" w14:textId="1573059C" w:rsidR="00A63366" w:rsidRPr="00624C44" w:rsidRDefault="00A63366" w:rsidP="00230ADA">
            <w:pPr>
              <w:rPr>
                <w:lang w:val="en-US"/>
              </w:rPr>
            </w:pPr>
          </w:p>
        </w:tc>
        <w:tc>
          <w:tcPr>
            <w:tcW w:w="782" w:type="dxa"/>
            <w:vMerge w:val="restart"/>
            <w:tcBorders>
              <w:left w:val="single" w:sz="4" w:space="0" w:color="auto"/>
            </w:tcBorders>
            <w:vAlign w:val="center"/>
          </w:tcPr>
          <w:p w14:paraId="083B970F" w14:textId="77777777" w:rsidR="00A63366" w:rsidRPr="00624C44" w:rsidRDefault="00A63366" w:rsidP="00D926EC">
            <w:pPr>
              <w:rPr>
                <w:lang w:val="en-US"/>
              </w:rPr>
            </w:pPr>
            <w:proofErr w:type="gramStart"/>
            <w:r w:rsidRPr="00624C44">
              <w:rPr>
                <w:lang w:val="en-US"/>
              </w:rPr>
              <w:t>,</w:t>
            </w:r>
            <w:proofErr w:type="spellStart"/>
            <w:r w:rsidRPr="00624C44">
              <w:rPr>
                <w:lang w:val="en-US"/>
              </w:rPr>
              <w:t>i</w:t>
            </w:r>
            <w:proofErr w:type="spellEnd"/>
            <w:proofErr w:type="gramEnd"/>
          </w:p>
          <w:p w14:paraId="564E3D72" w14:textId="51227D96" w:rsidR="00A63366" w:rsidRPr="00624C44" w:rsidRDefault="00A63366" w:rsidP="00230ADA">
            <w:pPr>
              <w:rPr>
                <w:lang w:val="en-US"/>
              </w:rPr>
            </w:pPr>
          </w:p>
        </w:tc>
        <w:tc>
          <w:tcPr>
            <w:tcW w:w="1256" w:type="dxa"/>
            <w:vMerge w:val="restart"/>
            <w:tcBorders>
              <w:left w:val="single" w:sz="4" w:space="0" w:color="auto"/>
            </w:tcBorders>
            <w:vAlign w:val="center"/>
          </w:tcPr>
          <w:p w14:paraId="43B7C87F" w14:textId="77777777" w:rsidR="00A63366" w:rsidRPr="00624C44" w:rsidRDefault="00A63366" w:rsidP="00AA7721">
            <w:pPr>
              <w:rPr>
                <w:lang w:val="en-US"/>
              </w:rPr>
            </w:pPr>
            <w:r w:rsidRPr="00624C44">
              <w:rPr>
                <w:lang w:val="en-US"/>
              </w:rPr>
              <w:t>1</w:t>
            </w:r>
          </w:p>
          <w:p w14:paraId="1AE08F63" w14:textId="3338BC6F" w:rsidR="00A63366" w:rsidRPr="00624C44" w:rsidRDefault="00A63366" w:rsidP="00AA7721">
            <w:pPr>
              <w:rPr>
                <w:lang w:val="en-US"/>
              </w:rPr>
            </w:pPr>
          </w:p>
        </w:tc>
      </w:tr>
      <w:tr w:rsidR="00A63366" w:rsidRPr="00624C44" w14:paraId="0E5C2A16" w14:textId="77777777" w:rsidTr="00AD3DA7">
        <w:trPr>
          <w:trHeight w:val="320"/>
        </w:trPr>
        <w:tc>
          <w:tcPr>
            <w:tcW w:w="2031" w:type="dxa"/>
          </w:tcPr>
          <w:p w14:paraId="73DD52D7" w14:textId="77777777" w:rsidR="00A63366" w:rsidRPr="00624C44" w:rsidRDefault="00A63366" w:rsidP="00D926EC">
            <w:pPr>
              <w:rPr>
                <w:lang w:val="en-US"/>
              </w:rPr>
            </w:pPr>
            <w:r w:rsidRPr="00624C44">
              <w:rPr>
                <w:lang w:val="en-US"/>
              </w:rPr>
              <w:t>/stop</w:t>
            </w:r>
          </w:p>
        </w:tc>
        <w:tc>
          <w:tcPr>
            <w:tcW w:w="313" w:type="dxa"/>
          </w:tcPr>
          <w:p w14:paraId="0CBFFE7D"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3C92C8F8" w14:textId="77777777" w:rsidR="00A63366" w:rsidRPr="00624C44" w:rsidRDefault="00A63366" w:rsidP="00D926EC">
            <w:pPr>
              <w:rPr>
                <w:lang w:val="en-US"/>
              </w:rPr>
            </w:pPr>
            <w:proofErr w:type="gramStart"/>
            <w:r w:rsidRPr="00624C44">
              <w:rPr>
                <w:lang w:val="en-US"/>
              </w:rPr>
              <w:t>R,C</w:t>
            </w:r>
            <w:proofErr w:type="gramEnd"/>
            <w:r w:rsidRPr="00624C44">
              <w:rPr>
                <w:lang w:val="en-US"/>
              </w:rPr>
              <w:t>,B</w:t>
            </w:r>
          </w:p>
        </w:tc>
        <w:tc>
          <w:tcPr>
            <w:tcW w:w="4064" w:type="dxa"/>
            <w:vMerge/>
            <w:tcBorders>
              <w:left w:val="single" w:sz="36" w:space="0" w:color="auto"/>
              <w:right w:val="single" w:sz="4" w:space="0" w:color="auto"/>
            </w:tcBorders>
          </w:tcPr>
          <w:p w14:paraId="6634977A" w14:textId="30A4C640" w:rsidR="00A63366" w:rsidRPr="00624C44" w:rsidRDefault="00A63366" w:rsidP="00D926EC">
            <w:pPr>
              <w:rPr>
                <w:lang w:val="en-US"/>
              </w:rPr>
            </w:pPr>
          </w:p>
        </w:tc>
        <w:tc>
          <w:tcPr>
            <w:tcW w:w="782" w:type="dxa"/>
            <w:vMerge/>
            <w:tcBorders>
              <w:left w:val="single" w:sz="4" w:space="0" w:color="auto"/>
            </w:tcBorders>
            <w:vAlign w:val="center"/>
          </w:tcPr>
          <w:p w14:paraId="0AA404CE" w14:textId="3B50077A" w:rsidR="00A63366" w:rsidRPr="00624C44" w:rsidRDefault="00A63366" w:rsidP="00D926EC">
            <w:pPr>
              <w:rPr>
                <w:lang w:val="en-US"/>
              </w:rPr>
            </w:pPr>
          </w:p>
        </w:tc>
        <w:tc>
          <w:tcPr>
            <w:tcW w:w="1256" w:type="dxa"/>
            <w:vMerge/>
            <w:tcBorders>
              <w:left w:val="single" w:sz="4" w:space="0" w:color="auto"/>
            </w:tcBorders>
            <w:vAlign w:val="center"/>
          </w:tcPr>
          <w:p w14:paraId="5A4A3601" w14:textId="24469B12" w:rsidR="00A63366" w:rsidRPr="00624C44" w:rsidRDefault="00A63366" w:rsidP="00AA7721">
            <w:pPr>
              <w:rPr>
                <w:lang w:val="en-US"/>
              </w:rPr>
            </w:pPr>
          </w:p>
        </w:tc>
      </w:tr>
      <w:tr w:rsidR="00A63366" w:rsidRPr="00624C44" w14:paraId="555231D5" w14:textId="77777777" w:rsidTr="00AD3DA7">
        <w:trPr>
          <w:trHeight w:val="320"/>
        </w:trPr>
        <w:tc>
          <w:tcPr>
            <w:tcW w:w="2031" w:type="dxa"/>
          </w:tcPr>
          <w:p w14:paraId="00C74BD0" w14:textId="77777777" w:rsidR="00A63366" w:rsidRPr="00624C44" w:rsidRDefault="00A63366" w:rsidP="00D926EC">
            <w:pPr>
              <w:rPr>
                <w:lang w:val="en-US"/>
              </w:rPr>
            </w:pPr>
            <w:r w:rsidRPr="00624C44">
              <w:rPr>
                <w:lang w:val="en-US"/>
              </w:rPr>
              <w:t>/volume</w:t>
            </w:r>
          </w:p>
        </w:tc>
        <w:tc>
          <w:tcPr>
            <w:tcW w:w="313" w:type="dxa"/>
          </w:tcPr>
          <w:p w14:paraId="78B4186A" w14:textId="77777777" w:rsidR="00A63366" w:rsidRPr="00624C44" w:rsidRDefault="00A63366" w:rsidP="00D926EC">
            <w:pPr>
              <w:rPr>
                <w:lang w:val="en-US"/>
              </w:rPr>
            </w:pPr>
            <w:proofErr w:type="gramStart"/>
            <w:r w:rsidRPr="00624C44">
              <w:rPr>
                <w:lang w:val="en-US"/>
              </w:rPr>
              <w:t>,f</w:t>
            </w:r>
            <w:proofErr w:type="gramEnd"/>
            <w:r w:rsidRPr="00624C44">
              <w:rPr>
                <w:lang w:val="en-US"/>
              </w:rPr>
              <w:t xml:space="preserve"> </w:t>
            </w:r>
          </w:p>
        </w:tc>
        <w:tc>
          <w:tcPr>
            <w:tcW w:w="626" w:type="dxa"/>
            <w:tcBorders>
              <w:left w:val="single" w:sz="4" w:space="0" w:color="auto"/>
              <w:right w:val="single" w:sz="36" w:space="0" w:color="auto"/>
            </w:tcBorders>
          </w:tcPr>
          <w:p w14:paraId="3019A102" w14:textId="77777777" w:rsidR="00A63366" w:rsidRPr="00624C44" w:rsidRDefault="00A63366" w:rsidP="00D926EC">
            <w:pPr>
              <w:rPr>
                <w:lang w:val="en-US"/>
              </w:rPr>
            </w:pPr>
            <w:proofErr w:type="gramStart"/>
            <w:r w:rsidRPr="00624C44">
              <w:rPr>
                <w:lang w:val="en-US"/>
              </w:rPr>
              <w:t>R,C</w:t>
            </w:r>
            <w:proofErr w:type="gramEnd"/>
            <w:r w:rsidRPr="00624C44">
              <w:rPr>
                <w:lang w:val="en-US"/>
              </w:rPr>
              <w:t>,B</w:t>
            </w:r>
          </w:p>
        </w:tc>
        <w:tc>
          <w:tcPr>
            <w:tcW w:w="4064" w:type="dxa"/>
            <w:tcBorders>
              <w:left w:val="single" w:sz="36" w:space="0" w:color="auto"/>
              <w:right w:val="single" w:sz="4" w:space="0" w:color="auto"/>
            </w:tcBorders>
          </w:tcPr>
          <w:p w14:paraId="62428A8A" w14:textId="77777777" w:rsidR="00A63366" w:rsidRPr="00624C44" w:rsidRDefault="00A63366" w:rsidP="00D926EC">
            <w:pPr>
              <w:rPr>
                <w:lang w:val="en-US"/>
              </w:rPr>
            </w:pPr>
            <w:r w:rsidRPr="00624C44">
              <w:rPr>
                <w:lang w:val="en-US"/>
              </w:rPr>
              <w:t>/set/volume</w:t>
            </w:r>
          </w:p>
        </w:tc>
        <w:tc>
          <w:tcPr>
            <w:tcW w:w="782" w:type="dxa"/>
            <w:tcBorders>
              <w:left w:val="single" w:sz="4" w:space="0" w:color="auto"/>
            </w:tcBorders>
            <w:vAlign w:val="center"/>
          </w:tcPr>
          <w:p w14:paraId="2DC9AE8B" w14:textId="77777777"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23C7F4A2" w14:textId="281071D1" w:rsidR="00A63366" w:rsidRPr="00624C44" w:rsidRDefault="00A63366" w:rsidP="00AA7721">
            <w:pPr>
              <w:rPr>
                <w:lang w:val="en-US"/>
              </w:rPr>
            </w:pPr>
            <w:r w:rsidRPr="00624C44">
              <w:rPr>
                <w:lang w:val="en-US"/>
              </w:rPr>
              <w:t>volume</w:t>
            </w:r>
          </w:p>
        </w:tc>
      </w:tr>
      <w:tr w:rsidR="00A63366" w:rsidRPr="00624C44" w14:paraId="008ECF91" w14:textId="77777777" w:rsidTr="00AD3DA7">
        <w:trPr>
          <w:trHeight w:val="320"/>
        </w:trPr>
        <w:tc>
          <w:tcPr>
            <w:tcW w:w="2031" w:type="dxa"/>
          </w:tcPr>
          <w:p w14:paraId="4D4E937E" w14:textId="77777777" w:rsidR="00A63366" w:rsidRPr="00624C44" w:rsidRDefault="00A63366" w:rsidP="00D926EC">
            <w:pPr>
              <w:rPr>
                <w:lang w:val="en-US"/>
              </w:rPr>
            </w:pPr>
            <w:r w:rsidRPr="00624C44">
              <w:rPr>
                <w:lang w:val="en-US"/>
              </w:rPr>
              <w:t>/sensitivity</w:t>
            </w:r>
          </w:p>
        </w:tc>
        <w:tc>
          <w:tcPr>
            <w:tcW w:w="313" w:type="dxa"/>
          </w:tcPr>
          <w:p w14:paraId="5A7D1DD1" w14:textId="77777777" w:rsidR="00A63366" w:rsidRPr="00624C44" w:rsidRDefault="00A63366" w:rsidP="00D926EC">
            <w:pPr>
              <w:rPr>
                <w:lang w:val="en-US"/>
              </w:rPr>
            </w:pPr>
            <w:proofErr w:type="gramStart"/>
            <w:r w:rsidRPr="00624C44">
              <w:rPr>
                <w:lang w:val="en-US"/>
              </w:rPr>
              <w:t>,f</w:t>
            </w:r>
            <w:proofErr w:type="gramEnd"/>
          </w:p>
        </w:tc>
        <w:tc>
          <w:tcPr>
            <w:tcW w:w="626" w:type="dxa"/>
            <w:tcBorders>
              <w:left w:val="single" w:sz="4" w:space="0" w:color="auto"/>
              <w:right w:val="single" w:sz="36" w:space="0" w:color="auto"/>
            </w:tcBorders>
          </w:tcPr>
          <w:p w14:paraId="0CEDBAFD" w14:textId="77777777" w:rsidR="00A63366" w:rsidRPr="00624C44" w:rsidRDefault="00A63366" w:rsidP="00D926EC">
            <w:pPr>
              <w:rPr>
                <w:lang w:val="en-US"/>
              </w:rPr>
            </w:pPr>
            <w:proofErr w:type="gramStart"/>
            <w:r w:rsidRPr="00624C44">
              <w:rPr>
                <w:lang w:val="en-US"/>
              </w:rPr>
              <w:t>R,C</w:t>
            </w:r>
            <w:proofErr w:type="gramEnd"/>
            <w:r w:rsidRPr="00624C44">
              <w:rPr>
                <w:lang w:val="en-US"/>
              </w:rPr>
              <w:t>,B</w:t>
            </w:r>
          </w:p>
        </w:tc>
        <w:tc>
          <w:tcPr>
            <w:tcW w:w="4064" w:type="dxa"/>
            <w:tcBorders>
              <w:left w:val="single" w:sz="36" w:space="0" w:color="auto"/>
              <w:right w:val="single" w:sz="4" w:space="0" w:color="auto"/>
            </w:tcBorders>
          </w:tcPr>
          <w:p w14:paraId="172B2A25" w14:textId="77777777" w:rsidR="00A63366" w:rsidRPr="00624C44" w:rsidRDefault="00A63366" w:rsidP="00D926EC">
            <w:pPr>
              <w:rPr>
                <w:lang w:val="en-US"/>
              </w:rPr>
            </w:pPr>
            <w:r w:rsidRPr="00624C44">
              <w:rPr>
                <w:lang w:val="en-US"/>
              </w:rPr>
              <w:t>/set/sensitivity</w:t>
            </w:r>
          </w:p>
        </w:tc>
        <w:tc>
          <w:tcPr>
            <w:tcW w:w="782" w:type="dxa"/>
            <w:tcBorders>
              <w:left w:val="single" w:sz="4" w:space="0" w:color="auto"/>
            </w:tcBorders>
            <w:vAlign w:val="center"/>
          </w:tcPr>
          <w:p w14:paraId="6DFC83B0" w14:textId="77777777"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183609CE" w14:textId="0C1BF847" w:rsidR="00A63366" w:rsidRPr="00624C44" w:rsidRDefault="00A63366" w:rsidP="00AA7721">
            <w:pPr>
              <w:rPr>
                <w:lang w:val="en-US"/>
              </w:rPr>
            </w:pPr>
            <w:r w:rsidRPr="00624C44">
              <w:rPr>
                <w:lang w:val="en-US"/>
              </w:rPr>
              <w:t>sensitivity</w:t>
            </w:r>
          </w:p>
        </w:tc>
      </w:tr>
      <w:tr w:rsidR="00A63366" w:rsidRPr="00624C44" w14:paraId="3BC477FB" w14:textId="77777777" w:rsidTr="00AD3DA7">
        <w:trPr>
          <w:trHeight w:val="320"/>
        </w:trPr>
        <w:tc>
          <w:tcPr>
            <w:tcW w:w="2031" w:type="dxa"/>
          </w:tcPr>
          <w:p w14:paraId="2C4A617F" w14:textId="77777777" w:rsidR="00A63366" w:rsidRPr="00624C44" w:rsidRDefault="00A63366" w:rsidP="00D926EC">
            <w:pPr>
              <w:rPr>
                <w:lang w:val="en-US"/>
              </w:rPr>
            </w:pPr>
            <w:r w:rsidRPr="00624C44">
              <w:rPr>
                <w:lang w:val="en-US"/>
              </w:rPr>
              <w:t>/key</w:t>
            </w:r>
          </w:p>
        </w:tc>
        <w:tc>
          <w:tcPr>
            <w:tcW w:w="313" w:type="dxa"/>
          </w:tcPr>
          <w:p w14:paraId="3C8B0474"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3C369C46" w14:textId="77777777" w:rsidR="00A63366" w:rsidRPr="00624C44" w:rsidRDefault="00A63366" w:rsidP="00D926EC">
            <w:pPr>
              <w:rPr>
                <w:lang w:val="en-US"/>
              </w:rPr>
            </w:pPr>
            <w:r w:rsidRPr="00624C44">
              <w:rPr>
                <w:lang w:val="en-US"/>
              </w:rPr>
              <w:t>R</w:t>
            </w:r>
          </w:p>
        </w:tc>
        <w:tc>
          <w:tcPr>
            <w:tcW w:w="4064" w:type="dxa"/>
            <w:tcBorders>
              <w:left w:val="single" w:sz="36" w:space="0" w:color="auto"/>
              <w:right w:val="single" w:sz="4" w:space="0" w:color="auto"/>
            </w:tcBorders>
          </w:tcPr>
          <w:p w14:paraId="161603DF" w14:textId="77777777" w:rsidR="00A63366" w:rsidRPr="00624C44" w:rsidRDefault="00A63366" w:rsidP="00D926EC">
            <w:pPr>
              <w:rPr>
                <w:lang w:val="en-US"/>
              </w:rPr>
            </w:pPr>
            <w:r w:rsidRPr="00624C44">
              <w:rPr>
                <w:lang w:val="en-US"/>
              </w:rPr>
              <w:t>/set/key</w:t>
            </w:r>
          </w:p>
        </w:tc>
        <w:tc>
          <w:tcPr>
            <w:tcW w:w="782" w:type="dxa"/>
            <w:tcBorders>
              <w:left w:val="single" w:sz="4" w:space="0" w:color="auto"/>
            </w:tcBorders>
            <w:vAlign w:val="center"/>
          </w:tcPr>
          <w:p w14:paraId="659F3EB4" w14:textId="7711BD1A" w:rsidR="00A63366" w:rsidRPr="00624C44" w:rsidRDefault="00A63366" w:rsidP="00D926EC">
            <w:pPr>
              <w:rPr>
                <w:lang w:val="en-US"/>
              </w:rPr>
            </w:pPr>
            <w:proofErr w:type="gramStart"/>
            <w:r w:rsidRPr="00624C44">
              <w:rPr>
                <w:lang w:val="en-US"/>
              </w:rPr>
              <w:t>,s</w:t>
            </w:r>
            <w:proofErr w:type="gramEnd"/>
          </w:p>
        </w:tc>
        <w:tc>
          <w:tcPr>
            <w:tcW w:w="1256" w:type="dxa"/>
            <w:tcBorders>
              <w:left w:val="single" w:sz="4" w:space="0" w:color="auto"/>
            </w:tcBorders>
            <w:vAlign w:val="center"/>
          </w:tcPr>
          <w:p w14:paraId="69D3F329" w14:textId="2216DF99" w:rsidR="00A63366" w:rsidRPr="00624C44" w:rsidRDefault="00A63366" w:rsidP="00D926EC">
            <w:pPr>
              <w:rPr>
                <w:lang w:val="en-US"/>
              </w:rPr>
            </w:pPr>
            <w:r w:rsidRPr="00624C44">
              <w:rPr>
                <w:lang w:val="en-US"/>
              </w:rPr>
              <w:t>Key name</w:t>
            </w:r>
          </w:p>
        </w:tc>
      </w:tr>
      <w:tr w:rsidR="00A63366" w:rsidRPr="00624C44" w14:paraId="0CF76A54" w14:textId="77777777" w:rsidTr="00AD3DA7">
        <w:trPr>
          <w:trHeight w:val="320"/>
        </w:trPr>
        <w:tc>
          <w:tcPr>
            <w:tcW w:w="2031" w:type="dxa"/>
          </w:tcPr>
          <w:p w14:paraId="7B3BBF35" w14:textId="77777777" w:rsidR="00A63366" w:rsidRPr="00624C44" w:rsidRDefault="00A63366" w:rsidP="00D926EC">
            <w:pPr>
              <w:rPr>
                <w:lang w:val="en-US"/>
              </w:rPr>
            </w:pPr>
            <w:r w:rsidRPr="00624C44">
              <w:rPr>
                <w:lang w:val="en-US"/>
              </w:rPr>
              <w:t>/instrument_1</w:t>
            </w:r>
          </w:p>
        </w:tc>
        <w:tc>
          <w:tcPr>
            <w:tcW w:w="313" w:type="dxa"/>
          </w:tcPr>
          <w:p w14:paraId="3E234B17"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6B048E7D" w14:textId="77777777" w:rsidR="00A63366" w:rsidRPr="00624C44" w:rsidRDefault="00A63366" w:rsidP="00D926EC">
            <w:pPr>
              <w:rPr>
                <w:lang w:val="en-US"/>
              </w:rPr>
            </w:pPr>
            <w:r w:rsidRPr="00624C44">
              <w:rPr>
                <w:lang w:val="en-US"/>
              </w:rPr>
              <w:t>R</w:t>
            </w:r>
          </w:p>
        </w:tc>
        <w:tc>
          <w:tcPr>
            <w:tcW w:w="4064" w:type="dxa"/>
            <w:vMerge w:val="restart"/>
            <w:tcBorders>
              <w:left w:val="single" w:sz="36" w:space="0" w:color="auto"/>
              <w:right w:val="single" w:sz="4" w:space="0" w:color="auto"/>
            </w:tcBorders>
          </w:tcPr>
          <w:p w14:paraId="28DB4926" w14:textId="3BF6B095" w:rsidR="00A63366" w:rsidRPr="00624C44" w:rsidRDefault="00A63366" w:rsidP="00230ADA">
            <w:pPr>
              <w:rPr>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w:t>
            </w:r>
          </w:p>
        </w:tc>
        <w:tc>
          <w:tcPr>
            <w:tcW w:w="782" w:type="dxa"/>
            <w:vMerge w:val="restart"/>
            <w:tcBorders>
              <w:left w:val="single" w:sz="4" w:space="0" w:color="auto"/>
            </w:tcBorders>
            <w:vAlign w:val="center"/>
          </w:tcPr>
          <w:p w14:paraId="7F91F478" w14:textId="755E3118" w:rsidR="00A63366" w:rsidRPr="00624C44" w:rsidRDefault="00A63366"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256" w:type="dxa"/>
            <w:vMerge w:val="restart"/>
            <w:tcBorders>
              <w:left w:val="single" w:sz="4" w:space="0" w:color="auto"/>
            </w:tcBorders>
            <w:vAlign w:val="center"/>
          </w:tcPr>
          <w:p w14:paraId="7171B91D" w14:textId="5603AF50" w:rsidR="00A63366" w:rsidRPr="00624C44" w:rsidRDefault="00A63366" w:rsidP="00230ADA">
            <w:pPr>
              <w:rPr>
                <w:lang w:val="en-US"/>
              </w:rPr>
            </w:pPr>
            <w:r w:rsidRPr="00624C44">
              <w:rPr>
                <w:lang w:val="en-US"/>
              </w:rPr>
              <w:t>Instrument’s index</w:t>
            </w:r>
          </w:p>
        </w:tc>
      </w:tr>
      <w:tr w:rsidR="00A63366" w:rsidRPr="00624C44" w14:paraId="042705EC" w14:textId="77777777" w:rsidTr="00AD3DA7">
        <w:trPr>
          <w:trHeight w:val="314"/>
        </w:trPr>
        <w:tc>
          <w:tcPr>
            <w:tcW w:w="2031" w:type="dxa"/>
          </w:tcPr>
          <w:p w14:paraId="0AB6C973" w14:textId="77777777" w:rsidR="00A63366" w:rsidRPr="00624C44" w:rsidRDefault="00A63366" w:rsidP="00D926EC">
            <w:pPr>
              <w:rPr>
                <w:lang w:val="en-US"/>
              </w:rPr>
            </w:pPr>
            <w:r w:rsidRPr="00624C44">
              <w:rPr>
                <w:lang w:val="en-US"/>
              </w:rPr>
              <w:t>/instrument_2</w:t>
            </w:r>
          </w:p>
        </w:tc>
        <w:tc>
          <w:tcPr>
            <w:tcW w:w="313" w:type="dxa"/>
          </w:tcPr>
          <w:p w14:paraId="215AFC57"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3A8F4956" w14:textId="77777777" w:rsidR="00A63366" w:rsidRPr="00624C44" w:rsidRDefault="00A63366" w:rsidP="00D926EC">
            <w:pPr>
              <w:rPr>
                <w:lang w:val="en-US"/>
              </w:rPr>
            </w:pPr>
            <w:r w:rsidRPr="00624C44">
              <w:rPr>
                <w:lang w:val="en-US"/>
              </w:rPr>
              <w:t>R</w:t>
            </w:r>
          </w:p>
        </w:tc>
        <w:tc>
          <w:tcPr>
            <w:tcW w:w="4064" w:type="dxa"/>
            <w:vMerge/>
            <w:tcBorders>
              <w:left w:val="single" w:sz="36" w:space="0" w:color="auto"/>
              <w:right w:val="single" w:sz="4" w:space="0" w:color="auto"/>
            </w:tcBorders>
          </w:tcPr>
          <w:p w14:paraId="25FD2FE0" w14:textId="276A3A97" w:rsidR="00A63366" w:rsidRPr="00624C44" w:rsidRDefault="00A63366" w:rsidP="00230ADA">
            <w:pPr>
              <w:rPr>
                <w:lang w:val="en-US"/>
              </w:rPr>
            </w:pPr>
          </w:p>
        </w:tc>
        <w:tc>
          <w:tcPr>
            <w:tcW w:w="782" w:type="dxa"/>
            <w:vMerge/>
            <w:tcBorders>
              <w:left w:val="single" w:sz="4" w:space="0" w:color="auto"/>
            </w:tcBorders>
            <w:vAlign w:val="center"/>
          </w:tcPr>
          <w:p w14:paraId="7D2270B9" w14:textId="665D53F9" w:rsidR="00A63366" w:rsidRPr="00624C44" w:rsidRDefault="00A63366" w:rsidP="00D926EC">
            <w:pPr>
              <w:rPr>
                <w:lang w:val="en-US"/>
              </w:rPr>
            </w:pPr>
          </w:p>
        </w:tc>
        <w:tc>
          <w:tcPr>
            <w:tcW w:w="1256" w:type="dxa"/>
            <w:vMerge/>
            <w:tcBorders>
              <w:left w:val="single" w:sz="4" w:space="0" w:color="auto"/>
            </w:tcBorders>
            <w:vAlign w:val="center"/>
          </w:tcPr>
          <w:p w14:paraId="0E7C2A73" w14:textId="5B83B255" w:rsidR="00A63366" w:rsidRPr="00624C44" w:rsidRDefault="00A63366" w:rsidP="00D926EC">
            <w:pPr>
              <w:rPr>
                <w:lang w:val="en-US"/>
              </w:rPr>
            </w:pPr>
          </w:p>
        </w:tc>
      </w:tr>
      <w:tr w:rsidR="00A63366" w:rsidRPr="00624C44" w14:paraId="13638C09" w14:textId="77777777" w:rsidTr="00AD3DA7">
        <w:trPr>
          <w:trHeight w:val="294"/>
        </w:trPr>
        <w:tc>
          <w:tcPr>
            <w:tcW w:w="2031" w:type="dxa"/>
          </w:tcPr>
          <w:p w14:paraId="681ADFF6" w14:textId="77777777" w:rsidR="00A63366" w:rsidRPr="00624C44" w:rsidRDefault="00A63366" w:rsidP="00D926EC">
            <w:pPr>
              <w:rPr>
                <w:lang w:val="en-US"/>
              </w:rPr>
            </w:pPr>
            <w:r w:rsidRPr="00624C44">
              <w:rPr>
                <w:lang w:val="en-US"/>
              </w:rPr>
              <w:t>/</w:t>
            </w:r>
            <w:proofErr w:type="spellStart"/>
            <w:r w:rsidRPr="00624C44">
              <w:rPr>
                <w:lang w:val="en-US"/>
              </w:rPr>
              <w:t>instrument_r</w:t>
            </w:r>
            <w:proofErr w:type="spellEnd"/>
          </w:p>
        </w:tc>
        <w:tc>
          <w:tcPr>
            <w:tcW w:w="313" w:type="dxa"/>
          </w:tcPr>
          <w:p w14:paraId="6A0EC72B"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53FB9E8D" w14:textId="77777777" w:rsidR="00A63366" w:rsidRPr="00624C44" w:rsidRDefault="00A63366" w:rsidP="00D926EC">
            <w:pPr>
              <w:rPr>
                <w:lang w:val="en-US"/>
              </w:rPr>
            </w:pPr>
            <w:proofErr w:type="gramStart"/>
            <w:r w:rsidRPr="00624C44">
              <w:rPr>
                <w:lang w:val="en-US"/>
              </w:rPr>
              <w:t>C,B</w:t>
            </w:r>
            <w:proofErr w:type="gramEnd"/>
          </w:p>
        </w:tc>
        <w:tc>
          <w:tcPr>
            <w:tcW w:w="4064" w:type="dxa"/>
            <w:tcBorders>
              <w:left w:val="single" w:sz="36" w:space="0" w:color="auto"/>
              <w:right w:val="single" w:sz="4" w:space="0" w:color="auto"/>
            </w:tcBorders>
          </w:tcPr>
          <w:p w14:paraId="76FE7092" w14:textId="77777777" w:rsidR="00A63366" w:rsidRPr="00624C44" w:rsidRDefault="00A63366" w:rsidP="00D926EC">
            <w:pPr>
              <w:rPr>
                <w:lang w:val="en-US"/>
              </w:rPr>
            </w:pPr>
          </w:p>
        </w:tc>
        <w:tc>
          <w:tcPr>
            <w:tcW w:w="782" w:type="dxa"/>
            <w:tcBorders>
              <w:left w:val="single" w:sz="4" w:space="0" w:color="auto"/>
            </w:tcBorders>
            <w:vAlign w:val="center"/>
          </w:tcPr>
          <w:p w14:paraId="1A3179B7" w14:textId="77777777" w:rsidR="00A63366" w:rsidRPr="00624C44" w:rsidRDefault="00A63366" w:rsidP="00D926EC">
            <w:pPr>
              <w:rPr>
                <w:lang w:val="en-US"/>
              </w:rPr>
            </w:pPr>
          </w:p>
        </w:tc>
        <w:tc>
          <w:tcPr>
            <w:tcW w:w="1256" w:type="dxa"/>
            <w:tcBorders>
              <w:left w:val="single" w:sz="4" w:space="0" w:color="auto"/>
            </w:tcBorders>
            <w:vAlign w:val="center"/>
          </w:tcPr>
          <w:p w14:paraId="1F7F83D8" w14:textId="77777777" w:rsidR="00A63366" w:rsidRPr="00624C44" w:rsidRDefault="00A63366" w:rsidP="00D926EC">
            <w:pPr>
              <w:rPr>
                <w:lang w:val="en-US"/>
              </w:rPr>
            </w:pPr>
          </w:p>
        </w:tc>
      </w:tr>
      <w:tr w:rsidR="00A63366" w:rsidRPr="00624C44" w14:paraId="1649E99B" w14:textId="77777777" w:rsidTr="00AD3DA7">
        <w:trPr>
          <w:trHeight w:val="294"/>
        </w:trPr>
        <w:tc>
          <w:tcPr>
            <w:tcW w:w="2031" w:type="dxa"/>
          </w:tcPr>
          <w:p w14:paraId="6CFFFAA7" w14:textId="77777777" w:rsidR="00A63366" w:rsidRPr="00624C44" w:rsidRDefault="00A63366" w:rsidP="00D926EC">
            <w:pPr>
              <w:rPr>
                <w:lang w:val="en-US"/>
              </w:rPr>
            </w:pPr>
            <w:r w:rsidRPr="00624C44">
              <w:rPr>
                <w:lang w:val="en-US"/>
              </w:rPr>
              <w:t>/</w:t>
            </w:r>
            <w:proofErr w:type="spellStart"/>
            <w:r w:rsidRPr="00624C44">
              <w:rPr>
                <w:lang w:val="en-US"/>
              </w:rPr>
              <w:t>instrument_l</w:t>
            </w:r>
            <w:proofErr w:type="spellEnd"/>
          </w:p>
        </w:tc>
        <w:tc>
          <w:tcPr>
            <w:tcW w:w="313" w:type="dxa"/>
          </w:tcPr>
          <w:p w14:paraId="333FBA27" w14:textId="7777777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2ED529C9" w14:textId="77777777" w:rsidR="00A63366" w:rsidRPr="00624C44" w:rsidRDefault="00A63366" w:rsidP="00D926EC">
            <w:pPr>
              <w:rPr>
                <w:lang w:val="en-US"/>
              </w:rPr>
            </w:pPr>
            <w:proofErr w:type="gramStart"/>
            <w:r w:rsidRPr="00624C44">
              <w:rPr>
                <w:lang w:val="en-US"/>
              </w:rPr>
              <w:t>C,B</w:t>
            </w:r>
            <w:proofErr w:type="gramEnd"/>
          </w:p>
        </w:tc>
        <w:tc>
          <w:tcPr>
            <w:tcW w:w="4064" w:type="dxa"/>
            <w:tcBorders>
              <w:left w:val="single" w:sz="36" w:space="0" w:color="auto"/>
              <w:right w:val="single" w:sz="4" w:space="0" w:color="auto"/>
            </w:tcBorders>
          </w:tcPr>
          <w:p w14:paraId="42B0BFAA" w14:textId="77777777" w:rsidR="00A63366" w:rsidRPr="00624C44" w:rsidRDefault="00A63366" w:rsidP="00D926EC">
            <w:pPr>
              <w:rPr>
                <w:lang w:val="en-US"/>
              </w:rPr>
            </w:pPr>
          </w:p>
        </w:tc>
        <w:tc>
          <w:tcPr>
            <w:tcW w:w="782" w:type="dxa"/>
            <w:tcBorders>
              <w:left w:val="single" w:sz="4" w:space="0" w:color="auto"/>
            </w:tcBorders>
            <w:vAlign w:val="center"/>
          </w:tcPr>
          <w:p w14:paraId="11B5A6B7" w14:textId="77777777" w:rsidR="00A63366" w:rsidRPr="00624C44" w:rsidRDefault="00A63366" w:rsidP="00D926EC">
            <w:pPr>
              <w:rPr>
                <w:lang w:val="en-US"/>
              </w:rPr>
            </w:pPr>
          </w:p>
        </w:tc>
        <w:tc>
          <w:tcPr>
            <w:tcW w:w="1256" w:type="dxa"/>
            <w:tcBorders>
              <w:left w:val="single" w:sz="4" w:space="0" w:color="auto"/>
            </w:tcBorders>
            <w:vAlign w:val="center"/>
          </w:tcPr>
          <w:p w14:paraId="2AD3F6EE" w14:textId="77777777" w:rsidR="00A63366" w:rsidRPr="00624C44" w:rsidRDefault="00A63366" w:rsidP="00D926EC">
            <w:pPr>
              <w:rPr>
                <w:lang w:val="en-US"/>
              </w:rPr>
            </w:pPr>
          </w:p>
        </w:tc>
      </w:tr>
      <w:tr w:rsidR="00A63366" w:rsidRPr="00624C44" w14:paraId="11260471" w14:textId="77777777" w:rsidTr="00AD3DA7">
        <w:trPr>
          <w:trHeight w:val="294"/>
        </w:trPr>
        <w:tc>
          <w:tcPr>
            <w:tcW w:w="2031" w:type="dxa"/>
          </w:tcPr>
          <w:p w14:paraId="2C93A1D9" w14:textId="77777777" w:rsidR="00A63366" w:rsidRPr="00624C44" w:rsidRDefault="00A63366" w:rsidP="00D926EC">
            <w:pPr>
              <w:rPr>
                <w:lang w:val="en-US"/>
              </w:rPr>
            </w:pPr>
            <w:r w:rsidRPr="00624C44">
              <w:rPr>
                <w:lang w:val="en-US"/>
              </w:rPr>
              <w:t>/</w:t>
            </w:r>
            <w:proofErr w:type="spellStart"/>
            <w:r w:rsidRPr="00624C44">
              <w:rPr>
                <w:lang w:val="en-US"/>
              </w:rPr>
              <w:t>soundbank</w:t>
            </w:r>
            <w:proofErr w:type="spellEnd"/>
          </w:p>
        </w:tc>
        <w:tc>
          <w:tcPr>
            <w:tcW w:w="313" w:type="dxa"/>
          </w:tcPr>
          <w:p w14:paraId="36B4C0B3"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4F5155B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E521A47" w14:textId="77777777" w:rsidR="00A63366" w:rsidRPr="00624C44" w:rsidRDefault="00A63366" w:rsidP="00D926EC">
            <w:pPr>
              <w:rPr>
                <w:lang w:val="en-US"/>
              </w:rPr>
            </w:pPr>
          </w:p>
        </w:tc>
        <w:tc>
          <w:tcPr>
            <w:tcW w:w="782" w:type="dxa"/>
            <w:tcBorders>
              <w:left w:val="single" w:sz="4" w:space="0" w:color="auto"/>
            </w:tcBorders>
            <w:vAlign w:val="center"/>
          </w:tcPr>
          <w:p w14:paraId="2EC71CF7" w14:textId="77777777" w:rsidR="00A63366" w:rsidRPr="00624C44" w:rsidRDefault="00A63366" w:rsidP="00D926EC">
            <w:pPr>
              <w:rPr>
                <w:lang w:val="en-US"/>
              </w:rPr>
            </w:pPr>
          </w:p>
        </w:tc>
        <w:tc>
          <w:tcPr>
            <w:tcW w:w="1256" w:type="dxa"/>
            <w:tcBorders>
              <w:left w:val="single" w:sz="4" w:space="0" w:color="auto"/>
            </w:tcBorders>
            <w:vAlign w:val="center"/>
          </w:tcPr>
          <w:p w14:paraId="5EBC30CB" w14:textId="77777777" w:rsidR="00A63366" w:rsidRPr="00624C44" w:rsidRDefault="00A63366" w:rsidP="00D926EC">
            <w:pPr>
              <w:rPr>
                <w:lang w:val="en-US"/>
              </w:rPr>
            </w:pPr>
          </w:p>
        </w:tc>
      </w:tr>
      <w:tr w:rsidR="00A63366" w:rsidRPr="00624C44" w14:paraId="045E75A4" w14:textId="77777777" w:rsidTr="00AD3DA7">
        <w:trPr>
          <w:trHeight w:val="294"/>
        </w:trPr>
        <w:tc>
          <w:tcPr>
            <w:tcW w:w="2031" w:type="dxa"/>
          </w:tcPr>
          <w:p w14:paraId="7A851A45" w14:textId="77777777" w:rsidR="00A63366" w:rsidRPr="00624C44" w:rsidRDefault="00A63366" w:rsidP="00D926EC">
            <w:pPr>
              <w:rPr>
                <w:lang w:val="en-US"/>
              </w:rPr>
            </w:pPr>
            <w:r w:rsidRPr="00624C44">
              <w:rPr>
                <w:lang w:val="en-US"/>
              </w:rPr>
              <w:t>/</w:t>
            </w:r>
            <w:proofErr w:type="spellStart"/>
            <w:r w:rsidRPr="00624C44">
              <w:rPr>
                <w:lang w:val="en-US"/>
              </w:rPr>
              <w:t>noHeight</w:t>
            </w:r>
            <w:proofErr w:type="spellEnd"/>
          </w:p>
        </w:tc>
        <w:tc>
          <w:tcPr>
            <w:tcW w:w="313" w:type="dxa"/>
          </w:tcPr>
          <w:p w14:paraId="5F4DC43F" w14:textId="77777777" w:rsidR="00A63366" w:rsidRPr="00624C44" w:rsidRDefault="00A63366" w:rsidP="00D926EC">
            <w:pPr>
              <w:rPr>
                <w:lang w:val="en-US"/>
              </w:rPr>
            </w:pPr>
            <w:r w:rsidRPr="00624C44">
              <w:rPr>
                <w:lang w:val="en-US"/>
              </w:rPr>
              <w:t>B</w:t>
            </w:r>
          </w:p>
        </w:tc>
        <w:tc>
          <w:tcPr>
            <w:tcW w:w="626" w:type="dxa"/>
            <w:tcBorders>
              <w:left w:val="single" w:sz="4" w:space="0" w:color="auto"/>
              <w:right w:val="single" w:sz="36" w:space="0" w:color="auto"/>
            </w:tcBorders>
          </w:tcPr>
          <w:p w14:paraId="456E9667" w14:textId="77777777" w:rsidR="00A63366" w:rsidRPr="00624C44" w:rsidRDefault="00A63366" w:rsidP="00D926EC">
            <w:pPr>
              <w:rPr>
                <w:lang w:val="en-US"/>
              </w:rPr>
            </w:pPr>
            <w:proofErr w:type="gramStart"/>
            <w:r w:rsidRPr="00624C44">
              <w:rPr>
                <w:lang w:val="en-US"/>
              </w:rPr>
              <w:t>R,C</w:t>
            </w:r>
            <w:proofErr w:type="gramEnd"/>
            <w:r w:rsidRPr="00624C44">
              <w:rPr>
                <w:lang w:val="en-US"/>
              </w:rPr>
              <w:t>,</w:t>
            </w:r>
          </w:p>
        </w:tc>
        <w:tc>
          <w:tcPr>
            <w:tcW w:w="4064" w:type="dxa"/>
            <w:tcBorders>
              <w:left w:val="single" w:sz="36" w:space="0" w:color="auto"/>
              <w:right w:val="single" w:sz="4" w:space="0" w:color="auto"/>
            </w:tcBorders>
          </w:tcPr>
          <w:p w14:paraId="3E8CCE60" w14:textId="27E22673" w:rsidR="00A63366" w:rsidRPr="00624C44" w:rsidRDefault="00A63366" w:rsidP="00713D5F">
            <w:pPr>
              <w:rPr>
                <w:lang w:val="en-US"/>
              </w:rPr>
            </w:pPr>
            <w:r w:rsidRPr="00624C44">
              <w:rPr>
                <w:lang w:val="en-US"/>
              </w:rPr>
              <w:t>/set/heights</w:t>
            </w:r>
          </w:p>
        </w:tc>
        <w:tc>
          <w:tcPr>
            <w:tcW w:w="782" w:type="dxa"/>
            <w:tcBorders>
              <w:left w:val="single" w:sz="4" w:space="0" w:color="auto"/>
            </w:tcBorders>
            <w:vAlign w:val="center"/>
          </w:tcPr>
          <w:p w14:paraId="3AD6145D" w14:textId="62E28E78" w:rsidR="00A63366" w:rsidRPr="00624C44" w:rsidRDefault="00A63366"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256" w:type="dxa"/>
            <w:tcBorders>
              <w:left w:val="single" w:sz="4" w:space="0" w:color="auto"/>
            </w:tcBorders>
            <w:vAlign w:val="center"/>
          </w:tcPr>
          <w:p w14:paraId="2DA9848F" w14:textId="657A925C" w:rsidR="00A63366" w:rsidRPr="00624C44" w:rsidRDefault="00A63366" w:rsidP="00D926EC">
            <w:pPr>
              <w:rPr>
                <w:lang w:val="en-US"/>
              </w:rPr>
            </w:pPr>
            <w:r w:rsidRPr="00624C44">
              <w:rPr>
                <w:lang w:val="en-US"/>
              </w:rPr>
              <w:t>1/0</w:t>
            </w:r>
          </w:p>
        </w:tc>
      </w:tr>
      <w:tr w:rsidR="00A63366" w:rsidRPr="00624C44" w14:paraId="74D95159" w14:textId="77777777" w:rsidTr="00AD3DA7">
        <w:trPr>
          <w:trHeight w:val="213"/>
        </w:trPr>
        <w:tc>
          <w:tcPr>
            <w:tcW w:w="2031" w:type="dxa"/>
          </w:tcPr>
          <w:p w14:paraId="36D3B938" w14:textId="77777777" w:rsidR="00A63366" w:rsidRPr="00624C44" w:rsidRDefault="00A63366" w:rsidP="00D926EC">
            <w:pPr>
              <w:rPr>
                <w:highlight w:val="yellow"/>
                <w:lang w:val="en-US"/>
              </w:rPr>
            </w:pPr>
          </w:p>
        </w:tc>
        <w:tc>
          <w:tcPr>
            <w:tcW w:w="313" w:type="dxa"/>
          </w:tcPr>
          <w:p w14:paraId="73756C5D"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ACB0F83" w14:textId="77777777" w:rsidR="00A63366" w:rsidRPr="00624C44" w:rsidRDefault="00A63366" w:rsidP="00D926EC">
            <w:pPr>
              <w:rPr>
                <w:lang w:val="en-US"/>
              </w:rPr>
            </w:pPr>
          </w:p>
        </w:tc>
        <w:tc>
          <w:tcPr>
            <w:tcW w:w="4064" w:type="dxa"/>
            <w:tcBorders>
              <w:left w:val="single" w:sz="36" w:space="0" w:color="auto"/>
              <w:right w:val="single" w:sz="4" w:space="0" w:color="auto"/>
            </w:tcBorders>
            <w:vAlign w:val="center"/>
          </w:tcPr>
          <w:p w14:paraId="5B1F0BCD" w14:textId="3D392141" w:rsidR="00A63366" w:rsidRPr="00624C44" w:rsidRDefault="00A63366" w:rsidP="00D926EC">
            <w:pPr>
              <w:rPr>
                <w:lang w:val="en-US"/>
              </w:rPr>
            </w:pPr>
            <w:r w:rsidRPr="00624C44">
              <w:rPr>
                <w:lang w:val="en-US"/>
              </w:rPr>
              <w:t>/set/evolution</w:t>
            </w:r>
          </w:p>
        </w:tc>
        <w:tc>
          <w:tcPr>
            <w:tcW w:w="782" w:type="dxa"/>
            <w:tcBorders>
              <w:left w:val="single" w:sz="4" w:space="0" w:color="auto"/>
            </w:tcBorders>
            <w:vAlign w:val="center"/>
          </w:tcPr>
          <w:p w14:paraId="51149103" w14:textId="01D72B30" w:rsidR="00A63366" w:rsidRPr="00624C44" w:rsidRDefault="00A63366"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256" w:type="dxa"/>
            <w:tcBorders>
              <w:left w:val="single" w:sz="4" w:space="0" w:color="auto"/>
            </w:tcBorders>
            <w:vAlign w:val="center"/>
          </w:tcPr>
          <w:p w14:paraId="54B59C52" w14:textId="45EEC552" w:rsidR="00A63366" w:rsidRPr="00624C44" w:rsidRDefault="00A63366" w:rsidP="00D926EC">
            <w:pPr>
              <w:rPr>
                <w:lang w:val="en-US"/>
              </w:rPr>
            </w:pPr>
            <w:r w:rsidRPr="00624C44">
              <w:rPr>
                <w:lang w:val="en-US"/>
              </w:rPr>
              <w:t>1/0</w:t>
            </w:r>
          </w:p>
        </w:tc>
      </w:tr>
      <w:tr w:rsidR="00A63366" w:rsidRPr="00624C44" w14:paraId="20BE1303" w14:textId="77777777" w:rsidTr="00AD3DA7">
        <w:trPr>
          <w:trHeight w:val="307"/>
        </w:trPr>
        <w:tc>
          <w:tcPr>
            <w:tcW w:w="2031" w:type="dxa"/>
          </w:tcPr>
          <w:p w14:paraId="6FB94551" w14:textId="77777777" w:rsidR="00A63366" w:rsidRPr="00624C44" w:rsidRDefault="00A63366" w:rsidP="00D926EC">
            <w:pPr>
              <w:rPr>
                <w:highlight w:val="yellow"/>
                <w:lang w:val="en-US"/>
              </w:rPr>
            </w:pPr>
          </w:p>
        </w:tc>
        <w:tc>
          <w:tcPr>
            <w:tcW w:w="313" w:type="dxa"/>
          </w:tcPr>
          <w:p w14:paraId="31A51F5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6B07AF7" w14:textId="77777777" w:rsidR="00A63366" w:rsidRPr="00624C44" w:rsidRDefault="00A63366" w:rsidP="00D926EC">
            <w:pPr>
              <w:rPr>
                <w:lang w:val="en-US"/>
              </w:rPr>
            </w:pPr>
          </w:p>
        </w:tc>
        <w:tc>
          <w:tcPr>
            <w:tcW w:w="4064" w:type="dxa"/>
            <w:tcBorders>
              <w:left w:val="single" w:sz="36" w:space="0" w:color="auto"/>
              <w:right w:val="single" w:sz="4" w:space="0" w:color="auto"/>
            </w:tcBorders>
            <w:shd w:val="clear" w:color="auto" w:fill="auto"/>
          </w:tcPr>
          <w:p w14:paraId="5B6A2334" w14:textId="198717FA" w:rsidR="00A63366" w:rsidRPr="00624C44" w:rsidRDefault="00A63366" w:rsidP="00D926EC">
            <w:pPr>
              <w:rPr>
                <w:lang w:val="en-US"/>
              </w:rPr>
            </w:pPr>
            <w:r w:rsidRPr="00624C44">
              <w:rPr>
                <w:lang w:val="en-US"/>
              </w:rPr>
              <w:t>/set/direction/reverse</w:t>
            </w:r>
          </w:p>
        </w:tc>
        <w:tc>
          <w:tcPr>
            <w:tcW w:w="782" w:type="dxa"/>
            <w:tcBorders>
              <w:left w:val="single" w:sz="4" w:space="0" w:color="auto"/>
            </w:tcBorders>
            <w:shd w:val="clear" w:color="auto" w:fill="auto"/>
            <w:vAlign w:val="center"/>
          </w:tcPr>
          <w:p w14:paraId="11D57B0E" w14:textId="5ADAE538" w:rsidR="00A63366" w:rsidRPr="00624C44" w:rsidRDefault="00A63366"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256" w:type="dxa"/>
            <w:tcBorders>
              <w:left w:val="single" w:sz="4" w:space="0" w:color="auto"/>
            </w:tcBorders>
            <w:shd w:val="clear" w:color="auto" w:fill="auto"/>
            <w:vAlign w:val="center"/>
          </w:tcPr>
          <w:p w14:paraId="09F7C09A" w14:textId="6475752D" w:rsidR="00A63366" w:rsidRPr="00624C44" w:rsidRDefault="00A63366" w:rsidP="00D926EC">
            <w:pPr>
              <w:rPr>
                <w:lang w:val="en-US"/>
              </w:rPr>
            </w:pPr>
            <w:r w:rsidRPr="00624C44">
              <w:rPr>
                <w:lang w:val="en-US"/>
              </w:rPr>
              <w:t>1/0</w:t>
            </w:r>
          </w:p>
        </w:tc>
      </w:tr>
      <w:tr w:rsidR="00A63366" w:rsidRPr="00624C44" w14:paraId="73A7ED89" w14:textId="77777777" w:rsidTr="00AD3DA7">
        <w:trPr>
          <w:trHeight w:val="307"/>
        </w:trPr>
        <w:tc>
          <w:tcPr>
            <w:tcW w:w="2031" w:type="dxa"/>
          </w:tcPr>
          <w:p w14:paraId="5012C389" w14:textId="77777777" w:rsidR="00A63366" w:rsidRPr="00624C44" w:rsidRDefault="00A63366" w:rsidP="00D926EC">
            <w:pPr>
              <w:rPr>
                <w:highlight w:val="yellow"/>
                <w:lang w:val="en-US"/>
              </w:rPr>
            </w:pPr>
          </w:p>
        </w:tc>
        <w:tc>
          <w:tcPr>
            <w:tcW w:w="313" w:type="dxa"/>
          </w:tcPr>
          <w:p w14:paraId="7AE43083"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F261850" w14:textId="77777777" w:rsidR="00A63366" w:rsidRPr="00624C44" w:rsidRDefault="00A63366" w:rsidP="00D926EC">
            <w:pPr>
              <w:rPr>
                <w:lang w:val="en-US"/>
              </w:rPr>
            </w:pPr>
          </w:p>
        </w:tc>
        <w:tc>
          <w:tcPr>
            <w:tcW w:w="4064" w:type="dxa"/>
            <w:tcBorders>
              <w:left w:val="single" w:sz="36" w:space="0" w:color="auto"/>
              <w:right w:val="single" w:sz="4" w:space="0" w:color="auto"/>
            </w:tcBorders>
            <w:shd w:val="clear" w:color="auto" w:fill="auto"/>
          </w:tcPr>
          <w:p w14:paraId="137F7F52" w14:textId="4E9FFE17" w:rsidR="00A63366" w:rsidRPr="00624C44" w:rsidRDefault="00A63366" w:rsidP="00D926EC">
            <w:pPr>
              <w:rPr>
                <w:lang w:val="en-US"/>
              </w:rPr>
            </w:pPr>
          </w:p>
        </w:tc>
        <w:tc>
          <w:tcPr>
            <w:tcW w:w="782" w:type="dxa"/>
            <w:tcBorders>
              <w:left w:val="single" w:sz="4" w:space="0" w:color="auto"/>
            </w:tcBorders>
            <w:shd w:val="clear" w:color="auto" w:fill="auto"/>
            <w:vAlign w:val="center"/>
          </w:tcPr>
          <w:p w14:paraId="1D44207E" w14:textId="77777777" w:rsidR="00A63366" w:rsidRPr="00624C44" w:rsidRDefault="00A63366" w:rsidP="00D926EC">
            <w:pPr>
              <w:rPr>
                <w:lang w:val="en-US"/>
              </w:rPr>
            </w:pPr>
          </w:p>
        </w:tc>
        <w:tc>
          <w:tcPr>
            <w:tcW w:w="1256" w:type="dxa"/>
            <w:tcBorders>
              <w:left w:val="single" w:sz="4" w:space="0" w:color="auto"/>
            </w:tcBorders>
            <w:shd w:val="clear" w:color="auto" w:fill="auto"/>
            <w:vAlign w:val="center"/>
          </w:tcPr>
          <w:p w14:paraId="12291B89" w14:textId="78D997C3" w:rsidR="00A63366" w:rsidRPr="00624C44" w:rsidRDefault="00A63366" w:rsidP="00D926EC">
            <w:pPr>
              <w:rPr>
                <w:lang w:val="en-US"/>
              </w:rPr>
            </w:pPr>
          </w:p>
        </w:tc>
      </w:tr>
      <w:tr w:rsidR="00A63366" w:rsidRPr="00624C44" w14:paraId="03C2DD62" w14:textId="77777777" w:rsidTr="00AD3DA7">
        <w:trPr>
          <w:trHeight w:val="230"/>
        </w:trPr>
        <w:tc>
          <w:tcPr>
            <w:tcW w:w="2031" w:type="dxa"/>
          </w:tcPr>
          <w:p w14:paraId="2114404B" w14:textId="77777777" w:rsidR="00A63366" w:rsidRPr="00624C44" w:rsidRDefault="00A63366" w:rsidP="00D926EC">
            <w:pPr>
              <w:rPr>
                <w:lang w:val="en-US"/>
              </w:rPr>
            </w:pPr>
          </w:p>
        </w:tc>
        <w:tc>
          <w:tcPr>
            <w:tcW w:w="313" w:type="dxa"/>
          </w:tcPr>
          <w:p w14:paraId="20F33CF0"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E7585CD"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D9ACF4E" w14:textId="188814FD" w:rsidR="00A63366" w:rsidRPr="00624C44" w:rsidRDefault="00A63366" w:rsidP="00D926EC">
            <w:pPr>
              <w:rPr>
                <w:lang w:val="en-US"/>
              </w:rPr>
            </w:pPr>
          </w:p>
        </w:tc>
        <w:tc>
          <w:tcPr>
            <w:tcW w:w="782" w:type="dxa"/>
            <w:tcBorders>
              <w:left w:val="single" w:sz="4" w:space="0" w:color="auto"/>
            </w:tcBorders>
            <w:vAlign w:val="center"/>
          </w:tcPr>
          <w:p w14:paraId="670FC843" w14:textId="77777777" w:rsidR="00A63366" w:rsidRPr="00624C44" w:rsidRDefault="00A63366" w:rsidP="00D926EC">
            <w:pPr>
              <w:rPr>
                <w:lang w:val="en-US"/>
              </w:rPr>
            </w:pPr>
          </w:p>
        </w:tc>
        <w:tc>
          <w:tcPr>
            <w:tcW w:w="1256" w:type="dxa"/>
            <w:tcBorders>
              <w:left w:val="single" w:sz="4" w:space="0" w:color="auto"/>
            </w:tcBorders>
            <w:vAlign w:val="center"/>
          </w:tcPr>
          <w:p w14:paraId="7F7BE9E4" w14:textId="06C39718" w:rsidR="00A63366" w:rsidRPr="00624C44" w:rsidRDefault="00A63366" w:rsidP="00D926EC">
            <w:pPr>
              <w:rPr>
                <w:lang w:val="en-US"/>
              </w:rPr>
            </w:pPr>
          </w:p>
        </w:tc>
      </w:tr>
      <w:tr w:rsidR="00A63366" w:rsidRPr="00624C44" w14:paraId="7DEEEB34" w14:textId="77777777" w:rsidTr="00AD3DA7">
        <w:trPr>
          <w:trHeight w:val="230"/>
        </w:trPr>
        <w:tc>
          <w:tcPr>
            <w:tcW w:w="2031" w:type="dxa"/>
          </w:tcPr>
          <w:p w14:paraId="40D20272" w14:textId="77777777" w:rsidR="00A63366" w:rsidRPr="00624C44" w:rsidRDefault="00A63366" w:rsidP="00D926EC">
            <w:pPr>
              <w:rPr>
                <w:lang w:val="en-US"/>
              </w:rPr>
            </w:pPr>
          </w:p>
        </w:tc>
        <w:tc>
          <w:tcPr>
            <w:tcW w:w="313" w:type="dxa"/>
          </w:tcPr>
          <w:p w14:paraId="53B4B791"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6F309F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4D25632" w14:textId="390AFF3C" w:rsidR="00A63366" w:rsidRPr="00624C44" w:rsidRDefault="00A63366" w:rsidP="00D926EC">
            <w:pPr>
              <w:rPr>
                <w:lang w:val="en-US"/>
              </w:rPr>
            </w:pPr>
          </w:p>
        </w:tc>
        <w:tc>
          <w:tcPr>
            <w:tcW w:w="782" w:type="dxa"/>
            <w:tcBorders>
              <w:left w:val="single" w:sz="4" w:space="0" w:color="auto"/>
            </w:tcBorders>
            <w:vAlign w:val="center"/>
          </w:tcPr>
          <w:p w14:paraId="5441939B" w14:textId="77777777" w:rsidR="00A63366" w:rsidRPr="00624C44" w:rsidRDefault="00A63366" w:rsidP="00D926EC">
            <w:pPr>
              <w:rPr>
                <w:lang w:val="en-US"/>
              </w:rPr>
            </w:pPr>
          </w:p>
        </w:tc>
        <w:tc>
          <w:tcPr>
            <w:tcW w:w="1256" w:type="dxa"/>
            <w:tcBorders>
              <w:left w:val="single" w:sz="4" w:space="0" w:color="auto"/>
            </w:tcBorders>
            <w:vAlign w:val="center"/>
          </w:tcPr>
          <w:p w14:paraId="31839B17" w14:textId="77777777" w:rsidR="00A63366" w:rsidRPr="00624C44" w:rsidRDefault="00A63366" w:rsidP="00D926EC">
            <w:pPr>
              <w:rPr>
                <w:lang w:val="en-US"/>
              </w:rPr>
            </w:pPr>
          </w:p>
        </w:tc>
      </w:tr>
      <w:tr w:rsidR="00A63366" w:rsidRPr="00624C44" w14:paraId="1ABE7D71" w14:textId="77777777" w:rsidTr="00AD3DA7">
        <w:trPr>
          <w:trHeight w:val="230"/>
        </w:trPr>
        <w:tc>
          <w:tcPr>
            <w:tcW w:w="2031" w:type="dxa"/>
          </w:tcPr>
          <w:p w14:paraId="0C508853" w14:textId="77777777" w:rsidR="00A63366" w:rsidRPr="00624C44" w:rsidRDefault="00A63366" w:rsidP="00D926EC">
            <w:pPr>
              <w:rPr>
                <w:lang w:val="en-US"/>
              </w:rPr>
            </w:pPr>
            <w:r w:rsidRPr="00624C44">
              <w:rPr>
                <w:lang w:val="en-US"/>
              </w:rPr>
              <w:t>/overhead</w:t>
            </w:r>
          </w:p>
        </w:tc>
        <w:tc>
          <w:tcPr>
            <w:tcW w:w="313" w:type="dxa"/>
          </w:tcPr>
          <w:p w14:paraId="088A8CD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46496F1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A37A98A" w14:textId="77777777" w:rsidR="00A63366" w:rsidRPr="00624C44" w:rsidRDefault="00A63366" w:rsidP="00D926EC">
            <w:pPr>
              <w:rPr>
                <w:lang w:val="en-US"/>
              </w:rPr>
            </w:pPr>
          </w:p>
        </w:tc>
        <w:tc>
          <w:tcPr>
            <w:tcW w:w="782" w:type="dxa"/>
            <w:tcBorders>
              <w:left w:val="single" w:sz="4" w:space="0" w:color="auto"/>
            </w:tcBorders>
            <w:vAlign w:val="center"/>
          </w:tcPr>
          <w:p w14:paraId="146FC0FE" w14:textId="77777777" w:rsidR="00A63366" w:rsidRPr="00624C44" w:rsidRDefault="00A63366" w:rsidP="00D926EC">
            <w:pPr>
              <w:rPr>
                <w:lang w:val="en-US"/>
              </w:rPr>
            </w:pPr>
          </w:p>
        </w:tc>
        <w:tc>
          <w:tcPr>
            <w:tcW w:w="1256" w:type="dxa"/>
            <w:tcBorders>
              <w:left w:val="single" w:sz="4" w:space="0" w:color="auto"/>
            </w:tcBorders>
            <w:vAlign w:val="center"/>
          </w:tcPr>
          <w:p w14:paraId="12FCA5FB" w14:textId="77777777" w:rsidR="00A63366" w:rsidRPr="00624C44" w:rsidRDefault="00A63366" w:rsidP="00D926EC">
            <w:pPr>
              <w:rPr>
                <w:lang w:val="en-US"/>
              </w:rPr>
            </w:pPr>
          </w:p>
        </w:tc>
      </w:tr>
      <w:tr w:rsidR="00A63366" w:rsidRPr="00624C44" w14:paraId="51D1194E" w14:textId="77777777" w:rsidTr="00AD3DA7">
        <w:trPr>
          <w:trHeight w:val="230"/>
        </w:trPr>
        <w:tc>
          <w:tcPr>
            <w:tcW w:w="2031" w:type="dxa"/>
          </w:tcPr>
          <w:p w14:paraId="18DF1F63" w14:textId="77777777" w:rsidR="00A63366" w:rsidRPr="00624C44" w:rsidRDefault="00A63366" w:rsidP="00D926EC">
            <w:pPr>
              <w:rPr>
                <w:lang w:val="en-US"/>
              </w:rPr>
            </w:pPr>
          </w:p>
        </w:tc>
        <w:tc>
          <w:tcPr>
            <w:tcW w:w="313" w:type="dxa"/>
          </w:tcPr>
          <w:p w14:paraId="42C3C972"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C13E1E5"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1CDF2F8" w14:textId="77777777" w:rsidR="00A63366" w:rsidRPr="00624C44" w:rsidRDefault="00A63366" w:rsidP="00D926EC">
            <w:pPr>
              <w:rPr>
                <w:lang w:val="en-US"/>
              </w:rPr>
            </w:pPr>
            <w:r w:rsidRPr="00624C44">
              <w:rPr>
                <w:lang w:val="en-US"/>
              </w:rPr>
              <w:t>/set/scale</w:t>
            </w:r>
          </w:p>
        </w:tc>
        <w:tc>
          <w:tcPr>
            <w:tcW w:w="782" w:type="dxa"/>
            <w:tcBorders>
              <w:left w:val="single" w:sz="4" w:space="0" w:color="auto"/>
            </w:tcBorders>
            <w:vAlign w:val="center"/>
          </w:tcPr>
          <w:p w14:paraId="64EEF9C5" w14:textId="451840D2" w:rsidR="00A63366" w:rsidRPr="00624C44" w:rsidRDefault="00A63366" w:rsidP="00D926EC">
            <w:pPr>
              <w:rPr>
                <w:lang w:val="en-US"/>
              </w:rPr>
            </w:pPr>
            <w:proofErr w:type="gramStart"/>
            <w:r w:rsidRPr="00624C44">
              <w:rPr>
                <w:lang w:val="en-US"/>
              </w:rPr>
              <w:t>,s</w:t>
            </w:r>
            <w:proofErr w:type="gramEnd"/>
          </w:p>
        </w:tc>
        <w:tc>
          <w:tcPr>
            <w:tcW w:w="1256" w:type="dxa"/>
            <w:tcBorders>
              <w:left w:val="single" w:sz="4" w:space="0" w:color="auto"/>
            </w:tcBorders>
            <w:vAlign w:val="center"/>
          </w:tcPr>
          <w:p w14:paraId="76B9BCEB" w14:textId="4369FBAA" w:rsidR="00A63366" w:rsidRPr="00624C44" w:rsidRDefault="00A63366" w:rsidP="00230ADA">
            <w:pPr>
              <w:rPr>
                <w:lang w:val="en-US"/>
              </w:rPr>
            </w:pPr>
            <w:r w:rsidRPr="00624C44">
              <w:rPr>
                <w:lang w:val="en-US"/>
              </w:rPr>
              <w:t>Scale index</w:t>
            </w:r>
          </w:p>
        </w:tc>
      </w:tr>
      <w:tr w:rsidR="00A63366" w:rsidRPr="00624C44" w14:paraId="0A2318ED" w14:textId="77777777" w:rsidTr="00AD3DA7">
        <w:trPr>
          <w:trHeight w:val="230"/>
        </w:trPr>
        <w:tc>
          <w:tcPr>
            <w:tcW w:w="2031" w:type="dxa"/>
          </w:tcPr>
          <w:p w14:paraId="4C8C59A7" w14:textId="6A8FCB5D" w:rsidR="00A63366" w:rsidRPr="00624C44" w:rsidRDefault="00A63366" w:rsidP="00D926EC">
            <w:pPr>
              <w:rPr>
                <w:lang w:val="en-US"/>
              </w:rPr>
            </w:pPr>
            <w:r w:rsidRPr="00624C44">
              <w:rPr>
                <w:lang w:val="en-US"/>
              </w:rPr>
              <w:t>/</w:t>
            </w:r>
            <w:proofErr w:type="spellStart"/>
            <w:r w:rsidRPr="00624C44">
              <w:rPr>
                <w:lang w:val="en-US"/>
              </w:rPr>
              <w:t>noCenterX</w:t>
            </w:r>
            <w:proofErr w:type="spellEnd"/>
          </w:p>
        </w:tc>
        <w:tc>
          <w:tcPr>
            <w:tcW w:w="313" w:type="dxa"/>
          </w:tcPr>
          <w:p w14:paraId="3F584731" w14:textId="29798C13" w:rsidR="00A63366" w:rsidRPr="00624C44" w:rsidRDefault="00A63366" w:rsidP="00D926EC">
            <w:pPr>
              <w:rPr>
                <w:lang w:val="en-US"/>
              </w:rPr>
            </w:pPr>
            <w:r w:rsidRPr="00624C44">
              <w:rPr>
                <w:lang w:val="en-US"/>
              </w:rPr>
              <w:t>B</w:t>
            </w:r>
          </w:p>
        </w:tc>
        <w:tc>
          <w:tcPr>
            <w:tcW w:w="626" w:type="dxa"/>
            <w:tcBorders>
              <w:left w:val="single" w:sz="4" w:space="0" w:color="auto"/>
              <w:right w:val="single" w:sz="36" w:space="0" w:color="auto"/>
            </w:tcBorders>
          </w:tcPr>
          <w:p w14:paraId="38AFEF61" w14:textId="36FF6DD9" w:rsidR="00A63366" w:rsidRPr="00624C44" w:rsidRDefault="00A63366" w:rsidP="00D926EC">
            <w:pPr>
              <w:rPr>
                <w:lang w:val="en-US"/>
              </w:rPr>
            </w:pPr>
            <w:r w:rsidRPr="00624C44">
              <w:rPr>
                <w:lang w:val="en-US"/>
              </w:rPr>
              <w:t>R</w:t>
            </w:r>
          </w:p>
        </w:tc>
        <w:tc>
          <w:tcPr>
            <w:tcW w:w="4064" w:type="dxa"/>
            <w:tcBorders>
              <w:left w:val="single" w:sz="36" w:space="0" w:color="auto"/>
              <w:right w:val="single" w:sz="4" w:space="0" w:color="auto"/>
            </w:tcBorders>
          </w:tcPr>
          <w:p w14:paraId="507F2824" w14:textId="77777777" w:rsidR="00A63366" w:rsidRPr="00624C44" w:rsidRDefault="00A63366" w:rsidP="00D926EC">
            <w:pPr>
              <w:rPr>
                <w:lang w:val="en-US"/>
              </w:rPr>
            </w:pPr>
          </w:p>
        </w:tc>
        <w:tc>
          <w:tcPr>
            <w:tcW w:w="782" w:type="dxa"/>
            <w:tcBorders>
              <w:left w:val="single" w:sz="4" w:space="0" w:color="auto"/>
            </w:tcBorders>
            <w:vAlign w:val="center"/>
          </w:tcPr>
          <w:p w14:paraId="3933C6FE" w14:textId="77777777" w:rsidR="00A63366" w:rsidRPr="00624C44" w:rsidRDefault="00A63366" w:rsidP="00D926EC">
            <w:pPr>
              <w:rPr>
                <w:lang w:val="en-US"/>
              </w:rPr>
            </w:pPr>
          </w:p>
        </w:tc>
        <w:tc>
          <w:tcPr>
            <w:tcW w:w="1256" w:type="dxa"/>
            <w:tcBorders>
              <w:left w:val="single" w:sz="4" w:space="0" w:color="auto"/>
            </w:tcBorders>
            <w:vAlign w:val="center"/>
          </w:tcPr>
          <w:p w14:paraId="1265D6EB" w14:textId="77777777" w:rsidR="00A63366" w:rsidRPr="00624C44" w:rsidRDefault="00A63366" w:rsidP="00D926EC">
            <w:pPr>
              <w:rPr>
                <w:lang w:val="en-US"/>
              </w:rPr>
            </w:pPr>
          </w:p>
        </w:tc>
      </w:tr>
      <w:tr w:rsidR="00A63366" w:rsidRPr="00624C44" w14:paraId="4C011DEA" w14:textId="77777777" w:rsidTr="00AD3DA7">
        <w:trPr>
          <w:trHeight w:val="230"/>
        </w:trPr>
        <w:tc>
          <w:tcPr>
            <w:tcW w:w="2031" w:type="dxa"/>
          </w:tcPr>
          <w:p w14:paraId="5DC4A41E" w14:textId="6ED8D747" w:rsidR="00A63366" w:rsidRPr="00624C44" w:rsidRDefault="00A63366" w:rsidP="00D926EC">
            <w:pPr>
              <w:rPr>
                <w:lang w:val="en-US"/>
              </w:rPr>
            </w:pPr>
          </w:p>
        </w:tc>
        <w:tc>
          <w:tcPr>
            <w:tcW w:w="313" w:type="dxa"/>
          </w:tcPr>
          <w:p w14:paraId="5BD90A7C" w14:textId="3AD0945F" w:rsidR="00A63366" w:rsidRPr="00624C44" w:rsidRDefault="00A63366" w:rsidP="00D926EC">
            <w:pPr>
              <w:rPr>
                <w:lang w:val="en-US"/>
              </w:rPr>
            </w:pPr>
          </w:p>
        </w:tc>
        <w:tc>
          <w:tcPr>
            <w:tcW w:w="626" w:type="dxa"/>
            <w:tcBorders>
              <w:left w:val="single" w:sz="4" w:space="0" w:color="auto"/>
              <w:right w:val="single" w:sz="36" w:space="0" w:color="auto"/>
            </w:tcBorders>
          </w:tcPr>
          <w:p w14:paraId="30740CFE" w14:textId="3F04EBA3" w:rsidR="00A63366" w:rsidRPr="00624C44" w:rsidRDefault="00A63366" w:rsidP="00D926EC">
            <w:pPr>
              <w:rPr>
                <w:lang w:val="en-US"/>
              </w:rPr>
            </w:pPr>
          </w:p>
        </w:tc>
        <w:tc>
          <w:tcPr>
            <w:tcW w:w="4064" w:type="dxa"/>
            <w:tcBorders>
              <w:left w:val="single" w:sz="36" w:space="0" w:color="auto"/>
              <w:right w:val="single" w:sz="4" w:space="0" w:color="auto"/>
            </w:tcBorders>
          </w:tcPr>
          <w:p w14:paraId="6F232CDC" w14:textId="77777777" w:rsidR="00A63366" w:rsidRPr="00624C44" w:rsidRDefault="00A63366" w:rsidP="00D926EC">
            <w:pPr>
              <w:rPr>
                <w:lang w:val="en-US"/>
              </w:rPr>
            </w:pPr>
          </w:p>
        </w:tc>
        <w:tc>
          <w:tcPr>
            <w:tcW w:w="782" w:type="dxa"/>
            <w:tcBorders>
              <w:left w:val="single" w:sz="4" w:space="0" w:color="auto"/>
            </w:tcBorders>
            <w:vAlign w:val="center"/>
          </w:tcPr>
          <w:p w14:paraId="337CE3CA" w14:textId="77777777" w:rsidR="00A63366" w:rsidRPr="00624C44" w:rsidRDefault="00A63366" w:rsidP="00D926EC">
            <w:pPr>
              <w:rPr>
                <w:lang w:val="en-US"/>
              </w:rPr>
            </w:pPr>
          </w:p>
        </w:tc>
        <w:tc>
          <w:tcPr>
            <w:tcW w:w="1256" w:type="dxa"/>
            <w:tcBorders>
              <w:left w:val="single" w:sz="4" w:space="0" w:color="auto"/>
            </w:tcBorders>
            <w:vAlign w:val="center"/>
          </w:tcPr>
          <w:p w14:paraId="7366FBEE" w14:textId="77777777" w:rsidR="00A63366" w:rsidRPr="00624C44" w:rsidRDefault="00A63366" w:rsidP="00D926EC">
            <w:pPr>
              <w:rPr>
                <w:lang w:val="en-US"/>
              </w:rPr>
            </w:pPr>
          </w:p>
        </w:tc>
      </w:tr>
      <w:tr w:rsidR="009E015D" w:rsidRPr="00624C44" w14:paraId="2DCB081F" w14:textId="6EC07985" w:rsidTr="00AD3DA7">
        <w:trPr>
          <w:trHeight w:val="320"/>
        </w:trPr>
        <w:tc>
          <w:tcPr>
            <w:tcW w:w="2970" w:type="dxa"/>
            <w:gridSpan w:val="3"/>
            <w:tcBorders>
              <w:right w:val="single" w:sz="36" w:space="0" w:color="auto"/>
            </w:tcBorders>
            <w:shd w:val="clear" w:color="auto" w:fill="C6D9F1" w:themeFill="text2" w:themeFillTint="33"/>
          </w:tcPr>
          <w:p w14:paraId="30AA3A43" w14:textId="4A4A6ECF" w:rsidR="00A63366" w:rsidRPr="00624C44" w:rsidRDefault="00A63366" w:rsidP="00D926EC">
            <w:pPr>
              <w:rPr>
                <w:lang w:val="en-US"/>
              </w:rPr>
            </w:pPr>
          </w:p>
        </w:tc>
        <w:tc>
          <w:tcPr>
            <w:tcW w:w="6102" w:type="dxa"/>
            <w:gridSpan w:val="3"/>
            <w:shd w:val="clear" w:color="auto" w:fill="C6D9F1" w:themeFill="text2" w:themeFillTint="33"/>
          </w:tcPr>
          <w:p w14:paraId="6902E085" w14:textId="2B849D8C" w:rsidR="009E015D" w:rsidRPr="00624C44" w:rsidRDefault="009E015D">
            <w:pPr>
              <w:rPr>
                <w:lang w:val="en-US"/>
              </w:rPr>
            </w:pPr>
            <w:r w:rsidRPr="00624C44">
              <w:rPr>
                <w:lang w:val="en-US"/>
              </w:rPr>
              <w:t>TONALITY RECEIVEs from TM on port 6160</w:t>
            </w:r>
          </w:p>
        </w:tc>
      </w:tr>
      <w:tr w:rsidR="00A63366" w:rsidRPr="00624C44" w14:paraId="068AA9D7" w14:textId="77777777" w:rsidTr="00AD3DA7">
        <w:trPr>
          <w:trHeight w:val="320"/>
        </w:trPr>
        <w:tc>
          <w:tcPr>
            <w:tcW w:w="2031" w:type="dxa"/>
          </w:tcPr>
          <w:p w14:paraId="61035079" w14:textId="158113C4" w:rsidR="00A63366" w:rsidRPr="00624C44" w:rsidRDefault="00A63366" w:rsidP="00D926EC">
            <w:pPr>
              <w:rPr>
                <w:lang w:val="en-US"/>
              </w:rPr>
            </w:pPr>
          </w:p>
        </w:tc>
        <w:tc>
          <w:tcPr>
            <w:tcW w:w="313" w:type="dxa"/>
          </w:tcPr>
          <w:p w14:paraId="5733092C" w14:textId="13DFF842" w:rsidR="00A63366" w:rsidRPr="00624C44" w:rsidRDefault="00A63366" w:rsidP="00D926EC">
            <w:pPr>
              <w:rPr>
                <w:lang w:val="en-US"/>
              </w:rPr>
            </w:pPr>
          </w:p>
        </w:tc>
        <w:tc>
          <w:tcPr>
            <w:tcW w:w="626" w:type="dxa"/>
            <w:tcBorders>
              <w:left w:val="single" w:sz="4" w:space="0" w:color="auto"/>
              <w:right w:val="single" w:sz="36" w:space="0" w:color="auto"/>
            </w:tcBorders>
          </w:tcPr>
          <w:p w14:paraId="5BF3C74E" w14:textId="1243BC58" w:rsidR="00A63366" w:rsidRPr="00624C44" w:rsidRDefault="00A63366" w:rsidP="00D926EC">
            <w:pPr>
              <w:rPr>
                <w:lang w:val="en-US"/>
              </w:rPr>
            </w:pPr>
          </w:p>
        </w:tc>
        <w:tc>
          <w:tcPr>
            <w:tcW w:w="4064" w:type="dxa"/>
            <w:tcBorders>
              <w:left w:val="single" w:sz="36" w:space="0" w:color="auto"/>
              <w:right w:val="single" w:sz="4" w:space="0" w:color="auto"/>
            </w:tcBorders>
          </w:tcPr>
          <w:p w14:paraId="3231F1E0" w14:textId="685D1825" w:rsidR="00A63366" w:rsidRPr="00624C44" w:rsidRDefault="00A63366" w:rsidP="00D926EC">
            <w:pPr>
              <w:rPr>
                <w:lang w:val="en-US"/>
              </w:rPr>
            </w:pPr>
            <w:r w:rsidRPr="00624C44">
              <w:rPr>
                <w:lang w:val="en-US"/>
              </w:rPr>
              <w:t>/player/[id]/activity/discrete/hand/left</w:t>
            </w:r>
          </w:p>
        </w:tc>
        <w:tc>
          <w:tcPr>
            <w:tcW w:w="782" w:type="dxa"/>
            <w:tcBorders>
              <w:left w:val="single" w:sz="4" w:space="0" w:color="auto"/>
            </w:tcBorders>
          </w:tcPr>
          <w:p w14:paraId="4118DF7D" w14:textId="56742BBE" w:rsidR="00A63366" w:rsidRPr="00624C44" w:rsidRDefault="00A63366" w:rsidP="00D926EC">
            <w:pPr>
              <w:rPr>
                <w:lang w:val="en-US"/>
              </w:rPr>
            </w:pPr>
          </w:p>
        </w:tc>
        <w:tc>
          <w:tcPr>
            <w:tcW w:w="1256" w:type="dxa"/>
            <w:tcBorders>
              <w:left w:val="single" w:sz="4" w:space="0" w:color="auto"/>
            </w:tcBorders>
            <w:vAlign w:val="center"/>
          </w:tcPr>
          <w:p w14:paraId="5641AD4B" w14:textId="41BEEBDE" w:rsidR="00A63366" w:rsidRPr="00624C44" w:rsidRDefault="00A63366" w:rsidP="00D926EC">
            <w:pPr>
              <w:rPr>
                <w:lang w:val="en-US"/>
              </w:rPr>
            </w:pPr>
            <w:r w:rsidRPr="00624C44">
              <w:rPr>
                <w:lang w:val="en-US"/>
              </w:rPr>
              <w:t>None</w:t>
            </w:r>
          </w:p>
        </w:tc>
      </w:tr>
      <w:tr w:rsidR="00A63366" w:rsidRPr="00624C44" w14:paraId="610C9852" w14:textId="77777777" w:rsidTr="00AD3DA7">
        <w:trPr>
          <w:trHeight w:val="320"/>
        </w:trPr>
        <w:tc>
          <w:tcPr>
            <w:tcW w:w="2031" w:type="dxa"/>
          </w:tcPr>
          <w:p w14:paraId="10A254C8" w14:textId="7064619A" w:rsidR="00A63366" w:rsidRPr="00624C44" w:rsidRDefault="00A63366" w:rsidP="00D926EC">
            <w:pPr>
              <w:rPr>
                <w:lang w:val="en-US"/>
              </w:rPr>
            </w:pPr>
          </w:p>
        </w:tc>
        <w:tc>
          <w:tcPr>
            <w:tcW w:w="313" w:type="dxa"/>
          </w:tcPr>
          <w:p w14:paraId="3E9B2E8F" w14:textId="56014229" w:rsidR="00A63366" w:rsidRPr="00624C44" w:rsidRDefault="00A63366" w:rsidP="00D926EC">
            <w:pPr>
              <w:rPr>
                <w:lang w:val="en-US"/>
              </w:rPr>
            </w:pPr>
          </w:p>
        </w:tc>
        <w:tc>
          <w:tcPr>
            <w:tcW w:w="626" w:type="dxa"/>
            <w:tcBorders>
              <w:left w:val="single" w:sz="4" w:space="0" w:color="auto"/>
              <w:right w:val="single" w:sz="36" w:space="0" w:color="auto"/>
            </w:tcBorders>
          </w:tcPr>
          <w:p w14:paraId="6255FCBD" w14:textId="09540A6C" w:rsidR="00A63366" w:rsidRPr="00624C44" w:rsidRDefault="00A63366" w:rsidP="00D926EC">
            <w:pPr>
              <w:rPr>
                <w:lang w:val="en-US"/>
              </w:rPr>
            </w:pPr>
          </w:p>
        </w:tc>
        <w:tc>
          <w:tcPr>
            <w:tcW w:w="4064" w:type="dxa"/>
            <w:tcBorders>
              <w:left w:val="single" w:sz="36" w:space="0" w:color="auto"/>
              <w:right w:val="single" w:sz="4" w:space="0" w:color="auto"/>
            </w:tcBorders>
          </w:tcPr>
          <w:p w14:paraId="17CDC1DE" w14:textId="109342AF" w:rsidR="00A63366" w:rsidRPr="00624C44" w:rsidRDefault="00A63366" w:rsidP="00713D5F">
            <w:pPr>
              <w:rPr>
                <w:lang w:val="en-US"/>
              </w:rPr>
            </w:pPr>
            <w:r w:rsidRPr="00624C44">
              <w:rPr>
                <w:lang w:val="en-US"/>
              </w:rPr>
              <w:t>/player/[id]/activity/discrete/hand/right</w:t>
            </w:r>
          </w:p>
        </w:tc>
        <w:tc>
          <w:tcPr>
            <w:tcW w:w="782" w:type="dxa"/>
            <w:tcBorders>
              <w:left w:val="single" w:sz="4" w:space="0" w:color="auto"/>
            </w:tcBorders>
          </w:tcPr>
          <w:p w14:paraId="4B932801" w14:textId="7C71E732" w:rsidR="00A63366" w:rsidRPr="00624C44" w:rsidRDefault="00A63366" w:rsidP="00D926EC">
            <w:pPr>
              <w:rPr>
                <w:lang w:val="en-US"/>
              </w:rPr>
            </w:pPr>
          </w:p>
        </w:tc>
        <w:tc>
          <w:tcPr>
            <w:tcW w:w="1256" w:type="dxa"/>
            <w:tcBorders>
              <w:left w:val="single" w:sz="4" w:space="0" w:color="auto"/>
            </w:tcBorders>
          </w:tcPr>
          <w:p w14:paraId="372811E8" w14:textId="38BF6F23" w:rsidR="00A63366" w:rsidRPr="00624C44" w:rsidRDefault="00A63366" w:rsidP="00AA7721">
            <w:pPr>
              <w:rPr>
                <w:lang w:val="en-US"/>
              </w:rPr>
            </w:pPr>
            <w:r w:rsidRPr="00624C44">
              <w:rPr>
                <w:lang w:val="en-US"/>
              </w:rPr>
              <w:t>None</w:t>
            </w:r>
          </w:p>
        </w:tc>
      </w:tr>
      <w:tr w:rsidR="00A63366" w:rsidRPr="00624C44" w14:paraId="7F574CEC" w14:textId="77777777" w:rsidTr="00AD3DA7">
        <w:trPr>
          <w:trHeight w:val="320"/>
        </w:trPr>
        <w:tc>
          <w:tcPr>
            <w:tcW w:w="2031" w:type="dxa"/>
          </w:tcPr>
          <w:p w14:paraId="3B3C6ECF" w14:textId="211EEDDB" w:rsidR="00A63366" w:rsidRPr="00624C44" w:rsidRDefault="00A63366" w:rsidP="00D926EC">
            <w:pPr>
              <w:rPr>
                <w:lang w:val="en-US"/>
              </w:rPr>
            </w:pPr>
          </w:p>
        </w:tc>
        <w:tc>
          <w:tcPr>
            <w:tcW w:w="313" w:type="dxa"/>
          </w:tcPr>
          <w:p w14:paraId="1873E00E" w14:textId="3A97A8D3" w:rsidR="00A63366" w:rsidRPr="00624C44" w:rsidRDefault="00A63366" w:rsidP="00D926EC">
            <w:pPr>
              <w:rPr>
                <w:lang w:val="en-US"/>
              </w:rPr>
            </w:pPr>
          </w:p>
        </w:tc>
        <w:tc>
          <w:tcPr>
            <w:tcW w:w="626" w:type="dxa"/>
            <w:tcBorders>
              <w:left w:val="single" w:sz="4" w:space="0" w:color="auto"/>
              <w:right w:val="single" w:sz="36" w:space="0" w:color="auto"/>
            </w:tcBorders>
          </w:tcPr>
          <w:p w14:paraId="30673F4C" w14:textId="67347E51" w:rsidR="00A63366" w:rsidRPr="00624C44" w:rsidRDefault="00A63366" w:rsidP="00D926EC">
            <w:pPr>
              <w:rPr>
                <w:lang w:val="en-US"/>
              </w:rPr>
            </w:pPr>
          </w:p>
        </w:tc>
        <w:tc>
          <w:tcPr>
            <w:tcW w:w="4064" w:type="dxa"/>
            <w:tcBorders>
              <w:left w:val="single" w:sz="36" w:space="0" w:color="auto"/>
              <w:right w:val="single" w:sz="4" w:space="0" w:color="auto"/>
            </w:tcBorders>
          </w:tcPr>
          <w:p w14:paraId="03F401A8" w14:textId="76F276F9" w:rsidR="00A63366" w:rsidRPr="00624C44" w:rsidRDefault="00A63366" w:rsidP="00713D5F">
            <w:pPr>
              <w:rPr>
                <w:lang w:val="en-US"/>
              </w:rPr>
            </w:pPr>
            <w:r w:rsidRPr="00624C44">
              <w:rPr>
                <w:lang w:val="en-US"/>
              </w:rPr>
              <w:t>/player/[id]/activity/discrete/head</w:t>
            </w:r>
          </w:p>
        </w:tc>
        <w:tc>
          <w:tcPr>
            <w:tcW w:w="782" w:type="dxa"/>
            <w:tcBorders>
              <w:left w:val="single" w:sz="4" w:space="0" w:color="auto"/>
            </w:tcBorders>
          </w:tcPr>
          <w:p w14:paraId="42F0429A" w14:textId="4ECB182E" w:rsidR="00A63366" w:rsidRPr="00624C44" w:rsidRDefault="00A63366" w:rsidP="00D926EC">
            <w:pPr>
              <w:rPr>
                <w:lang w:val="en-US"/>
              </w:rPr>
            </w:pPr>
          </w:p>
        </w:tc>
        <w:tc>
          <w:tcPr>
            <w:tcW w:w="1256" w:type="dxa"/>
            <w:tcBorders>
              <w:left w:val="single" w:sz="4" w:space="0" w:color="auto"/>
            </w:tcBorders>
          </w:tcPr>
          <w:p w14:paraId="0052C1A0" w14:textId="606B81F0" w:rsidR="00A63366" w:rsidRPr="00624C44" w:rsidRDefault="00A63366" w:rsidP="00AA7721">
            <w:pPr>
              <w:rPr>
                <w:lang w:val="en-US"/>
              </w:rPr>
            </w:pPr>
            <w:r w:rsidRPr="00624C44">
              <w:rPr>
                <w:lang w:val="en-US"/>
              </w:rPr>
              <w:t>None</w:t>
            </w:r>
          </w:p>
        </w:tc>
      </w:tr>
      <w:tr w:rsidR="00A63366" w:rsidRPr="00624C44" w14:paraId="333F96DF" w14:textId="77777777" w:rsidTr="00AD3DA7">
        <w:trPr>
          <w:trHeight w:val="320"/>
        </w:trPr>
        <w:tc>
          <w:tcPr>
            <w:tcW w:w="2031" w:type="dxa"/>
          </w:tcPr>
          <w:p w14:paraId="532F08EC" w14:textId="5462B2E6" w:rsidR="00A63366" w:rsidRPr="00624C44" w:rsidRDefault="00A63366" w:rsidP="00D926EC">
            <w:pPr>
              <w:rPr>
                <w:lang w:val="en-US"/>
              </w:rPr>
            </w:pPr>
          </w:p>
        </w:tc>
        <w:tc>
          <w:tcPr>
            <w:tcW w:w="313" w:type="dxa"/>
          </w:tcPr>
          <w:p w14:paraId="4E762412" w14:textId="6975FB64" w:rsidR="00A63366" w:rsidRPr="00624C44" w:rsidRDefault="00A63366" w:rsidP="00D926EC">
            <w:pPr>
              <w:rPr>
                <w:lang w:val="en-US"/>
              </w:rPr>
            </w:pPr>
          </w:p>
        </w:tc>
        <w:tc>
          <w:tcPr>
            <w:tcW w:w="626" w:type="dxa"/>
            <w:tcBorders>
              <w:left w:val="single" w:sz="4" w:space="0" w:color="auto"/>
              <w:right w:val="single" w:sz="36" w:space="0" w:color="auto"/>
            </w:tcBorders>
          </w:tcPr>
          <w:p w14:paraId="25529451"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C10AFBB" w14:textId="476B802D" w:rsidR="00A63366" w:rsidRPr="00624C44" w:rsidRDefault="00A63366" w:rsidP="00D926EC">
            <w:pPr>
              <w:rPr>
                <w:lang w:val="en-US"/>
              </w:rPr>
            </w:pPr>
            <w:r w:rsidRPr="00624C44">
              <w:rPr>
                <w:lang w:val="en-US"/>
              </w:rPr>
              <w:t>/player/[id]/activity/discrete/leg/left</w:t>
            </w:r>
          </w:p>
        </w:tc>
        <w:tc>
          <w:tcPr>
            <w:tcW w:w="782" w:type="dxa"/>
            <w:tcBorders>
              <w:left w:val="single" w:sz="4" w:space="0" w:color="auto"/>
            </w:tcBorders>
          </w:tcPr>
          <w:p w14:paraId="57327DA3" w14:textId="02210CA7" w:rsidR="00A63366" w:rsidRPr="00624C44" w:rsidRDefault="00A63366" w:rsidP="00D926EC">
            <w:pPr>
              <w:rPr>
                <w:lang w:val="en-US"/>
              </w:rPr>
            </w:pPr>
          </w:p>
        </w:tc>
        <w:tc>
          <w:tcPr>
            <w:tcW w:w="1256" w:type="dxa"/>
            <w:tcBorders>
              <w:left w:val="single" w:sz="4" w:space="0" w:color="auto"/>
            </w:tcBorders>
          </w:tcPr>
          <w:p w14:paraId="5AE5ED1F" w14:textId="48EF0F06" w:rsidR="00A63366" w:rsidRPr="00624C44" w:rsidRDefault="00A63366" w:rsidP="00AA7721">
            <w:pPr>
              <w:rPr>
                <w:lang w:val="en-US"/>
              </w:rPr>
            </w:pPr>
            <w:r w:rsidRPr="00624C44">
              <w:rPr>
                <w:lang w:val="en-US"/>
              </w:rPr>
              <w:t>None</w:t>
            </w:r>
          </w:p>
        </w:tc>
      </w:tr>
      <w:tr w:rsidR="00A63366" w:rsidRPr="00624C44" w14:paraId="4C8AAE5D" w14:textId="77777777" w:rsidTr="00AD3DA7">
        <w:trPr>
          <w:trHeight w:val="320"/>
        </w:trPr>
        <w:tc>
          <w:tcPr>
            <w:tcW w:w="2031" w:type="dxa"/>
          </w:tcPr>
          <w:p w14:paraId="298BA8DA" w14:textId="754F5648" w:rsidR="00A63366" w:rsidRPr="00624C44" w:rsidRDefault="00A63366" w:rsidP="00D926EC">
            <w:pPr>
              <w:rPr>
                <w:lang w:val="en-US"/>
              </w:rPr>
            </w:pPr>
          </w:p>
        </w:tc>
        <w:tc>
          <w:tcPr>
            <w:tcW w:w="313" w:type="dxa"/>
          </w:tcPr>
          <w:p w14:paraId="6DD98F3E" w14:textId="7FADFB64" w:rsidR="00A63366" w:rsidRPr="00624C44" w:rsidRDefault="00A63366" w:rsidP="00D926EC">
            <w:pPr>
              <w:rPr>
                <w:lang w:val="en-US"/>
              </w:rPr>
            </w:pPr>
          </w:p>
        </w:tc>
        <w:tc>
          <w:tcPr>
            <w:tcW w:w="626" w:type="dxa"/>
            <w:tcBorders>
              <w:left w:val="single" w:sz="4" w:space="0" w:color="auto"/>
              <w:right w:val="single" w:sz="36" w:space="0" w:color="auto"/>
            </w:tcBorders>
          </w:tcPr>
          <w:p w14:paraId="4E593020" w14:textId="5092399E" w:rsidR="00A63366" w:rsidRPr="00624C44" w:rsidRDefault="00A63366" w:rsidP="00D926EC">
            <w:pPr>
              <w:rPr>
                <w:lang w:val="en-US"/>
              </w:rPr>
            </w:pPr>
          </w:p>
        </w:tc>
        <w:tc>
          <w:tcPr>
            <w:tcW w:w="4064" w:type="dxa"/>
            <w:tcBorders>
              <w:left w:val="single" w:sz="36" w:space="0" w:color="auto"/>
              <w:right w:val="single" w:sz="4" w:space="0" w:color="auto"/>
            </w:tcBorders>
          </w:tcPr>
          <w:p w14:paraId="4E9821C0" w14:textId="20ECC5F9" w:rsidR="00A63366" w:rsidRPr="00624C44" w:rsidRDefault="00A63366" w:rsidP="00D926EC">
            <w:pPr>
              <w:rPr>
                <w:lang w:val="en-US"/>
              </w:rPr>
            </w:pPr>
            <w:r w:rsidRPr="00624C44">
              <w:rPr>
                <w:lang w:val="en-US"/>
              </w:rPr>
              <w:t>/player/[id]/activity/discrete/leg/right</w:t>
            </w:r>
          </w:p>
        </w:tc>
        <w:tc>
          <w:tcPr>
            <w:tcW w:w="782" w:type="dxa"/>
            <w:tcBorders>
              <w:left w:val="single" w:sz="4" w:space="0" w:color="auto"/>
            </w:tcBorders>
          </w:tcPr>
          <w:p w14:paraId="3D53B2B1" w14:textId="3673A545" w:rsidR="00A63366" w:rsidRPr="00624C44" w:rsidRDefault="00A63366" w:rsidP="00D926EC">
            <w:pPr>
              <w:rPr>
                <w:lang w:val="en-US"/>
              </w:rPr>
            </w:pPr>
          </w:p>
        </w:tc>
        <w:tc>
          <w:tcPr>
            <w:tcW w:w="1256" w:type="dxa"/>
            <w:tcBorders>
              <w:left w:val="single" w:sz="4" w:space="0" w:color="auto"/>
            </w:tcBorders>
          </w:tcPr>
          <w:p w14:paraId="1EA4B379" w14:textId="0D980A4E" w:rsidR="00A63366" w:rsidRPr="00624C44" w:rsidRDefault="00A63366" w:rsidP="00AA7721">
            <w:pPr>
              <w:rPr>
                <w:lang w:val="en-US"/>
              </w:rPr>
            </w:pPr>
            <w:r w:rsidRPr="00624C44">
              <w:rPr>
                <w:lang w:val="en-US"/>
              </w:rPr>
              <w:t>None</w:t>
            </w:r>
          </w:p>
        </w:tc>
      </w:tr>
      <w:tr w:rsidR="00A63366" w:rsidRPr="00624C44" w14:paraId="2E1CF1AD" w14:textId="77777777" w:rsidTr="00AD3DA7">
        <w:trPr>
          <w:trHeight w:val="320"/>
        </w:trPr>
        <w:tc>
          <w:tcPr>
            <w:tcW w:w="2031" w:type="dxa"/>
          </w:tcPr>
          <w:p w14:paraId="7F5014D3" w14:textId="384353F2" w:rsidR="00A63366" w:rsidRPr="00624C44" w:rsidRDefault="00A63366" w:rsidP="00D926EC">
            <w:pPr>
              <w:rPr>
                <w:lang w:val="en-US"/>
              </w:rPr>
            </w:pPr>
          </w:p>
        </w:tc>
        <w:tc>
          <w:tcPr>
            <w:tcW w:w="313" w:type="dxa"/>
          </w:tcPr>
          <w:p w14:paraId="3E3BEA33" w14:textId="09F84522" w:rsidR="00A63366" w:rsidRPr="00624C44" w:rsidRDefault="00A63366" w:rsidP="00D926EC">
            <w:pPr>
              <w:rPr>
                <w:lang w:val="en-US"/>
              </w:rPr>
            </w:pPr>
          </w:p>
        </w:tc>
        <w:tc>
          <w:tcPr>
            <w:tcW w:w="626" w:type="dxa"/>
            <w:tcBorders>
              <w:left w:val="single" w:sz="4" w:space="0" w:color="auto"/>
              <w:right w:val="single" w:sz="36" w:space="0" w:color="auto"/>
            </w:tcBorders>
          </w:tcPr>
          <w:p w14:paraId="1B9470A2" w14:textId="1480D124" w:rsidR="00A63366" w:rsidRPr="00624C44" w:rsidRDefault="00A63366" w:rsidP="00D926EC">
            <w:pPr>
              <w:rPr>
                <w:lang w:val="en-US"/>
              </w:rPr>
            </w:pPr>
          </w:p>
        </w:tc>
        <w:tc>
          <w:tcPr>
            <w:tcW w:w="4064" w:type="dxa"/>
            <w:tcBorders>
              <w:left w:val="single" w:sz="36" w:space="0" w:color="auto"/>
              <w:right w:val="single" w:sz="4" w:space="0" w:color="auto"/>
            </w:tcBorders>
          </w:tcPr>
          <w:p w14:paraId="28B1C2FB" w14:textId="454DEC62" w:rsidR="00A63366" w:rsidRPr="00624C44" w:rsidRDefault="00A63366" w:rsidP="00D926EC">
            <w:pPr>
              <w:rPr>
                <w:lang w:val="en-US"/>
              </w:rPr>
            </w:pPr>
            <w:r w:rsidRPr="00624C44">
              <w:rPr>
                <w:lang w:val="en-US"/>
              </w:rPr>
              <w:t>/player/[id]/activity/ discrete/body/upper</w:t>
            </w:r>
          </w:p>
        </w:tc>
        <w:tc>
          <w:tcPr>
            <w:tcW w:w="782" w:type="dxa"/>
            <w:tcBorders>
              <w:left w:val="single" w:sz="4" w:space="0" w:color="auto"/>
            </w:tcBorders>
          </w:tcPr>
          <w:p w14:paraId="4691DFA4" w14:textId="59724C1C" w:rsidR="00A63366" w:rsidRPr="00624C44" w:rsidRDefault="00A63366" w:rsidP="00D926EC">
            <w:pPr>
              <w:rPr>
                <w:lang w:val="en-US"/>
              </w:rPr>
            </w:pPr>
          </w:p>
        </w:tc>
        <w:tc>
          <w:tcPr>
            <w:tcW w:w="1256" w:type="dxa"/>
            <w:tcBorders>
              <w:left w:val="single" w:sz="4" w:space="0" w:color="auto"/>
            </w:tcBorders>
          </w:tcPr>
          <w:p w14:paraId="078481A6" w14:textId="10DEA637" w:rsidR="00A63366" w:rsidRPr="00624C44" w:rsidRDefault="00A63366" w:rsidP="00AA7721">
            <w:pPr>
              <w:rPr>
                <w:lang w:val="en-US"/>
              </w:rPr>
            </w:pPr>
            <w:r w:rsidRPr="00624C44">
              <w:rPr>
                <w:lang w:val="en-US"/>
              </w:rPr>
              <w:t>None</w:t>
            </w:r>
          </w:p>
        </w:tc>
      </w:tr>
      <w:tr w:rsidR="00A63366" w:rsidRPr="00624C44" w14:paraId="39C6099D" w14:textId="77777777" w:rsidTr="00AD3DA7">
        <w:trPr>
          <w:trHeight w:val="320"/>
        </w:trPr>
        <w:tc>
          <w:tcPr>
            <w:tcW w:w="2031" w:type="dxa"/>
          </w:tcPr>
          <w:p w14:paraId="277050FE" w14:textId="77777777" w:rsidR="00A63366" w:rsidRPr="00624C44" w:rsidRDefault="00A63366" w:rsidP="00D926EC">
            <w:pPr>
              <w:rPr>
                <w:lang w:val="en-US"/>
              </w:rPr>
            </w:pPr>
          </w:p>
        </w:tc>
        <w:tc>
          <w:tcPr>
            <w:tcW w:w="313" w:type="dxa"/>
          </w:tcPr>
          <w:p w14:paraId="1ADFDD4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9384E00"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201516BE" w14:textId="2A536E1B" w:rsidR="00A63366" w:rsidRPr="00624C44" w:rsidRDefault="00A63366" w:rsidP="00D926EC">
            <w:pPr>
              <w:rPr>
                <w:lang w:val="en-US"/>
              </w:rPr>
            </w:pPr>
            <w:r w:rsidRPr="00624C44">
              <w:rPr>
                <w:lang w:val="en-US"/>
              </w:rPr>
              <w:t>/player/[id]/activity/discrete/body/lower</w:t>
            </w:r>
          </w:p>
        </w:tc>
        <w:tc>
          <w:tcPr>
            <w:tcW w:w="782" w:type="dxa"/>
            <w:tcBorders>
              <w:left w:val="single" w:sz="4" w:space="0" w:color="auto"/>
            </w:tcBorders>
          </w:tcPr>
          <w:p w14:paraId="64162819" w14:textId="5DB3BCB3" w:rsidR="00A63366" w:rsidRPr="00624C44" w:rsidRDefault="00A63366" w:rsidP="00D926EC">
            <w:pPr>
              <w:rPr>
                <w:lang w:val="en-US"/>
              </w:rPr>
            </w:pPr>
          </w:p>
        </w:tc>
        <w:tc>
          <w:tcPr>
            <w:tcW w:w="1256" w:type="dxa"/>
            <w:tcBorders>
              <w:left w:val="single" w:sz="4" w:space="0" w:color="auto"/>
            </w:tcBorders>
          </w:tcPr>
          <w:p w14:paraId="3C43FE9F" w14:textId="535B1663" w:rsidR="00A63366" w:rsidRPr="00624C44" w:rsidRDefault="00A63366" w:rsidP="006E03F2">
            <w:pPr>
              <w:rPr>
                <w:lang w:val="en-US"/>
              </w:rPr>
            </w:pPr>
            <w:r w:rsidRPr="00624C44">
              <w:rPr>
                <w:lang w:val="en-US"/>
              </w:rPr>
              <w:t>None</w:t>
            </w:r>
          </w:p>
        </w:tc>
      </w:tr>
      <w:tr w:rsidR="00A63366" w:rsidRPr="00624C44" w14:paraId="3B48D396" w14:textId="77777777" w:rsidTr="00AD3DA7">
        <w:trPr>
          <w:trHeight w:val="320"/>
        </w:trPr>
        <w:tc>
          <w:tcPr>
            <w:tcW w:w="2031" w:type="dxa"/>
          </w:tcPr>
          <w:p w14:paraId="7D6B9563" w14:textId="23CEF7D4" w:rsidR="00A63366" w:rsidRPr="00624C44" w:rsidRDefault="00A63366" w:rsidP="00D926EC">
            <w:pPr>
              <w:rPr>
                <w:lang w:val="en-US"/>
              </w:rPr>
            </w:pPr>
          </w:p>
        </w:tc>
        <w:tc>
          <w:tcPr>
            <w:tcW w:w="313" w:type="dxa"/>
          </w:tcPr>
          <w:p w14:paraId="234EF080" w14:textId="56064553" w:rsidR="00A63366" w:rsidRPr="00624C44" w:rsidRDefault="00A63366" w:rsidP="00D926EC">
            <w:pPr>
              <w:rPr>
                <w:lang w:val="en-US"/>
              </w:rPr>
            </w:pPr>
          </w:p>
        </w:tc>
        <w:tc>
          <w:tcPr>
            <w:tcW w:w="626" w:type="dxa"/>
            <w:tcBorders>
              <w:left w:val="single" w:sz="4" w:space="0" w:color="auto"/>
              <w:right w:val="single" w:sz="36" w:space="0" w:color="auto"/>
            </w:tcBorders>
          </w:tcPr>
          <w:p w14:paraId="266D29F4" w14:textId="499E5BAA" w:rsidR="00A63366" w:rsidRPr="00624C44" w:rsidRDefault="00A63366" w:rsidP="00D926EC">
            <w:pPr>
              <w:rPr>
                <w:lang w:val="en-US"/>
              </w:rPr>
            </w:pPr>
          </w:p>
        </w:tc>
        <w:tc>
          <w:tcPr>
            <w:tcW w:w="4064" w:type="dxa"/>
            <w:tcBorders>
              <w:left w:val="single" w:sz="36" w:space="0" w:color="auto"/>
              <w:right w:val="single" w:sz="4" w:space="0" w:color="auto"/>
            </w:tcBorders>
          </w:tcPr>
          <w:p w14:paraId="44EF4C1C" w14:textId="46533D52" w:rsidR="00A63366" w:rsidRPr="00624C44" w:rsidRDefault="00A63366" w:rsidP="00D926EC">
            <w:pPr>
              <w:rPr>
                <w:lang w:val="en-US"/>
              </w:rPr>
            </w:pPr>
            <w:r w:rsidRPr="00624C44">
              <w:rPr>
                <w:lang w:val="en-US"/>
              </w:rPr>
              <w:t>/player/[id]/activity/discrete/body/right</w:t>
            </w:r>
          </w:p>
        </w:tc>
        <w:tc>
          <w:tcPr>
            <w:tcW w:w="782" w:type="dxa"/>
            <w:tcBorders>
              <w:left w:val="single" w:sz="4" w:space="0" w:color="auto"/>
            </w:tcBorders>
          </w:tcPr>
          <w:p w14:paraId="2B47992D" w14:textId="02644464" w:rsidR="00A63366" w:rsidRPr="00624C44" w:rsidRDefault="00A63366" w:rsidP="00D926EC">
            <w:pPr>
              <w:rPr>
                <w:lang w:val="en-US"/>
              </w:rPr>
            </w:pPr>
          </w:p>
        </w:tc>
        <w:tc>
          <w:tcPr>
            <w:tcW w:w="1256" w:type="dxa"/>
            <w:tcBorders>
              <w:left w:val="single" w:sz="4" w:space="0" w:color="auto"/>
            </w:tcBorders>
          </w:tcPr>
          <w:p w14:paraId="01D49532" w14:textId="5BA05C62" w:rsidR="00A63366" w:rsidRPr="00624C44" w:rsidRDefault="00A63366" w:rsidP="006E03F2">
            <w:pPr>
              <w:rPr>
                <w:lang w:val="en-US"/>
              </w:rPr>
            </w:pPr>
            <w:r w:rsidRPr="00624C44">
              <w:rPr>
                <w:lang w:val="en-US"/>
              </w:rPr>
              <w:t>None</w:t>
            </w:r>
          </w:p>
        </w:tc>
      </w:tr>
      <w:tr w:rsidR="00A63366" w:rsidRPr="00624C44" w14:paraId="2FE9C031" w14:textId="77777777" w:rsidTr="00AD3DA7">
        <w:trPr>
          <w:trHeight w:val="320"/>
        </w:trPr>
        <w:tc>
          <w:tcPr>
            <w:tcW w:w="2031" w:type="dxa"/>
          </w:tcPr>
          <w:p w14:paraId="73E9FAF4" w14:textId="160192D9" w:rsidR="00A63366" w:rsidRPr="00624C44" w:rsidRDefault="00A63366" w:rsidP="00D926EC">
            <w:pPr>
              <w:rPr>
                <w:lang w:val="en-US"/>
              </w:rPr>
            </w:pPr>
          </w:p>
        </w:tc>
        <w:tc>
          <w:tcPr>
            <w:tcW w:w="313" w:type="dxa"/>
          </w:tcPr>
          <w:p w14:paraId="724D5E32" w14:textId="556B5EC8" w:rsidR="00A63366" w:rsidRPr="00624C44" w:rsidRDefault="00A63366" w:rsidP="00D926EC">
            <w:pPr>
              <w:rPr>
                <w:lang w:val="en-US"/>
              </w:rPr>
            </w:pPr>
          </w:p>
        </w:tc>
        <w:tc>
          <w:tcPr>
            <w:tcW w:w="626" w:type="dxa"/>
            <w:tcBorders>
              <w:left w:val="single" w:sz="4" w:space="0" w:color="auto"/>
              <w:right w:val="single" w:sz="36" w:space="0" w:color="auto"/>
            </w:tcBorders>
          </w:tcPr>
          <w:p w14:paraId="1D23923C" w14:textId="131FF13B" w:rsidR="00A63366" w:rsidRPr="00624C44" w:rsidRDefault="00A63366" w:rsidP="00D926EC">
            <w:pPr>
              <w:rPr>
                <w:lang w:val="en-US"/>
              </w:rPr>
            </w:pPr>
          </w:p>
        </w:tc>
        <w:tc>
          <w:tcPr>
            <w:tcW w:w="4064" w:type="dxa"/>
            <w:tcBorders>
              <w:left w:val="single" w:sz="36" w:space="0" w:color="auto"/>
              <w:right w:val="single" w:sz="4" w:space="0" w:color="auto"/>
            </w:tcBorders>
          </w:tcPr>
          <w:p w14:paraId="78ADDB30" w14:textId="0D774C33" w:rsidR="00A63366" w:rsidRPr="00624C44" w:rsidRDefault="00A63366" w:rsidP="00D926EC">
            <w:pPr>
              <w:rPr>
                <w:lang w:val="en-US"/>
              </w:rPr>
            </w:pPr>
            <w:r w:rsidRPr="00624C44">
              <w:rPr>
                <w:lang w:val="en-US"/>
              </w:rPr>
              <w:t>/player/[id]/activity/discrete/body/left</w:t>
            </w:r>
          </w:p>
        </w:tc>
        <w:tc>
          <w:tcPr>
            <w:tcW w:w="782" w:type="dxa"/>
            <w:tcBorders>
              <w:left w:val="single" w:sz="4" w:space="0" w:color="auto"/>
            </w:tcBorders>
          </w:tcPr>
          <w:p w14:paraId="40BEC702" w14:textId="34B2EA6A" w:rsidR="00A63366" w:rsidRPr="00624C44" w:rsidRDefault="00A63366" w:rsidP="00D926EC">
            <w:pPr>
              <w:rPr>
                <w:lang w:val="en-US"/>
              </w:rPr>
            </w:pPr>
          </w:p>
        </w:tc>
        <w:tc>
          <w:tcPr>
            <w:tcW w:w="1256" w:type="dxa"/>
            <w:tcBorders>
              <w:left w:val="single" w:sz="4" w:space="0" w:color="auto"/>
            </w:tcBorders>
          </w:tcPr>
          <w:p w14:paraId="6E8070F6" w14:textId="4ED7AC97" w:rsidR="00A63366" w:rsidRPr="00624C44" w:rsidRDefault="00A63366" w:rsidP="006E03F2">
            <w:pPr>
              <w:rPr>
                <w:lang w:val="en-US"/>
              </w:rPr>
            </w:pPr>
            <w:r w:rsidRPr="00624C44">
              <w:rPr>
                <w:lang w:val="en-US"/>
              </w:rPr>
              <w:t>None</w:t>
            </w:r>
          </w:p>
        </w:tc>
      </w:tr>
      <w:tr w:rsidR="00A63366" w:rsidRPr="00624C44" w14:paraId="67A1A29D" w14:textId="77777777" w:rsidTr="00AD3DA7">
        <w:trPr>
          <w:trHeight w:val="320"/>
        </w:trPr>
        <w:tc>
          <w:tcPr>
            <w:tcW w:w="2031" w:type="dxa"/>
          </w:tcPr>
          <w:p w14:paraId="357ED2B2" w14:textId="6ECE3B48" w:rsidR="00A63366" w:rsidRPr="00624C44" w:rsidRDefault="00A63366" w:rsidP="00D926EC">
            <w:pPr>
              <w:rPr>
                <w:lang w:val="en-US"/>
              </w:rPr>
            </w:pPr>
            <w:r w:rsidRPr="00624C44">
              <w:rPr>
                <w:lang w:val="en-US"/>
              </w:rPr>
              <w:t>/activityNormal1</w:t>
            </w:r>
          </w:p>
        </w:tc>
        <w:tc>
          <w:tcPr>
            <w:tcW w:w="313" w:type="dxa"/>
          </w:tcPr>
          <w:p w14:paraId="5D65C7A9" w14:textId="78C521E7"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24A985CC" w14:textId="3DB298B9" w:rsidR="00A63366" w:rsidRPr="00624C44" w:rsidRDefault="00A63366" w:rsidP="00D926EC">
            <w:pPr>
              <w:rPr>
                <w:lang w:val="en-US"/>
              </w:rPr>
            </w:pPr>
            <w:r w:rsidRPr="00624C44">
              <w:rPr>
                <w:lang w:val="en-US"/>
              </w:rPr>
              <w:t>R</w:t>
            </w:r>
          </w:p>
        </w:tc>
        <w:tc>
          <w:tcPr>
            <w:tcW w:w="4064" w:type="dxa"/>
            <w:tcBorders>
              <w:left w:val="single" w:sz="36" w:space="0" w:color="auto"/>
              <w:right w:val="single" w:sz="4" w:space="0" w:color="auto"/>
            </w:tcBorders>
          </w:tcPr>
          <w:p w14:paraId="167EB010" w14:textId="31ECDE96" w:rsidR="00A63366" w:rsidRPr="00624C44" w:rsidRDefault="00A63366" w:rsidP="00D926EC">
            <w:pPr>
              <w:rPr>
                <w:lang w:val="en-US"/>
              </w:rPr>
            </w:pPr>
            <w:r w:rsidRPr="00624C44">
              <w:rPr>
                <w:b/>
                <w:lang w:val="en-US"/>
              </w:rPr>
              <w:t>/player/[id]/activity/normal</w:t>
            </w:r>
            <w:r w:rsidRPr="00624C44">
              <w:rPr>
                <w:lang w:val="en-US"/>
              </w:rPr>
              <w:t>/hand/left</w:t>
            </w:r>
          </w:p>
        </w:tc>
        <w:tc>
          <w:tcPr>
            <w:tcW w:w="782" w:type="dxa"/>
            <w:tcBorders>
              <w:left w:val="single" w:sz="4" w:space="0" w:color="auto"/>
            </w:tcBorders>
          </w:tcPr>
          <w:p w14:paraId="15351E32" w14:textId="661FD066"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23A82002" w14:textId="6D8ACF10" w:rsidR="00A63366" w:rsidRPr="00624C44" w:rsidRDefault="00A63366" w:rsidP="006E03F2">
            <w:pPr>
              <w:rPr>
                <w:lang w:val="en-US"/>
              </w:rPr>
            </w:pPr>
            <w:r w:rsidRPr="00624C44">
              <w:rPr>
                <w:lang w:val="en-US"/>
              </w:rPr>
              <w:t>Norm.</w:t>
            </w:r>
          </w:p>
        </w:tc>
      </w:tr>
      <w:tr w:rsidR="00A63366" w:rsidRPr="00624C44" w14:paraId="562E6890" w14:textId="77777777" w:rsidTr="00AD3DA7">
        <w:trPr>
          <w:trHeight w:val="320"/>
        </w:trPr>
        <w:tc>
          <w:tcPr>
            <w:tcW w:w="2031" w:type="dxa"/>
          </w:tcPr>
          <w:p w14:paraId="3EE86210" w14:textId="3C73B0AE" w:rsidR="00A63366" w:rsidRPr="00624C44" w:rsidRDefault="00A63366" w:rsidP="00D926EC">
            <w:pPr>
              <w:rPr>
                <w:lang w:val="en-US"/>
              </w:rPr>
            </w:pPr>
            <w:r w:rsidRPr="00624C44">
              <w:rPr>
                <w:lang w:val="en-US"/>
              </w:rPr>
              <w:t>/activityNormal2</w:t>
            </w:r>
          </w:p>
        </w:tc>
        <w:tc>
          <w:tcPr>
            <w:tcW w:w="313" w:type="dxa"/>
          </w:tcPr>
          <w:p w14:paraId="7406D168" w14:textId="6FA76792"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449C7B91" w14:textId="3F85CE21" w:rsidR="00A63366" w:rsidRPr="00624C44" w:rsidRDefault="00A63366" w:rsidP="00D926EC">
            <w:pPr>
              <w:rPr>
                <w:lang w:val="en-US"/>
              </w:rPr>
            </w:pPr>
            <w:proofErr w:type="gramStart"/>
            <w:r w:rsidRPr="00624C44">
              <w:rPr>
                <w:lang w:val="en-US"/>
              </w:rPr>
              <w:t>C,B</w:t>
            </w:r>
            <w:proofErr w:type="gramEnd"/>
          </w:p>
        </w:tc>
        <w:tc>
          <w:tcPr>
            <w:tcW w:w="4064" w:type="dxa"/>
            <w:tcBorders>
              <w:left w:val="single" w:sz="36" w:space="0" w:color="auto"/>
              <w:right w:val="single" w:sz="4" w:space="0" w:color="auto"/>
            </w:tcBorders>
          </w:tcPr>
          <w:p w14:paraId="423D3C06" w14:textId="6F23BC9C" w:rsidR="00A63366" w:rsidRPr="00624C44" w:rsidRDefault="00A63366" w:rsidP="00D926EC">
            <w:pPr>
              <w:rPr>
                <w:lang w:val="en-US"/>
              </w:rPr>
            </w:pPr>
            <w:r w:rsidRPr="00624C44">
              <w:rPr>
                <w:lang w:val="en-US"/>
              </w:rPr>
              <w:t>/player/[id]/activity/normal/hand/right</w:t>
            </w:r>
          </w:p>
        </w:tc>
        <w:tc>
          <w:tcPr>
            <w:tcW w:w="782" w:type="dxa"/>
            <w:tcBorders>
              <w:left w:val="single" w:sz="4" w:space="0" w:color="auto"/>
            </w:tcBorders>
          </w:tcPr>
          <w:p w14:paraId="42347D8F" w14:textId="430D66C0"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45F85191" w14:textId="742BAC50" w:rsidR="00A63366" w:rsidRPr="00624C44" w:rsidRDefault="00A63366" w:rsidP="006E03F2">
            <w:pPr>
              <w:rPr>
                <w:lang w:val="en-US"/>
              </w:rPr>
            </w:pPr>
            <w:r w:rsidRPr="00624C44">
              <w:rPr>
                <w:lang w:val="en-US"/>
              </w:rPr>
              <w:t>Norm.</w:t>
            </w:r>
          </w:p>
        </w:tc>
      </w:tr>
      <w:tr w:rsidR="00A63366" w:rsidRPr="00624C44" w14:paraId="052690D8" w14:textId="77777777" w:rsidTr="00AD3DA7">
        <w:trPr>
          <w:trHeight w:val="320"/>
        </w:trPr>
        <w:tc>
          <w:tcPr>
            <w:tcW w:w="2031" w:type="dxa"/>
          </w:tcPr>
          <w:p w14:paraId="4D6E4390" w14:textId="2ECCE498" w:rsidR="00A63366" w:rsidRPr="00624C44" w:rsidRDefault="00A63366" w:rsidP="00D926EC">
            <w:pPr>
              <w:rPr>
                <w:lang w:val="en-US"/>
              </w:rPr>
            </w:pPr>
          </w:p>
        </w:tc>
        <w:tc>
          <w:tcPr>
            <w:tcW w:w="313" w:type="dxa"/>
          </w:tcPr>
          <w:p w14:paraId="1A22D0B1" w14:textId="056A6C98" w:rsidR="00A63366" w:rsidRPr="00624C44" w:rsidRDefault="00A63366" w:rsidP="00D926EC">
            <w:pPr>
              <w:rPr>
                <w:lang w:val="en-US"/>
              </w:rPr>
            </w:pPr>
          </w:p>
        </w:tc>
        <w:tc>
          <w:tcPr>
            <w:tcW w:w="626" w:type="dxa"/>
            <w:tcBorders>
              <w:left w:val="single" w:sz="4" w:space="0" w:color="auto"/>
              <w:right w:val="single" w:sz="36" w:space="0" w:color="auto"/>
            </w:tcBorders>
          </w:tcPr>
          <w:p w14:paraId="44ACE6EC" w14:textId="5ED4C0BC" w:rsidR="00A63366" w:rsidRPr="00624C44" w:rsidRDefault="00A63366" w:rsidP="00D926EC">
            <w:pPr>
              <w:rPr>
                <w:lang w:val="en-US"/>
              </w:rPr>
            </w:pPr>
          </w:p>
        </w:tc>
        <w:tc>
          <w:tcPr>
            <w:tcW w:w="4064" w:type="dxa"/>
            <w:tcBorders>
              <w:left w:val="single" w:sz="36" w:space="0" w:color="auto"/>
              <w:right w:val="single" w:sz="4" w:space="0" w:color="auto"/>
            </w:tcBorders>
          </w:tcPr>
          <w:p w14:paraId="3823D6A8" w14:textId="5762D5FB" w:rsidR="00A63366" w:rsidRPr="00624C44" w:rsidRDefault="00A63366" w:rsidP="00D926EC">
            <w:pPr>
              <w:rPr>
                <w:lang w:val="en-US"/>
              </w:rPr>
            </w:pPr>
            <w:r w:rsidRPr="00624C44">
              <w:rPr>
                <w:lang w:val="en-US"/>
              </w:rPr>
              <w:t>/player/[id]/activity/normal/head</w:t>
            </w:r>
          </w:p>
        </w:tc>
        <w:tc>
          <w:tcPr>
            <w:tcW w:w="782" w:type="dxa"/>
            <w:tcBorders>
              <w:left w:val="single" w:sz="4" w:space="0" w:color="auto"/>
            </w:tcBorders>
          </w:tcPr>
          <w:p w14:paraId="51EECC96" w14:textId="78EFCF76"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3715A2D2" w14:textId="22F6D542" w:rsidR="00A63366" w:rsidRPr="00624C44" w:rsidRDefault="00A63366" w:rsidP="006E03F2">
            <w:pPr>
              <w:rPr>
                <w:lang w:val="en-US"/>
              </w:rPr>
            </w:pPr>
            <w:r w:rsidRPr="00624C44">
              <w:rPr>
                <w:lang w:val="en-US"/>
              </w:rPr>
              <w:t>Norm.</w:t>
            </w:r>
          </w:p>
        </w:tc>
      </w:tr>
      <w:tr w:rsidR="00A63366" w:rsidRPr="00624C44" w14:paraId="3D7F5C43" w14:textId="77777777" w:rsidTr="00AD3DA7">
        <w:trPr>
          <w:trHeight w:val="320"/>
        </w:trPr>
        <w:tc>
          <w:tcPr>
            <w:tcW w:w="2031" w:type="dxa"/>
          </w:tcPr>
          <w:p w14:paraId="338F68C4" w14:textId="0EAE011D" w:rsidR="00A63366" w:rsidRPr="00624C44" w:rsidRDefault="00A63366" w:rsidP="00D926EC">
            <w:pPr>
              <w:rPr>
                <w:lang w:val="en-US"/>
              </w:rPr>
            </w:pPr>
          </w:p>
        </w:tc>
        <w:tc>
          <w:tcPr>
            <w:tcW w:w="313" w:type="dxa"/>
          </w:tcPr>
          <w:p w14:paraId="1FB2E6D2" w14:textId="446D7A52" w:rsidR="00A63366" w:rsidRPr="00624C44" w:rsidRDefault="00A63366" w:rsidP="00D926EC">
            <w:pPr>
              <w:rPr>
                <w:lang w:val="en-US"/>
              </w:rPr>
            </w:pPr>
          </w:p>
        </w:tc>
        <w:tc>
          <w:tcPr>
            <w:tcW w:w="626" w:type="dxa"/>
            <w:tcBorders>
              <w:left w:val="single" w:sz="4" w:space="0" w:color="auto"/>
              <w:right w:val="single" w:sz="36" w:space="0" w:color="auto"/>
            </w:tcBorders>
          </w:tcPr>
          <w:p w14:paraId="2D4DC1EF" w14:textId="36FA6BE3" w:rsidR="00A63366" w:rsidRPr="00624C44" w:rsidRDefault="00A63366" w:rsidP="00D926EC">
            <w:pPr>
              <w:rPr>
                <w:lang w:val="en-US"/>
              </w:rPr>
            </w:pPr>
          </w:p>
        </w:tc>
        <w:tc>
          <w:tcPr>
            <w:tcW w:w="4064" w:type="dxa"/>
            <w:tcBorders>
              <w:left w:val="single" w:sz="36" w:space="0" w:color="auto"/>
              <w:right w:val="single" w:sz="4" w:space="0" w:color="auto"/>
            </w:tcBorders>
          </w:tcPr>
          <w:p w14:paraId="1B15B7C8" w14:textId="51AFFF7F" w:rsidR="00A63366" w:rsidRPr="00624C44" w:rsidRDefault="00A63366" w:rsidP="00D926EC">
            <w:pPr>
              <w:rPr>
                <w:lang w:val="en-US"/>
              </w:rPr>
            </w:pPr>
            <w:r w:rsidRPr="00624C44">
              <w:rPr>
                <w:lang w:val="en-US"/>
              </w:rPr>
              <w:t>/player/[id]/activity/normal/leg/left</w:t>
            </w:r>
          </w:p>
        </w:tc>
        <w:tc>
          <w:tcPr>
            <w:tcW w:w="782" w:type="dxa"/>
            <w:tcBorders>
              <w:left w:val="single" w:sz="4" w:space="0" w:color="auto"/>
            </w:tcBorders>
          </w:tcPr>
          <w:p w14:paraId="2B3831D9" w14:textId="0714C02C"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273D80BF" w14:textId="421D1D38" w:rsidR="00A63366" w:rsidRPr="00624C44" w:rsidRDefault="00A63366" w:rsidP="006E03F2">
            <w:pPr>
              <w:rPr>
                <w:lang w:val="en-US"/>
              </w:rPr>
            </w:pPr>
            <w:r w:rsidRPr="00624C44">
              <w:rPr>
                <w:lang w:val="en-US"/>
              </w:rPr>
              <w:t>Norm.</w:t>
            </w:r>
          </w:p>
        </w:tc>
      </w:tr>
      <w:tr w:rsidR="00A63366" w:rsidRPr="00624C44" w14:paraId="08760DA3" w14:textId="77777777" w:rsidTr="00AD3DA7">
        <w:trPr>
          <w:trHeight w:val="320"/>
        </w:trPr>
        <w:tc>
          <w:tcPr>
            <w:tcW w:w="2031" w:type="dxa"/>
          </w:tcPr>
          <w:p w14:paraId="5A033D39" w14:textId="77777777" w:rsidR="00A63366" w:rsidRPr="00624C44" w:rsidRDefault="00A63366" w:rsidP="00D926EC">
            <w:pPr>
              <w:rPr>
                <w:lang w:val="en-US"/>
              </w:rPr>
            </w:pPr>
          </w:p>
        </w:tc>
        <w:tc>
          <w:tcPr>
            <w:tcW w:w="313" w:type="dxa"/>
          </w:tcPr>
          <w:p w14:paraId="4950871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315BD0A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2A607933" w14:textId="2654463B" w:rsidR="00A63366" w:rsidRPr="00624C44" w:rsidRDefault="00A63366" w:rsidP="00D926EC">
            <w:pPr>
              <w:rPr>
                <w:lang w:val="en-US"/>
              </w:rPr>
            </w:pPr>
            <w:r w:rsidRPr="00624C44">
              <w:rPr>
                <w:lang w:val="en-US"/>
              </w:rPr>
              <w:t>/player/[id]/activity/normal/leg/right</w:t>
            </w:r>
          </w:p>
        </w:tc>
        <w:tc>
          <w:tcPr>
            <w:tcW w:w="782" w:type="dxa"/>
            <w:tcBorders>
              <w:left w:val="single" w:sz="4" w:space="0" w:color="auto"/>
            </w:tcBorders>
          </w:tcPr>
          <w:p w14:paraId="52166DE5" w14:textId="2F158BC8"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2137A25A" w14:textId="68A04D99" w:rsidR="00A63366" w:rsidRPr="00624C44" w:rsidRDefault="00A63366" w:rsidP="006E03F2">
            <w:pPr>
              <w:rPr>
                <w:lang w:val="en-US"/>
              </w:rPr>
            </w:pPr>
            <w:r w:rsidRPr="00624C44">
              <w:rPr>
                <w:lang w:val="en-US"/>
              </w:rPr>
              <w:t>Norm.</w:t>
            </w:r>
          </w:p>
        </w:tc>
      </w:tr>
      <w:tr w:rsidR="00A63366" w:rsidRPr="00624C44" w14:paraId="504129C6" w14:textId="77777777" w:rsidTr="00AD3DA7">
        <w:trPr>
          <w:trHeight w:val="320"/>
        </w:trPr>
        <w:tc>
          <w:tcPr>
            <w:tcW w:w="2031" w:type="dxa"/>
          </w:tcPr>
          <w:p w14:paraId="33F5E681" w14:textId="77777777" w:rsidR="00A63366" w:rsidRPr="00624C44" w:rsidRDefault="00A63366" w:rsidP="00D926EC">
            <w:pPr>
              <w:rPr>
                <w:lang w:val="en-US"/>
              </w:rPr>
            </w:pPr>
          </w:p>
        </w:tc>
        <w:tc>
          <w:tcPr>
            <w:tcW w:w="313" w:type="dxa"/>
          </w:tcPr>
          <w:p w14:paraId="7B98B6DB"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CABE12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8E956BB" w14:textId="642D1471" w:rsidR="00A63366" w:rsidRPr="00624C44" w:rsidRDefault="00A63366" w:rsidP="00D926EC">
            <w:pPr>
              <w:rPr>
                <w:lang w:val="en-US"/>
              </w:rPr>
            </w:pPr>
            <w:r w:rsidRPr="00624C44">
              <w:rPr>
                <w:lang w:val="en-US"/>
              </w:rPr>
              <w:t>/player/[id]/activity/normal/body/upper</w:t>
            </w:r>
          </w:p>
        </w:tc>
        <w:tc>
          <w:tcPr>
            <w:tcW w:w="782" w:type="dxa"/>
            <w:tcBorders>
              <w:left w:val="single" w:sz="4" w:space="0" w:color="auto"/>
            </w:tcBorders>
          </w:tcPr>
          <w:p w14:paraId="0AB11B4E" w14:textId="3F8DEDD3"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25E9207A" w14:textId="42E97FCF" w:rsidR="00A63366" w:rsidRPr="00624C44" w:rsidRDefault="00A63366" w:rsidP="006E03F2">
            <w:pPr>
              <w:rPr>
                <w:lang w:val="en-US"/>
              </w:rPr>
            </w:pPr>
            <w:r w:rsidRPr="00624C44">
              <w:rPr>
                <w:lang w:val="en-US"/>
              </w:rPr>
              <w:t>Norm.</w:t>
            </w:r>
          </w:p>
        </w:tc>
      </w:tr>
      <w:tr w:rsidR="00A63366" w:rsidRPr="00624C44" w14:paraId="157CE685" w14:textId="77777777" w:rsidTr="00AD3DA7">
        <w:trPr>
          <w:trHeight w:val="320"/>
        </w:trPr>
        <w:tc>
          <w:tcPr>
            <w:tcW w:w="2031" w:type="dxa"/>
          </w:tcPr>
          <w:p w14:paraId="6EEC842B" w14:textId="5D073D7B" w:rsidR="00A63366" w:rsidRPr="00624C44" w:rsidRDefault="00A63366" w:rsidP="00D926EC">
            <w:pPr>
              <w:rPr>
                <w:lang w:val="en-US"/>
              </w:rPr>
            </w:pPr>
          </w:p>
        </w:tc>
        <w:tc>
          <w:tcPr>
            <w:tcW w:w="313" w:type="dxa"/>
          </w:tcPr>
          <w:p w14:paraId="02974D67" w14:textId="79CE80BB" w:rsidR="00A63366" w:rsidRPr="00624C44" w:rsidRDefault="00A63366" w:rsidP="00D926EC">
            <w:pPr>
              <w:rPr>
                <w:lang w:val="en-US"/>
              </w:rPr>
            </w:pPr>
          </w:p>
        </w:tc>
        <w:tc>
          <w:tcPr>
            <w:tcW w:w="626" w:type="dxa"/>
            <w:tcBorders>
              <w:left w:val="single" w:sz="4" w:space="0" w:color="auto"/>
              <w:right w:val="single" w:sz="36" w:space="0" w:color="auto"/>
            </w:tcBorders>
          </w:tcPr>
          <w:p w14:paraId="01810B90" w14:textId="022D791A" w:rsidR="00A63366" w:rsidRPr="00624C44" w:rsidRDefault="00A63366" w:rsidP="00D926EC">
            <w:pPr>
              <w:rPr>
                <w:lang w:val="en-US"/>
              </w:rPr>
            </w:pPr>
          </w:p>
        </w:tc>
        <w:tc>
          <w:tcPr>
            <w:tcW w:w="4064" w:type="dxa"/>
            <w:tcBorders>
              <w:left w:val="single" w:sz="36" w:space="0" w:color="auto"/>
              <w:right w:val="single" w:sz="4" w:space="0" w:color="auto"/>
            </w:tcBorders>
          </w:tcPr>
          <w:p w14:paraId="4EA54E0F" w14:textId="76DE9C40" w:rsidR="00A63366" w:rsidRPr="00624C44" w:rsidRDefault="00A63366" w:rsidP="00D926EC">
            <w:pPr>
              <w:rPr>
                <w:lang w:val="en-US"/>
              </w:rPr>
            </w:pPr>
            <w:r w:rsidRPr="00624C44">
              <w:rPr>
                <w:lang w:val="en-US"/>
              </w:rPr>
              <w:t>/player/[id]/activity/normal/body/lower</w:t>
            </w:r>
          </w:p>
        </w:tc>
        <w:tc>
          <w:tcPr>
            <w:tcW w:w="782" w:type="dxa"/>
            <w:tcBorders>
              <w:left w:val="single" w:sz="4" w:space="0" w:color="auto"/>
            </w:tcBorders>
          </w:tcPr>
          <w:p w14:paraId="36B06F82" w14:textId="5BC34CB7"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3EC7B797" w14:textId="6E62F13A" w:rsidR="00A63366" w:rsidRPr="00624C44" w:rsidRDefault="00A63366" w:rsidP="006E03F2">
            <w:pPr>
              <w:rPr>
                <w:lang w:val="en-US"/>
              </w:rPr>
            </w:pPr>
            <w:r w:rsidRPr="00624C44">
              <w:rPr>
                <w:lang w:val="en-US"/>
              </w:rPr>
              <w:t>Norm.</w:t>
            </w:r>
          </w:p>
        </w:tc>
      </w:tr>
      <w:tr w:rsidR="00A63366" w:rsidRPr="00624C44" w14:paraId="10EB2C79" w14:textId="77777777" w:rsidTr="00AD3DA7">
        <w:trPr>
          <w:trHeight w:val="320"/>
        </w:trPr>
        <w:tc>
          <w:tcPr>
            <w:tcW w:w="2031" w:type="dxa"/>
          </w:tcPr>
          <w:p w14:paraId="73A42AB2" w14:textId="40ABE5F7" w:rsidR="00A63366" w:rsidRPr="00624C44" w:rsidRDefault="00A63366" w:rsidP="00D926EC">
            <w:pPr>
              <w:rPr>
                <w:lang w:val="en-US"/>
              </w:rPr>
            </w:pPr>
          </w:p>
        </w:tc>
        <w:tc>
          <w:tcPr>
            <w:tcW w:w="313" w:type="dxa"/>
          </w:tcPr>
          <w:p w14:paraId="7C06D935" w14:textId="1DA20581" w:rsidR="00A63366" w:rsidRPr="00624C44" w:rsidRDefault="00A63366" w:rsidP="00D926EC">
            <w:pPr>
              <w:rPr>
                <w:lang w:val="en-US"/>
              </w:rPr>
            </w:pPr>
          </w:p>
        </w:tc>
        <w:tc>
          <w:tcPr>
            <w:tcW w:w="626" w:type="dxa"/>
            <w:tcBorders>
              <w:left w:val="single" w:sz="4" w:space="0" w:color="auto"/>
              <w:right w:val="single" w:sz="36" w:space="0" w:color="auto"/>
            </w:tcBorders>
          </w:tcPr>
          <w:p w14:paraId="2DC7D1D9" w14:textId="6BB9F85B" w:rsidR="00A63366" w:rsidRPr="00624C44" w:rsidRDefault="00A63366" w:rsidP="00D926EC">
            <w:pPr>
              <w:rPr>
                <w:lang w:val="en-US"/>
              </w:rPr>
            </w:pPr>
          </w:p>
        </w:tc>
        <w:tc>
          <w:tcPr>
            <w:tcW w:w="4064" w:type="dxa"/>
            <w:tcBorders>
              <w:left w:val="single" w:sz="36" w:space="0" w:color="auto"/>
              <w:right w:val="single" w:sz="4" w:space="0" w:color="auto"/>
            </w:tcBorders>
          </w:tcPr>
          <w:p w14:paraId="65CA3497" w14:textId="50FDABEB" w:rsidR="00A63366" w:rsidRPr="00624C44" w:rsidRDefault="00A63366" w:rsidP="00D926EC">
            <w:pPr>
              <w:rPr>
                <w:lang w:val="en-US"/>
              </w:rPr>
            </w:pPr>
            <w:r w:rsidRPr="00624C44">
              <w:rPr>
                <w:lang w:val="en-US"/>
              </w:rPr>
              <w:t>/player/[id]/activity/normal/body/right</w:t>
            </w:r>
          </w:p>
        </w:tc>
        <w:tc>
          <w:tcPr>
            <w:tcW w:w="782" w:type="dxa"/>
            <w:tcBorders>
              <w:left w:val="single" w:sz="4" w:space="0" w:color="auto"/>
            </w:tcBorders>
          </w:tcPr>
          <w:p w14:paraId="19507EFE" w14:textId="0FFD0A7E"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737A18E4" w14:textId="798841D0" w:rsidR="00A63366" w:rsidRPr="00624C44" w:rsidRDefault="00A63366" w:rsidP="006E03F2">
            <w:pPr>
              <w:rPr>
                <w:lang w:val="en-US"/>
              </w:rPr>
            </w:pPr>
            <w:r w:rsidRPr="00624C44">
              <w:rPr>
                <w:lang w:val="en-US"/>
              </w:rPr>
              <w:t>Norm.</w:t>
            </w:r>
          </w:p>
        </w:tc>
      </w:tr>
      <w:tr w:rsidR="00A63366" w:rsidRPr="00624C44" w14:paraId="128D149B" w14:textId="77777777" w:rsidTr="00AD3DA7">
        <w:trPr>
          <w:trHeight w:val="320"/>
        </w:trPr>
        <w:tc>
          <w:tcPr>
            <w:tcW w:w="2031" w:type="dxa"/>
          </w:tcPr>
          <w:p w14:paraId="2915D40F" w14:textId="77777777" w:rsidR="00A63366" w:rsidRPr="00624C44" w:rsidRDefault="00A63366" w:rsidP="00D926EC">
            <w:pPr>
              <w:rPr>
                <w:lang w:val="en-US"/>
              </w:rPr>
            </w:pPr>
          </w:p>
        </w:tc>
        <w:tc>
          <w:tcPr>
            <w:tcW w:w="313" w:type="dxa"/>
          </w:tcPr>
          <w:p w14:paraId="4574FC78"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34066A3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52501DD" w14:textId="086FAF4F" w:rsidR="00A63366" w:rsidRPr="00624C44" w:rsidRDefault="00A63366" w:rsidP="00D926EC">
            <w:pPr>
              <w:rPr>
                <w:lang w:val="en-US"/>
              </w:rPr>
            </w:pPr>
            <w:r w:rsidRPr="00624C44">
              <w:rPr>
                <w:lang w:val="en-US"/>
              </w:rPr>
              <w:t>/player/[id]/activity/normal/body/left</w:t>
            </w:r>
          </w:p>
        </w:tc>
        <w:tc>
          <w:tcPr>
            <w:tcW w:w="782" w:type="dxa"/>
            <w:tcBorders>
              <w:left w:val="single" w:sz="4" w:space="0" w:color="auto"/>
            </w:tcBorders>
          </w:tcPr>
          <w:p w14:paraId="27C5653C" w14:textId="3E5FA1DF"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31F1442C" w14:textId="75D1B8A2" w:rsidR="00A63366" w:rsidRPr="00624C44" w:rsidRDefault="00A63366" w:rsidP="006E03F2">
            <w:pPr>
              <w:rPr>
                <w:lang w:val="en-US"/>
              </w:rPr>
            </w:pPr>
            <w:r w:rsidRPr="00624C44">
              <w:rPr>
                <w:lang w:val="en-US"/>
              </w:rPr>
              <w:t>Norm.</w:t>
            </w:r>
          </w:p>
        </w:tc>
      </w:tr>
      <w:tr w:rsidR="00A63366" w:rsidRPr="00624C44" w14:paraId="20BDD270" w14:textId="77777777" w:rsidTr="00AD3DA7">
        <w:trPr>
          <w:trHeight w:val="320"/>
        </w:trPr>
        <w:tc>
          <w:tcPr>
            <w:tcW w:w="2031" w:type="dxa"/>
          </w:tcPr>
          <w:p w14:paraId="495C2EA3" w14:textId="77777777" w:rsidR="00A63366" w:rsidRPr="00624C44" w:rsidRDefault="00A63366" w:rsidP="00D926EC">
            <w:pPr>
              <w:rPr>
                <w:lang w:val="en-US"/>
              </w:rPr>
            </w:pPr>
          </w:p>
        </w:tc>
        <w:tc>
          <w:tcPr>
            <w:tcW w:w="313" w:type="dxa"/>
          </w:tcPr>
          <w:p w14:paraId="7076031F"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A62A94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6051416" w14:textId="513EAE9C" w:rsidR="00A63366" w:rsidRPr="00624C44" w:rsidRDefault="00A63366" w:rsidP="00230ADA">
            <w:pPr>
              <w:rPr>
                <w:lang w:val="en-US"/>
              </w:rPr>
            </w:pPr>
            <w:r w:rsidRPr="00624C44">
              <w:rPr>
                <w:lang w:val="en-US"/>
              </w:rPr>
              <w:t>/player/[id]/activity/peak</w:t>
            </w:r>
          </w:p>
        </w:tc>
        <w:tc>
          <w:tcPr>
            <w:tcW w:w="782" w:type="dxa"/>
            <w:tcBorders>
              <w:left w:val="single" w:sz="4" w:space="0" w:color="auto"/>
            </w:tcBorders>
          </w:tcPr>
          <w:p w14:paraId="7BE05D3D" w14:textId="3C1BF18B"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6EAD8806" w14:textId="170E45D4" w:rsidR="00A63366" w:rsidRPr="00624C44" w:rsidRDefault="00A63366" w:rsidP="006E03F2">
            <w:pPr>
              <w:rPr>
                <w:lang w:val="en-US"/>
              </w:rPr>
            </w:pPr>
            <w:r w:rsidRPr="00624C44">
              <w:rPr>
                <w:lang w:val="en-US"/>
              </w:rPr>
              <w:t>Norm.</w:t>
            </w:r>
          </w:p>
        </w:tc>
      </w:tr>
      <w:tr w:rsidR="00A63366" w:rsidRPr="00624C44" w14:paraId="5291D9C9" w14:textId="77777777" w:rsidTr="00AD3DA7">
        <w:trPr>
          <w:trHeight w:val="320"/>
        </w:trPr>
        <w:tc>
          <w:tcPr>
            <w:tcW w:w="2031" w:type="dxa"/>
          </w:tcPr>
          <w:p w14:paraId="2D3EE662" w14:textId="77777777" w:rsidR="00A63366" w:rsidRPr="00624C44" w:rsidRDefault="00A63366" w:rsidP="00D926EC">
            <w:pPr>
              <w:rPr>
                <w:lang w:val="en-US"/>
              </w:rPr>
            </w:pPr>
          </w:p>
        </w:tc>
        <w:tc>
          <w:tcPr>
            <w:tcW w:w="313" w:type="dxa"/>
          </w:tcPr>
          <w:p w14:paraId="61191351"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A0702D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A04A19D" w14:textId="6B7CA285" w:rsidR="00A63366" w:rsidRPr="00624C44" w:rsidRDefault="00A63366" w:rsidP="00D926EC">
            <w:pPr>
              <w:rPr>
                <w:lang w:val="en-US"/>
              </w:rPr>
            </w:pPr>
            <w:r w:rsidRPr="00624C44">
              <w:rPr>
                <w:lang w:val="en-US"/>
              </w:rPr>
              <w:t>/player/[id]/flow/leftwards/left</w:t>
            </w:r>
          </w:p>
        </w:tc>
        <w:tc>
          <w:tcPr>
            <w:tcW w:w="782" w:type="dxa"/>
            <w:tcBorders>
              <w:left w:val="single" w:sz="4" w:space="0" w:color="auto"/>
            </w:tcBorders>
          </w:tcPr>
          <w:p w14:paraId="3EB8BDA8" w14:textId="2773C96B" w:rsidR="00A63366" w:rsidRPr="00624C44" w:rsidRDefault="00A63366" w:rsidP="00D926EC">
            <w:pPr>
              <w:rPr>
                <w:lang w:val="en-US"/>
              </w:rPr>
            </w:pPr>
          </w:p>
        </w:tc>
        <w:tc>
          <w:tcPr>
            <w:tcW w:w="1256" w:type="dxa"/>
            <w:tcBorders>
              <w:left w:val="single" w:sz="4" w:space="0" w:color="auto"/>
            </w:tcBorders>
            <w:vAlign w:val="center"/>
          </w:tcPr>
          <w:p w14:paraId="67D54EAA" w14:textId="2002E683" w:rsidR="00A63366" w:rsidRPr="00624C44" w:rsidRDefault="00A63366" w:rsidP="006E03F2">
            <w:pPr>
              <w:rPr>
                <w:lang w:val="en-US"/>
              </w:rPr>
            </w:pPr>
            <w:r w:rsidRPr="00624C44">
              <w:rPr>
                <w:lang w:val="en-US"/>
              </w:rPr>
              <w:t>None</w:t>
            </w:r>
          </w:p>
        </w:tc>
      </w:tr>
      <w:tr w:rsidR="00A63366" w:rsidRPr="00624C44" w14:paraId="677ABE0E" w14:textId="77777777" w:rsidTr="00AD3DA7">
        <w:trPr>
          <w:trHeight w:val="320"/>
        </w:trPr>
        <w:tc>
          <w:tcPr>
            <w:tcW w:w="2031" w:type="dxa"/>
          </w:tcPr>
          <w:p w14:paraId="47133BCB" w14:textId="77777777" w:rsidR="00A63366" w:rsidRPr="00624C44" w:rsidRDefault="00A63366" w:rsidP="00D926EC">
            <w:pPr>
              <w:rPr>
                <w:lang w:val="en-US"/>
              </w:rPr>
            </w:pPr>
          </w:p>
        </w:tc>
        <w:tc>
          <w:tcPr>
            <w:tcW w:w="313" w:type="dxa"/>
          </w:tcPr>
          <w:p w14:paraId="47E9C55E"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E459331"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E2CBC27" w14:textId="65A03E61" w:rsidR="00A63366" w:rsidRPr="00624C44" w:rsidRDefault="00A63366" w:rsidP="00D926EC">
            <w:pPr>
              <w:rPr>
                <w:lang w:val="en-US"/>
              </w:rPr>
            </w:pPr>
            <w:r w:rsidRPr="00624C44">
              <w:rPr>
                <w:lang w:val="en-US"/>
              </w:rPr>
              <w:t>/player/[id]/flow/leftwards/right</w:t>
            </w:r>
          </w:p>
        </w:tc>
        <w:tc>
          <w:tcPr>
            <w:tcW w:w="782" w:type="dxa"/>
            <w:tcBorders>
              <w:left w:val="single" w:sz="4" w:space="0" w:color="auto"/>
            </w:tcBorders>
          </w:tcPr>
          <w:p w14:paraId="153B2007" w14:textId="77777777" w:rsidR="00A63366" w:rsidRPr="00624C44" w:rsidRDefault="00A63366" w:rsidP="00D926EC">
            <w:pPr>
              <w:rPr>
                <w:lang w:val="en-US"/>
              </w:rPr>
            </w:pPr>
          </w:p>
        </w:tc>
        <w:tc>
          <w:tcPr>
            <w:tcW w:w="1256" w:type="dxa"/>
            <w:tcBorders>
              <w:left w:val="single" w:sz="4" w:space="0" w:color="auto"/>
            </w:tcBorders>
          </w:tcPr>
          <w:p w14:paraId="184869C3" w14:textId="4F85F1FE" w:rsidR="00A63366" w:rsidRPr="00624C44" w:rsidRDefault="00A63366" w:rsidP="00D926EC">
            <w:pPr>
              <w:rPr>
                <w:lang w:val="en-US"/>
              </w:rPr>
            </w:pPr>
            <w:r w:rsidRPr="00624C44">
              <w:rPr>
                <w:lang w:val="en-US"/>
              </w:rPr>
              <w:t>None</w:t>
            </w:r>
          </w:p>
        </w:tc>
      </w:tr>
      <w:tr w:rsidR="00A63366" w:rsidRPr="00624C44" w14:paraId="5A7984F8" w14:textId="77777777" w:rsidTr="00AD3DA7">
        <w:trPr>
          <w:trHeight w:val="320"/>
        </w:trPr>
        <w:tc>
          <w:tcPr>
            <w:tcW w:w="2031" w:type="dxa"/>
          </w:tcPr>
          <w:p w14:paraId="6ADA13BF" w14:textId="77777777" w:rsidR="00A63366" w:rsidRPr="00624C44" w:rsidRDefault="00A63366" w:rsidP="00D926EC">
            <w:pPr>
              <w:rPr>
                <w:lang w:val="en-US"/>
              </w:rPr>
            </w:pPr>
          </w:p>
        </w:tc>
        <w:tc>
          <w:tcPr>
            <w:tcW w:w="313" w:type="dxa"/>
          </w:tcPr>
          <w:p w14:paraId="4B347F78"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380B0CD0"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AF768D2" w14:textId="2FB38A91" w:rsidR="00A63366" w:rsidRPr="00624C44" w:rsidRDefault="00A63366" w:rsidP="00D926EC">
            <w:pPr>
              <w:rPr>
                <w:lang w:val="en-US"/>
              </w:rPr>
            </w:pPr>
            <w:r w:rsidRPr="00624C44">
              <w:rPr>
                <w:lang w:val="en-US"/>
              </w:rPr>
              <w:t>/player/[id]/flow/rightwards/left</w:t>
            </w:r>
          </w:p>
        </w:tc>
        <w:tc>
          <w:tcPr>
            <w:tcW w:w="782" w:type="dxa"/>
            <w:tcBorders>
              <w:left w:val="single" w:sz="4" w:space="0" w:color="auto"/>
            </w:tcBorders>
          </w:tcPr>
          <w:p w14:paraId="207D114A" w14:textId="77777777" w:rsidR="00A63366" w:rsidRPr="00624C44" w:rsidRDefault="00A63366" w:rsidP="00D926EC">
            <w:pPr>
              <w:rPr>
                <w:lang w:val="en-US"/>
              </w:rPr>
            </w:pPr>
          </w:p>
        </w:tc>
        <w:tc>
          <w:tcPr>
            <w:tcW w:w="1256" w:type="dxa"/>
            <w:tcBorders>
              <w:left w:val="single" w:sz="4" w:space="0" w:color="auto"/>
            </w:tcBorders>
          </w:tcPr>
          <w:p w14:paraId="790D04EB" w14:textId="15D7B11F" w:rsidR="00A63366" w:rsidRPr="00624C44" w:rsidRDefault="00A63366" w:rsidP="00D926EC">
            <w:pPr>
              <w:rPr>
                <w:lang w:val="en-US"/>
              </w:rPr>
            </w:pPr>
            <w:r w:rsidRPr="00624C44">
              <w:rPr>
                <w:lang w:val="en-US"/>
              </w:rPr>
              <w:t>None</w:t>
            </w:r>
          </w:p>
        </w:tc>
      </w:tr>
      <w:tr w:rsidR="00A63366" w:rsidRPr="00624C44" w14:paraId="7C8E624F" w14:textId="77777777" w:rsidTr="00AD3DA7">
        <w:trPr>
          <w:trHeight w:val="320"/>
        </w:trPr>
        <w:tc>
          <w:tcPr>
            <w:tcW w:w="2031" w:type="dxa"/>
          </w:tcPr>
          <w:p w14:paraId="02EEF47D" w14:textId="77777777" w:rsidR="00A63366" w:rsidRPr="00624C44" w:rsidRDefault="00A63366" w:rsidP="00D926EC">
            <w:pPr>
              <w:rPr>
                <w:lang w:val="en-US"/>
              </w:rPr>
            </w:pPr>
          </w:p>
        </w:tc>
        <w:tc>
          <w:tcPr>
            <w:tcW w:w="313" w:type="dxa"/>
          </w:tcPr>
          <w:p w14:paraId="24262372"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62AA38E"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CD178F3" w14:textId="7AA08662" w:rsidR="00A63366" w:rsidRPr="00624C44" w:rsidRDefault="00A63366" w:rsidP="00D926EC">
            <w:pPr>
              <w:rPr>
                <w:lang w:val="en-US"/>
              </w:rPr>
            </w:pPr>
            <w:r w:rsidRPr="00624C44">
              <w:rPr>
                <w:lang w:val="en-US"/>
              </w:rPr>
              <w:t>/player/[id]/flow/rightwards/right</w:t>
            </w:r>
          </w:p>
        </w:tc>
        <w:tc>
          <w:tcPr>
            <w:tcW w:w="782" w:type="dxa"/>
            <w:tcBorders>
              <w:left w:val="single" w:sz="4" w:space="0" w:color="auto"/>
            </w:tcBorders>
          </w:tcPr>
          <w:p w14:paraId="5B19A724" w14:textId="77777777" w:rsidR="00A63366" w:rsidRPr="00624C44" w:rsidRDefault="00A63366" w:rsidP="00D926EC">
            <w:pPr>
              <w:rPr>
                <w:lang w:val="en-US"/>
              </w:rPr>
            </w:pPr>
          </w:p>
        </w:tc>
        <w:tc>
          <w:tcPr>
            <w:tcW w:w="1256" w:type="dxa"/>
            <w:tcBorders>
              <w:left w:val="single" w:sz="4" w:space="0" w:color="auto"/>
            </w:tcBorders>
          </w:tcPr>
          <w:p w14:paraId="022DF802" w14:textId="7B505D93" w:rsidR="00A63366" w:rsidRPr="00624C44" w:rsidRDefault="00A63366" w:rsidP="00D926EC">
            <w:pPr>
              <w:rPr>
                <w:lang w:val="en-US"/>
              </w:rPr>
            </w:pPr>
            <w:r w:rsidRPr="00624C44">
              <w:rPr>
                <w:lang w:val="en-US"/>
              </w:rPr>
              <w:t>None</w:t>
            </w:r>
          </w:p>
        </w:tc>
      </w:tr>
      <w:tr w:rsidR="00A63366" w:rsidRPr="00624C44" w14:paraId="01F9835A" w14:textId="77777777" w:rsidTr="00AD3DA7">
        <w:trPr>
          <w:trHeight w:val="320"/>
        </w:trPr>
        <w:tc>
          <w:tcPr>
            <w:tcW w:w="2031" w:type="dxa"/>
          </w:tcPr>
          <w:p w14:paraId="7D5E7638" w14:textId="77777777" w:rsidR="00A63366" w:rsidRPr="00624C44" w:rsidRDefault="00A63366" w:rsidP="00D926EC">
            <w:pPr>
              <w:rPr>
                <w:lang w:val="en-US"/>
              </w:rPr>
            </w:pPr>
          </w:p>
        </w:tc>
        <w:tc>
          <w:tcPr>
            <w:tcW w:w="313" w:type="dxa"/>
          </w:tcPr>
          <w:p w14:paraId="2BEA368F"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33BDB4C"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A58DA29" w14:textId="350E0C05" w:rsidR="00A63366" w:rsidRPr="00624C44" w:rsidRDefault="00A63366" w:rsidP="00D926EC">
            <w:pPr>
              <w:rPr>
                <w:lang w:val="en-US"/>
              </w:rPr>
            </w:pPr>
            <w:r w:rsidRPr="00624C44">
              <w:rPr>
                <w:lang w:val="en-US"/>
              </w:rPr>
              <w:t>/player/[id]/flow/upwards/left</w:t>
            </w:r>
          </w:p>
        </w:tc>
        <w:tc>
          <w:tcPr>
            <w:tcW w:w="782" w:type="dxa"/>
            <w:tcBorders>
              <w:left w:val="single" w:sz="4" w:space="0" w:color="auto"/>
            </w:tcBorders>
          </w:tcPr>
          <w:p w14:paraId="7DB631C7" w14:textId="77777777" w:rsidR="00A63366" w:rsidRPr="00624C44" w:rsidRDefault="00A63366" w:rsidP="00D926EC">
            <w:pPr>
              <w:rPr>
                <w:lang w:val="en-US"/>
              </w:rPr>
            </w:pPr>
          </w:p>
        </w:tc>
        <w:tc>
          <w:tcPr>
            <w:tcW w:w="1256" w:type="dxa"/>
            <w:tcBorders>
              <w:left w:val="single" w:sz="4" w:space="0" w:color="auto"/>
            </w:tcBorders>
          </w:tcPr>
          <w:p w14:paraId="51A0AC28" w14:textId="76EFEFE2" w:rsidR="00A63366" w:rsidRPr="00624C44" w:rsidRDefault="00A63366" w:rsidP="00D926EC">
            <w:pPr>
              <w:rPr>
                <w:lang w:val="en-US"/>
              </w:rPr>
            </w:pPr>
            <w:r w:rsidRPr="00624C44">
              <w:rPr>
                <w:lang w:val="en-US"/>
              </w:rPr>
              <w:t>None</w:t>
            </w:r>
          </w:p>
        </w:tc>
      </w:tr>
      <w:tr w:rsidR="00A63366" w:rsidRPr="00624C44" w14:paraId="67A32BF6" w14:textId="77777777" w:rsidTr="00AD3DA7">
        <w:trPr>
          <w:trHeight w:val="320"/>
        </w:trPr>
        <w:tc>
          <w:tcPr>
            <w:tcW w:w="2031" w:type="dxa"/>
          </w:tcPr>
          <w:p w14:paraId="5C30CBBE" w14:textId="77777777" w:rsidR="00A63366" w:rsidRPr="00624C44" w:rsidRDefault="00A63366" w:rsidP="00D926EC">
            <w:pPr>
              <w:rPr>
                <w:lang w:val="en-US"/>
              </w:rPr>
            </w:pPr>
          </w:p>
        </w:tc>
        <w:tc>
          <w:tcPr>
            <w:tcW w:w="313" w:type="dxa"/>
          </w:tcPr>
          <w:p w14:paraId="57050CC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7C7BCC0"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4A11420" w14:textId="45C39C46" w:rsidR="00A63366" w:rsidRPr="00624C44" w:rsidRDefault="00A63366" w:rsidP="00D926EC">
            <w:pPr>
              <w:rPr>
                <w:lang w:val="en-US"/>
              </w:rPr>
            </w:pPr>
            <w:r w:rsidRPr="00624C44">
              <w:rPr>
                <w:lang w:val="en-US"/>
              </w:rPr>
              <w:t>/player/[id]/flow/upwards/right</w:t>
            </w:r>
          </w:p>
        </w:tc>
        <w:tc>
          <w:tcPr>
            <w:tcW w:w="782" w:type="dxa"/>
            <w:tcBorders>
              <w:left w:val="single" w:sz="4" w:space="0" w:color="auto"/>
            </w:tcBorders>
          </w:tcPr>
          <w:p w14:paraId="728DEB8F" w14:textId="77777777" w:rsidR="00A63366" w:rsidRPr="00624C44" w:rsidRDefault="00A63366" w:rsidP="00D926EC">
            <w:pPr>
              <w:rPr>
                <w:lang w:val="en-US"/>
              </w:rPr>
            </w:pPr>
          </w:p>
        </w:tc>
        <w:tc>
          <w:tcPr>
            <w:tcW w:w="1256" w:type="dxa"/>
            <w:tcBorders>
              <w:left w:val="single" w:sz="4" w:space="0" w:color="auto"/>
            </w:tcBorders>
          </w:tcPr>
          <w:p w14:paraId="4992C848" w14:textId="7C4F0836" w:rsidR="00A63366" w:rsidRPr="00624C44" w:rsidRDefault="00A63366" w:rsidP="00D926EC">
            <w:pPr>
              <w:rPr>
                <w:lang w:val="en-US"/>
              </w:rPr>
            </w:pPr>
            <w:r w:rsidRPr="00624C44">
              <w:rPr>
                <w:lang w:val="en-US"/>
              </w:rPr>
              <w:t>None</w:t>
            </w:r>
          </w:p>
        </w:tc>
      </w:tr>
      <w:tr w:rsidR="00A63366" w:rsidRPr="00624C44" w14:paraId="52A201F9" w14:textId="77777777" w:rsidTr="00AD3DA7">
        <w:trPr>
          <w:trHeight w:val="320"/>
        </w:trPr>
        <w:tc>
          <w:tcPr>
            <w:tcW w:w="2031" w:type="dxa"/>
          </w:tcPr>
          <w:p w14:paraId="79DA6DF5" w14:textId="77777777" w:rsidR="00A63366" w:rsidRPr="00624C44" w:rsidRDefault="00A63366" w:rsidP="00D926EC">
            <w:pPr>
              <w:rPr>
                <w:lang w:val="en-US"/>
              </w:rPr>
            </w:pPr>
          </w:p>
        </w:tc>
        <w:tc>
          <w:tcPr>
            <w:tcW w:w="313" w:type="dxa"/>
          </w:tcPr>
          <w:p w14:paraId="4BB937EE"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BA37CE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9FB82C8" w14:textId="7CEA5BD4" w:rsidR="00A63366" w:rsidRPr="00624C44" w:rsidRDefault="00A63366" w:rsidP="00D926EC">
            <w:pPr>
              <w:rPr>
                <w:lang w:val="en-US"/>
              </w:rPr>
            </w:pPr>
            <w:r w:rsidRPr="00624C44">
              <w:rPr>
                <w:lang w:val="en-US"/>
              </w:rPr>
              <w:t>/player/[id]/flow/downwards/left</w:t>
            </w:r>
          </w:p>
        </w:tc>
        <w:tc>
          <w:tcPr>
            <w:tcW w:w="782" w:type="dxa"/>
            <w:tcBorders>
              <w:left w:val="single" w:sz="4" w:space="0" w:color="auto"/>
            </w:tcBorders>
          </w:tcPr>
          <w:p w14:paraId="70D51CD4" w14:textId="77777777" w:rsidR="00A63366" w:rsidRPr="00624C44" w:rsidRDefault="00A63366" w:rsidP="00D926EC">
            <w:pPr>
              <w:rPr>
                <w:lang w:val="en-US"/>
              </w:rPr>
            </w:pPr>
          </w:p>
        </w:tc>
        <w:tc>
          <w:tcPr>
            <w:tcW w:w="1256" w:type="dxa"/>
            <w:tcBorders>
              <w:left w:val="single" w:sz="4" w:space="0" w:color="auto"/>
            </w:tcBorders>
          </w:tcPr>
          <w:p w14:paraId="3ABFD99E" w14:textId="45D1E168" w:rsidR="00A63366" w:rsidRPr="00624C44" w:rsidRDefault="00A63366" w:rsidP="00D926EC">
            <w:pPr>
              <w:rPr>
                <w:lang w:val="en-US"/>
              </w:rPr>
            </w:pPr>
            <w:r w:rsidRPr="00624C44">
              <w:rPr>
                <w:lang w:val="en-US"/>
              </w:rPr>
              <w:t>None</w:t>
            </w:r>
          </w:p>
        </w:tc>
      </w:tr>
      <w:tr w:rsidR="00A63366" w:rsidRPr="00624C44" w14:paraId="51119651" w14:textId="77777777" w:rsidTr="00AD3DA7">
        <w:trPr>
          <w:trHeight w:val="320"/>
        </w:trPr>
        <w:tc>
          <w:tcPr>
            <w:tcW w:w="2031" w:type="dxa"/>
          </w:tcPr>
          <w:p w14:paraId="2C3283ED" w14:textId="77777777" w:rsidR="00A63366" w:rsidRPr="00624C44" w:rsidRDefault="00A63366" w:rsidP="00D926EC">
            <w:pPr>
              <w:rPr>
                <w:lang w:val="en-US"/>
              </w:rPr>
            </w:pPr>
          </w:p>
        </w:tc>
        <w:tc>
          <w:tcPr>
            <w:tcW w:w="313" w:type="dxa"/>
          </w:tcPr>
          <w:p w14:paraId="28FBE61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2B7467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2C1726F6" w14:textId="4F753178" w:rsidR="00A63366" w:rsidRPr="00624C44" w:rsidRDefault="00A63366" w:rsidP="00D926EC">
            <w:pPr>
              <w:rPr>
                <w:lang w:val="en-US"/>
              </w:rPr>
            </w:pPr>
            <w:r w:rsidRPr="00624C44">
              <w:rPr>
                <w:lang w:val="en-US"/>
              </w:rPr>
              <w:t>/player/[id]/flow/downwards/right</w:t>
            </w:r>
          </w:p>
        </w:tc>
        <w:tc>
          <w:tcPr>
            <w:tcW w:w="782" w:type="dxa"/>
            <w:tcBorders>
              <w:left w:val="single" w:sz="4" w:space="0" w:color="auto"/>
            </w:tcBorders>
          </w:tcPr>
          <w:p w14:paraId="0F3E7C25" w14:textId="77777777" w:rsidR="00A63366" w:rsidRPr="00624C44" w:rsidRDefault="00A63366" w:rsidP="00D926EC">
            <w:pPr>
              <w:rPr>
                <w:lang w:val="en-US"/>
              </w:rPr>
            </w:pPr>
          </w:p>
        </w:tc>
        <w:tc>
          <w:tcPr>
            <w:tcW w:w="1256" w:type="dxa"/>
            <w:tcBorders>
              <w:left w:val="single" w:sz="4" w:space="0" w:color="auto"/>
            </w:tcBorders>
          </w:tcPr>
          <w:p w14:paraId="6B2D4392" w14:textId="5DF7AE45" w:rsidR="00A63366" w:rsidRPr="00624C44" w:rsidRDefault="00A63366" w:rsidP="00D926EC">
            <w:pPr>
              <w:rPr>
                <w:lang w:val="en-US"/>
              </w:rPr>
            </w:pPr>
            <w:r w:rsidRPr="00624C44">
              <w:rPr>
                <w:lang w:val="en-US"/>
              </w:rPr>
              <w:t>None</w:t>
            </w:r>
          </w:p>
        </w:tc>
      </w:tr>
      <w:tr w:rsidR="00A63366" w:rsidRPr="00624C44" w14:paraId="691AE356" w14:textId="77777777" w:rsidTr="00AD3DA7">
        <w:trPr>
          <w:trHeight w:val="320"/>
        </w:trPr>
        <w:tc>
          <w:tcPr>
            <w:tcW w:w="2031" w:type="dxa"/>
          </w:tcPr>
          <w:p w14:paraId="2AC09365" w14:textId="77777777" w:rsidR="00A63366" w:rsidRPr="00624C44" w:rsidRDefault="00A63366" w:rsidP="00D926EC">
            <w:pPr>
              <w:rPr>
                <w:lang w:val="en-US"/>
              </w:rPr>
            </w:pPr>
          </w:p>
        </w:tc>
        <w:tc>
          <w:tcPr>
            <w:tcW w:w="313" w:type="dxa"/>
          </w:tcPr>
          <w:p w14:paraId="38E347BC"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243BA10"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B45A537" w14:textId="5B7563C0" w:rsidR="00A63366" w:rsidRPr="00624C44" w:rsidRDefault="00A63366" w:rsidP="00D926EC">
            <w:pPr>
              <w:rPr>
                <w:lang w:val="en-US"/>
              </w:rPr>
            </w:pPr>
            <w:r w:rsidRPr="00624C44">
              <w:rPr>
                <w:lang w:val="en-US"/>
              </w:rPr>
              <w:t>/player/[id]/location/ready</w:t>
            </w:r>
          </w:p>
        </w:tc>
        <w:tc>
          <w:tcPr>
            <w:tcW w:w="782" w:type="dxa"/>
            <w:tcBorders>
              <w:left w:val="single" w:sz="4" w:space="0" w:color="auto"/>
            </w:tcBorders>
          </w:tcPr>
          <w:p w14:paraId="39E03208" w14:textId="41809FCF" w:rsidR="00A63366" w:rsidRPr="00624C44" w:rsidRDefault="00A63366"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256" w:type="dxa"/>
            <w:tcBorders>
              <w:left w:val="single" w:sz="4" w:space="0" w:color="auto"/>
            </w:tcBorders>
          </w:tcPr>
          <w:p w14:paraId="68EC41D5" w14:textId="7E7F979F" w:rsidR="00A63366" w:rsidRPr="00624C44" w:rsidRDefault="00A63366" w:rsidP="00D926EC">
            <w:pPr>
              <w:rPr>
                <w:lang w:val="en-US"/>
              </w:rPr>
            </w:pPr>
            <w:r w:rsidRPr="00624C44">
              <w:rPr>
                <w:lang w:val="en-US"/>
              </w:rPr>
              <w:t>0/1</w:t>
            </w:r>
          </w:p>
        </w:tc>
      </w:tr>
      <w:tr w:rsidR="00A63366" w:rsidRPr="00624C44" w14:paraId="2108350D" w14:textId="77777777" w:rsidTr="00AD3DA7">
        <w:trPr>
          <w:trHeight w:val="320"/>
        </w:trPr>
        <w:tc>
          <w:tcPr>
            <w:tcW w:w="2031" w:type="dxa"/>
          </w:tcPr>
          <w:p w14:paraId="47905C3E" w14:textId="77777777" w:rsidR="00A63366" w:rsidRPr="00624C44" w:rsidRDefault="00A63366" w:rsidP="00D926EC">
            <w:pPr>
              <w:rPr>
                <w:lang w:val="en-US"/>
              </w:rPr>
            </w:pPr>
          </w:p>
        </w:tc>
        <w:tc>
          <w:tcPr>
            <w:tcW w:w="313" w:type="dxa"/>
          </w:tcPr>
          <w:p w14:paraId="082F95FC"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499A7C2"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5C594B2" w14:textId="19E6AA00" w:rsidR="00A63366" w:rsidRPr="00624C44" w:rsidRDefault="00A63366" w:rsidP="00D926EC">
            <w:pPr>
              <w:rPr>
                <w:lang w:val="en-US"/>
              </w:rPr>
            </w:pPr>
            <w:r w:rsidRPr="00624C44">
              <w:rPr>
                <w:lang w:val="en-US"/>
              </w:rPr>
              <w:t>/player/[id]/location/present</w:t>
            </w:r>
          </w:p>
        </w:tc>
        <w:tc>
          <w:tcPr>
            <w:tcW w:w="782" w:type="dxa"/>
            <w:tcBorders>
              <w:left w:val="single" w:sz="4" w:space="0" w:color="auto"/>
            </w:tcBorders>
          </w:tcPr>
          <w:p w14:paraId="77E6349F" w14:textId="4114898F" w:rsidR="00A63366" w:rsidRPr="00624C44" w:rsidRDefault="00A63366"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256" w:type="dxa"/>
            <w:tcBorders>
              <w:left w:val="single" w:sz="4" w:space="0" w:color="auto"/>
            </w:tcBorders>
          </w:tcPr>
          <w:p w14:paraId="557DAE4C" w14:textId="4BEDF855" w:rsidR="00A63366" w:rsidRPr="00624C44" w:rsidRDefault="00A63366" w:rsidP="00D926EC">
            <w:pPr>
              <w:rPr>
                <w:lang w:val="en-US"/>
              </w:rPr>
            </w:pPr>
            <w:r w:rsidRPr="00624C44">
              <w:rPr>
                <w:lang w:val="en-US"/>
              </w:rPr>
              <w:t>0/1</w:t>
            </w:r>
          </w:p>
        </w:tc>
      </w:tr>
      <w:tr w:rsidR="00A63366" w:rsidRPr="00624C44" w14:paraId="4CC6B83D" w14:textId="77777777" w:rsidTr="00AD3DA7">
        <w:trPr>
          <w:trHeight w:val="320"/>
        </w:trPr>
        <w:tc>
          <w:tcPr>
            <w:tcW w:w="2031" w:type="dxa"/>
          </w:tcPr>
          <w:p w14:paraId="52E7FA28" w14:textId="77777777" w:rsidR="00A63366" w:rsidRPr="00624C44" w:rsidRDefault="00A63366" w:rsidP="00D926EC">
            <w:pPr>
              <w:rPr>
                <w:lang w:val="en-US"/>
              </w:rPr>
            </w:pPr>
          </w:p>
        </w:tc>
        <w:tc>
          <w:tcPr>
            <w:tcW w:w="313" w:type="dxa"/>
          </w:tcPr>
          <w:p w14:paraId="2874A07B"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D3D6142"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6C8DAE5" w14:textId="16CCCD54" w:rsidR="00A63366" w:rsidRPr="00624C44" w:rsidRDefault="00A63366" w:rsidP="00D926EC">
            <w:pPr>
              <w:rPr>
                <w:lang w:val="en-US"/>
              </w:rPr>
            </w:pPr>
            <w:r w:rsidRPr="00624C44">
              <w:rPr>
                <w:lang w:val="en-US"/>
              </w:rPr>
              <w:t>/player/[id]/location/</w:t>
            </w:r>
            <w:proofErr w:type="spellStart"/>
            <w:r w:rsidRPr="00624C44">
              <w:rPr>
                <w:lang w:val="en-US"/>
              </w:rPr>
              <w:t>centerX</w:t>
            </w:r>
            <w:proofErr w:type="spellEnd"/>
          </w:p>
        </w:tc>
        <w:tc>
          <w:tcPr>
            <w:tcW w:w="782" w:type="dxa"/>
            <w:tcBorders>
              <w:left w:val="single" w:sz="4" w:space="0" w:color="auto"/>
            </w:tcBorders>
          </w:tcPr>
          <w:p w14:paraId="72826CB0" w14:textId="49EDC431"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1090928D" w14:textId="418C59E0" w:rsidR="00A63366" w:rsidRPr="00624C44" w:rsidRDefault="00A63366" w:rsidP="00D926EC">
            <w:pPr>
              <w:rPr>
                <w:lang w:val="en-US"/>
              </w:rPr>
            </w:pPr>
            <w:r w:rsidRPr="00624C44">
              <w:rPr>
                <w:lang w:val="en-US"/>
              </w:rPr>
              <w:t>Norm.</w:t>
            </w:r>
          </w:p>
        </w:tc>
      </w:tr>
      <w:tr w:rsidR="00A63366" w:rsidRPr="00624C44" w14:paraId="19E2CAED" w14:textId="77777777" w:rsidTr="00AD3DA7">
        <w:trPr>
          <w:trHeight w:val="320"/>
        </w:trPr>
        <w:tc>
          <w:tcPr>
            <w:tcW w:w="2031" w:type="dxa"/>
          </w:tcPr>
          <w:p w14:paraId="7E96E50E" w14:textId="77777777" w:rsidR="00A63366" w:rsidRPr="00624C44" w:rsidRDefault="00A63366" w:rsidP="00D926EC">
            <w:pPr>
              <w:rPr>
                <w:lang w:val="en-US"/>
              </w:rPr>
            </w:pPr>
          </w:p>
        </w:tc>
        <w:tc>
          <w:tcPr>
            <w:tcW w:w="313" w:type="dxa"/>
          </w:tcPr>
          <w:p w14:paraId="7DDE55AD"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589B6F9"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F3D424E" w14:textId="5C477DCE" w:rsidR="00A63366" w:rsidRPr="00624C44" w:rsidRDefault="00A63366" w:rsidP="00D926EC">
            <w:pPr>
              <w:rPr>
                <w:lang w:val="en-US"/>
              </w:rPr>
            </w:pPr>
            <w:r w:rsidRPr="00624C44">
              <w:rPr>
                <w:lang w:val="en-US"/>
              </w:rPr>
              <w:t>/player/[id]/location/</w:t>
            </w:r>
            <w:proofErr w:type="spellStart"/>
            <w:r w:rsidRPr="00624C44">
              <w:rPr>
                <w:lang w:val="en-US"/>
              </w:rPr>
              <w:t>centerZ</w:t>
            </w:r>
            <w:proofErr w:type="spellEnd"/>
          </w:p>
        </w:tc>
        <w:tc>
          <w:tcPr>
            <w:tcW w:w="782" w:type="dxa"/>
            <w:tcBorders>
              <w:left w:val="single" w:sz="4" w:space="0" w:color="auto"/>
            </w:tcBorders>
          </w:tcPr>
          <w:p w14:paraId="0C2567A1" w14:textId="3DB227F8"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1205554C" w14:textId="76B430A7" w:rsidR="00A63366" w:rsidRPr="00624C44" w:rsidRDefault="00A63366" w:rsidP="00D926EC">
            <w:pPr>
              <w:rPr>
                <w:lang w:val="en-US"/>
              </w:rPr>
            </w:pPr>
            <w:r w:rsidRPr="00624C44">
              <w:rPr>
                <w:lang w:val="en-US"/>
              </w:rPr>
              <w:t>Norm.</w:t>
            </w:r>
          </w:p>
        </w:tc>
      </w:tr>
      <w:tr w:rsidR="00A63366" w:rsidRPr="00624C44" w14:paraId="2C50545D" w14:textId="77777777" w:rsidTr="00AD3DA7">
        <w:trPr>
          <w:trHeight w:val="320"/>
        </w:trPr>
        <w:tc>
          <w:tcPr>
            <w:tcW w:w="2031" w:type="dxa"/>
          </w:tcPr>
          <w:p w14:paraId="2C8FAB2F" w14:textId="77777777" w:rsidR="00A63366" w:rsidRPr="00624C44" w:rsidRDefault="00A63366" w:rsidP="00D926EC">
            <w:pPr>
              <w:rPr>
                <w:lang w:val="en-US"/>
              </w:rPr>
            </w:pPr>
          </w:p>
        </w:tc>
        <w:tc>
          <w:tcPr>
            <w:tcW w:w="313" w:type="dxa"/>
          </w:tcPr>
          <w:p w14:paraId="1EA6EFAF"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545DC9A"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42CB31F" w14:textId="27985D17" w:rsidR="00A63366" w:rsidRPr="00624C44" w:rsidRDefault="00A63366" w:rsidP="00D926EC">
            <w:pPr>
              <w:rPr>
                <w:lang w:val="en-US"/>
              </w:rPr>
            </w:pPr>
            <w:r w:rsidRPr="00624C44">
              <w:rPr>
                <w:lang w:val="en-US"/>
              </w:rPr>
              <w:t>/player/[id]/location/</w:t>
            </w:r>
            <w:proofErr w:type="spellStart"/>
            <w:r w:rsidRPr="00624C44">
              <w:rPr>
                <w:lang w:val="en-US"/>
              </w:rPr>
              <w:t>outOfRange</w:t>
            </w:r>
            <w:proofErr w:type="spellEnd"/>
          </w:p>
        </w:tc>
        <w:tc>
          <w:tcPr>
            <w:tcW w:w="782" w:type="dxa"/>
            <w:tcBorders>
              <w:left w:val="single" w:sz="4" w:space="0" w:color="auto"/>
            </w:tcBorders>
          </w:tcPr>
          <w:p w14:paraId="21E0886D" w14:textId="77777777" w:rsidR="00A63366" w:rsidRPr="00624C44" w:rsidRDefault="00A63366" w:rsidP="00D926EC">
            <w:pPr>
              <w:rPr>
                <w:lang w:val="en-US"/>
              </w:rPr>
            </w:pPr>
          </w:p>
        </w:tc>
        <w:tc>
          <w:tcPr>
            <w:tcW w:w="1256" w:type="dxa"/>
            <w:tcBorders>
              <w:left w:val="single" w:sz="4" w:space="0" w:color="auto"/>
            </w:tcBorders>
            <w:vAlign w:val="center"/>
          </w:tcPr>
          <w:p w14:paraId="3DDE811C" w14:textId="1B37F2E1" w:rsidR="00A63366" w:rsidRPr="00624C44" w:rsidRDefault="00A63366" w:rsidP="00D926EC">
            <w:pPr>
              <w:rPr>
                <w:lang w:val="en-US"/>
              </w:rPr>
            </w:pPr>
            <w:r w:rsidRPr="00624C44">
              <w:rPr>
                <w:lang w:val="en-US"/>
              </w:rPr>
              <w:t>None</w:t>
            </w:r>
          </w:p>
        </w:tc>
      </w:tr>
      <w:tr w:rsidR="00A63366" w:rsidRPr="00624C44" w14:paraId="6D45FF79" w14:textId="77777777" w:rsidTr="00AD3DA7">
        <w:trPr>
          <w:trHeight w:val="320"/>
        </w:trPr>
        <w:tc>
          <w:tcPr>
            <w:tcW w:w="2031" w:type="dxa"/>
          </w:tcPr>
          <w:p w14:paraId="20C14D2D" w14:textId="1CD7A936" w:rsidR="00A63366" w:rsidRPr="00624C44" w:rsidRDefault="00A63366" w:rsidP="00D926EC">
            <w:pPr>
              <w:rPr>
                <w:lang w:val="en-US"/>
              </w:rPr>
            </w:pPr>
            <w:r w:rsidRPr="00624C44">
              <w:rPr>
                <w:lang w:val="en-US"/>
              </w:rPr>
              <w:t>/height1</w:t>
            </w:r>
          </w:p>
        </w:tc>
        <w:tc>
          <w:tcPr>
            <w:tcW w:w="313" w:type="dxa"/>
          </w:tcPr>
          <w:p w14:paraId="32BA8593" w14:textId="188338B6"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38A32428" w14:textId="7D236B84" w:rsidR="00A63366" w:rsidRPr="00624C44" w:rsidRDefault="00A63366" w:rsidP="00D926EC">
            <w:pPr>
              <w:rPr>
                <w:lang w:val="en-US"/>
              </w:rPr>
            </w:pPr>
            <w:r w:rsidRPr="00624C44">
              <w:rPr>
                <w:lang w:val="en-US"/>
              </w:rPr>
              <w:t>R</w:t>
            </w:r>
          </w:p>
        </w:tc>
        <w:tc>
          <w:tcPr>
            <w:tcW w:w="4064" w:type="dxa"/>
            <w:tcBorders>
              <w:left w:val="single" w:sz="36" w:space="0" w:color="auto"/>
              <w:right w:val="single" w:sz="4" w:space="0" w:color="auto"/>
            </w:tcBorders>
          </w:tcPr>
          <w:p w14:paraId="65AEDE82" w14:textId="52E09925" w:rsidR="00A63366" w:rsidRPr="00624C44" w:rsidRDefault="00A63366" w:rsidP="00D926EC">
            <w:pPr>
              <w:rPr>
                <w:lang w:val="en-US"/>
              </w:rPr>
            </w:pPr>
            <w:r w:rsidRPr="00624C44">
              <w:rPr>
                <w:b/>
                <w:lang w:val="en-US"/>
              </w:rPr>
              <w:t>/player/[id]/position/height</w:t>
            </w:r>
          </w:p>
        </w:tc>
        <w:tc>
          <w:tcPr>
            <w:tcW w:w="782" w:type="dxa"/>
            <w:tcBorders>
              <w:left w:val="single" w:sz="4" w:space="0" w:color="auto"/>
            </w:tcBorders>
          </w:tcPr>
          <w:p w14:paraId="009B021D" w14:textId="0D5FF364"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55ACC0B1" w14:textId="3508F9BA" w:rsidR="00A63366" w:rsidRPr="00624C44" w:rsidRDefault="00A63366" w:rsidP="00D926EC">
            <w:pPr>
              <w:rPr>
                <w:lang w:val="en-US"/>
              </w:rPr>
            </w:pPr>
            <w:r w:rsidRPr="00624C44">
              <w:rPr>
                <w:lang w:val="en-US"/>
              </w:rPr>
              <w:t>Norm.</w:t>
            </w:r>
          </w:p>
        </w:tc>
      </w:tr>
      <w:tr w:rsidR="00A63366" w:rsidRPr="00624C44" w14:paraId="589DA0D6" w14:textId="77777777" w:rsidTr="00AD3DA7">
        <w:trPr>
          <w:trHeight w:val="320"/>
        </w:trPr>
        <w:tc>
          <w:tcPr>
            <w:tcW w:w="2031" w:type="dxa"/>
          </w:tcPr>
          <w:p w14:paraId="3166BA39" w14:textId="0E808C5B" w:rsidR="00A63366" w:rsidRPr="00624C44" w:rsidRDefault="00A63366" w:rsidP="00D926EC">
            <w:pPr>
              <w:rPr>
                <w:lang w:val="en-US"/>
              </w:rPr>
            </w:pPr>
            <w:r w:rsidRPr="00624C44">
              <w:rPr>
                <w:lang w:val="en-US"/>
              </w:rPr>
              <w:t>/heightLevel1</w:t>
            </w:r>
          </w:p>
        </w:tc>
        <w:tc>
          <w:tcPr>
            <w:tcW w:w="313" w:type="dxa"/>
          </w:tcPr>
          <w:p w14:paraId="4D02DA86" w14:textId="74953587" w:rsidR="00A63366" w:rsidRPr="00624C44" w:rsidRDefault="00A63366" w:rsidP="00D926EC">
            <w:pPr>
              <w:rPr>
                <w:lang w:val="en-US"/>
              </w:rPr>
            </w:pPr>
            <w:proofErr w:type="spellStart"/>
            <w:r w:rsidRPr="00624C44">
              <w:rPr>
                <w:lang w:val="en-US"/>
              </w:rPr>
              <w:t>i</w:t>
            </w:r>
            <w:proofErr w:type="spellEnd"/>
          </w:p>
        </w:tc>
        <w:tc>
          <w:tcPr>
            <w:tcW w:w="626" w:type="dxa"/>
            <w:tcBorders>
              <w:left w:val="single" w:sz="4" w:space="0" w:color="auto"/>
              <w:right w:val="single" w:sz="36" w:space="0" w:color="auto"/>
            </w:tcBorders>
          </w:tcPr>
          <w:p w14:paraId="01861AE7" w14:textId="1B337E45" w:rsidR="00A63366" w:rsidRPr="00624C44" w:rsidRDefault="00A63366" w:rsidP="00D926EC">
            <w:pPr>
              <w:rPr>
                <w:lang w:val="en-US"/>
              </w:rPr>
            </w:pPr>
            <w:r w:rsidRPr="00624C44">
              <w:rPr>
                <w:lang w:val="en-US"/>
              </w:rPr>
              <w:t>R</w:t>
            </w:r>
          </w:p>
        </w:tc>
        <w:tc>
          <w:tcPr>
            <w:tcW w:w="4064" w:type="dxa"/>
            <w:tcBorders>
              <w:left w:val="single" w:sz="36" w:space="0" w:color="auto"/>
              <w:right w:val="single" w:sz="4" w:space="0" w:color="auto"/>
            </w:tcBorders>
          </w:tcPr>
          <w:p w14:paraId="10C2C9B1" w14:textId="217FEB38" w:rsidR="00A63366" w:rsidRPr="00624C44" w:rsidRDefault="00A63366" w:rsidP="00D926EC">
            <w:pPr>
              <w:rPr>
                <w:lang w:val="en-US"/>
              </w:rPr>
            </w:pPr>
            <w:r w:rsidRPr="00624C44">
              <w:rPr>
                <w:b/>
                <w:lang w:val="en-US"/>
              </w:rPr>
              <w:t>/player/[id]/position/</w:t>
            </w:r>
            <w:proofErr w:type="spellStart"/>
            <w:r w:rsidRPr="00624C44">
              <w:rPr>
                <w:b/>
                <w:lang w:val="en-US"/>
              </w:rPr>
              <w:t>heightLevel</w:t>
            </w:r>
            <w:proofErr w:type="spellEnd"/>
          </w:p>
        </w:tc>
        <w:tc>
          <w:tcPr>
            <w:tcW w:w="782" w:type="dxa"/>
            <w:tcBorders>
              <w:left w:val="single" w:sz="4" w:space="0" w:color="auto"/>
            </w:tcBorders>
          </w:tcPr>
          <w:p w14:paraId="1BC04081" w14:textId="436F8821" w:rsidR="00A63366" w:rsidRPr="00624C44" w:rsidRDefault="00A63366"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1256" w:type="dxa"/>
            <w:tcBorders>
              <w:left w:val="single" w:sz="4" w:space="0" w:color="auto"/>
            </w:tcBorders>
            <w:vAlign w:val="center"/>
          </w:tcPr>
          <w:p w14:paraId="3977527E" w14:textId="28C62A17" w:rsidR="00A63366" w:rsidRPr="00624C44" w:rsidRDefault="00A63366" w:rsidP="00D926EC">
            <w:pPr>
              <w:rPr>
                <w:lang w:val="en-US"/>
              </w:rPr>
            </w:pPr>
            <w:r w:rsidRPr="00624C44">
              <w:rPr>
                <w:lang w:val="en-US"/>
              </w:rPr>
              <w:t>0,1,2,3</w:t>
            </w:r>
          </w:p>
        </w:tc>
      </w:tr>
      <w:tr w:rsidR="00A63366" w:rsidRPr="00624C44" w14:paraId="0CD091B4" w14:textId="77777777" w:rsidTr="00AD3DA7">
        <w:trPr>
          <w:trHeight w:val="320"/>
        </w:trPr>
        <w:tc>
          <w:tcPr>
            <w:tcW w:w="2031" w:type="dxa"/>
          </w:tcPr>
          <w:p w14:paraId="32302848" w14:textId="77777777" w:rsidR="00A63366" w:rsidRPr="00624C44" w:rsidRDefault="00A63366" w:rsidP="00D926EC">
            <w:pPr>
              <w:rPr>
                <w:lang w:val="en-US"/>
              </w:rPr>
            </w:pPr>
          </w:p>
        </w:tc>
        <w:tc>
          <w:tcPr>
            <w:tcW w:w="313" w:type="dxa"/>
          </w:tcPr>
          <w:p w14:paraId="7C861344"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3E9E11FD"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124DB2B" w14:textId="7D20FC8A" w:rsidR="00A63366" w:rsidRPr="00624C44" w:rsidRDefault="00A63366" w:rsidP="00D926EC">
            <w:pPr>
              <w:rPr>
                <w:lang w:val="en-US"/>
              </w:rPr>
            </w:pPr>
            <w:r w:rsidRPr="00624C44">
              <w:rPr>
                <w:lang w:val="en-US"/>
              </w:rPr>
              <w:t>/player/[id]/position/vertical/hand/left</w:t>
            </w:r>
          </w:p>
        </w:tc>
        <w:tc>
          <w:tcPr>
            <w:tcW w:w="782" w:type="dxa"/>
            <w:tcBorders>
              <w:left w:val="single" w:sz="4" w:space="0" w:color="auto"/>
            </w:tcBorders>
          </w:tcPr>
          <w:p w14:paraId="0DF8ECAC" w14:textId="75852461"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219C331D" w14:textId="0FD18CF6" w:rsidR="00A63366" w:rsidRPr="00624C44" w:rsidRDefault="00A63366" w:rsidP="00D926EC">
            <w:pPr>
              <w:rPr>
                <w:lang w:val="en-US"/>
              </w:rPr>
            </w:pPr>
            <w:r w:rsidRPr="00624C44">
              <w:rPr>
                <w:lang w:val="en-US"/>
              </w:rPr>
              <w:t>Norm.</w:t>
            </w:r>
          </w:p>
        </w:tc>
      </w:tr>
      <w:tr w:rsidR="00A63366" w:rsidRPr="00624C44" w14:paraId="362299B1" w14:textId="77777777" w:rsidTr="00AD3DA7">
        <w:trPr>
          <w:trHeight w:val="320"/>
        </w:trPr>
        <w:tc>
          <w:tcPr>
            <w:tcW w:w="2031" w:type="dxa"/>
          </w:tcPr>
          <w:p w14:paraId="38726CE6" w14:textId="77777777" w:rsidR="00A63366" w:rsidRPr="00624C44" w:rsidRDefault="00A63366" w:rsidP="00D926EC">
            <w:pPr>
              <w:rPr>
                <w:lang w:val="en-US"/>
              </w:rPr>
            </w:pPr>
          </w:p>
        </w:tc>
        <w:tc>
          <w:tcPr>
            <w:tcW w:w="313" w:type="dxa"/>
          </w:tcPr>
          <w:p w14:paraId="18C88A79"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075126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6500071" w14:textId="6A747785" w:rsidR="00A63366" w:rsidRPr="00624C44" w:rsidRDefault="00A63366" w:rsidP="00D926EC">
            <w:pPr>
              <w:rPr>
                <w:lang w:val="en-US"/>
              </w:rPr>
            </w:pPr>
            <w:r w:rsidRPr="00624C44">
              <w:rPr>
                <w:lang w:val="en-US"/>
              </w:rPr>
              <w:t xml:space="preserve">/player/[id]/position/vertical/hand/right </w:t>
            </w:r>
          </w:p>
        </w:tc>
        <w:tc>
          <w:tcPr>
            <w:tcW w:w="782" w:type="dxa"/>
            <w:tcBorders>
              <w:left w:val="single" w:sz="4" w:space="0" w:color="auto"/>
            </w:tcBorders>
          </w:tcPr>
          <w:p w14:paraId="462DAEAA" w14:textId="111A143E"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619291C3" w14:textId="308749B8" w:rsidR="00A63366" w:rsidRPr="00624C44" w:rsidRDefault="00A63366" w:rsidP="00D926EC">
            <w:pPr>
              <w:rPr>
                <w:lang w:val="en-US"/>
              </w:rPr>
            </w:pPr>
            <w:r w:rsidRPr="00624C44">
              <w:rPr>
                <w:lang w:val="en-US"/>
              </w:rPr>
              <w:t>Norm.</w:t>
            </w:r>
          </w:p>
        </w:tc>
      </w:tr>
      <w:tr w:rsidR="00A63366" w:rsidRPr="00624C44" w14:paraId="5AA8D7B8" w14:textId="77777777" w:rsidTr="00AD3DA7">
        <w:trPr>
          <w:trHeight w:val="320"/>
        </w:trPr>
        <w:tc>
          <w:tcPr>
            <w:tcW w:w="2031" w:type="dxa"/>
          </w:tcPr>
          <w:p w14:paraId="686EE6D4" w14:textId="77777777" w:rsidR="00A63366" w:rsidRPr="00624C44" w:rsidRDefault="00A63366" w:rsidP="00D926EC">
            <w:pPr>
              <w:rPr>
                <w:lang w:val="en-US"/>
              </w:rPr>
            </w:pPr>
          </w:p>
        </w:tc>
        <w:tc>
          <w:tcPr>
            <w:tcW w:w="313" w:type="dxa"/>
          </w:tcPr>
          <w:p w14:paraId="019A307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341990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6984E93" w14:textId="6815F99C" w:rsidR="00A63366" w:rsidRPr="00624C44" w:rsidRDefault="00A63366" w:rsidP="00D926EC">
            <w:pPr>
              <w:rPr>
                <w:lang w:val="en-US"/>
              </w:rPr>
            </w:pPr>
            <w:r w:rsidRPr="00624C44">
              <w:rPr>
                <w:lang w:val="en-US"/>
              </w:rPr>
              <w:t xml:space="preserve">/player/[id]/position/side/hand/left </w:t>
            </w:r>
          </w:p>
        </w:tc>
        <w:tc>
          <w:tcPr>
            <w:tcW w:w="782" w:type="dxa"/>
            <w:tcBorders>
              <w:left w:val="single" w:sz="4" w:space="0" w:color="auto"/>
            </w:tcBorders>
          </w:tcPr>
          <w:p w14:paraId="2C0B491D" w14:textId="2E15CA7D"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4800A850" w14:textId="1505D7B5" w:rsidR="00A63366" w:rsidRPr="00624C44" w:rsidRDefault="00A63366" w:rsidP="00D926EC">
            <w:pPr>
              <w:rPr>
                <w:lang w:val="en-US"/>
              </w:rPr>
            </w:pPr>
            <w:r w:rsidRPr="00624C44">
              <w:rPr>
                <w:lang w:val="en-US"/>
              </w:rPr>
              <w:t>Norm.</w:t>
            </w:r>
          </w:p>
        </w:tc>
      </w:tr>
      <w:tr w:rsidR="00A63366" w:rsidRPr="00624C44" w14:paraId="0D13B407" w14:textId="77777777" w:rsidTr="00AD3DA7">
        <w:trPr>
          <w:trHeight w:val="320"/>
        </w:trPr>
        <w:tc>
          <w:tcPr>
            <w:tcW w:w="2031" w:type="dxa"/>
          </w:tcPr>
          <w:p w14:paraId="1A688AE9" w14:textId="77777777" w:rsidR="00A63366" w:rsidRPr="00624C44" w:rsidRDefault="00A63366" w:rsidP="00D926EC">
            <w:pPr>
              <w:rPr>
                <w:lang w:val="en-US"/>
              </w:rPr>
            </w:pPr>
          </w:p>
        </w:tc>
        <w:tc>
          <w:tcPr>
            <w:tcW w:w="313" w:type="dxa"/>
          </w:tcPr>
          <w:p w14:paraId="37A5BC26"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C2FDDC9"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35C5C03" w14:textId="1E01CA28" w:rsidR="00A63366" w:rsidRPr="00624C44" w:rsidRDefault="00A63366" w:rsidP="00D926EC">
            <w:pPr>
              <w:rPr>
                <w:lang w:val="en-US"/>
              </w:rPr>
            </w:pPr>
            <w:r w:rsidRPr="00624C44">
              <w:rPr>
                <w:lang w:val="en-US"/>
              </w:rPr>
              <w:t>/player/[id]/position/side/hand/right</w:t>
            </w:r>
          </w:p>
        </w:tc>
        <w:tc>
          <w:tcPr>
            <w:tcW w:w="782" w:type="dxa"/>
            <w:tcBorders>
              <w:left w:val="single" w:sz="4" w:space="0" w:color="auto"/>
            </w:tcBorders>
          </w:tcPr>
          <w:p w14:paraId="09429976" w14:textId="45B52A7C"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5B060A73" w14:textId="522BBB9A" w:rsidR="00A63366" w:rsidRPr="00624C44" w:rsidRDefault="00A63366" w:rsidP="00D926EC">
            <w:pPr>
              <w:rPr>
                <w:lang w:val="en-US"/>
              </w:rPr>
            </w:pPr>
            <w:r w:rsidRPr="00624C44">
              <w:rPr>
                <w:lang w:val="en-US"/>
              </w:rPr>
              <w:t>Norm.</w:t>
            </w:r>
          </w:p>
        </w:tc>
      </w:tr>
      <w:tr w:rsidR="00A63366" w:rsidRPr="00624C44" w14:paraId="2BABDE52" w14:textId="77777777" w:rsidTr="00AD3DA7">
        <w:trPr>
          <w:trHeight w:val="320"/>
        </w:trPr>
        <w:tc>
          <w:tcPr>
            <w:tcW w:w="2031" w:type="dxa"/>
          </w:tcPr>
          <w:p w14:paraId="47EE2CA3" w14:textId="77777777" w:rsidR="00A63366" w:rsidRPr="00624C44" w:rsidRDefault="00A63366" w:rsidP="00D926EC">
            <w:pPr>
              <w:rPr>
                <w:lang w:val="en-US"/>
              </w:rPr>
            </w:pPr>
          </w:p>
        </w:tc>
        <w:tc>
          <w:tcPr>
            <w:tcW w:w="313" w:type="dxa"/>
          </w:tcPr>
          <w:p w14:paraId="1733369E"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2C3173A"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15EDF04" w14:textId="1D6C2C79" w:rsidR="00A63366" w:rsidRPr="00624C44" w:rsidRDefault="00A63366" w:rsidP="00D926EC">
            <w:pPr>
              <w:rPr>
                <w:lang w:val="en-US"/>
              </w:rPr>
            </w:pPr>
            <w:r w:rsidRPr="00624C44">
              <w:rPr>
                <w:lang w:val="en-US"/>
              </w:rPr>
              <w:t xml:space="preserve">/player/[id]/position/side/foot/left </w:t>
            </w:r>
          </w:p>
        </w:tc>
        <w:tc>
          <w:tcPr>
            <w:tcW w:w="782" w:type="dxa"/>
            <w:tcBorders>
              <w:left w:val="single" w:sz="4" w:space="0" w:color="auto"/>
            </w:tcBorders>
          </w:tcPr>
          <w:p w14:paraId="1F9E7937" w14:textId="59F2D507"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1D9D07E0" w14:textId="53E35ACA" w:rsidR="00A63366" w:rsidRPr="00624C44" w:rsidRDefault="00A63366" w:rsidP="00D926EC">
            <w:pPr>
              <w:rPr>
                <w:lang w:val="en-US"/>
              </w:rPr>
            </w:pPr>
            <w:r w:rsidRPr="00624C44">
              <w:rPr>
                <w:lang w:val="en-US"/>
              </w:rPr>
              <w:t>Norm.</w:t>
            </w:r>
          </w:p>
        </w:tc>
      </w:tr>
      <w:tr w:rsidR="00A63366" w:rsidRPr="00624C44" w14:paraId="42A1C0D7" w14:textId="77777777" w:rsidTr="00AD3DA7">
        <w:trPr>
          <w:trHeight w:val="320"/>
        </w:trPr>
        <w:tc>
          <w:tcPr>
            <w:tcW w:w="2031" w:type="dxa"/>
          </w:tcPr>
          <w:p w14:paraId="7B7CBDC9" w14:textId="77777777" w:rsidR="00A63366" w:rsidRPr="00624C44" w:rsidRDefault="00A63366" w:rsidP="00D926EC">
            <w:pPr>
              <w:rPr>
                <w:lang w:val="en-US"/>
              </w:rPr>
            </w:pPr>
          </w:p>
        </w:tc>
        <w:tc>
          <w:tcPr>
            <w:tcW w:w="313" w:type="dxa"/>
          </w:tcPr>
          <w:p w14:paraId="7B89CB97"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0545E8E"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FBC73C8" w14:textId="3C561480" w:rsidR="00A63366" w:rsidRPr="00624C44" w:rsidRDefault="00A63366" w:rsidP="00D926EC">
            <w:pPr>
              <w:rPr>
                <w:lang w:val="en-US"/>
              </w:rPr>
            </w:pPr>
            <w:r w:rsidRPr="00624C44">
              <w:rPr>
                <w:lang w:val="en-US"/>
              </w:rPr>
              <w:t>/player/[id]/position/side/foot/right</w:t>
            </w:r>
          </w:p>
        </w:tc>
        <w:tc>
          <w:tcPr>
            <w:tcW w:w="782" w:type="dxa"/>
            <w:tcBorders>
              <w:left w:val="single" w:sz="4" w:space="0" w:color="auto"/>
            </w:tcBorders>
          </w:tcPr>
          <w:p w14:paraId="2BB2A5C9" w14:textId="4D5D5508"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7F8ED9AC" w14:textId="1093E847" w:rsidR="00A63366" w:rsidRPr="00624C44" w:rsidRDefault="00A63366" w:rsidP="00D926EC">
            <w:pPr>
              <w:rPr>
                <w:lang w:val="en-US"/>
              </w:rPr>
            </w:pPr>
            <w:r w:rsidRPr="00624C44">
              <w:rPr>
                <w:lang w:val="en-US"/>
              </w:rPr>
              <w:t>Norm.</w:t>
            </w:r>
          </w:p>
        </w:tc>
      </w:tr>
      <w:tr w:rsidR="00A63366" w:rsidRPr="00624C44" w14:paraId="14478128" w14:textId="77777777" w:rsidTr="00AD3DA7">
        <w:trPr>
          <w:trHeight w:val="320"/>
        </w:trPr>
        <w:tc>
          <w:tcPr>
            <w:tcW w:w="2031" w:type="dxa"/>
          </w:tcPr>
          <w:p w14:paraId="0ACC5CBC" w14:textId="77777777" w:rsidR="00A63366" w:rsidRPr="00624C44" w:rsidRDefault="00A63366" w:rsidP="00D926EC">
            <w:pPr>
              <w:rPr>
                <w:lang w:val="en-US"/>
              </w:rPr>
            </w:pPr>
          </w:p>
        </w:tc>
        <w:tc>
          <w:tcPr>
            <w:tcW w:w="313" w:type="dxa"/>
          </w:tcPr>
          <w:p w14:paraId="5D0E4B2C"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866BDA4"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885EA35" w14:textId="3AED08D2" w:rsidR="00A63366" w:rsidRPr="00624C44" w:rsidRDefault="00A63366" w:rsidP="00D926EC">
            <w:pPr>
              <w:rPr>
                <w:lang w:val="en-US"/>
              </w:rPr>
            </w:pPr>
            <w:r w:rsidRPr="00624C44">
              <w:rPr>
                <w:lang w:val="en-US"/>
              </w:rPr>
              <w:t xml:space="preserve">/player/[id]/position/front/hand/left </w:t>
            </w:r>
          </w:p>
        </w:tc>
        <w:tc>
          <w:tcPr>
            <w:tcW w:w="782" w:type="dxa"/>
            <w:tcBorders>
              <w:left w:val="single" w:sz="4" w:space="0" w:color="auto"/>
            </w:tcBorders>
          </w:tcPr>
          <w:p w14:paraId="7476E4D8" w14:textId="32783988"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10361A66" w14:textId="4943D6B2" w:rsidR="00A63366" w:rsidRPr="00624C44" w:rsidRDefault="00A63366" w:rsidP="00D926EC">
            <w:pPr>
              <w:rPr>
                <w:lang w:val="en-US"/>
              </w:rPr>
            </w:pPr>
            <w:r w:rsidRPr="00624C44">
              <w:rPr>
                <w:lang w:val="en-US"/>
              </w:rPr>
              <w:t>Norm.</w:t>
            </w:r>
          </w:p>
        </w:tc>
      </w:tr>
      <w:tr w:rsidR="00A63366" w:rsidRPr="00624C44" w14:paraId="41B4FA99" w14:textId="77777777" w:rsidTr="00AD3DA7">
        <w:trPr>
          <w:trHeight w:val="320"/>
        </w:trPr>
        <w:tc>
          <w:tcPr>
            <w:tcW w:w="2031" w:type="dxa"/>
          </w:tcPr>
          <w:p w14:paraId="16329DC5" w14:textId="77777777" w:rsidR="00A63366" w:rsidRPr="00624C44" w:rsidRDefault="00A63366" w:rsidP="00D926EC">
            <w:pPr>
              <w:rPr>
                <w:lang w:val="en-US"/>
              </w:rPr>
            </w:pPr>
          </w:p>
        </w:tc>
        <w:tc>
          <w:tcPr>
            <w:tcW w:w="313" w:type="dxa"/>
          </w:tcPr>
          <w:p w14:paraId="2EDB57EC"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FC8CBE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5434E96" w14:textId="1AC0A4A0" w:rsidR="00A63366" w:rsidRPr="00624C44" w:rsidRDefault="00A63366" w:rsidP="00D926EC">
            <w:pPr>
              <w:rPr>
                <w:lang w:val="en-US"/>
              </w:rPr>
            </w:pPr>
            <w:r w:rsidRPr="00624C44">
              <w:rPr>
                <w:lang w:val="en-US"/>
              </w:rPr>
              <w:t>/player/[id]/position/front/hand/right</w:t>
            </w:r>
          </w:p>
        </w:tc>
        <w:tc>
          <w:tcPr>
            <w:tcW w:w="782" w:type="dxa"/>
            <w:tcBorders>
              <w:left w:val="single" w:sz="4" w:space="0" w:color="auto"/>
            </w:tcBorders>
          </w:tcPr>
          <w:p w14:paraId="422A9906" w14:textId="6B784FAF"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773D4E6C" w14:textId="0195EA4F" w:rsidR="00A63366" w:rsidRPr="00624C44" w:rsidRDefault="00A63366" w:rsidP="00D926EC">
            <w:pPr>
              <w:rPr>
                <w:lang w:val="en-US"/>
              </w:rPr>
            </w:pPr>
            <w:r w:rsidRPr="00624C44">
              <w:rPr>
                <w:lang w:val="en-US"/>
              </w:rPr>
              <w:t>Norm.</w:t>
            </w:r>
          </w:p>
        </w:tc>
      </w:tr>
      <w:tr w:rsidR="00A63366" w:rsidRPr="00624C44" w14:paraId="0935764F" w14:textId="77777777" w:rsidTr="00AD3DA7">
        <w:trPr>
          <w:trHeight w:val="320"/>
        </w:trPr>
        <w:tc>
          <w:tcPr>
            <w:tcW w:w="2031" w:type="dxa"/>
          </w:tcPr>
          <w:p w14:paraId="56FE8617" w14:textId="77777777" w:rsidR="00A63366" w:rsidRPr="00624C44" w:rsidRDefault="00A63366" w:rsidP="00D926EC">
            <w:pPr>
              <w:rPr>
                <w:lang w:val="en-US"/>
              </w:rPr>
            </w:pPr>
          </w:p>
        </w:tc>
        <w:tc>
          <w:tcPr>
            <w:tcW w:w="313" w:type="dxa"/>
          </w:tcPr>
          <w:p w14:paraId="7D6AF74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B9D06E2"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221DC679" w14:textId="18C57979" w:rsidR="00A63366" w:rsidRPr="00624C44" w:rsidRDefault="00A63366" w:rsidP="00D926EC">
            <w:pPr>
              <w:rPr>
                <w:lang w:val="en-US"/>
              </w:rPr>
            </w:pPr>
            <w:r w:rsidRPr="00624C44">
              <w:rPr>
                <w:lang w:val="en-US"/>
              </w:rPr>
              <w:t xml:space="preserve">/player/[id]/position/front/foot/left </w:t>
            </w:r>
          </w:p>
        </w:tc>
        <w:tc>
          <w:tcPr>
            <w:tcW w:w="782" w:type="dxa"/>
            <w:tcBorders>
              <w:left w:val="single" w:sz="4" w:space="0" w:color="auto"/>
            </w:tcBorders>
          </w:tcPr>
          <w:p w14:paraId="6B53D68A" w14:textId="6AD1DC1D"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0A5A4A06" w14:textId="0FF6377A" w:rsidR="00A63366" w:rsidRPr="00624C44" w:rsidRDefault="00A63366" w:rsidP="00D926EC">
            <w:pPr>
              <w:rPr>
                <w:lang w:val="en-US"/>
              </w:rPr>
            </w:pPr>
            <w:r w:rsidRPr="00624C44">
              <w:rPr>
                <w:lang w:val="en-US"/>
              </w:rPr>
              <w:t>Norm.</w:t>
            </w:r>
          </w:p>
        </w:tc>
      </w:tr>
      <w:tr w:rsidR="00A63366" w:rsidRPr="00624C44" w14:paraId="3ECFA113" w14:textId="77777777" w:rsidTr="00AD3DA7">
        <w:trPr>
          <w:trHeight w:val="320"/>
        </w:trPr>
        <w:tc>
          <w:tcPr>
            <w:tcW w:w="2031" w:type="dxa"/>
          </w:tcPr>
          <w:p w14:paraId="63085C2F" w14:textId="77777777" w:rsidR="00A63366" w:rsidRPr="00624C44" w:rsidRDefault="00A63366" w:rsidP="00D926EC">
            <w:pPr>
              <w:rPr>
                <w:lang w:val="en-US"/>
              </w:rPr>
            </w:pPr>
          </w:p>
        </w:tc>
        <w:tc>
          <w:tcPr>
            <w:tcW w:w="313" w:type="dxa"/>
          </w:tcPr>
          <w:p w14:paraId="52C56CB6"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AE862B2"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01F4C09" w14:textId="6A49975C" w:rsidR="00A63366" w:rsidRPr="00624C44" w:rsidRDefault="00A63366" w:rsidP="00D926EC">
            <w:pPr>
              <w:rPr>
                <w:lang w:val="en-US"/>
              </w:rPr>
            </w:pPr>
            <w:r w:rsidRPr="00624C44">
              <w:rPr>
                <w:lang w:val="en-US"/>
              </w:rPr>
              <w:t>/player/[id]/position/front/foot/right</w:t>
            </w:r>
          </w:p>
        </w:tc>
        <w:tc>
          <w:tcPr>
            <w:tcW w:w="782" w:type="dxa"/>
            <w:tcBorders>
              <w:left w:val="single" w:sz="4" w:space="0" w:color="auto"/>
            </w:tcBorders>
          </w:tcPr>
          <w:p w14:paraId="0BB4DB66" w14:textId="24409B56"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3451A1A3" w14:textId="5D93EFD5" w:rsidR="00A63366" w:rsidRPr="00624C44" w:rsidRDefault="00A63366" w:rsidP="00D926EC">
            <w:pPr>
              <w:rPr>
                <w:lang w:val="en-US"/>
              </w:rPr>
            </w:pPr>
            <w:r w:rsidRPr="00624C44">
              <w:rPr>
                <w:lang w:val="en-US"/>
              </w:rPr>
              <w:t>Norm.</w:t>
            </w:r>
          </w:p>
        </w:tc>
      </w:tr>
      <w:tr w:rsidR="00A63366" w:rsidRPr="00624C44" w14:paraId="0B6BB3FF" w14:textId="77777777" w:rsidTr="00AD3DA7">
        <w:trPr>
          <w:trHeight w:val="320"/>
        </w:trPr>
        <w:tc>
          <w:tcPr>
            <w:tcW w:w="2031" w:type="dxa"/>
          </w:tcPr>
          <w:p w14:paraId="3E631EA8" w14:textId="22F69996" w:rsidR="00A63366" w:rsidRPr="00624C44" w:rsidRDefault="00A63366" w:rsidP="00D926EC">
            <w:pPr>
              <w:rPr>
                <w:lang w:val="en-US"/>
              </w:rPr>
            </w:pPr>
            <w:r w:rsidRPr="00624C44">
              <w:rPr>
                <w:lang w:val="en-US"/>
              </w:rPr>
              <w:t>/width1</w:t>
            </w:r>
          </w:p>
        </w:tc>
        <w:tc>
          <w:tcPr>
            <w:tcW w:w="313" w:type="dxa"/>
          </w:tcPr>
          <w:p w14:paraId="7B9BFB2E" w14:textId="696EC391"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29FFFFFC" w14:textId="595174BB" w:rsidR="00A63366" w:rsidRPr="00624C44" w:rsidRDefault="00A63366" w:rsidP="00D926EC">
            <w:pPr>
              <w:rPr>
                <w:lang w:val="en-US"/>
              </w:rPr>
            </w:pPr>
            <w:proofErr w:type="gramStart"/>
            <w:r w:rsidRPr="00624C44">
              <w:rPr>
                <w:lang w:val="en-US"/>
              </w:rPr>
              <w:t>R,C</w:t>
            </w:r>
            <w:proofErr w:type="gramEnd"/>
          </w:p>
        </w:tc>
        <w:tc>
          <w:tcPr>
            <w:tcW w:w="4064" w:type="dxa"/>
            <w:tcBorders>
              <w:left w:val="single" w:sz="36" w:space="0" w:color="auto"/>
              <w:right w:val="single" w:sz="4" w:space="0" w:color="auto"/>
            </w:tcBorders>
          </w:tcPr>
          <w:p w14:paraId="5D0C2C27" w14:textId="24F808B8" w:rsidR="00A63366" w:rsidRPr="00624C44" w:rsidRDefault="00A63366" w:rsidP="00D926EC">
            <w:pPr>
              <w:rPr>
                <w:lang w:val="en-US"/>
              </w:rPr>
            </w:pPr>
            <w:r w:rsidRPr="00624C44">
              <w:rPr>
                <w:b/>
                <w:lang w:val="en-US"/>
              </w:rPr>
              <w:t>/player/[id]/position/width</w:t>
            </w:r>
          </w:p>
        </w:tc>
        <w:tc>
          <w:tcPr>
            <w:tcW w:w="782" w:type="dxa"/>
            <w:tcBorders>
              <w:left w:val="single" w:sz="4" w:space="0" w:color="auto"/>
            </w:tcBorders>
          </w:tcPr>
          <w:p w14:paraId="3706CA8E" w14:textId="5A734C11" w:rsidR="00A63366" w:rsidRPr="00624C44" w:rsidRDefault="00A63366" w:rsidP="00D926EC">
            <w:pPr>
              <w:rPr>
                <w:lang w:val="en-US"/>
              </w:rPr>
            </w:pPr>
            <w:proofErr w:type="gramStart"/>
            <w:r w:rsidRPr="00624C44">
              <w:rPr>
                <w:lang w:val="en-US"/>
              </w:rPr>
              <w:t>,f</w:t>
            </w:r>
            <w:proofErr w:type="gramEnd"/>
          </w:p>
        </w:tc>
        <w:tc>
          <w:tcPr>
            <w:tcW w:w="1256" w:type="dxa"/>
            <w:tcBorders>
              <w:left w:val="single" w:sz="4" w:space="0" w:color="auto"/>
            </w:tcBorders>
            <w:vAlign w:val="center"/>
          </w:tcPr>
          <w:p w14:paraId="1A958321" w14:textId="1439FE1F" w:rsidR="00A63366" w:rsidRPr="00624C44" w:rsidRDefault="00A63366" w:rsidP="00D926EC">
            <w:pPr>
              <w:rPr>
                <w:lang w:val="en-US"/>
              </w:rPr>
            </w:pPr>
            <w:r w:rsidRPr="00624C44">
              <w:rPr>
                <w:lang w:val="en-US"/>
              </w:rPr>
              <w:t>Norm.</w:t>
            </w:r>
          </w:p>
        </w:tc>
      </w:tr>
      <w:tr w:rsidR="00A63366" w:rsidRPr="00624C44" w14:paraId="3CEC323B" w14:textId="77777777" w:rsidTr="00AD3DA7">
        <w:trPr>
          <w:trHeight w:val="320"/>
        </w:trPr>
        <w:tc>
          <w:tcPr>
            <w:tcW w:w="2031" w:type="dxa"/>
          </w:tcPr>
          <w:p w14:paraId="3DE4F815" w14:textId="77777777" w:rsidR="00A63366" w:rsidRPr="00624C44" w:rsidRDefault="00A63366" w:rsidP="00D926EC">
            <w:pPr>
              <w:rPr>
                <w:lang w:val="en-US"/>
              </w:rPr>
            </w:pPr>
          </w:p>
        </w:tc>
        <w:tc>
          <w:tcPr>
            <w:tcW w:w="313" w:type="dxa"/>
          </w:tcPr>
          <w:p w14:paraId="140E0B2F"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9CFBD79"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1A4BC06" w14:textId="398B93B3" w:rsidR="00A63366" w:rsidRPr="00624C44" w:rsidRDefault="00A63366" w:rsidP="00D926EC">
            <w:pPr>
              <w:rPr>
                <w:lang w:val="en-US"/>
              </w:rPr>
            </w:pPr>
            <w:r w:rsidRPr="00624C44">
              <w:rPr>
                <w:lang w:val="en-US"/>
              </w:rPr>
              <w:t>/player/[id]/gesture/hit/overhead</w:t>
            </w:r>
          </w:p>
        </w:tc>
        <w:tc>
          <w:tcPr>
            <w:tcW w:w="782" w:type="dxa"/>
            <w:tcBorders>
              <w:left w:val="single" w:sz="4" w:space="0" w:color="auto"/>
            </w:tcBorders>
          </w:tcPr>
          <w:p w14:paraId="17CE0FC5" w14:textId="77777777" w:rsidR="00A63366" w:rsidRPr="00624C44" w:rsidRDefault="00A63366" w:rsidP="00D926EC">
            <w:pPr>
              <w:rPr>
                <w:lang w:val="en-US"/>
              </w:rPr>
            </w:pPr>
          </w:p>
        </w:tc>
        <w:tc>
          <w:tcPr>
            <w:tcW w:w="1256" w:type="dxa"/>
            <w:tcBorders>
              <w:left w:val="single" w:sz="4" w:space="0" w:color="auto"/>
            </w:tcBorders>
            <w:vAlign w:val="center"/>
          </w:tcPr>
          <w:p w14:paraId="573FA705" w14:textId="3AAE1B23" w:rsidR="00A63366" w:rsidRPr="00624C44" w:rsidRDefault="00A63366" w:rsidP="00D926EC">
            <w:pPr>
              <w:rPr>
                <w:lang w:val="en-US"/>
              </w:rPr>
            </w:pPr>
            <w:r w:rsidRPr="00624C44">
              <w:rPr>
                <w:lang w:val="en-US"/>
              </w:rPr>
              <w:t>None</w:t>
            </w:r>
          </w:p>
        </w:tc>
      </w:tr>
      <w:tr w:rsidR="00A63366" w:rsidRPr="00624C44" w14:paraId="725517E3" w14:textId="77777777" w:rsidTr="00AD3DA7">
        <w:trPr>
          <w:trHeight w:val="320"/>
        </w:trPr>
        <w:tc>
          <w:tcPr>
            <w:tcW w:w="2031" w:type="dxa"/>
          </w:tcPr>
          <w:p w14:paraId="4C4FD2F5" w14:textId="5E7D2B92" w:rsidR="00A63366" w:rsidRPr="00624C44" w:rsidRDefault="00A63366" w:rsidP="00D926EC">
            <w:pPr>
              <w:rPr>
                <w:lang w:val="en-US"/>
              </w:rPr>
            </w:pPr>
            <w:r w:rsidRPr="00624C44">
              <w:rPr>
                <w:lang w:val="en-US"/>
              </w:rPr>
              <w:t>/</w:t>
            </w:r>
            <w:proofErr w:type="spellStart"/>
            <w:r w:rsidRPr="00624C44">
              <w:rPr>
                <w:lang w:val="en-US"/>
              </w:rPr>
              <w:t>armSideLeft</w:t>
            </w:r>
            <w:proofErr w:type="spellEnd"/>
          </w:p>
        </w:tc>
        <w:tc>
          <w:tcPr>
            <w:tcW w:w="313" w:type="dxa"/>
          </w:tcPr>
          <w:p w14:paraId="2D5CCC75" w14:textId="02FD729C"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5C1C7AF8" w14:textId="502273BB" w:rsidR="00A63366" w:rsidRPr="00624C44" w:rsidRDefault="00A63366" w:rsidP="00D926EC">
            <w:pPr>
              <w:rPr>
                <w:lang w:val="en-US"/>
              </w:rPr>
            </w:pPr>
            <w:r w:rsidRPr="00624C44">
              <w:rPr>
                <w:lang w:val="en-US"/>
              </w:rPr>
              <w:t>C</w:t>
            </w:r>
          </w:p>
        </w:tc>
        <w:tc>
          <w:tcPr>
            <w:tcW w:w="4064" w:type="dxa"/>
            <w:tcBorders>
              <w:left w:val="single" w:sz="36" w:space="0" w:color="auto"/>
              <w:right w:val="single" w:sz="4" w:space="0" w:color="auto"/>
            </w:tcBorders>
          </w:tcPr>
          <w:p w14:paraId="4BA66D76" w14:textId="54BEBB74" w:rsidR="00A63366" w:rsidRPr="00624C44" w:rsidRDefault="00A63366" w:rsidP="00D926EC">
            <w:pPr>
              <w:rPr>
                <w:lang w:val="en-US"/>
              </w:rPr>
            </w:pPr>
            <w:r w:rsidRPr="00624C44">
              <w:rPr>
                <w:b/>
                <w:lang w:val="en-US"/>
              </w:rPr>
              <w:t>/player/[id]/gesture/hit/side/left</w:t>
            </w:r>
          </w:p>
        </w:tc>
        <w:tc>
          <w:tcPr>
            <w:tcW w:w="782" w:type="dxa"/>
            <w:tcBorders>
              <w:left w:val="single" w:sz="4" w:space="0" w:color="auto"/>
            </w:tcBorders>
          </w:tcPr>
          <w:p w14:paraId="4AC21AE3" w14:textId="77777777" w:rsidR="00A63366" w:rsidRPr="00624C44" w:rsidRDefault="00A63366" w:rsidP="00D926EC">
            <w:pPr>
              <w:rPr>
                <w:lang w:val="en-US"/>
              </w:rPr>
            </w:pPr>
          </w:p>
        </w:tc>
        <w:tc>
          <w:tcPr>
            <w:tcW w:w="1256" w:type="dxa"/>
            <w:tcBorders>
              <w:left w:val="single" w:sz="4" w:space="0" w:color="auto"/>
            </w:tcBorders>
          </w:tcPr>
          <w:p w14:paraId="138E5A33" w14:textId="342A3EE9" w:rsidR="00A63366" w:rsidRPr="00624C44" w:rsidRDefault="00A63366" w:rsidP="00D926EC">
            <w:pPr>
              <w:rPr>
                <w:lang w:val="en-US"/>
              </w:rPr>
            </w:pPr>
            <w:r w:rsidRPr="00624C44">
              <w:rPr>
                <w:lang w:val="en-US"/>
              </w:rPr>
              <w:t>None</w:t>
            </w:r>
          </w:p>
        </w:tc>
      </w:tr>
      <w:tr w:rsidR="00A63366" w:rsidRPr="00624C44" w14:paraId="4E454607" w14:textId="77777777" w:rsidTr="00AD3DA7">
        <w:trPr>
          <w:trHeight w:val="320"/>
        </w:trPr>
        <w:tc>
          <w:tcPr>
            <w:tcW w:w="2031" w:type="dxa"/>
          </w:tcPr>
          <w:p w14:paraId="45824D16" w14:textId="7A1AA1DC" w:rsidR="00A63366" w:rsidRPr="00624C44" w:rsidRDefault="00A63366" w:rsidP="00D926EC">
            <w:pPr>
              <w:rPr>
                <w:lang w:val="en-US"/>
              </w:rPr>
            </w:pPr>
            <w:r w:rsidRPr="00624C44">
              <w:rPr>
                <w:lang w:val="en-US"/>
              </w:rPr>
              <w:t>/</w:t>
            </w:r>
            <w:proofErr w:type="spellStart"/>
            <w:r w:rsidRPr="00624C44">
              <w:rPr>
                <w:lang w:val="en-US"/>
              </w:rPr>
              <w:t>armSideRight</w:t>
            </w:r>
            <w:proofErr w:type="spellEnd"/>
          </w:p>
        </w:tc>
        <w:tc>
          <w:tcPr>
            <w:tcW w:w="313" w:type="dxa"/>
          </w:tcPr>
          <w:p w14:paraId="32D414F1" w14:textId="6AC08070" w:rsidR="00A63366" w:rsidRPr="00624C44" w:rsidRDefault="00A63366" w:rsidP="00D926EC">
            <w:pPr>
              <w:rPr>
                <w:lang w:val="en-US"/>
              </w:rPr>
            </w:pPr>
            <w:r w:rsidRPr="00624C44">
              <w:rPr>
                <w:lang w:val="en-US"/>
              </w:rPr>
              <w:t>f</w:t>
            </w:r>
          </w:p>
        </w:tc>
        <w:tc>
          <w:tcPr>
            <w:tcW w:w="626" w:type="dxa"/>
            <w:tcBorders>
              <w:left w:val="single" w:sz="4" w:space="0" w:color="auto"/>
              <w:right w:val="single" w:sz="36" w:space="0" w:color="auto"/>
            </w:tcBorders>
          </w:tcPr>
          <w:p w14:paraId="0D343420" w14:textId="760C2AEA" w:rsidR="00A63366" w:rsidRPr="00624C44" w:rsidRDefault="00A63366" w:rsidP="00D926EC">
            <w:pPr>
              <w:rPr>
                <w:lang w:val="en-US"/>
              </w:rPr>
            </w:pPr>
            <w:r w:rsidRPr="00624C44">
              <w:rPr>
                <w:lang w:val="en-US"/>
              </w:rPr>
              <w:t>C</w:t>
            </w:r>
          </w:p>
        </w:tc>
        <w:tc>
          <w:tcPr>
            <w:tcW w:w="4064" w:type="dxa"/>
            <w:tcBorders>
              <w:left w:val="single" w:sz="36" w:space="0" w:color="auto"/>
              <w:right w:val="single" w:sz="4" w:space="0" w:color="auto"/>
            </w:tcBorders>
          </w:tcPr>
          <w:p w14:paraId="26C0698C" w14:textId="4BD7583B" w:rsidR="00A63366" w:rsidRPr="00624C44" w:rsidRDefault="00A63366" w:rsidP="00D926EC">
            <w:pPr>
              <w:rPr>
                <w:lang w:val="en-US"/>
              </w:rPr>
            </w:pPr>
            <w:r w:rsidRPr="00624C44">
              <w:rPr>
                <w:b/>
                <w:lang w:val="en-US"/>
              </w:rPr>
              <w:t>/player/[id]/gesture/hit/side/right</w:t>
            </w:r>
          </w:p>
        </w:tc>
        <w:tc>
          <w:tcPr>
            <w:tcW w:w="782" w:type="dxa"/>
            <w:tcBorders>
              <w:left w:val="single" w:sz="4" w:space="0" w:color="auto"/>
            </w:tcBorders>
          </w:tcPr>
          <w:p w14:paraId="3E9DE2FF" w14:textId="77777777" w:rsidR="00A63366" w:rsidRPr="00624C44" w:rsidRDefault="00A63366" w:rsidP="00D926EC">
            <w:pPr>
              <w:rPr>
                <w:lang w:val="en-US"/>
              </w:rPr>
            </w:pPr>
          </w:p>
        </w:tc>
        <w:tc>
          <w:tcPr>
            <w:tcW w:w="1256" w:type="dxa"/>
            <w:tcBorders>
              <w:left w:val="single" w:sz="4" w:space="0" w:color="auto"/>
            </w:tcBorders>
          </w:tcPr>
          <w:p w14:paraId="4A1A20E2" w14:textId="1F60A7C7" w:rsidR="00A63366" w:rsidRPr="00624C44" w:rsidRDefault="00A63366" w:rsidP="00D926EC">
            <w:pPr>
              <w:rPr>
                <w:lang w:val="en-US"/>
              </w:rPr>
            </w:pPr>
            <w:r w:rsidRPr="00624C44">
              <w:rPr>
                <w:lang w:val="en-US"/>
              </w:rPr>
              <w:t>None</w:t>
            </w:r>
          </w:p>
        </w:tc>
      </w:tr>
      <w:tr w:rsidR="00A63366" w:rsidRPr="00624C44" w14:paraId="014D4A5E" w14:textId="77777777" w:rsidTr="00AD3DA7">
        <w:trPr>
          <w:trHeight w:val="320"/>
        </w:trPr>
        <w:tc>
          <w:tcPr>
            <w:tcW w:w="2031" w:type="dxa"/>
          </w:tcPr>
          <w:p w14:paraId="529C6311" w14:textId="77777777" w:rsidR="00A63366" w:rsidRPr="00624C44" w:rsidRDefault="00A63366" w:rsidP="00D926EC">
            <w:pPr>
              <w:rPr>
                <w:lang w:val="en-US"/>
              </w:rPr>
            </w:pPr>
          </w:p>
        </w:tc>
        <w:tc>
          <w:tcPr>
            <w:tcW w:w="313" w:type="dxa"/>
          </w:tcPr>
          <w:p w14:paraId="54916BED"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9E63A6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05AD942" w14:textId="616BDD05" w:rsidR="00A63366" w:rsidRPr="00624C44" w:rsidRDefault="00A63366" w:rsidP="00D926EC">
            <w:pPr>
              <w:rPr>
                <w:lang w:val="en-US"/>
              </w:rPr>
            </w:pPr>
            <w:r w:rsidRPr="00624C44">
              <w:rPr>
                <w:lang w:val="en-US"/>
              </w:rPr>
              <w:t>/player/[id]/gesture/hit/down/left</w:t>
            </w:r>
          </w:p>
        </w:tc>
        <w:tc>
          <w:tcPr>
            <w:tcW w:w="782" w:type="dxa"/>
            <w:tcBorders>
              <w:left w:val="single" w:sz="4" w:space="0" w:color="auto"/>
            </w:tcBorders>
          </w:tcPr>
          <w:p w14:paraId="784D8507" w14:textId="77777777" w:rsidR="00A63366" w:rsidRPr="00624C44" w:rsidRDefault="00A63366" w:rsidP="00D926EC">
            <w:pPr>
              <w:rPr>
                <w:lang w:val="en-US"/>
              </w:rPr>
            </w:pPr>
          </w:p>
        </w:tc>
        <w:tc>
          <w:tcPr>
            <w:tcW w:w="1256" w:type="dxa"/>
            <w:tcBorders>
              <w:left w:val="single" w:sz="4" w:space="0" w:color="auto"/>
            </w:tcBorders>
          </w:tcPr>
          <w:p w14:paraId="50F54565" w14:textId="020AF5EB" w:rsidR="00A63366" w:rsidRPr="00624C44" w:rsidRDefault="00A63366" w:rsidP="00D926EC">
            <w:pPr>
              <w:rPr>
                <w:lang w:val="en-US"/>
              </w:rPr>
            </w:pPr>
            <w:r w:rsidRPr="00624C44">
              <w:rPr>
                <w:lang w:val="en-US"/>
              </w:rPr>
              <w:t>None</w:t>
            </w:r>
          </w:p>
        </w:tc>
      </w:tr>
      <w:tr w:rsidR="00A63366" w:rsidRPr="00624C44" w14:paraId="161CAC06" w14:textId="77777777" w:rsidTr="00AD3DA7">
        <w:trPr>
          <w:trHeight w:val="320"/>
        </w:trPr>
        <w:tc>
          <w:tcPr>
            <w:tcW w:w="2031" w:type="dxa"/>
          </w:tcPr>
          <w:p w14:paraId="0D2AA5DC" w14:textId="77777777" w:rsidR="00A63366" w:rsidRPr="00624C44" w:rsidRDefault="00A63366" w:rsidP="00D926EC">
            <w:pPr>
              <w:rPr>
                <w:lang w:val="en-US"/>
              </w:rPr>
            </w:pPr>
          </w:p>
        </w:tc>
        <w:tc>
          <w:tcPr>
            <w:tcW w:w="313" w:type="dxa"/>
          </w:tcPr>
          <w:p w14:paraId="382994C2"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E3C9F6C"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6BCB239" w14:textId="11BED8B0" w:rsidR="00A63366" w:rsidRPr="00624C44" w:rsidRDefault="00A63366" w:rsidP="00D926EC">
            <w:pPr>
              <w:rPr>
                <w:lang w:val="en-US"/>
              </w:rPr>
            </w:pPr>
            <w:r w:rsidRPr="00624C44">
              <w:rPr>
                <w:lang w:val="en-US"/>
              </w:rPr>
              <w:t>/player/[id]/gesture/hit/down/right</w:t>
            </w:r>
          </w:p>
        </w:tc>
        <w:tc>
          <w:tcPr>
            <w:tcW w:w="782" w:type="dxa"/>
            <w:tcBorders>
              <w:left w:val="single" w:sz="4" w:space="0" w:color="auto"/>
            </w:tcBorders>
          </w:tcPr>
          <w:p w14:paraId="700E1330" w14:textId="77777777" w:rsidR="00A63366" w:rsidRPr="00624C44" w:rsidRDefault="00A63366" w:rsidP="00D926EC">
            <w:pPr>
              <w:rPr>
                <w:lang w:val="en-US"/>
              </w:rPr>
            </w:pPr>
          </w:p>
        </w:tc>
        <w:tc>
          <w:tcPr>
            <w:tcW w:w="1256" w:type="dxa"/>
            <w:tcBorders>
              <w:left w:val="single" w:sz="4" w:space="0" w:color="auto"/>
            </w:tcBorders>
          </w:tcPr>
          <w:p w14:paraId="67031A83" w14:textId="618B8412" w:rsidR="00A63366" w:rsidRPr="00624C44" w:rsidRDefault="00A63366" w:rsidP="00D926EC">
            <w:pPr>
              <w:rPr>
                <w:lang w:val="en-US"/>
              </w:rPr>
            </w:pPr>
            <w:r w:rsidRPr="00624C44">
              <w:rPr>
                <w:lang w:val="en-US"/>
              </w:rPr>
              <w:t>None</w:t>
            </w:r>
          </w:p>
        </w:tc>
      </w:tr>
      <w:tr w:rsidR="00A63366" w:rsidRPr="00624C44" w14:paraId="0F0C6481" w14:textId="77777777" w:rsidTr="00AD3DA7">
        <w:trPr>
          <w:trHeight w:val="320"/>
        </w:trPr>
        <w:tc>
          <w:tcPr>
            <w:tcW w:w="2031" w:type="dxa"/>
          </w:tcPr>
          <w:p w14:paraId="6500308E" w14:textId="77777777" w:rsidR="00A63366" w:rsidRPr="00624C44" w:rsidRDefault="00A63366" w:rsidP="00D926EC">
            <w:pPr>
              <w:rPr>
                <w:lang w:val="en-US"/>
              </w:rPr>
            </w:pPr>
          </w:p>
        </w:tc>
        <w:tc>
          <w:tcPr>
            <w:tcW w:w="313" w:type="dxa"/>
          </w:tcPr>
          <w:p w14:paraId="53539146"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47F91487"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99560AD" w14:textId="5173BBD1" w:rsidR="00A63366" w:rsidRPr="00624C44" w:rsidRDefault="00A63366" w:rsidP="00D926EC">
            <w:pPr>
              <w:rPr>
                <w:lang w:val="en-US"/>
              </w:rPr>
            </w:pPr>
            <w:r w:rsidRPr="00624C44">
              <w:rPr>
                <w:lang w:val="en-US"/>
              </w:rPr>
              <w:t>/player/[id]/gesture/hit/forward/left</w:t>
            </w:r>
          </w:p>
        </w:tc>
        <w:tc>
          <w:tcPr>
            <w:tcW w:w="782" w:type="dxa"/>
            <w:tcBorders>
              <w:left w:val="single" w:sz="4" w:space="0" w:color="auto"/>
            </w:tcBorders>
          </w:tcPr>
          <w:p w14:paraId="32AA9A53" w14:textId="77777777" w:rsidR="00A63366" w:rsidRPr="00624C44" w:rsidRDefault="00A63366" w:rsidP="00D926EC">
            <w:pPr>
              <w:rPr>
                <w:lang w:val="en-US"/>
              </w:rPr>
            </w:pPr>
          </w:p>
        </w:tc>
        <w:tc>
          <w:tcPr>
            <w:tcW w:w="1256" w:type="dxa"/>
            <w:tcBorders>
              <w:left w:val="single" w:sz="4" w:space="0" w:color="auto"/>
            </w:tcBorders>
          </w:tcPr>
          <w:p w14:paraId="55EF34F2" w14:textId="5FF910CC" w:rsidR="00A63366" w:rsidRPr="00624C44" w:rsidRDefault="00A63366" w:rsidP="00D926EC">
            <w:pPr>
              <w:rPr>
                <w:lang w:val="en-US"/>
              </w:rPr>
            </w:pPr>
            <w:r w:rsidRPr="00624C44">
              <w:rPr>
                <w:lang w:val="en-US"/>
              </w:rPr>
              <w:t>None</w:t>
            </w:r>
          </w:p>
        </w:tc>
      </w:tr>
      <w:tr w:rsidR="00A63366" w:rsidRPr="00624C44" w14:paraId="34858833" w14:textId="77777777" w:rsidTr="00AD3DA7">
        <w:trPr>
          <w:trHeight w:val="320"/>
        </w:trPr>
        <w:tc>
          <w:tcPr>
            <w:tcW w:w="2031" w:type="dxa"/>
          </w:tcPr>
          <w:p w14:paraId="69786661" w14:textId="77777777" w:rsidR="00A63366" w:rsidRPr="00624C44" w:rsidRDefault="00A63366" w:rsidP="00D926EC">
            <w:pPr>
              <w:rPr>
                <w:lang w:val="en-US"/>
              </w:rPr>
            </w:pPr>
          </w:p>
        </w:tc>
        <w:tc>
          <w:tcPr>
            <w:tcW w:w="313" w:type="dxa"/>
          </w:tcPr>
          <w:p w14:paraId="4AFC75F3"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245B58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751FC78" w14:textId="1AD4414F" w:rsidR="00A63366" w:rsidRPr="00624C44" w:rsidRDefault="00A63366" w:rsidP="00D926EC">
            <w:pPr>
              <w:rPr>
                <w:lang w:val="en-US"/>
              </w:rPr>
            </w:pPr>
            <w:r w:rsidRPr="00624C44">
              <w:rPr>
                <w:lang w:val="en-US"/>
              </w:rPr>
              <w:t>/player/[id]/gesture/hit/ forward /right</w:t>
            </w:r>
          </w:p>
        </w:tc>
        <w:tc>
          <w:tcPr>
            <w:tcW w:w="782" w:type="dxa"/>
            <w:tcBorders>
              <w:left w:val="single" w:sz="4" w:space="0" w:color="auto"/>
            </w:tcBorders>
          </w:tcPr>
          <w:p w14:paraId="7F4F6E2B" w14:textId="77777777" w:rsidR="00A63366" w:rsidRPr="00624C44" w:rsidRDefault="00A63366" w:rsidP="00D926EC">
            <w:pPr>
              <w:rPr>
                <w:lang w:val="en-US"/>
              </w:rPr>
            </w:pPr>
          </w:p>
        </w:tc>
        <w:tc>
          <w:tcPr>
            <w:tcW w:w="1256" w:type="dxa"/>
            <w:tcBorders>
              <w:left w:val="single" w:sz="4" w:space="0" w:color="auto"/>
            </w:tcBorders>
          </w:tcPr>
          <w:p w14:paraId="25425B03" w14:textId="5BDA3675" w:rsidR="00A63366" w:rsidRPr="00624C44" w:rsidRDefault="00A63366" w:rsidP="00D926EC">
            <w:pPr>
              <w:rPr>
                <w:lang w:val="en-US"/>
              </w:rPr>
            </w:pPr>
            <w:r w:rsidRPr="00624C44">
              <w:rPr>
                <w:lang w:val="en-US"/>
              </w:rPr>
              <w:t>None</w:t>
            </w:r>
          </w:p>
        </w:tc>
      </w:tr>
      <w:tr w:rsidR="00A63366" w:rsidRPr="00624C44" w14:paraId="38D84390" w14:textId="77777777" w:rsidTr="00AD3DA7">
        <w:trPr>
          <w:trHeight w:val="320"/>
        </w:trPr>
        <w:tc>
          <w:tcPr>
            <w:tcW w:w="2031" w:type="dxa"/>
          </w:tcPr>
          <w:p w14:paraId="01C6DA9B" w14:textId="77777777" w:rsidR="00A63366" w:rsidRPr="00624C44" w:rsidRDefault="00A63366" w:rsidP="00D926EC">
            <w:pPr>
              <w:rPr>
                <w:lang w:val="en-US"/>
              </w:rPr>
            </w:pPr>
          </w:p>
        </w:tc>
        <w:tc>
          <w:tcPr>
            <w:tcW w:w="313" w:type="dxa"/>
          </w:tcPr>
          <w:p w14:paraId="44BD2A20"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805E1D9"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4B6129C" w14:textId="7EB8E9E6" w:rsidR="00A63366" w:rsidRPr="00624C44" w:rsidRDefault="00A63366" w:rsidP="00D926EC">
            <w:pPr>
              <w:rPr>
                <w:lang w:val="en-US"/>
              </w:rPr>
            </w:pPr>
            <w:r w:rsidRPr="00624C44">
              <w:rPr>
                <w:lang w:val="en-US"/>
              </w:rPr>
              <w:t>/player/[id]/gesture/kick/side/left</w:t>
            </w:r>
          </w:p>
        </w:tc>
        <w:tc>
          <w:tcPr>
            <w:tcW w:w="782" w:type="dxa"/>
            <w:tcBorders>
              <w:left w:val="single" w:sz="4" w:space="0" w:color="auto"/>
            </w:tcBorders>
          </w:tcPr>
          <w:p w14:paraId="57F496CE" w14:textId="77777777" w:rsidR="00A63366" w:rsidRPr="00624C44" w:rsidRDefault="00A63366" w:rsidP="00D926EC">
            <w:pPr>
              <w:rPr>
                <w:lang w:val="en-US"/>
              </w:rPr>
            </w:pPr>
          </w:p>
        </w:tc>
        <w:tc>
          <w:tcPr>
            <w:tcW w:w="1256" w:type="dxa"/>
            <w:tcBorders>
              <w:left w:val="single" w:sz="4" w:space="0" w:color="auto"/>
            </w:tcBorders>
          </w:tcPr>
          <w:p w14:paraId="5D4A3626" w14:textId="16F210D9" w:rsidR="00A63366" w:rsidRPr="00624C44" w:rsidRDefault="00A63366" w:rsidP="00D926EC">
            <w:pPr>
              <w:rPr>
                <w:lang w:val="en-US"/>
              </w:rPr>
            </w:pPr>
            <w:r w:rsidRPr="00624C44">
              <w:rPr>
                <w:lang w:val="en-US"/>
              </w:rPr>
              <w:t>None</w:t>
            </w:r>
          </w:p>
        </w:tc>
      </w:tr>
      <w:tr w:rsidR="00A63366" w:rsidRPr="00624C44" w14:paraId="3427B952" w14:textId="77777777" w:rsidTr="00AD3DA7">
        <w:trPr>
          <w:trHeight w:val="320"/>
        </w:trPr>
        <w:tc>
          <w:tcPr>
            <w:tcW w:w="2031" w:type="dxa"/>
          </w:tcPr>
          <w:p w14:paraId="5BA4C058" w14:textId="77777777" w:rsidR="00A63366" w:rsidRPr="00624C44" w:rsidRDefault="00A63366" w:rsidP="00D926EC">
            <w:pPr>
              <w:rPr>
                <w:lang w:val="en-US"/>
              </w:rPr>
            </w:pPr>
          </w:p>
        </w:tc>
        <w:tc>
          <w:tcPr>
            <w:tcW w:w="313" w:type="dxa"/>
          </w:tcPr>
          <w:p w14:paraId="5A73E71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B75C94E"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0B88EA6" w14:textId="5A2A9694" w:rsidR="00A63366" w:rsidRPr="00624C44" w:rsidRDefault="00A63366" w:rsidP="00D926EC">
            <w:pPr>
              <w:rPr>
                <w:lang w:val="en-US"/>
              </w:rPr>
            </w:pPr>
            <w:r w:rsidRPr="00624C44">
              <w:rPr>
                <w:lang w:val="en-US"/>
              </w:rPr>
              <w:t>/player/[id]/gesture/kick/side/right</w:t>
            </w:r>
          </w:p>
        </w:tc>
        <w:tc>
          <w:tcPr>
            <w:tcW w:w="782" w:type="dxa"/>
            <w:tcBorders>
              <w:left w:val="single" w:sz="4" w:space="0" w:color="auto"/>
            </w:tcBorders>
          </w:tcPr>
          <w:p w14:paraId="234563ED" w14:textId="77777777" w:rsidR="00A63366" w:rsidRPr="00624C44" w:rsidRDefault="00A63366" w:rsidP="00D926EC">
            <w:pPr>
              <w:rPr>
                <w:lang w:val="en-US"/>
              </w:rPr>
            </w:pPr>
          </w:p>
        </w:tc>
        <w:tc>
          <w:tcPr>
            <w:tcW w:w="1256" w:type="dxa"/>
            <w:tcBorders>
              <w:left w:val="single" w:sz="4" w:space="0" w:color="auto"/>
            </w:tcBorders>
          </w:tcPr>
          <w:p w14:paraId="38174AF9" w14:textId="2EDF8B27" w:rsidR="00A63366" w:rsidRPr="00624C44" w:rsidRDefault="00A63366" w:rsidP="00D926EC">
            <w:pPr>
              <w:rPr>
                <w:lang w:val="en-US"/>
              </w:rPr>
            </w:pPr>
            <w:r w:rsidRPr="00624C44">
              <w:rPr>
                <w:lang w:val="en-US"/>
              </w:rPr>
              <w:t>None</w:t>
            </w:r>
          </w:p>
        </w:tc>
      </w:tr>
      <w:tr w:rsidR="00A63366" w:rsidRPr="00624C44" w14:paraId="5F36A71D" w14:textId="77777777" w:rsidTr="00AD3DA7">
        <w:trPr>
          <w:trHeight w:val="320"/>
        </w:trPr>
        <w:tc>
          <w:tcPr>
            <w:tcW w:w="2031" w:type="dxa"/>
          </w:tcPr>
          <w:p w14:paraId="72FD528E" w14:textId="77777777" w:rsidR="00A63366" w:rsidRPr="00624C44" w:rsidRDefault="00A63366" w:rsidP="00D926EC">
            <w:pPr>
              <w:rPr>
                <w:lang w:val="en-US"/>
              </w:rPr>
            </w:pPr>
          </w:p>
        </w:tc>
        <w:tc>
          <w:tcPr>
            <w:tcW w:w="313" w:type="dxa"/>
          </w:tcPr>
          <w:p w14:paraId="7B5514A2"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A057F3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FEE3E45" w14:textId="3EF77E7C" w:rsidR="00A63366" w:rsidRPr="00624C44" w:rsidRDefault="00A63366" w:rsidP="00D926EC">
            <w:pPr>
              <w:rPr>
                <w:lang w:val="en-US"/>
              </w:rPr>
            </w:pPr>
            <w:r w:rsidRPr="00624C44">
              <w:rPr>
                <w:lang w:val="en-US"/>
              </w:rPr>
              <w:t>/player/[id]/gesture/kick/forward/left</w:t>
            </w:r>
          </w:p>
        </w:tc>
        <w:tc>
          <w:tcPr>
            <w:tcW w:w="782" w:type="dxa"/>
            <w:tcBorders>
              <w:left w:val="single" w:sz="4" w:space="0" w:color="auto"/>
            </w:tcBorders>
          </w:tcPr>
          <w:p w14:paraId="41D79603" w14:textId="77777777" w:rsidR="00A63366" w:rsidRPr="00624C44" w:rsidRDefault="00A63366" w:rsidP="00D926EC">
            <w:pPr>
              <w:rPr>
                <w:lang w:val="en-US"/>
              </w:rPr>
            </w:pPr>
          </w:p>
        </w:tc>
        <w:tc>
          <w:tcPr>
            <w:tcW w:w="1256" w:type="dxa"/>
            <w:tcBorders>
              <w:left w:val="single" w:sz="4" w:space="0" w:color="auto"/>
            </w:tcBorders>
          </w:tcPr>
          <w:p w14:paraId="06A2CCBB" w14:textId="37BC1EA2" w:rsidR="00A63366" w:rsidRPr="00624C44" w:rsidRDefault="00A63366" w:rsidP="00D926EC">
            <w:pPr>
              <w:rPr>
                <w:lang w:val="en-US"/>
              </w:rPr>
            </w:pPr>
            <w:r w:rsidRPr="00624C44">
              <w:rPr>
                <w:lang w:val="en-US"/>
              </w:rPr>
              <w:t>None</w:t>
            </w:r>
          </w:p>
        </w:tc>
      </w:tr>
      <w:tr w:rsidR="00A63366" w:rsidRPr="00624C44" w14:paraId="67697952" w14:textId="77777777" w:rsidTr="00AD3DA7">
        <w:trPr>
          <w:trHeight w:val="320"/>
        </w:trPr>
        <w:tc>
          <w:tcPr>
            <w:tcW w:w="2031" w:type="dxa"/>
          </w:tcPr>
          <w:p w14:paraId="4EB5EDDC" w14:textId="77777777" w:rsidR="00A63366" w:rsidRPr="00624C44" w:rsidRDefault="00A63366" w:rsidP="00D926EC">
            <w:pPr>
              <w:rPr>
                <w:lang w:val="en-US"/>
              </w:rPr>
            </w:pPr>
          </w:p>
        </w:tc>
        <w:tc>
          <w:tcPr>
            <w:tcW w:w="313" w:type="dxa"/>
          </w:tcPr>
          <w:p w14:paraId="3472E119"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36323D32"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0627B16" w14:textId="0051D095" w:rsidR="00A63366" w:rsidRPr="00624C44" w:rsidRDefault="00A63366" w:rsidP="00D926EC">
            <w:pPr>
              <w:rPr>
                <w:lang w:val="en-US"/>
              </w:rPr>
            </w:pPr>
            <w:r w:rsidRPr="00624C44">
              <w:rPr>
                <w:lang w:val="en-US"/>
              </w:rPr>
              <w:t>/player/[id]/gesture/kick/forward/right</w:t>
            </w:r>
          </w:p>
        </w:tc>
        <w:tc>
          <w:tcPr>
            <w:tcW w:w="782" w:type="dxa"/>
            <w:tcBorders>
              <w:left w:val="single" w:sz="4" w:space="0" w:color="auto"/>
            </w:tcBorders>
          </w:tcPr>
          <w:p w14:paraId="1D18BF41" w14:textId="77777777" w:rsidR="00A63366" w:rsidRPr="00624C44" w:rsidRDefault="00A63366" w:rsidP="00D926EC">
            <w:pPr>
              <w:rPr>
                <w:lang w:val="en-US"/>
              </w:rPr>
            </w:pPr>
          </w:p>
        </w:tc>
        <w:tc>
          <w:tcPr>
            <w:tcW w:w="1256" w:type="dxa"/>
            <w:tcBorders>
              <w:left w:val="single" w:sz="4" w:space="0" w:color="auto"/>
            </w:tcBorders>
          </w:tcPr>
          <w:p w14:paraId="596DE64C" w14:textId="5DBB8FD0" w:rsidR="00A63366" w:rsidRPr="00624C44" w:rsidRDefault="00A63366" w:rsidP="00D926EC">
            <w:pPr>
              <w:rPr>
                <w:lang w:val="en-US"/>
              </w:rPr>
            </w:pPr>
            <w:r w:rsidRPr="00624C44">
              <w:rPr>
                <w:lang w:val="en-US"/>
              </w:rPr>
              <w:t>None</w:t>
            </w:r>
          </w:p>
        </w:tc>
      </w:tr>
      <w:tr w:rsidR="00A63366" w:rsidRPr="00624C44" w14:paraId="22A46003" w14:textId="77777777" w:rsidTr="00AD3DA7">
        <w:trPr>
          <w:trHeight w:val="320"/>
        </w:trPr>
        <w:tc>
          <w:tcPr>
            <w:tcW w:w="2031" w:type="dxa"/>
          </w:tcPr>
          <w:p w14:paraId="54602537" w14:textId="77777777" w:rsidR="00A63366" w:rsidRPr="00624C44" w:rsidRDefault="00A63366" w:rsidP="00D926EC">
            <w:pPr>
              <w:rPr>
                <w:lang w:val="en-US"/>
              </w:rPr>
            </w:pPr>
          </w:p>
        </w:tc>
        <w:tc>
          <w:tcPr>
            <w:tcW w:w="313" w:type="dxa"/>
          </w:tcPr>
          <w:p w14:paraId="07809470"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6ACB3DEA"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21320D0" w14:textId="44160E55" w:rsidR="00A63366" w:rsidRPr="00624C44" w:rsidRDefault="00A63366" w:rsidP="00D926EC">
            <w:pPr>
              <w:rPr>
                <w:lang w:val="en-US"/>
              </w:rPr>
            </w:pPr>
            <w:r w:rsidRPr="00624C44">
              <w:rPr>
                <w:lang w:val="en-US"/>
              </w:rPr>
              <w:t>/player/[id]/gesture/</w:t>
            </w:r>
            <w:proofErr w:type="spellStart"/>
            <w:r w:rsidRPr="00624C44">
              <w:rPr>
                <w:lang w:val="en-US"/>
              </w:rPr>
              <w:t>doubleArmSide</w:t>
            </w:r>
            <w:proofErr w:type="spellEnd"/>
          </w:p>
        </w:tc>
        <w:tc>
          <w:tcPr>
            <w:tcW w:w="782" w:type="dxa"/>
            <w:tcBorders>
              <w:left w:val="single" w:sz="4" w:space="0" w:color="auto"/>
            </w:tcBorders>
          </w:tcPr>
          <w:p w14:paraId="02DE8722" w14:textId="77777777" w:rsidR="00A63366" w:rsidRPr="00624C44" w:rsidRDefault="00A63366" w:rsidP="00D926EC">
            <w:pPr>
              <w:rPr>
                <w:lang w:val="en-US"/>
              </w:rPr>
            </w:pPr>
          </w:p>
        </w:tc>
        <w:tc>
          <w:tcPr>
            <w:tcW w:w="1256" w:type="dxa"/>
            <w:tcBorders>
              <w:left w:val="single" w:sz="4" w:space="0" w:color="auto"/>
            </w:tcBorders>
          </w:tcPr>
          <w:p w14:paraId="2DF2E657" w14:textId="1D309BC9" w:rsidR="00A63366" w:rsidRPr="00624C44" w:rsidRDefault="00A63366" w:rsidP="00D926EC">
            <w:pPr>
              <w:rPr>
                <w:lang w:val="en-US"/>
              </w:rPr>
            </w:pPr>
            <w:r w:rsidRPr="00624C44">
              <w:rPr>
                <w:lang w:val="en-US"/>
              </w:rPr>
              <w:t>None</w:t>
            </w:r>
          </w:p>
        </w:tc>
      </w:tr>
      <w:tr w:rsidR="00A63366" w:rsidRPr="00624C44" w14:paraId="7E480D07" w14:textId="77777777" w:rsidTr="00AD3DA7">
        <w:trPr>
          <w:trHeight w:val="320"/>
        </w:trPr>
        <w:tc>
          <w:tcPr>
            <w:tcW w:w="2031" w:type="dxa"/>
          </w:tcPr>
          <w:p w14:paraId="17041F98" w14:textId="77777777" w:rsidR="00A63366" w:rsidRPr="00624C44" w:rsidRDefault="00A63366" w:rsidP="00D926EC">
            <w:pPr>
              <w:rPr>
                <w:lang w:val="en-US"/>
              </w:rPr>
            </w:pPr>
          </w:p>
        </w:tc>
        <w:tc>
          <w:tcPr>
            <w:tcW w:w="313" w:type="dxa"/>
          </w:tcPr>
          <w:p w14:paraId="143CCF28"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BE3E93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71764827" w14:textId="4BAE860D" w:rsidR="00A63366" w:rsidRPr="00624C44" w:rsidRDefault="00A63366" w:rsidP="00D926EC">
            <w:pPr>
              <w:rPr>
                <w:lang w:val="en-US"/>
              </w:rPr>
            </w:pPr>
            <w:r w:rsidRPr="00624C44">
              <w:rPr>
                <w:lang w:val="en-US"/>
              </w:rPr>
              <w:t>/player/[id]/gesture/</w:t>
            </w:r>
            <w:proofErr w:type="spellStart"/>
            <w:r w:rsidRPr="00624C44">
              <w:rPr>
                <w:lang w:val="en-US"/>
              </w:rPr>
              <w:t>doubleArmSideClose</w:t>
            </w:r>
            <w:proofErr w:type="spellEnd"/>
          </w:p>
        </w:tc>
        <w:tc>
          <w:tcPr>
            <w:tcW w:w="782" w:type="dxa"/>
            <w:tcBorders>
              <w:left w:val="single" w:sz="4" w:space="0" w:color="auto"/>
            </w:tcBorders>
          </w:tcPr>
          <w:p w14:paraId="61BAFF78" w14:textId="77777777" w:rsidR="00A63366" w:rsidRPr="00624C44" w:rsidRDefault="00A63366" w:rsidP="00D926EC">
            <w:pPr>
              <w:rPr>
                <w:lang w:val="en-US"/>
              </w:rPr>
            </w:pPr>
          </w:p>
        </w:tc>
        <w:tc>
          <w:tcPr>
            <w:tcW w:w="1256" w:type="dxa"/>
            <w:tcBorders>
              <w:left w:val="single" w:sz="4" w:space="0" w:color="auto"/>
            </w:tcBorders>
          </w:tcPr>
          <w:p w14:paraId="5DE78FCF" w14:textId="01598D73" w:rsidR="00A63366" w:rsidRPr="00624C44" w:rsidRDefault="00A63366" w:rsidP="00D926EC">
            <w:pPr>
              <w:rPr>
                <w:lang w:val="en-US"/>
              </w:rPr>
            </w:pPr>
            <w:r w:rsidRPr="00624C44">
              <w:rPr>
                <w:lang w:val="en-US"/>
              </w:rPr>
              <w:t>None</w:t>
            </w:r>
          </w:p>
        </w:tc>
      </w:tr>
      <w:tr w:rsidR="00A63366" w:rsidRPr="00624C44" w14:paraId="0C2C36CD" w14:textId="77777777" w:rsidTr="00AD3DA7">
        <w:trPr>
          <w:trHeight w:val="320"/>
        </w:trPr>
        <w:tc>
          <w:tcPr>
            <w:tcW w:w="2031" w:type="dxa"/>
          </w:tcPr>
          <w:p w14:paraId="2D28C572" w14:textId="77777777" w:rsidR="00A63366" w:rsidRPr="00624C44" w:rsidRDefault="00A63366" w:rsidP="00D926EC">
            <w:pPr>
              <w:rPr>
                <w:lang w:val="en-US"/>
              </w:rPr>
            </w:pPr>
          </w:p>
        </w:tc>
        <w:tc>
          <w:tcPr>
            <w:tcW w:w="313" w:type="dxa"/>
          </w:tcPr>
          <w:p w14:paraId="102B82A7"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70400B25"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63F87969" w14:textId="43525462" w:rsidR="00A63366" w:rsidRPr="00624C44" w:rsidRDefault="00A63366" w:rsidP="00D926EC">
            <w:pPr>
              <w:rPr>
                <w:lang w:val="en-US"/>
              </w:rPr>
            </w:pPr>
            <w:r w:rsidRPr="00624C44">
              <w:rPr>
                <w:lang w:val="en-US"/>
              </w:rPr>
              <w:t>/player/[id]/gesture/jump</w:t>
            </w:r>
          </w:p>
        </w:tc>
        <w:tc>
          <w:tcPr>
            <w:tcW w:w="782" w:type="dxa"/>
            <w:tcBorders>
              <w:left w:val="single" w:sz="4" w:space="0" w:color="auto"/>
            </w:tcBorders>
          </w:tcPr>
          <w:p w14:paraId="4E568B6F" w14:textId="77777777" w:rsidR="00A63366" w:rsidRPr="00624C44" w:rsidRDefault="00A63366" w:rsidP="00D926EC">
            <w:pPr>
              <w:rPr>
                <w:lang w:val="en-US"/>
              </w:rPr>
            </w:pPr>
          </w:p>
        </w:tc>
        <w:tc>
          <w:tcPr>
            <w:tcW w:w="1256" w:type="dxa"/>
            <w:tcBorders>
              <w:left w:val="single" w:sz="4" w:space="0" w:color="auto"/>
            </w:tcBorders>
          </w:tcPr>
          <w:p w14:paraId="692FF671" w14:textId="487C1EF9" w:rsidR="00A63366" w:rsidRPr="00624C44" w:rsidRDefault="00A63366" w:rsidP="00D926EC">
            <w:pPr>
              <w:rPr>
                <w:lang w:val="en-US"/>
              </w:rPr>
            </w:pPr>
            <w:r w:rsidRPr="00624C44">
              <w:rPr>
                <w:lang w:val="en-US"/>
              </w:rPr>
              <w:t>None</w:t>
            </w:r>
          </w:p>
        </w:tc>
      </w:tr>
      <w:tr w:rsidR="00A63366" w:rsidRPr="00624C44" w14:paraId="76EE64C2" w14:textId="77777777" w:rsidTr="00AD3DA7">
        <w:trPr>
          <w:trHeight w:val="320"/>
        </w:trPr>
        <w:tc>
          <w:tcPr>
            <w:tcW w:w="2031" w:type="dxa"/>
          </w:tcPr>
          <w:p w14:paraId="173F018F" w14:textId="77777777" w:rsidR="00A63366" w:rsidRPr="00624C44" w:rsidRDefault="00A63366" w:rsidP="00D926EC">
            <w:pPr>
              <w:rPr>
                <w:lang w:val="en-US"/>
              </w:rPr>
            </w:pPr>
          </w:p>
        </w:tc>
        <w:tc>
          <w:tcPr>
            <w:tcW w:w="313" w:type="dxa"/>
          </w:tcPr>
          <w:p w14:paraId="672B8F6E"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D2A6FEA"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30142EA3" w14:textId="5DD35203" w:rsidR="00A63366" w:rsidRPr="00624C44" w:rsidRDefault="00A63366" w:rsidP="00D926EC">
            <w:pPr>
              <w:rPr>
                <w:lang w:val="en-US"/>
              </w:rPr>
            </w:pPr>
            <w:r w:rsidRPr="00624C44">
              <w:rPr>
                <w:lang w:val="en-US"/>
              </w:rPr>
              <w:t>/zone/[id]/activity/discrete</w:t>
            </w:r>
          </w:p>
        </w:tc>
        <w:tc>
          <w:tcPr>
            <w:tcW w:w="782" w:type="dxa"/>
            <w:tcBorders>
              <w:left w:val="single" w:sz="4" w:space="0" w:color="auto"/>
            </w:tcBorders>
          </w:tcPr>
          <w:p w14:paraId="114DF9C3" w14:textId="77777777" w:rsidR="00A63366" w:rsidRPr="00624C44" w:rsidRDefault="00A63366" w:rsidP="00D926EC">
            <w:pPr>
              <w:rPr>
                <w:lang w:val="en-US"/>
              </w:rPr>
            </w:pPr>
          </w:p>
        </w:tc>
        <w:tc>
          <w:tcPr>
            <w:tcW w:w="1256" w:type="dxa"/>
            <w:tcBorders>
              <w:left w:val="single" w:sz="4" w:space="0" w:color="auto"/>
            </w:tcBorders>
          </w:tcPr>
          <w:p w14:paraId="77735972" w14:textId="0EFE1642" w:rsidR="00A63366" w:rsidRPr="00624C44" w:rsidRDefault="00A63366" w:rsidP="00D926EC">
            <w:pPr>
              <w:rPr>
                <w:lang w:val="en-US"/>
              </w:rPr>
            </w:pPr>
            <w:r w:rsidRPr="00624C44">
              <w:rPr>
                <w:lang w:val="en-US"/>
              </w:rPr>
              <w:t>None</w:t>
            </w:r>
          </w:p>
        </w:tc>
      </w:tr>
      <w:tr w:rsidR="00A63366" w:rsidRPr="00624C44" w14:paraId="7E3EAA85" w14:textId="77777777" w:rsidTr="00AD3DA7">
        <w:trPr>
          <w:trHeight w:val="320"/>
        </w:trPr>
        <w:tc>
          <w:tcPr>
            <w:tcW w:w="2031" w:type="dxa"/>
          </w:tcPr>
          <w:p w14:paraId="076B610E" w14:textId="77777777" w:rsidR="00A63366" w:rsidRPr="00624C44" w:rsidRDefault="00A63366" w:rsidP="00D926EC">
            <w:pPr>
              <w:rPr>
                <w:lang w:val="en-US"/>
              </w:rPr>
            </w:pPr>
          </w:p>
        </w:tc>
        <w:tc>
          <w:tcPr>
            <w:tcW w:w="313" w:type="dxa"/>
          </w:tcPr>
          <w:p w14:paraId="3D77007F"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95ADAA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4D82522A" w14:textId="135A8ABA" w:rsidR="00A63366" w:rsidRPr="00624C44" w:rsidRDefault="00A63366" w:rsidP="00D926EC">
            <w:pPr>
              <w:rPr>
                <w:lang w:val="en-US"/>
              </w:rPr>
            </w:pPr>
            <w:r w:rsidRPr="00624C44">
              <w:rPr>
                <w:lang w:val="en-US"/>
              </w:rPr>
              <w:t>/zone/[id]/activity/normal</w:t>
            </w:r>
          </w:p>
        </w:tc>
        <w:tc>
          <w:tcPr>
            <w:tcW w:w="782" w:type="dxa"/>
            <w:tcBorders>
              <w:left w:val="single" w:sz="4" w:space="0" w:color="auto"/>
            </w:tcBorders>
          </w:tcPr>
          <w:p w14:paraId="1B9702E1" w14:textId="1388CC6D" w:rsidR="00A63366" w:rsidRPr="00624C44" w:rsidRDefault="00A63366" w:rsidP="00D926EC">
            <w:pPr>
              <w:rPr>
                <w:lang w:val="en-US"/>
              </w:rPr>
            </w:pPr>
            <w:proofErr w:type="gramStart"/>
            <w:r w:rsidRPr="00624C44">
              <w:rPr>
                <w:lang w:val="en-US"/>
              </w:rPr>
              <w:t>,f</w:t>
            </w:r>
            <w:proofErr w:type="gramEnd"/>
            <w:r w:rsidRPr="00624C44">
              <w:rPr>
                <w:lang w:val="en-US"/>
              </w:rPr>
              <w:t xml:space="preserve"> </w:t>
            </w:r>
          </w:p>
        </w:tc>
        <w:tc>
          <w:tcPr>
            <w:tcW w:w="1256" w:type="dxa"/>
            <w:tcBorders>
              <w:left w:val="single" w:sz="4" w:space="0" w:color="auto"/>
            </w:tcBorders>
            <w:vAlign w:val="center"/>
          </w:tcPr>
          <w:p w14:paraId="0B56419E" w14:textId="021736B0" w:rsidR="00A63366" w:rsidRPr="00624C44" w:rsidRDefault="00A63366" w:rsidP="00D926EC">
            <w:pPr>
              <w:rPr>
                <w:lang w:val="en-US"/>
              </w:rPr>
            </w:pPr>
            <w:r w:rsidRPr="00624C44">
              <w:rPr>
                <w:lang w:val="en-US"/>
              </w:rPr>
              <w:t>Norm.</w:t>
            </w:r>
          </w:p>
        </w:tc>
      </w:tr>
      <w:tr w:rsidR="00A63366" w:rsidRPr="00624C44" w14:paraId="12154736" w14:textId="77777777" w:rsidTr="00AD3DA7">
        <w:trPr>
          <w:trHeight w:val="320"/>
        </w:trPr>
        <w:tc>
          <w:tcPr>
            <w:tcW w:w="2031" w:type="dxa"/>
          </w:tcPr>
          <w:p w14:paraId="4520AA86" w14:textId="77777777" w:rsidR="00A63366" w:rsidRPr="00624C44" w:rsidRDefault="00A63366" w:rsidP="00D926EC">
            <w:pPr>
              <w:rPr>
                <w:lang w:val="en-US"/>
              </w:rPr>
            </w:pPr>
          </w:p>
        </w:tc>
        <w:tc>
          <w:tcPr>
            <w:tcW w:w="313" w:type="dxa"/>
          </w:tcPr>
          <w:p w14:paraId="113ABA6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150E1EEC"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9C4EFDE" w14:textId="532FE419" w:rsidR="00A63366" w:rsidRPr="00624C44" w:rsidRDefault="00A63366" w:rsidP="00D926EC">
            <w:pPr>
              <w:rPr>
                <w:lang w:val="en-US"/>
              </w:rPr>
            </w:pPr>
            <w:r w:rsidRPr="00624C44">
              <w:rPr>
                <w:lang w:val="en-US"/>
              </w:rPr>
              <w:t>/zone/[id]/activity/flow/leftwards</w:t>
            </w:r>
          </w:p>
        </w:tc>
        <w:tc>
          <w:tcPr>
            <w:tcW w:w="782" w:type="dxa"/>
            <w:tcBorders>
              <w:left w:val="single" w:sz="4" w:space="0" w:color="auto"/>
            </w:tcBorders>
          </w:tcPr>
          <w:p w14:paraId="7332F0F6" w14:textId="77777777" w:rsidR="00A63366" w:rsidRPr="00624C44" w:rsidRDefault="00A63366" w:rsidP="00D926EC">
            <w:pPr>
              <w:rPr>
                <w:lang w:val="en-US"/>
              </w:rPr>
            </w:pPr>
          </w:p>
        </w:tc>
        <w:tc>
          <w:tcPr>
            <w:tcW w:w="1256" w:type="dxa"/>
            <w:tcBorders>
              <w:left w:val="single" w:sz="4" w:space="0" w:color="auto"/>
            </w:tcBorders>
            <w:vAlign w:val="center"/>
          </w:tcPr>
          <w:p w14:paraId="0452FAFE" w14:textId="6F4E839F" w:rsidR="00A63366" w:rsidRPr="00624C44" w:rsidRDefault="00A63366" w:rsidP="00D926EC">
            <w:pPr>
              <w:rPr>
                <w:lang w:val="en-US"/>
              </w:rPr>
            </w:pPr>
            <w:r w:rsidRPr="00624C44">
              <w:rPr>
                <w:lang w:val="en-US"/>
              </w:rPr>
              <w:t>None</w:t>
            </w:r>
          </w:p>
        </w:tc>
      </w:tr>
      <w:tr w:rsidR="00A63366" w:rsidRPr="00624C44" w14:paraId="25E9632D" w14:textId="77777777" w:rsidTr="00AD3DA7">
        <w:trPr>
          <w:trHeight w:val="320"/>
        </w:trPr>
        <w:tc>
          <w:tcPr>
            <w:tcW w:w="2031" w:type="dxa"/>
          </w:tcPr>
          <w:p w14:paraId="55598D53" w14:textId="77777777" w:rsidR="00A63366" w:rsidRPr="00624C44" w:rsidRDefault="00A63366" w:rsidP="00D926EC">
            <w:pPr>
              <w:rPr>
                <w:lang w:val="en-US"/>
              </w:rPr>
            </w:pPr>
          </w:p>
        </w:tc>
        <w:tc>
          <w:tcPr>
            <w:tcW w:w="313" w:type="dxa"/>
          </w:tcPr>
          <w:p w14:paraId="678F9785"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0AB4B88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2174258" w14:textId="063DA31F" w:rsidR="00A63366" w:rsidRPr="00624C44" w:rsidRDefault="00A63366" w:rsidP="00D926EC">
            <w:pPr>
              <w:rPr>
                <w:lang w:val="en-US"/>
              </w:rPr>
            </w:pPr>
            <w:r w:rsidRPr="00624C44">
              <w:rPr>
                <w:lang w:val="en-US"/>
              </w:rPr>
              <w:t>/zone/[id]/activity/flow/rightwards</w:t>
            </w:r>
          </w:p>
        </w:tc>
        <w:tc>
          <w:tcPr>
            <w:tcW w:w="782" w:type="dxa"/>
            <w:tcBorders>
              <w:left w:val="single" w:sz="4" w:space="0" w:color="auto"/>
            </w:tcBorders>
          </w:tcPr>
          <w:p w14:paraId="6159121E" w14:textId="77777777" w:rsidR="00A63366" w:rsidRPr="00624C44" w:rsidRDefault="00A63366" w:rsidP="00D926EC">
            <w:pPr>
              <w:rPr>
                <w:lang w:val="en-US"/>
              </w:rPr>
            </w:pPr>
          </w:p>
        </w:tc>
        <w:tc>
          <w:tcPr>
            <w:tcW w:w="1256" w:type="dxa"/>
            <w:tcBorders>
              <w:left w:val="single" w:sz="4" w:space="0" w:color="auto"/>
            </w:tcBorders>
          </w:tcPr>
          <w:p w14:paraId="3118F52C" w14:textId="05A78986" w:rsidR="00A63366" w:rsidRPr="00624C44" w:rsidRDefault="00A63366" w:rsidP="00D926EC">
            <w:pPr>
              <w:rPr>
                <w:lang w:val="en-US"/>
              </w:rPr>
            </w:pPr>
            <w:r w:rsidRPr="00624C44">
              <w:rPr>
                <w:lang w:val="en-US"/>
              </w:rPr>
              <w:t>None</w:t>
            </w:r>
          </w:p>
        </w:tc>
      </w:tr>
      <w:tr w:rsidR="00A63366" w:rsidRPr="00624C44" w14:paraId="0CD70FDF" w14:textId="77777777" w:rsidTr="00AD3DA7">
        <w:trPr>
          <w:trHeight w:val="320"/>
        </w:trPr>
        <w:tc>
          <w:tcPr>
            <w:tcW w:w="2031" w:type="dxa"/>
          </w:tcPr>
          <w:p w14:paraId="058E6AC7" w14:textId="77777777" w:rsidR="00A63366" w:rsidRPr="00624C44" w:rsidRDefault="00A63366" w:rsidP="00D926EC">
            <w:pPr>
              <w:rPr>
                <w:lang w:val="en-US"/>
              </w:rPr>
            </w:pPr>
          </w:p>
        </w:tc>
        <w:tc>
          <w:tcPr>
            <w:tcW w:w="313" w:type="dxa"/>
          </w:tcPr>
          <w:p w14:paraId="43A2F4F6"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D9C62B3"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538344FE" w14:textId="29B19C58" w:rsidR="00A63366" w:rsidRPr="00624C44" w:rsidRDefault="00A63366" w:rsidP="00D926EC">
            <w:pPr>
              <w:rPr>
                <w:lang w:val="en-US"/>
              </w:rPr>
            </w:pPr>
            <w:r w:rsidRPr="00624C44">
              <w:rPr>
                <w:lang w:val="en-US"/>
              </w:rPr>
              <w:t>/zone/[id]/activity/flow/upwards</w:t>
            </w:r>
          </w:p>
        </w:tc>
        <w:tc>
          <w:tcPr>
            <w:tcW w:w="782" w:type="dxa"/>
            <w:tcBorders>
              <w:left w:val="single" w:sz="4" w:space="0" w:color="auto"/>
            </w:tcBorders>
          </w:tcPr>
          <w:p w14:paraId="6DFAA78D" w14:textId="77777777" w:rsidR="00A63366" w:rsidRPr="00624C44" w:rsidRDefault="00A63366" w:rsidP="00D926EC">
            <w:pPr>
              <w:rPr>
                <w:lang w:val="en-US"/>
              </w:rPr>
            </w:pPr>
          </w:p>
        </w:tc>
        <w:tc>
          <w:tcPr>
            <w:tcW w:w="1256" w:type="dxa"/>
            <w:tcBorders>
              <w:left w:val="single" w:sz="4" w:space="0" w:color="auto"/>
            </w:tcBorders>
          </w:tcPr>
          <w:p w14:paraId="43FABFE9" w14:textId="1DC7B177" w:rsidR="00A63366" w:rsidRPr="00624C44" w:rsidRDefault="00A63366" w:rsidP="00D926EC">
            <w:pPr>
              <w:rPr>
                <w:lang w:val="en-US"/>
              </w:rPr>
            </w:pPr>
            <w:r w:rsidRPr="00624C44">
              <w:rPr>
                <w:lang w:val="en-US"/>
              </w:rPr>
              <w:t>None</w:t>
            </w:r>
          </w:p>
        </w:tc>
      </w:tr>
      <w:tr w:rsidR="00A63366" w:rsidRPr="00624C44" w14:paraId="383FADE1" w14:textId="77777777" w:rsidTr="00AD3DA7">
        <w:trPr>
          <w:trHeight w:val="320"/>
        </w:trPr>
        <w:tc>
          <w:tcPr>
            <w:tcW w:w="2031" w:type="dxa"/>
          </w:tcPr>
          <w:p w14:paraId="31889011" w14:textId="77777777" w:rsidR="00A63366" w:rsidRPr="00624C44" w:rsidRDefault="00A63366" w:rsidP="00D926EC">
            <w:pPr>
              <w:rPr>
                <w:lang w:val="en-US"/>
              </w:rPr>
            </w:pPr>
          </w:p>
        </w:tc>
        <w:tc>
          <w:tcPr>
            <w:tcW w:w="313" w:type="dxa"/>
          </w:tcPr>
          <w:p w14:paraId="5F0B9C8A"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5B813518"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06DEC731" w14:textId="5D5921BE" w:rsidR="00A63366" w:rsidRPr="00624C44" w:rsidRDefault="00A63366" w:rsidP="00D926EC">
            <w:pPr>
              <w:rPr>
                <w:lang w:val="en-US"/>
              </w:rPr>
            </w:pPr>
            <w:r w:rsidRPr="00624C44">
              <w:rPr>
                <w:lang w:val="en-US"/>
              </w:rPr>
              <w:t>/zone/[id]/activity/flow/downwards</w:t>
            </w:r>
          </w:p>
        </w:tc>
        <w:tc>
          <w:tcPr>
            <w:tcW w:w="782" w:type="dxa"/>
            <w:tcBorders>
              <w:left w:val="single" w:sz="4" w:space="0" w:color="auto"/>
            </w:tcBorders>
          </w:tcPr>
          <w:p w14:paraId="2B8C64BD" w14:textId="77777777" w:rsidR="00A63366" w:rsidRPr="00624C44" w:rsidRDefault="00A63366" w:rsidP="00D926EC">
            <w:pPr>
              <w:rPr>
                <w:lang w:val="en-US"/>
              </w:rPr>
            </w:pPr>
          </w:p>
        </w:tc>
        <w:tc>
          <w:tcPr>
            <w:tcW w:w="1256" w:type="dxa"/>
            <w:tcBorders>
              <w:left w:val="single" w:sz="4" w:space="0" w:color="auto"/>
            </w:tcBorders>
          </w:tcPr>
          <w:p w14:paraId="44017A81" w14:textId="3F7054E2" w:rsidR="00A63366" w:rsidRPr="00624C44" w:rsidRDefault="00A63366" w:rsidP="00D926EC">
            <w:pPr>
              <w:rPr>
                <w:lang w:val="en-US"/>
              </w:rPr>
            </w:pPr>
            <w:r w:rsidRPr="00624C44">
              <w:rPr>
                <w:lang w:val="en-US"/>
              </w:rPr>
              <w:t>None</w:t>
            </w:r>
          </w:p>
        </w:tc>
      </w:tr>
      <w:tr w:rsidR="00A63366" w:rsidRPr="00624C44" w14:paraId="49CCC33D" w14:textId="77777777" w:rsidTr="00AD3DA7">
        <w:trPr>
          <w:trHeight w:val="320"/>
        </w:trPr>
        <w:tc>
          <w:tcPr>
            <w:tcW w:w="2031" w:type="dxa"/>
          </w:tcPr>
          <w:p w14:paraId="402C53BF" w14:textId="77777777" w:rsidR="00A63366" w:rsidRPr="00624C44" w:rsidRDefault="00A63366" w:rsidP="00D926EC">
            <w:pPr>
              <w:rPr>
                <w:lang w:val="en-US"/>
              </w:rPr>
            </w:pPr>
          </w:p>
        </w:tc>
        <w:tc>
          <w:tcPr>
            <w:tcW w:w="313" w:type="dxa"/>
          </w:tcPr>
          <w:p w14:paraId="7F959F2C" w14:textId="77777777" w:rsidR="00A63366" w:rsidRPr="00624C44" w:rsidRDefault="00A63366" w:rsidP="00D926EC">
            <w:pPr>
              <w:rPr>
                <w:lang w:val="en-US"/>
              </w:rPr>
            </w:pPr>
          </w:p>
        </w:tc>
        <w:tc>
          <w:tcPr>
            <w:tcW w:w="626" w:type="dxa"/>
            <w:tcBorders>
              <w:left w:val="single" w:sz="4" w:space="0" w:color="auto"/>
              <w:right w:val="single" w:sz="36" w:space="0" w:color="auto"/>
            </w:tcBorders>
          </w:tcPr>
          <w:p w14:paraId="2A08648E" w14:textId="77777777" w:rsidR="00A63366" w:rsidRPr="00624C44" w:rsidRDefault="00A63366" w:rsidP="00D926EC">
            <w:pPr>
              <w:rPr>
                <w:lang w:val="en-US"/>
              </w:rPr>
            </w:pPr>
          </w:p>
        </w:tc>
        <w:tc>
          <w:tcPr>
            <w:tcW w:w="4064" w:type="dxa"/>
            <w:tcBorders>
              <w:left w:val="single" w:sz="36" w:space="0" w:color="auto"/>
              <w:right w:val="single" w:sz="4" w:space="0" w:color="auto"/>
            </w:tcBorders>
          </w:tcPr>
          <w:p w14:paraId="1F0661F2" w14:textId="687D6217" w:rsidR="00A63366" w:rsidRPr="00624C44" w:rsidRDefault="00A63366" w:rsidP="00BF2EB7">
            <w:pPr>
              <w:rPr>
                <w:lang w:val="en-US"/>
              </w:rPr>
            </w:pPr>
            <w:r w:rsidRPr="00624C44">
              <w:rPr>
                <w:lang w:val="en-US"/>
              </w:rPr>
              <w:t>/zone/[id]/activity/flow/forward</w:t>
            </w:r>
          </w:p>
        </w:tc>
        <w:tc>
          <w:tcPr>
            <w:tcW w:w="782" w:type="dxa"/>
            <w:tcBorders>
              <w:left w:val="single" w:sz="4" w:space="0" w:color="auto"/>
            </w:tcBorders>
            <w:vAlign w:val="center"/>
          </w:tcPr>
          <w:p w14:paraId="52E849E5" w14:textId="77777777" w:rsidR="00A63366" w:rsidRPr="00624C44" w:rsidRDefault="00A63366" w:rsidP="00D926EC">
            <w:pPr>
              <w:rPr>
                <w:lang w:val="en-US"/>
              </w:rPr>
            </w:pPr>
          </w:p>
        </w:tc>
        <w:tc>
          <w:tcPr>
            <w:tcW w:w="1256" w:type="dxa"/>
            <w:tcBorders>
              <w:left w:val="single" w:sz="4" w:space="0" w:color="auto"/>
            </w:tcBorders>
          </w:tcPr>
          <w:p w14:paraId="3467ACE2" w14:textId="4CAB6B7C" w:rsidR="00A63366" w:rsidRPr="00624C44" w:rsidRDefault="00A63366" w:rsidP="00D926EC">
            <w:pPr>
              <w:rPr>
                <w:lang w:val="en-US"/>
              </w:rPr>
            </w:pPr>
            <w:r w:rsidRPr="00624C44">
              <w:rPr>
                <w:lang w:val="en-US"/>
              </w:rPr>
              <w:t>None</w:t>
            </w:r>
          </w:p>
        </w:tc>
      </w:tr>
    </w:tbl>
    <w:p w14:paraId="0F2E54DF" w14:textId="77777777" w:rsidR="00D926EC" w:rsidRPr="00624C44" w:rsidRDefault="00D926EC" w:rsidP="00D926EC">
      <w:pPr>
        <w:rPr>
          <w:lang w:val="en-US"/>
        </w:rPr>
      </w:pPr>
    </w:p>
    <w:p w14:paraId="4B0AFDEA" w14:textId="77777777" w:rsidR="00D926EC" w:rsidRPr="00624C44" w:rsidRDefault="00D926EC" w:rsidP="00940981">
      <w:pPr>
        <w:pStyle w:val="Heading3"/>
        <w:rPr>
          <w:lang w:val="en-US"/>
        </w:rPr>
      </w:pPr>
      <w:bookmarkStart w:id="1290" w:name="_Toc362437915"/>
      <w:bookmarkStart w:id="1291" w:name="_Toc365022740"/>
      <w:bookmarkStart w:id="1292" w:name="_Toc380405788"/>
      <w:r w:rsidRPr="00624C44">
        <w:rPr>
          <w:lang w:val="en-US"/>
        </w:rPr>
        <w:t>GUI Elements</w:t>
      </w:r>
      <w:bookmarkEnd w:id="1290"/>
      <w:bookmarkEnd w:id="1291"/>
      <w:bookmarkEnd w:id="1292"/>
    </w:p>
    <w:p w14:paraId="7FBBC47C" w14:textId="77777777" w:rsidR="00D926EC" w:rsidRPr="00624C44" w:rsidRDefault="00D926EC" w:rsidP="00940981">
      <w:pPr>
        <w:pStyle w:val="Heading5"/>
        <w:rPr>
          <w:u w:val="none"/>
          <w:lang w:val="en-US"/>
        </w:rPr>
      </w:pPr>
      <w:bookmarkStart w:id="1293" w:name="_Toc365022741"/>
      <w:r w:rsidRPr="00624C44">
        <w:rPr>
          <w:u w:val="none"/>
          <w:lang w:val="en-US"/>
        </w:rPr>
        <w:t>INTERFACE ELEMENTS</w:t>
      </w:r>
      <w:bookmarkEnd w:id="1293"/>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71"/>
        <w:gridCol w:w="4566"/>
        <w:gridCol w:w="3336"/>
      </w:tblGrid>
      <w:tr w:rsidR="00D926EC" w:rsidRPr="00624C44" w14:paraId="40E4DE05" w14:textId="77777777" w:rsidTr="00AD3DA7">
        <w:trPr>
          <w:trHeight w:val="173"/>
        </w:trPr>
        <w:tc>
          <w:tcPr>
            <w:tcW w:w="2418" w:type="dxa"/>
            <w:vAlign w:val="center"/>
          </w:tcPr>
          <w:p w14:paraId="616DC37A" w14:textId="77777777" w:rsidR="00D926EC" w:rsidRPr="00624C44" w:rsidRDefault="00D926EC" w:rsidP="00D926EC">
            <w:pPr>
              <w:rPr>
                <w:lang w:val="en-US"/>
              </w:rPr>
            </w:pPr>
            <w:r w:rsidRPr="00624C44">
              <w:rPr>
                <w:lang w:val="en-US"/>
              </w:rPr>
              <w:t>General controls</w:t>
            </w:r>
          </w:p>
        </w:tc>
        <w:tc>
          <w:tcPr>
            <w:tcW w:w="3845" w:type="dxa"/>
            <w:vAlign w:val="center"/>
          </w:tcPr>
          <w:p w14:paraId="4AF11808" w14:textId="213D21F0" w:rsidR="00D926EC" w:rsidRPr="00624C44" w:rsidRDefault="001230D1" w:rsidP="00D926EC">
            <w:pPr>
              <w:rPr>
                <w:lang w:val="en-US"/>
              </w:rPr>
            </w:pPr>
            <w:r w:rsidRPr="00624C44">
              <w:rPr>
                <w:lang w:val="en-US"/>
              </w:rPr>
              <w:t>Player</w:t>
            </w:r>
            <w:r w:rsidR="00D926EC" w:rsidRPr="00624C44">
              <w:rPr>
                <w:lang w:val="en-US"/>
              </w:rPr>
              <w:t xml:space="preserve"> controls</w:t>
            </w:r>
          </w:p>
        </w:tc>
        <w:tc>
          <w:tcPr>
            <w:tcW w:w="2809" w:type="dxa"/>
            <w:vAlign w:val="center"/>
          </w:tcPr>
          <w:p w14:paraId="1E33B649" w14:textId="77777777" w:rsidR="00D926EC" w:rsidRPr="00624C44" w:rsidRDefault="00D926EC" w:rsidP="00D926EC">
            <w:pPr>
              <w:rPr>
                <w:lang w:val="en-US"/>
              </w:rPr>
            </w:pPr>
            <w:r w:rsidRPr="00624C44">
              <w:rPr>
                <w:lang w:val="en-US"/>
              </w:rPr>
              <w:t>Musical controls</w:t>
            </w:r>
          </w:p>
        </w:tc>
      </w:tr>
      <w:tr w:rsidR="00F148A3" w:rsidRPr="00624C44" w14:paraId="0D92D1F5" w14:textId="77777777" w:rsidTr="00AD3DA7">
        <w:trPr>
          <w:trHeight w:val="173"/>
        </w:trPr>
        <w:tc>
          <w:tcPr>
            <w:tcW w:w="2418" w:type="dxa"/>
          </w:tcPr>
          <w:p w14:paraId="272634F1" w14:textId="77777777" w:rsidR="00F148A3" w:rsidRPr="00624C44" w:rsidRDefault="00F148A3" w:rsidP="00D926EC">
            <w:pPr>
              <w:rPr>
                <w:lang w:val="en-US"/>
              </w:rPr>
            </w:pPr>
            <w:r w:rsidRPr="00624C44">
              <w:rPr>
                <w:lang w:val="en-US"/>
              </w:rPr>
              <w:t xml:space="preserve">Start </w:t>
            </w:r>
            <w:r w:rsidRPr="00624C44">
              <w:rPr>
                <w:highlight w:val="yellow"/>
                <w:lang w:val="en-US"/>
              </w:rPr>
              <w:t>(button)</w:t>
            </w:r>
          </w:p>
          <w:p w14:paraId="7FC9D431" w14:textId="77777777" w:rsidR="00F148A3" w:rsidRPr="00624C44" w:rsidRDefault="00F148A3" w:rsidP="00D926EC">
            <w:pPr>
              <w:rPr>
                <w:lang w:val="en-US"/>
              </w:rPr>
            </w:pPr>
          </w:p>
          <w:p w14:paraId="7CDE6969" w14:textId="77777777" w:rsidR="00F148A3" w:rsidRPr="00624C44" w:rsidRDefault="00F148A3" w:rsidP="00D926EC">
            <w:pPr>
              <w:rPr>
                <w:lang w:val="en-US"/>
              </w:rPr>
            </w:pPr>
            <w:r w:rsidRPr="00624C44">
              <w:rPr>
                <w:lang w:val="en-US"/>
              </w:rPr>
              <w:t xml:space="preserve">Stop </w:t>
            </w:r>
            <w:r w:rsidRPr="00624C44">
              <w:rPr>
                <w:highlight w:val="yellow"/>
                <w:lang w:val="en-US"/>
              </w:rPr>
              <w:t>(button)</w:t>
            </w:r>
          </w:p>
          <w:p w14:paraId="7B7EED08" w14:textId="77777777" w:rsidR="00F148A3" w:rsidRPr="00624C44" w:rsidRDefault="00F148A3" w:rsidP="00D926EC">
            <w:pPr>
              <w:rPr>
                <w:lang w:val="en-US"/>
              </w:rPr>
            </w:pPr>
          </w:p>
          <w:p w14:paraId="4F5850E7" w14:textId="54D278F0" w:rsidR="00F148A3" w:rsidRPr="00624C44" w:rsidRDefault="00F148A3" w:rsidP="00D926EC">
            <w:pPr>
              <w:rPr>
                <w:lang w:val="en-US"/>
              </w:rPr>
            </w:pPr>
            <w:r w:rsidRPr="00624C44">
              <w:rPr>
                <w:lang w:val="en-US"/>
              </w:rPr>
              <w:t>Volume</w:t>
            </w:r>
            <w:r w:rsidRPr="00624C44">
              <w:rPr>
                <w:highlight w:val="yellow"/>
                <w:lang w:val="en-US"/>
              </w:rPr>
              <w:t xml:space="preserve"> (slider)</w:t>
            </w:r>
          </w:p>
          <w:p w14:paraId="0A2497A5" w14:textId="77777777" w:rsidR="00F148A3" w:rsidRPr="00624C44" w:rsidRDefault="00F148A3" w:rsidP="00D926EC">
            <w:pPr>
              <w:rPr>
                <w:lang w:val="en-US"/>
              </w:rPr>
            </w:pPr>
          </w:p>
          <w:p w14:paraId="38DA53BB" w14:textId="29766189" w:rsidR="00F148A3" w:rsidRPr="00624C44" w:rsidRDefault="00F148A3" w:rsidP="00D926EC">
            <w:pPr>
              <w:rPr>
                <w:lang w:val="en-US"/>
              </w:rPr>
            </w:pPr>
            <w:r w:rsidRPr="00624C44">
              <w:rPr>
                <w:lang w:val="en-US"/>
              </w:rPr>
              <w:t>Sensitivity</w:t>
            </w:r>
            <w:r w:rsidRPr="00624C44">
              <w:rPr>
                <w:highlight w:val="yellow"/>
                <w:lang w:val="en-US"/>
              </w:rPr>
              <w:t xml:space="preserve"> (slider)</w:t>
            </w:r>
          </w:p>
          <w:p w14:paraId="2ACB0F04" w14:textId="77777777" w:rsidR="00F148A3" w:rsidRPr="00624C44" w:rsidRDefault="00F148A3" w:rsidP="00D926EC">
            <w:pPr>
              <w:rPr>
                <w:lang w:val="en-US"/>
              </w:rPr>
            </w:pPr>
          </w:p>
        </w:tc>
        <w:tc>
          <w:tcPr>
            <w:tcW w:w="3845" w:type="dxa"/>
          </w:tcPr>
          <w:p w14:paraId="5583CA3F" w14:textId="3C13375A" w:rsidR="00F148A3" w:rsidRPr="00624C44" w:rsidRDefault="00C9436D" w:rsidP="00F148A3">
            <w:pPr>
              <w:rPr>
                <w:lang w:val="en-US"/>
              </w:rPr>
            </w:pPr>
            <w:r w:rsidRPr="00624C44">
              <w:rPr>
                <w:lang w:val="en-US"/>
              </w:rPr>
              <w:t xml:space="preserve">1 Player / 2 Players </w:t>
            </w:r>
            <w:r w:rsidR="00F148A3" w:rsidRPr="00624C44">
              <w:rPr>
                <w:lang w:val="en-US"/>
              </w:rPr>
              <w:t>/ Zones</w:t>
            </w:r>
            <w:r w:rsidR="00A66A62" w:rsidRPr="00624C44">
              <w:rPr>
                <w:lang w:val="en-US"/>
              </w:rPr>
              <w:t xml:space="preserve"> </w:t>
            </w:r>
            <w:r w:rsidR="00F148A3" w:rsidRPr="00624C44">
              <w:rPr>
                <w:lang w:val="en-US"/>
              </w:rPr>
              <w:br/>
            </w:r>
            <w:r w:rsidR="00F148A3" w:rsidRPr="00624C44">
              <w:rPr>
                <w:sz w:val="16"/>
                <w:szCs w:val="16"/>
                <w:highlight w:val="yellow"/>
                <w:lang w:val="en-US"/>
              </w:rPr>
              <w:t>(radio button)</w:t>
            </w:r>
          </w:p>
          <w:p w14:paraId="466FA0A3" w14:textId="77777777" w:rsidR="009A7690" w:rsidRPr="00624C44" w:rsidRDefault="009A7690" w:rsidP="009A7690">
            <w:pPr>
              <w:rPr>
                <w:ins w:id="1294" w:author="motioncomposer" w:date="2017-12-21T19:52:00Z"/>
                <w:lang w:val="en-US"/>
              </w:rPr>
            </w:pPr>
          </w:p>
          <w:p w14:paraId="76427D4C" w14:textId="77777777" w:rsidR="009A7690" w:rsidRPr="00624C44" w:rsidRDefault="009A7690" w:rsidP="009A7690">
            <w:pPr>
              <w:rPr>
                <w:lang w:val="en-US"/>
              </w:rPr>
            </w:pPr>
          </w:p>
          <w:p w14:paraId="6FCDC0F8" w14:textId="77777777" w:rsidR="009A7690" w:rsidRPr="00624C44" w:rsidRDefault="009A7690" w:rsidP="009A7690">
            <w:pPr>
              <w:rPr>
                <w:lang w:val="en-US"/>
              </w:rPr>
            </w:pPr>
          </w:p>
          <w:p w14:paraId="67A84F70" w14:textId="199193F5" w:rsidR="00F148A3" w:rsidRPr="00624C44" w:rsidRDefault="00F148A3" w:rsidP="00F148A3">
            <w:pPr>
              <w:rPr>
                <w:lang w:val="en-US"/>
              </w:rPr>
            </w:pPr>
            <w:r w:rsidRPr="00624C44">
              <w:rPr>
                <w:sz w:val="16"/>
                <w:szCs w:val="16"/>
                <w:highlight w:val="yellow"/>
                <w:u w:val="single"/>
                <w:lang w:val="en-US"/>
              </w:rPr>
              <w:t xml:space="preserve">For each </w:t>
            </w:r>
            <w:proofErr w:type="gramStart"/>
            <w:r w:rsidRPr="00624C44">
              <w:rPr>
                <w:sz w:val="16"/>
                <w:szCs w:val="16"/>
                <w:highlight w:val="yellow"/>
                <w:u w:val="single"/>
                <w:lang w:val="en-US"/>
              </w:rPr>
              <w:t xml:space="preserve">player </w:t>
            </w:r>
            <w:r w:rsidRPr="00624C44">
              <w:rPr>
                <w:lang w:val="en-US"/>
              </w:rPr>
              <w:t>:</w:t>
            </w:r>
            <w:proofErr w:type="gramEnd"/>
          </w:p>
          <w:p w14:paraId="2569858A" w14:textId="531BE3CC" w:rsidR="00A66A62" w:rsidRPr="00624C44" w:rsidRDefault="00A66A62" w:rsidP="00A66A62">
            <w:pPr>
              <w:rPr>
                <w:sz w:val="16"/>
                <w:szCs w:val="16"/>
                <w:lang w:val="en-US"/>
              </w:rPr>
            </w:pPr>
            <w:ins w:id="1295" w:author="motioncomposer" w:date="2017-12-21T19:52:00Z">
              <w:r w:rsidRPr="00624C44">
                <w:rPr>
                  <w:lang w:val="en-US"/>
                </w:rPr>
                <w:t xml:space="preserve">In-Space / In-Place </w:t>
              </w:r>
              <w:r w:rsidRPr="00624C44">
                <w:rPr>
                  <w:sz w:val="16"/>
                  <w:szCs w:val="16"/>
                  <w:highlight w:val="yellow"/>
                  <w:lang w:val="en-US"/>
                </w:rPr>
                <w:t>(radio button)</w:t>
              </w:r>
            </w:ins>
          </w:p>
          <w:p w14:paraId="00E5EFC1" w14:textId="77777777" w:rsidR="00A66A62" w:rsidRPr="00624C44" w:rsidRDefault="00A66A62" w:rsidP="00A66A62">
            <w:pPr>
              <w:rPr>
                <w:lang w:val="en-US"/>
              </w:rPr>
            </w:pPr>
          </w:p>
          <w:p w14:paraId="40DBCB1D" w14:textId="4A9792BC" w:rsidR="00F148A3" w:rsidRPr="00624C44" w:rsidRDefault="00A66A62" w:rsidP="00F148A3">
            <w:pPr>
              <w:rPr>
                <w:lang w:val="en-US"/>
              </w:rPr>
            </w:pPr>
            <w:r w:rsidRPr="00624C44">
              <w:rPr>
                <w:sz w:val="16"/>
                <w:szCs w:val="16"/>
                <w:highlight w:val="yellow"/>
                <w:u w:val="single"/>
                <w:lang w:val="en-US"/>
              </w:rPr>
              <w:t xml:space="preserve">For each player </w:t>
            </w:r>
            <w:ins w:id="1296" w:author="motioncomposer" w:date="2017-12-21T19:52:00Z">
              <w:r w:rsidRPr="00624C44">
                <w:rPr>
                  <w:sz w:val="16"/>
                  <w:szCs w:val="16"/>
                  <w:highlight w:val="yellow"/>
                  <w:u w:val="single"/>
                  <w:lang w:val="en-US"/>
                </w:rPr>
                <w:t>or</w:t>
              </w:r>
            </w:ins>
            <w:r w:rsidRPr="00624C44">
              <w:rPr>
                <w:sz w:val="16"/>
                <w:szCs w:val="16"/>
                <w:highlight w:val="yellow"/>
                <w:u w:val="single"/>
                <w:lang w:val="en-US"/>
              </w:rPr>
              <w:t xml:space="preserve"> zone</w:t>
            </w:r>
            <w:r w:rsidRPr="00624C44">
              <w:rPr>
                <w:lang w:val="en-US"/>
              </w:rPr>
              <w:t>:</w:t>
            </w:r>
          </w:p>
          <w:p w14:paraId="59EA5CFA" w14:textId="77777777" w:rsidR="00AD0196" w:rsidRPr="00624C44" w:rsidRDefault="00AD0196" w:rsidP="00F148A3">
            <w:pPr>
              <w:rPr>
                <w:del w:id="1297" w:author="motioncomposer" w:date="2017-12-21T19:52:00Z"/>
                <w:lang w:val="en-US"/>
              </w:rPr>
            </w:pPr>
          </w:p>
          <w:p w14:paraId="2883DB47" w14:textId="77777777" w:rsidR="00F148A3" w:rsidRPr="00624C44" w:rsidRDefault="00F148A3" w:rsidP="00F148A3">
            <w:pPr>
              <w:rPr>
                <w:lang w:val="en-US"/>
              </w:rPr>
            </w:pPr>
            <w:r w:rsidRPr="00624C44">
              <w:rPr>
                <w:lang w:val="en-US"/>
              </w:rPr>
              <w:t xml:space="preserve">Instrument 1 </w:t>
            </w:r>
            <w:r w:rsidRPr="00624C44">
              <w:rPr>
                <w:sz w:val="16"/>
                <w:szCs w:val="16"/>
                <w:highlight w:val="yellow"/>
                <w:lang w:val="en-US"/>
              </w:rPr>
              <w:t>(dropdown list)</w:t>
            </w:r>
          </w:p>
          <w:p w14:paraId="658003F0" w14:textId="77777777" w:rsidR="00F148A3" w:rsidRPr="00624C44" w:rsidRDefault="00F148A3" w:rsidP="00F148A3">
            <w:pPr>
              <w:rPr>
                <w:lang w:val="en-US"/>
              </w:rPr>
            </w:pPr>
            <w:r w:rsidRPr="00624C44">
              <w:rPr>
                <w:lang w:val="en-US"/>
              </w:rPr>
              <w:t xml:space="preserve">Instrument 2 </w:t>
            </w:r>
            <w:r w:rsidRPr="00624C44">
              <w:rPr>
                <w:sz w:val="16"/>
                <w:szCs w:val="16"/>
                <w:highlight w:val="yellow"/>
                <w:lang w:val="en-US"/>
              </w:rPr>
              <w:t>(dropdown list)</w:t>
            </w:r>
          </w:p>
          <w:p w14:paraId="542AFA33" w14:textId="77777777" w:rsidR="009A7690" w:rsidRPr="00624C44" w:rsidRDefault="009A7690" w:rsidP="009A7690">
            <w:pPr>
              <w:rPr>
                <w:ins w:id="1298" w:author="motioncomposer" w:date="2017-12-21T19:52:00Z"/>
                <w:lang w:val="en-US"/>
              </w:rPr>
            </w:pPr>
            <w:ins w:id="1299" w:author="motioncomposer" w:date="2017-12-21T19:52:00Z">
              <w:r w:rsidRPr="00624C44">
                <w:rPr>
                  <w:lang w:val="en-US"/>
                </w:rPr>
                <w:t>(this needs to be studied – its different for in-place as in-space…)</w:t>
              </w:r>
            </w:ins>
          </w:p>
          <w:p w14:paraId="23459C44" w14:textId="77777777" w:rsidR="00F148A3" w:rsidRPr="00624C44" w:rsidRDefault="00F148A3" w:rsidP="005A789D">
            <w:pPr>
              <w:rPr>
                <w:lang w:val="en-US"/>
              </w:rPr>
            </w:pPr>
          </w:p>
        </w:tc>
        <w:tc>
          <w:tcPr>
            <w:tcW w:w="2809" w:type="dxa"/>
          </w:tcPr>
          <w:p w14:paraId="0FCD6533" w14:textId="77777777" w:rsidR="009A7690" w:rsidRPr="00624C44" w:rsidRDefault="009A7690" w:rsidP="009A7690">
            <w:pPr>
              <w:rPr>
                <w:ins w:id="1300" w:author="motioncomposer" w:date="2017-12-21T19:52:00Z"/>
                <w:lang w:val="en-US"/>
              </w:rPr>
            </w:pPr>
            <w:ins w:id="1301" w:author="motioncomposer" w:date="2017-12-21T19:52:00Z">
              <w:r w:rsidRPr="00624C44">
                <w:rPr>
                  <w:lang w:val="en-US"/>
                </w:rPr>
                <w:t xml:space="preserve">Evolves Over Time </w:t>
              </w:r>
              <w:r w:rsidRPr="00624C44">
                <w:rPr>
                  <w:highlight w:val="yellow"/>
                  <w:lang w:val="en-US"/>
                </w:rPr>
                <w:t>(check box)</w:t>
              </w:r>
            </w:ins>
          </w:p>
          <w:p w14:paraId="55B013DE" w14:textId="77777777" w:rsidR="009A7690" w:rsidRPr="00624C44" w:rsidRDefault="009A7690" w:rsidP="00D926EC">
            <w:pPr>
              <w:rPr>
                <w:ins w:id="1302" w:author="motioncomposer" w:date="2017-12-21T19:52:00Z"/>
                <w:lang w:val="en-US"/>
              </w:rPr>
            </w:pPr>
          </w:p>
          <w:p w14:paraId="5EF70A48" w14:textId="77777777" w:rsidR="009A7690" w:rsidRPr="00624C44" w:rsidRDefault="009A7690" w:rsidP="00D926EC">
            <w:pPr>
              <w:rPr>
                <w:ins w:id="1303" w:author="motioncomposer" w:date="2017-12-21T19:52:00Z"/>
                <w:lang w:val="en-US"/>
              </w:rPr>
            </w:pPr>
            <w:ins w:id="1304" w:author="motioncomposer" w:date="2017-12-21T19:52:00Z">
              <w:r w:rsidRPr="00624C44">
                <w:rPr>
                  <w:lang w:val="en-US"/>
                </w:rPr>
                <w:t xml:space="preserve">Melody </w:t>
              </w:r>
              <w:r w:rsidRPr="00624C44">
                <w:rPr>
                  <w:highlight w:val="yellow"/>
                  <w:lang w:val="en-US"/>
                </w:rPr>
                <w:t>(dropdown list)</w:t>
              </w:r>
            </w:ins>
          </w:p>
          <w:p w14:paraId="465255CE" w14:textId="77777777" w:rsidR="009A7690" w:rsidRPr="00624C44" w:rsidRDefault="009A7690" w:rsidP="00D926EC">
            <w:pPr>
              <w:rPr>
                <w:ins w:id="1305" w:author="motioncomposer" w:date="2017-12-21T19:52:00Z"/>
                <w:lang w:val="en-US"/>
              </w:rPr>
            </w:pPr>
          </w:p>
          <w:p w14:paraId="40889B1E" w14:textId="77777777" w:rsidR="00F148A3" w:rsidRPr="00624C44" w:rsidRDefault="00F148A3" w:rsidP="00D926EC">
            <w:pPr>
              <w:rPr>
                <w:lang w:val="en-US"/>
              </w:rPr>
            </w:pPr>
            <w:r w:rsidRPr="00624C44">
              <w:rPr>
                <w:lang w:val="en-US"/>
              </w:rPr>
              <w:t xml:space="preserve">Scale </w:t>
            </w:r>
            <w:r w:rsidRPr="00624C44">
              <w:rPr>
                <w:highlight w:val="yellow"/>
                <w:lang w:val="en-US"/>
              </w:rPr>
              <w:t>(dropdown list)</w:t>
            </w:r>
          </w:p>
          <w:p w14:paraId="5FB29E05" w14:textId="77777777" w:rsidR="00F148A3" w:rsidRPr="00624C44" w:rsidRDefault="00F148A3" w:rsidP="00D926EC">
            <w:pPr>
              <w:rPr>
                <w:ins w:id="1306" w:author="motioncomposer" w:date="2017-12-21T19:52:00Z"/>
                <w:lang w:val="en-US"/>
              </w:rPr>
            </w:pPr>
          </w:p>
          <w:p w14:paraId="20F906ED" w14:textId="4CD870B9" w:rsidR="00F148A3" w:rsidRPr="00624C44" w:rsidRDefault="00F148A3" w:rsidP="00D926EC">
            <w:pPr>
              <w:rPr>
                <w:del w:id="1307" w:author="motioncomposer" w:date="2017-12-21T19:52:00Z"/>
                <w:lang w:val="en-US"/>
              </w:rPr>
            </w:pPr>
            <w:del w:id="1308" w:author="motioncomposer" w:date="2017-12-21T19:52:00Z">
              <w:r w:rsidRPr="00624C44">
                <w:rPr>
                  <w:lang w:val="en-US"/>
                </w:rPr>
                <w:delText>Key</w:delText>
              </w:r>
              <w:r w:rsidRPr="00624C44">
                <w:rPr>
                  <w:highlight w:val="yellow"/>
                  <w:lang w:val="en-US"/>
                </w:rPr>
                <w:delText xml:space="preserve"> (dropdown list)</w:delText>
              </w:r>
            </w:del>
          </w:p>
          <w:p w14:paraId="0C8B66DA" w14:textId="77777777" w:rsidR="00F148A3" w:rsidRPr="00624C44" w:rsidRDefault="00F148A3" w:rsidP="00D926EC">
            <w:pPr>
              <w:rPr>
                <w:del w:id="1309" w:author="motioncomposer" w:date="2017-12-21T19:52:00Z"/>
                <w:lang w:val="en-US"/>
              </w:rPr>
            </w:pPr>
          </w:p>
          <w:p w14:paraId="28EBBA1B" w14:textId="343A36E1" w:rsidR="00F148A3" w:rsidRPr="00624C44" w:rsidRDefault="00F148A3" w:rsidP="00D926EC">
            <w:pPr>
              <w:rPr>
                <w:lang w:val="en-US"/>
              </w:rPr>
            </w:pPr>
            <w:r w:rsidRPr="00624C44">
              <w:rPr>
                <w:lang w:val="en-US"/>
              </w:rPr>
              <w:t xml:space="preserve">Height </w:t>
            </w:r>
            <w:r w:rsidRPr="00624C44">
              <w:rPr>
                <w:highlight w:val="yellow"/>
                <w:lang w:val="en-US"/>
              </w:rPr>
              <w:t>(checkbox)</w:t>
            </w:r>
          </w:p>
          <w:p w14:paraId="03C5A233" w14:textId="4C8E6379" w:rsidR="00A66A62" w:rsidRPr="00624C44" w:rsidRDefault="00F148A3" w:rsidP="00A66A62">
            <w:pPr>
              <w:rPr>
                <w:lang w:val="en-US"/>
              </w:rPr>
            </w:pPr>
            <w:del w:id="1310" w:author="motioncomposer" w:date="2017-12-21T19:52:00Z">
              <w:r w:rsidRPr="00624C44">
                <w:rPr>
                  <w:lang w:val="en-US"/>
                </w:rPr>
                <w:delText>Evaluation</w:delText>
              </w:r>
            </w:del>
          </w:p>
          <w:p w14:paraId="088918DB" w14:textId="418AC573" w:rsidR="00A66A62" w:rsidRPr="00624C44" w:rsidRDefault="00A66A62" w:rsidP="00A66A62">
            <w:pPr>
              <w:rPr>
                <w:lang w:val="en-US"/>
              </w:rPr>
            </w:pPr>
            <w:ins w:id="1311" w:author="motioncomposer" w:date="2017-12-21T19:52:00Z">
              <w:r w:rsidRPr="00624C44">
                <w:rPr>
                  <w:lang w:val="en-US"/>
                </w:rPr>
                <w:t>Chords (accents)</w:t>
              </w:r>
            </w:ins>
          </w:p>
          <w:p w14:paraId="61892B56" w14:textId="14A89113" w:rsidR="009F4DDB" w:rsidRPr="00624C44" w:rsidRDefault="009F4DDB" w:rsidP="009A7690">
            <w:pPr>
              <w:rPr>
                <w:ins w:id="1312" w:author="motioncomposer" w:date="2017-12-21T19:52:00Z"/>
                <w:lang w:val="en-US"/>
              </w:rPr>
            </w:pPr>
            <w:ins w:id="1313" w:author="motioncomposer" w:date="2017-12-21T19:52:00Z">
              <w:r w:rsidRPr="00624C44">
                <w:rPr>
                  <w:lang w:val="en-US"/>
                </w:rPr>
                <w:t xml:space="preserve">(accents use different  </w:t>
              </w:r>
            </w:ins>
            <w:r w:rsidR="00AD0196" w:rsidRPr="00624C44">
              <w:rPr>
                <w:lang w:val="en-US"/>
              </w:rPr>
              <w:t xml:space="preserve">    </w:t>
            </w:r>
            <w:ins w:id="1314" w:author="motioncomposer" w:date="2017-12-21T19:52:00Z">
              <w:r w:rsidRPr="00624C44">
                <w:rPr>
                  <w:lang w:val="en-US"/>
                </w:rPr>
                <w:t>instruments</w:t>
              </w:r>
            </w:ins>
            <w:r w:rsidR="00AD0196" w:rsidRPr="00624C44">
              <w:rPr>
                <w:lang w:val="en-US"/>
              </w:rPr>
              <w:t>)</w:t>
            </w:r>
          </w:p>
          <w:p w14:paraId="66506EBD" w14:textId="77777777" w:rsidR="009F4DDB" w:rsidRPr="00624C44" w:rsidRDefault="009F4DDB" w:rsidP="009A7690">
            <w:pPr>
              <w:rPr>
                <w:ins w:id="1315" w:author="motioncomposer" w:date="2017-12-21T19:52:00Z"/>
                <w:lang w:val="en-US"/>
              </w:rPr>
            </w:pPr>
          </w:p>
          <w:p w14:paraId="36B52319" w14:textId="3FA9EE60" w:rsidR="009F4DDB" w:rsidRPr="00624C44" w:rsidRDefault="00A66A62" w:rsidP="009A7690">
            <w:pPr>
              <w:rPr>
                <w:ins w:id="1316" w:author="motioncomposer" w:date="2017-12-21T19:52:00Z"/>
                <w:sz w:val="16"/>
                <w:szCs w:val="16"/>
                <w:highlight w:val="yellow"/>
                <w:u w:val="single"/>
                <w:lang w:val="en-US"/>
              </w:rPr>
            </w:pPr>
            <w:r w:rsidRPr="00624C44">
              <w:rPr>
                <w:sz w:val="16"/>
                <w:szCs w:val="16"/>
                <w:highlight w:val="yellow"/>
                <w:u w:val="single"/>
                <w:lang w:val="en-US"/>
              </w:rPr>
              <w:t>F</w:t>
            </w:r>
            <w:ins w:id="1317" w:author="motioncomposer" w:date="2017-12-21T19:52:00Z">
              <w:r w:rsidR="009F4DDB" w:rsidRPr="00624C44">
                <w:rPr>
                  <w:sz w:val="16"/>
                  <w:szCs w:val="16"/>
                  <w:highlight w:val="yellow"/>
                  <w:u w:val="single"/>
                  <w:lang w:val="en-US"/>
                </w:rPr>
                <w:t>or in-space</w:t>
              </w:r>
            </w:ins>
          </w:p>
          <w:p w14:paraId="5D415FEE" w14:textId="5E105923" w:rsidR="00F148A3" w:rsidRPr="00624C44" w:rsidRDefault="009A7690" w:rsidP="00D926EC">
            <w:pPr>
              <w:rPr>
                <w:lang w:val="en-US"/>
              </w:rPr>
            </w:pPr>
            <w:ins w:id="1318" w:author="motioncomposer" w:date="2017-12-21T19:52:00Z">
              <w:r w:rsidRPr="00624C44">
                <w:rPr>
                  <w:lang w:val="en-US"/>
                </w:rPr>
                <w:t xml:space="preserve">   </w:t>
              </w:r>
            </w:ins>
            <w:r w:rsidR="00F148A3" w:rsidRPr="00624C44">
              <w:rPr>
                <w:lang w:val="en-US"/>
              </w:rPr>
              <w:t>Direction reverse (</w:t>
            </w:r>
            <w:r w:rsidR="00F148A3" w:rsidRPr="00624C44">
              <w:rPr>
                <w:highlight w:val="yellow"/>
                <w:lang w:val="en-US"/>
              </w:rPr>
              <w:t>checkbox)</w:t>
            </w:r>
          </w:p>
          <w:p w14:paraId="300A134A" w14:textId="77777777" w:rsidR="00F148A3" w:rsidRPr="00624C44" w:rsidRDefault="00F148A3" w:rsidP="00D926EC">
            <w:pPr>
              <w:rPr>
                <w:lang w:val="en-US"/>
              </w:rPr>
            </w:pPr>
          </w:p>
        </w:tc>
      </w:tr>
    </w:tbl>
    <w:p w14:paraId="139EDC70" w14:textId="77777777" w:rsidR="00D926EC" w:rsidRPr="00624C44" w:rsidRDefault="00D926EC" w:rsidP="00D926EC">
      <w:pPr>
        <w:rPr>
          <w:lang w:val="en-US"/>
        </w:rPr>
      </w:pPr>
      <w:r w:rsidRPr="00624C44">
        <w:rPr>
          <w:lang w:val="en-US"/>
        </w:rPr>
        <w:t xml:space="preserve"> </w:t>
      </w:r>
    </w:p>
    <w:p w14:paraId="34BE2E90" w14:textId="680EDF94" w:rsidR="00D926EC" w:rsidRPr="00624C44" w:rsidRDefault="00D926EC" w:rsidP="0087276E">
      <w:pPr>
        <w:pStyle w:val="Heading1"/>
      </w:pPr>
      <w:bookmarkStart w:id="1319" w:name="_Toc347839368"/>
      <w:bookmarkStart w:id="1320" w:name="_Toc348390759"/>
      <w:bookmarkStart w:id="1321" w:name="_Toc362437916"/>
      <w:bookmarkStart w:id="1322" w:name="_Toc365022742"/>
      <w:bookmarkStart w:id="1323" w:name="_Toc369191212"/>
      <w:bookmarkStart w:id="1324" w:name="_Toc380405789"/>
      <w:bookmarkEnd w:id="1275"/>
      <w:r w:rsidRPr="00624C44">
        <w:t>Drums</w:t>
      </w:r>
      <w:bookmarkEnd w:id="1319"/>
      <w:bookmarkEnd w:id="1320"/>
      <w:bookmarkEnd w:id="1321"/>
      <w:bookmarkEnd w:id="1322"/>
      <w:bookmarkEnd w:id="1323"/>
      <w:bookmarkEnd w:id="1324"/>
    </w:p>
    <w:p w14:paraId="1BF7BB75" w14:textId="77777777" w:rsidR="004B4F02" w:rsidRPr="00624C44" w:rsidRDefault="004B4F02" w:rsidP="004B4F02">
      <w:pPr>
        <w:rPr>
          <w:lang w:val="en-US"/>
        </w:rPr>
      </w:pPr>
    </w:p>
    <w:p w14:paraId="3DB7263A" w14:textId="1C0B9759" w:rsidR="004B4F02" w:rsidRPr="00624C44" w:rsidRDefault="0045077E" w:rsidP="004B4F02">
      <w:pPr>
        <w:rPr>
          <w:del w:id="1325" w:author="motioncomposer" w:date="2017-12-21T19:52:00Z"/>
          <w:lang w:val="en-US"/>
        </w:rPr>
      </w:pPr>
      <w:ins w:id="1326" w:author="motioncomposer" w:date="2017-12-21T19:52:00Z">
        <w:r w:rsidRPr="00624C44">
          <w:rPr>
            <w:rFonts w:ascii="Blender Pro Bold" w:eastAsiaTheme="majorEastAsia" w:hAnsi="Blender Pro Bold" w:cs="Arial"/>
            <w:noProof/>
            <w:color w:val="4F81BD" w:themeColor="accent1"/>
            <w:sz w:val="28"/>
            <w:szCs w:val="26"/>
            <w:lang w:val="en-GB" w:eastAsia="en-GB"/>
            <w:rPrChange w:id="1327" w:author="Unknown">
              <w:rPr>
                <w:noProof/>
                <w:lang w:val="en-GB" w:eastAsia="en-GB"/>
              </w:rPr>
            </w:rPrChange>
          </w:rPr>
          <mc:AlternateContent>
            <mc:Choice Requires="wps">
              <w:drawing>
                <wp:inline distT="0" distB="0" distL="0" distR="0" wp14:anchorId="03B9F419" wp14:editId="0FD6107E">
                  <wp:extent cx="5799622" cy="923078"/>
                  <wp:effectExtent l="0" t="0" r="17145" b="17145"/>
                  <wp:docPr id="488"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31441E74" w14:textId="77777777" w:rsidR="00D124BC" w:rsidRPr="00EE6221" w:rsidRDefault="00D124BC" w:rsidP="0045077E">
                              <w:pPr>
                                <w:pStyle w:val="Heading3"/>
                                <w:spacing w:before="120"/>
                                <w:ind w:left="431" w:hanging="431"/>
                                <w:rPr>
                                  <w:ins w:id="1328" w:author="motioncomposer" w:date="2017-12-21T19:52:00Z"/>
                                  <w:lang w:val="en-US"/>
                                </w:rPr>
                              </w:pPr>
                              <w:ins w:id="1329" w:author="motioncomposer" w:date="2017-12-21T19:52:00Z">
                                <w:r>
                                  <w:rPr>
                                    <w:lang w:val="en-US"/>
                                  </w:rPr>
                                  <w:t xml:space="preserve">Note to Composers </w:t>
                                </w:r>
                              </w:ins>
                            </w:p>
                            <w:p w14:paraId="1D51080F" w14:textId="77777777" w:rsidR="00D124BC" w:rsidRPr="001A4E3A" w:rsidRDefault="00D124BC" w:rsidP="0045077E">
                              <w:pPr>
                                <w:pStyle w:val="bullet2"/>
                                <w:ind w:left="567"/>
                                <w:rPr>
                                  <w:ins w:id="1330" w:author="motioncomposer" w:date="2017-12-21T19:52:00Z"/>
                                </w:rPr>
                              </w:pPr>
                              <w:ins w:id="1331"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48AED89A" w14:textId="77777777" w:rsidR="00D124BC" w:rsidRPr="00EE6221" w:rsidRDefault="00D124BC" w:rsidP="0045077E">
                              <w:pPr>
                                <w:jc w:val="center"/>
                                <w:rPr>
                                  <w:ins w:id="1332" w:author="motioncomposer" w:date="2017-12-21T19:52:00Z"/>
                                  <w:lang w:val="en-US"/>
                                </w:rPr>
                              </w:pPr>
                            </w:p>
                            <w:p w14:paraId="76B86BC7" w14:textId="77777777" w:rsidR="00D124BC" w:rsidRPr="00EE6221" w:rsidRDefault="00D124BC" w:rsidP="0045077E">
                              <w:pPr>
                                <w:rPr>
                                  <w:ins w:id="1333"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3B9F419" id="_x0000_s1200"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" fillcolor="#dbe5f1 [660]" strokecolor="#b8cce4 [1300]" strokeweight=".25pt">
                  <v:path arrowok="t"/>
                  <v:textbox>
                    <w:txbxContent>
                      <w:p w14:paraId="31441E74" w14:textId="77777777" w:rsidR="00D124BC" w:rsidRPr="00EE6221" w:rsidRDefault="00D124BC" w:rsidP="0045077E">
                        <w:pPr>
                          <w:pStyle w:val="Heading3"/>
                          <w:spacing w:before="120"/>
                          <w:ind w:left="431" w:hanging="431"/>
                          <w:rPr>
                            <w:ins w:id="1334" w:author="motioncomposer" w:date="2017-12-21T19:52:00Z"/>
                            <w:lang w:val="en-US"/>
                          </w:rPr>
                        </w:pPr>
                        <w:ins w:id="1335" w:author="motioncomposer" w:date="2017-12-21T19:52:00Z">
                          <w:r>
                            <w:rPr>
                              <w:lang w:val="en-US"/>
                            </w:rPr>
                            <w:t xml:space="preserve">Note to Composers </w:t>
                          </w:r>
                        </w:ins>
                      </w:p>
                      <w:p w14:paraId="1D51080F" w14:textId="77777777" w:rsidR="00D124BC" w:rsidRPr="001A4E3A" w:rsidRDefault="00D124BC" w:rsidP="0045077E">
                        <w:pPr>
                          <w:pStyle w:val="bullet2"/>
                          <w:ind w:left="567"/>
                          <w:rPr>
                            <w:ins w:id="1336" w:author="motioncomposer" w:date="2017-12-21T19:52:00Z"/>
                          </w:rPr>
                        </w:pPr>
                        <w:ins w:id="1337"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48AED89A" w14:textId="77777777" w:rsidR="00D124BC" w:rsidRPr="00EE6221" w:rsidRDefault="00D124BC" w:rsidP="0045077E">
                        <w:pPr>
                          <w:jc w:val="center"/>
                          <w:rPr>
                            <w:ins w:id="1338" w:author="motioncomposer" w:date="2017-12-21T19:52:00Z"/>
                            <w:lang w:val="en-US"/>
                          </w:rPr>
                        </w:pPr>
                      </w:p>
                      <w:p w14:paraId="76B86BC7" w14:textId="77777777" w:rsidR="00D124BC" w:rsidRPr="00EE6221" w:rsidRDefault="00D124BC" w:rsidP="0045077E">
                        <w:pPr>
                          <w:rPr>
                            <w:ins w:id="1339" w:author="motioncomposer" w:date="2017-12-21T19:52:00Z"/>
                            <w:lang w:val="en-US"/>
                          </w:rPr>
                        </w:pPr>
                      </w:p>
                    </w:txbxContent>
                  </v:textbox>
                  <w10:anchorlock/>
                </v:roundrect>
              </w:pict>
            </mc:Fallback>
          </mc:AlternateContent>
        </w:r>
      </w:ins>
    </w:p>
    <w:p w14:paraId="36425B28" w14:textId="77777777" w:rsidR="004B4F02" w:rsidRPr="00624C44" w:rsidRDefault="004B4F02" w:rsidP="004B4F02">
      <w:pPr>
        <w:rPr>
          <w:lang w:val="en-US"/>
        </w:rPr>
      </w:pPr>
    </w:p>
    <w:p w14:paraId="7F0D0833" w14:textId="77777777" w:rsidR="00D926EC" w:rsidRPr="00624C44" w:rsidRDefault="00D926EC" w:rsidP="00B93302">
      <w:pPr>
        <w:pStyle w:val="Heading3"/>
        <w:rPr>
          <w:lang w:val="en-US"/>
        </w:rPr>
      </w:pPr>
      <w:bookmarkStart w:id="1340" w:name="_Toc362437917"/>
      <w:bookmarkStart w:id="1341" w:name="_Toc365022743"/>
      <w:bookmarkStart w:id="1342" w:name="_Toc380405790"/>
      <w:bookmarkStart w:id="1343" w:name="_Toc347839369"/>
      <w:bookmarkStart w:id="1344" w:name="_Toc348390760"/>
      <w:r w:rsidRPr="00624C44">
        <w:rPr>
          <w:lang w:val="en-US"/>
        </w:rPr>
        <w:t>Introduction</w:t>
      </w:r>
      <w:bookmarkEnd w:id="1340"/>
      <w:bookmarkEnd w:id="1341"/>
      <w:bookmarkEnd w:id="1342"/>
    </w:p>
    <w:p w14:paraId="32008E14" w14:textId="72AD4813" w:rsidR="00D926EC" w:rsidRPr="00624C44" w:rsidRDefault="00D926EC" w:rsidP="00D926EC">
      <w:pPr>
        <w:rPr>
          <w:lang w:val="en-US"/>
        </w:rPr>
      </w:pPr>
      <w:r w:rsidRPr="00624C44">
        <w:rPr>
          <w:lang w:val="en-US"/>
        </w:rPr>
        <w:t>You play a drum set. People with Do</w:t>
      </w:r>
      <w:r w:rsidR="00876ABD" w:rsidRPr="00624C44">
        <w:rPr>
          <w:lang w:val="en-US"/>
        </w:rPr>
        <w:t>wn’s syndrome tend to love it because it is so intuitive and immediate.</w:t>
      </w:r>
    </w:p>
    <w:p w14:paraId="5A57715A" w14:textId="1DDCA772" w:rsidR="00D926EC" w:rsidRPr="00624C44" w:rsidRDefault="00B178DB" w:rsidP="00D926EC">
      <w:pPr>
        <w:rPr>
          <w:lang w:val="en-US"/>
        </w:rPr>
      </w:pPr>
      <w:r w:rsidRPr="00624C44">
        <w:rPr>
          <w:lang w:val="en-US"/>
        </w:rPr>
        <w:t xml:space="preserve">When you play single </w:t>
      </w:r>
      <w:ins w:id="1345" w:author="motioncomposer" w:date="2017-12-21T19:52:00Z">
        <w:r w:rsidRPr="00624C44">
          <w:rPr>
            <w:lang w:val="en-US"/>
          </w:rPr>
          <w:t>drum</w:t>
        </w:r>
        <w:r w:rsidR="00B00068" w:rsidRPr="00624C44">
          <w:rPr>
            <w:lang w:val="en-US"/>
          </w:rPr>
          <w:t xml:space="preserve"> hit</w:t>
        </w:r>
        <w:r w:rsidRPr="00624C44">
          <w:rPr>
            <w:lang w:val="en-US"/>
          </w:rPr>
          <w:t>s</w:t>
        </w:r>
      </w:ins>
      <w:del w:id="1346" w:author="motioncomposer" w:date="2017-12-21T19:52:00Z">
        <w:r w:rsidRPr="00624C44">
          <w:rPr>
            <w:lang w:val="en-US"/>
          </w:rPr>
          <w:delText>drums</w:delText>
        </w:r>
      </w:del>
      <w:r w:rsidRPr="00624C44">
        <w:rPr>
          <w:lang w:val="en-US"/>
        </w:rPr>
        <w:t xml:space="preserve">, it has </w:t>
      </w:r>
      <w:del w:id="1347" w:author="motioncomposer" w:date="2017-12-21T19:52:00Z">
        <w:r w:rsidRPr="00624C44">
          <w:rPr>
            <w:lang w:val="en-US"/>
          </w:rPr>
          <w:delText xml:space="preserve">super </w:delText>
        </w:r>
      </w:del>
      <w:r w:rsidRPr="00624C44">
        <w:rPr>
          <w:lang w:val="en-US"/>
        </w:rPr>
        <w:t>high causality.</w:t>
      </w:r>
    </w:p>
    <w:p w14:paraId="591FE169" w14:textId="77777777" w:rsidR="00142A70" w:rsidRPr="00624C44" w:rsidRDefault="00142A70" w:rsidP="00D926EC">
      <w:pPr>
        <w:rPr>
          <w:lang w:val="en-US"/>
        </w:rPr>
      </w:pPr>
    </w:p>
    <w:p w14:paraId="67A46C99" w14:textId="77777777" w:rsidR="00D926EC" w:rsidRPr="00624C44" w:rsidRDefault="00D926EC" w:rsidP="00940981">
      <w:pPr>
        <w:pStyle w:val="Heading3"/>
        <w:rPr>
          <w:lang w:val="en-US"/>
        </w:rPr>
      </w:pPr>
      <w:bookmarkStart w:id="1348" w:name="_Toc362437918"/>
      <w:bookmarkStart w:id="1349" w:name="_Toc365022744"/>
      <w:bookmarkStart w:id="1350" w:name="_Toc369191214"/>
      <w:bookmarkStart w:id="1351" w:name="_Toc380405791"/>
      <w:r w:rsidRPr="00624C44">
        <w:rPr>
          <w:lang w:val="en-US"/>
        </w:rPr>
        <w:t>Description of Player Control Features</w:t>
      </w:r>
      <w:bookmarkEnd w:id="1348"/>
      <w:bookmarkEnd w:id="1349"/>
      <w:bookmarkEnd w:id="1350"/>
      <w:bookmarkEnd w:id="1351"/>
    </w:p>
    <w:p w14:paraId="37175FCC" w14:textId="77777777" w:rsidR="00142A70" w:rsidRPr="00624C44" w:rsidRDefault="00142A70" w:rsidP="00142A70">
      <w:pPr>
        <w:rPr>
          <w:lang w:val="en-US"/>
        </w:rPr>
      </w:pPr>
    </w:p>
    <w:p w14:paraId="6E8DE0C2" w14:textId="153BAB89" w:rsidR="004B4F02" w:rsidRPr="00624C44" w:rsidRDefault="004B4F02" w:rsidP="00142A70">
      <w:pPr>
        <w:rPr>
          <w:lang w:val="en-US"/>
        </w:rPr>
      </w:pPr>
      <w:r w:rsidRPr="00624C44">
        <w:rPr>
          <w:lang w:val="en-US"/>
        </w:rPr>
        <w:t xml:space="preserve">This diagram basically says it. There are 5 controllers: </w:t>
      </w:r>
    </w:p>
    <w:p w14:paraId="53F46E8F" w14:textId="77777777" w:rsidR="004B4F02" w:rsidRPr="00624C44" w:rsidRDefault="004B4F02" w:rsidP="00142A70">
      <w:pPr>
        <w:rPr>
          <w:lang w:val="en-US"/>
        </w:rPr>
      </w:pPr>
    </w:p>
    <w:p w14:paraId="49464C3D" w14:textId="77777777" w:rsidR="00D926EC" w:rsidRPr="00624C44" w:rsidRDefault="00142A70" w:rsidP="00D926EC">
      <w:pPr>
        <w:rPr>
          <w:ins w:id="1352" w:author="motioncomposer" w:date="2017-12-21T19:52:00Z"/>
          <w:lang w:val="en-US"/>
        </w:rPr>
      </w:pPr>
      <w:ins w:id="1353" w:author="motioncomposer" w:date="2017-12-21T19:52:00Z">
        <w:r w:rsidRPr="00624C44">
          <w:rPr>
            <w:noProof/>
            <w:lang w:val="en-GB" w:eastAsia="en-GB"/>
          </w:rPr>
          <w:lastRenderedPageBreak/>
          <mc:AlternateContent>
            <mc:Choice Requires="wpg">
              <w:drawing>
                <wp:inline distT="0" distB="0" distL="0" distR="0" wp14:anchorId="28E79A3A" wp14:editId="58146348">
                  <wp:extent cx="1520190" cy="1760220"/>
                  <wp:effectExtent l="0" t="0" r="3810" b="0"/>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760220"/>
                            <a:chOff x="0" y="0"/>
                            <a:chExt cx="2514600" cy="2910840"/>
                          </a:xfrm>
                          <a:extLst>
                            <a:ext uri="{0CCBE362-F206-4b92-989A-16890622DB6E}">
                              <ma14:wrappingTextBoxFlag xmlns:ma14="http://schemas.microsoft.com/office/mac/drawingml/2011/main"/>
                            </a:ext>
                          </a:extLst>
                        </wpg:grpSpPr>
                        <wps:wsp>
                          <wps:cNvPr id="13" name="Rectangle 13"/>
                          <wps:cNvSpPr/>
                          <wps:spPr>
                            <a:xfrm>
                              <a:off x="0" y="1214120"/>
                              <a:ext cx="800100" cy="457200"/>
                            </a:xfrm>
                            <a:prstGeom prst="rect">
                              <a:avLst/>
                            </a:prstGeom>
                            <a:solidFill>
                              <a:srgbClr val="9CBEB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0" y="2128520"/>
                              <a:ext cx="800100" cy="457200"/>
                            </a:xfrm>
                            <a:prstGeom prst="rect">
                              <a:avLst/>
                            </a:prstGeom>
                            <a:solidFill>
                              <a:srgbClr val="DFDCB7">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600200" y="2128520"/>
                              <a:ext cx="800100" cy="457200"/>
                            </a:xfrm>
                            <a:prstGeom prst="rect">
                              <a:avLst/>
                            </a:prstGeom>
                            <a:solidFill>
                              <a:srgbClr val="C0BA71"/>
                            </a:solidFill>
                            <a:ln w="12700" cap="flat" cmpd="sng" algn="ctr">
                              <a:noFill/>
                              <a:prstDash val="solid"/>
                            </a:ln>
                            <a:effectLst/>
                          </wps:spPr>
                          <wps:txbx>
                            <w:txbxContent>
                              <w:p w14:paraId="35107DEE" w14:textId="77777777" w:rsidR="00D124BC" w:rsidRDefault="00D124BC" w:rsidP="00142A70">
                                <w:pPr>
                                  <w:jc w:val="center"/>
                                  <w:rPr>
                                    <w:ins w:id="1354" w:author="motioncomposer" w:date="2017-12-21T19:52:00Z"/>
                                  </w:rPr>
                                </w:pPr>
                              </w:p>
                              <w:p w14:paraId="54BBF22B" w14:textId="77777777" w:rsidR="00D124BC" w:rsidRDefault="00D124BC" w:rsidP="00142A70">
                                <w:pPr>
                                  <w:jc w:val="center"/>
                                  <w:rPr>
                                    <w:ins w:id="1355" w:author="motioncomposer" w:date="2017-12-21T19:52:00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Rectangle 17"/>
                          <wps:cNvSpPr/>
                          <wps:spPr>
                            <a:xfrm>
                              <a:off x="1714500" y="1214120"/>
                              <a:ext cx="800100" cy="457200"/>
                            </a:xfrm>
                            <a:prstGeom prst="rect">
                              <a:avLst/>
                            </a:prstGeom>
                            <a:solidFill>
                              <a:srgbClr val="689C9A"/>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800100" y="0"/>
                              <a:ext cx="800100" cy="457200"/>
                            </a:xfrm>
                            <a:prstGeom prst="rect">
                              <a:avLst/>
                            </a:prstGeom>
                            <a:solidFill>
                              <a:srgbClr val="C89F5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9" name="Picture 19"/>
                            <pic:cNvPicPr>
                              <a:picLocks noChangeAspect="1"/>
                            </pic:cNvPicPr>
                          </pic:nvPicPr>
                          <pic:blipFill>
                            <a:blip r:embed="rId26">
                              <a:extLst>
                                <a:ext uri="{28A0092B-C50C-407E-A947-70E740481C1C}">
                                  <a14:useLocalDpi xmlns:a14="http://schemas.microsoft.com/office/drawing/2010/main"/>
                                </a:ext>
                              </a:extLst>
                            </a:blip>
                            <a:srcRect/>
                            <a:stretch>
                              <a:fillRect/>
                            </a:stretch>
                          </pic:blipFill>
                          <pic:spPr bwMode="auto">
                            <a:xfrm>
                              <a:off x="342900" y="577215"/>
                              <a:ext cx="1371600" cy="2333625"/>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w:pict>
                <v:group w14:anchorId="28E79A3A" id="Group 12" o:spid="_x0000_s1201" style="width:119.7pt;height:138.6pt;mso-position-horizontal-relative:char;mso-position-vertical-relative:line" coordsize="2514600,291084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">
                  <v:rect id="Rectangle 13" o:spid="_x0000_s1202" style="position:absolute;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d9xPwQAA&#10;ANsAAAAPAAAAZHJzL2Rvd25yZXYueG1sRE9La8JAEL4L/Q/LFLyZjRWKpK4hFFs9tuqhxzE7eWh2&#10;Ns1uzfrvu4WCt/n4nrPKg+nElQbXWlYwT1IQxKXVLdcKjoe32RKE88gaO8uk4EYO8vXDZIWZtiN/&#10;0nXvaxFD2GWooPG+z6R0ZUMGXWJ74shVdjDoIxxqqQccY7jp5FOaPkuDLceGBnt6bai87H+MgvK2&#10;vZw/vmw46fG7CO/zTVWFjVLTx1C8gPAU/F38797pOH8Bf7/EA+T6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9HfcT8EAAADbAAAADwAAAAAAAAAAAAAAAACXAgAAZHJzL2Rvd25y&#10;ZXYueG1sUEsFBgAAAAAEAAQA9QAAAIUDAAAAAA==&#10;" fillcolor="#689c9a" stroked="f" strokeweight="1pt"/>
                  <v:rect id="Rectangle 14" o:spid="_x0000_s1203" style="position:absolute;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5TAEwQAA&#10;ANsAAAAPAAAAZHJzL2Rvd25yZXYueG1sRE9La8JAEL4X+h+WKXhrNlErJc1GRBBET6aFXofsNEmb&#10;nQ3ZzcN/7wpCb/PxPSfbzqYVI/WusawgiWIQxKXVDVcKvj4Pr+8gnEfW2FomBVdysM2fnzJMtZ34&#10;QmPhKxFC2KWooPa+S6V0ZU0GXWQ74sD92N6gD7CvpO5xCuGmlcs43kiDDYeGGjva11T+FYNRYH/H&#10;89upWhlOdsN62Rbfm/2VlVq8zLsPEJ5m/y9+uI86zF/D/ZdwgMx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UwBMEAAADbAAAADwAAAAAAAAAAAAAAAACXAgAAZHJzL2Rvd25y&#10;ZXYueG1sUEsFBgAAAAAEAAQA9QAAAIUDAAAAAA==&#10;" fillcolor="#c0ba71" stroked="f" strokeweight="1pt"/>
                  <v:rect id="Rectangle 15" o:spid="_x0000_s1204" style="position:absolute;left:1600200;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qZWfwQAA&#10;ANsAAAAPAAAAZHJzL2Rvd25yZXYueG1sRE9La8JAEL4X+h+WKXhrNtEqJc1GRBDEnkwLvQ7ZaZI2&#10;Oxuym4f/3hUEb/PxPSfbzqYVI/WusawgiWIQxKXVDVcKvr8Or+8gnEfW2FomBRdysM2fnzJMtZ34&#10;TGPhKxFC2KWooPa+S6V0ZU0GXWQ74sD92t6gD7CvpO5xCuGmlcs43kiDDYeGGjva11T+F4NRYP/G&#10;z/WpWhlOdsPbsi1+NvsLK7V4mXcfIDzN/iG+u486zF/D7ZdwgMy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qmVn8EAAADbAAAADwAAAAAAAAAAAAAAAACXAgAAZHJzL2Rvd25y&#10;ZXYueG1sUEsFBgAAAAAEAAQA9QAAAIUDAAAAAA==&#10;" fillcolor="#c0ba71" stroked="f" strokeweight="1pt">
                    <v:textbox>
                      <w:txbxContent>
                        <w:p w14:paraId="35107DEE" w14:textId="77777777" w:rsidR="00D124BC" w:rsidRDefault="00D124BC" w:rsidP="00142A70">
                          <w:pPr>
                            <w:jc w:val="center"/>
                            <w:rPr>
                              <w:ins w:id="1356" w:author="motioncomposer" w:date="2017-12-21T19:52:00Z"/>
                            </w:rPr>
                          </w:pPr>
                        </w:p>
                        <w:p w14:paraId="54BBF22B" w14:textId="77777777" w:rsidR="00D124BC" w:rsidRDefault="00D124BC" w:rsidP="00142A70">
                          <w:pPr>
                            <w:jc w:val="center"/>
                            <w:rPr>
                              <w:ins w:id="1357" w:author="motioncomposer" w:date="2017-12-21T19:52:00Z"/>
                            </w:rPr>
                          </w:pPr>
                        </w:p>
                      </w:txbxContent>
                    </v:textbox>
                  </v:rect>
                  <v:rect id="Rectangle 17" o:spid="_x0000_s1205" style="position:absolute;left:1714500;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TNpMwQAA&#10;ANsAAAAPAAAAZHJzL2Rvd25yZXYueG1sRE87b8IwEN6R+h+sq8RGHDpQlGKiqKKFsQWGjkd8eUB8&#10;TmOXmH9fV6rEdp++563yYDpxpcG1lhXMkxQEcWl1y7WC4+FttgThPLLGzjIpuJGDfP0wWWGm7cif&#10;dN37WsQQdhkqaLzvMyld2ZBBl9ieOHKVHQz6CIda6gHHGG46+ZSmC2mw5djQYE+vDZWX/Y9RUN62&#10;l/PHlw0nPX4X4X2+qaqwUWr6GIoXEJ6Cv4v/3Tsd5z/D3y/xALn+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i0zaTMEAAADbAAAADwAAAAAAAAAAAAAAAACXAgAAZHJzL2Rvd25y&#10;ZXYueG1sUEsFBgAAAAAEAAQA9QAAAIUDAAAAAA==&#10;" fillcolor="#689c9a" stroked="f" strokeweight="1pt"/>
                  <v:rect id="Rectangle 18" o:spid="_x0000_s1206" style="position:absolute;left:8001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tFAnxQAA&#10;ANsAAAAPAAAAZHJzL2Rvd25yZXYueG1sRI9BawIxEIXvBf9DmEIvpZtVoZatUUSwiAfBtYceh2S6&#10;u3QzWZKo23/fOQi9zfDevPfNcj36Xl0ppi6wgWlRgiK2wXXcGPg8717eQKWM7LAPTAZ+KcF6NXlY&#10;YuXCjU90rXOjJIRThQbanIdK62Rb8piKMBCL9h2ixyxrbLSLeJNw3+tZWb5qjx1LQ4sDbVuyP/XF&#10;G6Dn5jC301ms693xy34c9t1iCMY8PY6bd1CZxvxvvl/vneALrPwiA+j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60UCfFAAAA2wAAAA8AAAAAAAAAAAAAAAAAlwIAAGRycy9k&#10;b3ducmV2LnhtbFBLBQYAAAAABAAEAPUAAACJAwAAAAA=&#10;" fillcolor="#a47b38" stroked="f" strokeweight="1pt"/>
                  <v:shape id="Picture 19" o:spid="_x0000_s1207" type="#_x0000_t75" style="position:absolute;left:342900;top:577215;width:1371600;height:2333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5T&#10;iKi/AAAA2wAAAA8AAABkcnMvZG93bnJldi54bWxET9uKwjAQfRf2H8Is+KbpWhC3axRRRB+9fcDQ&#10;jE2xmXSb2Fa/3iws+DaHc535sreVaKnxpWMFX+MEBHHudMmFgst5O5qB8AFZY+WYFDzIw3LxMZhj&#10;pl3HR2pPoRAxhH2GCkwIdSalzw1Z9GNXE0fu6hqLIcKmkLrBLobbSk6SZCotlhwbDNa0NpTfTner&#10;QO9/CzqW211atR0ebibdPHepUsPPfvUDIlAf3uJ/917H+d/w90s8QC5e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OU4iovwAAANsAAAAPAAAAAAAAAAAAAAAAAJwCAABkcnMv&#10;ZG93bnJldi54bWxQSwUGAAAAAAQABAD3AAAAiAMAAAAA&#10;">
                    <v:imagedata r:id="rId27" o:title=""/>
                    <v:path arrowok="t"/>
                  </v:shape>
                  <w10:anchorlock/>
                </v:group>
              </w:pict>
            </mc:Fallback>
          </mc:AlternateContent>
        </w:r>
      </w:ins>
    </w:p>
    <w:p w14:paraId="2B97EC5C" w14:textId="77777777" w:rsidR="00D926EC" w:rsidRPr="00624C44" w:rsidRDefault="00142A70" w:rsidP="00D926EC">
      <w:pPr>
        <w:rPr>
          <w:del w:id="1358" w:author="motioncomposer" w:date="2017-12-21T19:52:00Z"/>
          <w:lang w:val="en-US"/>
        </w:rPr>
      </w:pPr>
      <w:del w:id="1359" w:author="motioncomposer" w:date="2017-12-21T19:52:00Z">
        <w:r w:rsidRPr="00624C44">
          <w:rPr>
            <w:noProof/>
            <w:lang w:val="en-GB" w:eastAsia="en-GB"/>
          </w:rPr>
          <mc:AlternateContent>
            <mc:Choice Requires="wpg">
              <w:drawing>
                <wp:inline distT="0" distB="0" distL="0" distR="0" wp14:anchorId="7E535524" wp14:editId="5DF65078">
                  <wp:extent cx="1520190" cy="1760220"/>
                  <wp:effectExtent l="0" t="0" r="3810" b="0"/>
                  <wp:docPr id="516"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20190" cy="1760220"/>
                            <a:chOff x="0" y="0"/>
                            <a:chExt cx="2514600" cy="2910840"/>
                          </a:xfrm>
                          <a:extLst>
                            <a:ext uri="{0CCBE362-F206-4b92-989A-16890622DB6E}">
                              <ma14:wrappingTextBoxFlag xmlns:ma14="http://schemas.microsoft.com/office/mac/drawingml/2011/main"/>
                            </a:ext>
                          </a:extLst>
                        </wpg:grpSpPr>
                        <wps:wsp>
                          <wps:cNvPr id="517" name="Rectangle 517"/>
                          <wps:cNvSpPr/>
                          <wps:spPr>
                            <a:xfrm>
                              <a:off x="0" y="1214120"/>
                              <a:ext cx="800100" cy="457200"/>
                            </a:xfrm>
                            <a:prstGeom prst="rect">
                              <a:avLst/>
                            </a:prstGeom>
                            <a:solidFill>
                              <a:srgbClr val="9CBEB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Rectangle 518"/>
                          <wps:cNvSpPr/>
                          <wps:spPr>
                            <a:xfrm>
                              <a:off x="0" y="2128520"/>
                              <a:ext cx="800100" cy="457200"/>
                            </a:xfrm>
                            <a:prstGeom prst="rect">
                              <a:avLst/>
                            </a:prstGeom>
                            <a:solidFill>
                              <a:srgbClr val="DFDCB7">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Rectangle 519"/>
                          <wps:cNvSpPr/>
                          <wps:spPr>
                            <a:xfrm>
                              <a:off x="1600200" y="2128520"/>
                              <a:ext cx="800100" cy="457200"/>
                            </a:xfrm>
                            <a:prstGeom prst="rect">
                              <a:avLst/>
                            </a:prstGeom>
                            <a:solidFill>
                              <a:srgbClr val="C0BA71"/>
                            </a:solidFill>
                            <a:ln w="12700" cap="flat" cmpd="sng" algn="ctr">
                              <a:noFill/>
                              <a:prstDash val="solid"/>
                            </a:ln>
                            <a:effectLst/>
                          </wps:spPr>
                          <wps:txbx>
                            <w:txbxContent>
                              <w:p w14:paraId="23BD7ED9" w14:textId="77777777" w:rsidR="00D124BC" w:rsidRDefault="00D124BC" w:rsidP="00142A70">
                                <w:pPr>
                                  <w:jc w:val="center"/>
                                  <w:rPr>
                                    <w:del w:id="1360" w:author="motioncomposer" w:date="2017-12-21T19:52:00Z"/>
                                  </w:rPr>
                                </w:pPr>
                              </w:p>
                              <w:p w14:paraId="37B81204" w14:textId="77777777" w:rsidR="00D124BC" w:rsidRDefault="00D124BC" w:rsidP="00142A70">
                                <w:pPr>
                                  <w:jc w:val="center"/>
                                  <w:rPr>
                                    <w:del w:id="1361" w:author="motioncomposer" w:date="2017-12-21T19:52:00Z"/>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0" name="Rectangle 520"/>
                          <wps:cNvSpPr/>
                          <wps:spPr>
                            <a:xfrm>
                              <a:off x="1714500" y="1214120"/>
                              <a:ext cx="800100" cy="457200"/>
                            </a:xfrm>
                            <a:prstGeom prst="rect">
                              <a:avLst/>
                            </a:prstGeom>
                            <a:solidFill>
                              <a:srgbClr val="689C9A"/>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Rectangle 521"/>
                          <wps:cNvSpPr/>
                          <wps:spPr>
                            <a:xfrm>
                              <a:off x="800100" y="0"/>
                              <a:ext cx="800100" cy="457200"/>
                            </a:xfrm>
                            <a:prstGeom prst="rect">
                              <a:avLst/>
                            </a:prstGeom>
                            <a:solidFill>
                              <a:srgbClr val="C89F5D">
                                <a:lumMod val="75000"/>
                              </a:srgbClr>
                            </a:solidFill>
                            <a:ln w="127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22" name="Picture 522"/>
                            <pic:cNvPicPr>
                              <a:picLocks noChangeAspect="1"/>
                            </pic:cNvPicPr>
                          </pic:nvPicPr>
                          <pic:blipFill>
                            <a:blip r:embed="rId26">
                              <a:extLst>
                                <a:ext uri="{28A0092B-C50C-407E-A947-70E740481C1C}">
                                  <a14:useLocalDpi xmlns:a14="http://schemas.microsoft.com/office/drawing/2010/main"/>
                                </a:ext>
                              </a:extLst>
                            </a:blip>
                            <a:srcRect/>
                            <a:stretch>
                              <a:fillRect/>
                            </a:stretch>
                          </pic:blipFill>
                          <pic:spPr bwMode="auto">
                            <a:xfrm>
                              <a:off x="342900" y="577215"/>
                              <a:ext cx="1371600" cy="2333625"/>
                            </a:xfrm>
                            <a:prstGeom prst="rect">
                              <a:avLst/>
                            </a:prstGeom>
                            <a:noFill/>
                            <a:ln>
                              <a:noFill/>
                            </a:ln>
                            <a:extLst>
                              <a:ext uri="{FAA26D3D-D897-4be2-8F04-BA451C77F1D7}">
                                <ma14:placeholderFlag xmlns:ma14="http://schemas.microsoft.com/office/mac/drawingml/2011/main"/>
                              </a:ext>
                            </a:extLst>
                          </pic:spPr>
                        </pic:pic>
                      </wpg:wgp>
                    </a:graphicData>
                  </a:graphic>
                </wp:inline>
              </w:drawing>
            </mc:Choice>
            <mc:Fallback>
              <w:pict>
                <v:group w14:anchorId="7E535524" id="Group 516" o:spid="_x0000_s1208" style="width:119.7pt;height:138.6pt;mso-position-horizontal-relative:char;mso-position-vertical-relative:line" coordsize="2514600,2910840"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">
                  <v:rect id="Rectangle 517" o:spid="_x0000_s1209" style="position:absolute;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eocw1xQAA&#10;ANwAAAAPAAAAZHJzL2Rvd25yZXYueG1sRI/NbsIwEITvlXgHayv11jhBakEBgxCipccWeuhxiTc/&#10;JV6H2BDz9nUlJI6jmflGM18G04oL9a6xrCBLUhDEhdUNVwq+92/PUxDOI2tsLZOCKzlYLkYPc8y1&#10;HfiLLjtfiQhhl6OC2vsul9IVNRl0ie2Io1fa3qCPsq+k7nGIcNPKcZq+SoMNx4UaO1rXVBx3Z6Og&#10;uG6Pv58/Nhz0cFqF92xTlmGj1NNjWM1AeAr+Hr61P7SCl2wC/2fiEZ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6hzDXFAAAA3AAAAA8AAAAAAAAAAAAAAAAAlwIAAGRycy9k&#10;b3ducmV2LnhtbFBLBQYAAAAABAAEAPUAAACJAwAAAAA=&#10;" fillcolor="#689c9a" stroked="f" strokeweight="1pt"/>
                  <v:rect id="Rectangle 518" o:spid="_x0000_s1210" style="position:absolute;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0rf3vwAA&#10;ANwAAAAPAAAAZHJzL2Rvd25yZXYueG1sRE/LisIwFN0L/kO4gjtN66MMHaOIIIiurILbS3On7djc&#10;lCbW+vdmIbg8nPdq05tadNS6yrKCeBqBIM6trrhQcL3sJz8gnEfWWFsmBS9ysFkPBytMtX3ymbrM&#10;FyKEsEtRQel9k0rp8pIMuqltiAP3Z1uDPsC2kLrFZwg3tZxFUSINVhwaSmxoV1J+zx5Ggf3vTstj&#10;MTccbx+LWZ3dkt2LlRqP+u0vCE+9/4o/7oNWsIzD2nAmHAG5fg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DbSt/e/AAAA3AAAAA8AAAAAAAAAAAAAAAAAlwIAAGRycy9kb3ducmV2&#10;LnhtbFBLBQYAAAAABAAEAPUAAACDAwAAAAA=&#10;" fillcolor="#c0ba71" stroked="f" strokeweight="1pt"/>
                  <v:rect id="Rectangle 519" o:spid="_x0000_s1211" style="position:absolute;left:1600200;top:21285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nhJswwAA&#10;ANwAAAAPAAAAZHJzL2Rvd25yZXYueG1sRI9Pi8IwFMTvwn6H8Bb2pmn9U7QaRQRhcU/Whb0+mmdb&#10;bV5KE2v99kZY8DjMzG+Y1aY3teiodZVlBfEoAkGcW11xoeD3tB/OQTiPrLG2TAoe5GCz/hisMNX2&#10;zkfqMl+IAGGXooLS+yaV0uUlGXQj2xAH72xbgz7ItpC6xXuAm1qOoyiRBisOCyU2tCspv2Y3o8Be&#10;up/ZoZgYjre36bjO/pLdg5X6+uy3SxCeev8O/7e/tYJZvIDXmXAE5Po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nhJswwAAANwAAAAPAAAAAAAAAAAAAAAAAJcCAABkcnMvZG93&#10;bnJldi54bWxQSwUGAAAAAAQABAD1AAAAhwMAAAAA&#10;" fillcolor="#c0ba71" stroked="f" strokeweight="1pt">
                    <v:textbox>
                      <w:txbxContent>
                        <w:p w14:paraId="23BD7ED9" w14:textId="77777777" w:rsidR="00D124BC" w:rsidRDefault="00D124BC" w:rsidP="00142A70">
                          <w:pPr>
                            <w:jc w:val="center"/>
                            <w:rPr>
                              <w:del w:id="1362" w:author="motioncomposer" w:date="2017-12-21T19:52:00Z"/>
                            </w:rPr>
                          </w:pPr>
                        </w:p>
                        <w:p w14:paraId="37B81204" w14:textId="77777777" w:rsidR="00D124BC" w:rsidRDefault="00D124BC" w:rsidP="00142A70">
                          <w:pPr>
                            <w:jc w:val="center"/>
                            <w:rPr>
                              <w:del w:id="1363" w:author="motioncomposer" w:date="2017-12-21T19:52:00Z"/>
                            </w:rPr>
                          </w:pPr>
                        </w:p>
                      </w:txbxContent>
                    </v:textbox>
                  </v:rect>
                  <v:rect id="Rectangle 520" o:spid="_x0000_s1212" style="position:absolute;left:1714500;top:121412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JJ78wAAA&#10;ANwAAAAPAAAAZHJzL2Rvd25yZXYueG1sRE/JbsIwEL0j9R+sqcQNHJBAKMUgVLEdKXDocYgnC8Tj&#10;NDbE/D0+VOL49Pb5MphaPKh1lWUFo2ECgjizuuJCwfm0GcxAOI+ssbZMCp7kYLn46M0x1bbjH3oc&#10;fSFiCLsUFZTeN6mULivJoBvahjhyuW0N+gjbQuoWuxhuajlOkqk0WHFsKLGh75Ky2/FuFGTP3e16&#10;+LXhoru/VdiO1nke1kr1P8PqC4Sn4N/if/deK5iM4/x4Jh4BuXg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fJJ78wAAAANwAAAAPAAAAAAAAAAAAAAAAAJcCAABkcnMvZG93bnJl&#10;di54bWxQSwUGAAAAAAQABAD1AAAAhAMAAAAA&#10;" fillcolor="#689c9a" stroked="f" strokeweight="1pt"/>
                  <v:rect id="Rectangle 521" o:spid="_x0000_s1213" style="position:absolute;left:800100;width:800100;height:457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YJzmxQAA&#10;ANwAAAAPAAAAZHJzL2Rvd25yZXYueG1sRI9BawIxFITvBf9DeIVeimZ3pVq2RhHBIh4Krh56fCSv&#10;u0s3L0sSdf33Rij0OMzMN8xiNdhOXMiH1rGCfJKBINbOtFwrOB2343cQISIb7ByTghsFWC1HTwss&#10;jbvygS5VrEWCcChRQRNjX0oZdEMWw8T1xMn7cd5iTNLX0ni8JrjtZJFlM2mx5bTQYE+bhvRvdbYK&#10;6LXeT3Ve+Krafn3rz/2unfdOqZfnYf0BItIQ/8N/7Z1R8Fbk8DiTjoB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pgnObFAAAA3AAAAA8AAAAAAAAAAAAAAAAAlwIAAGRycy9k&#10;b3ducmV2LnhtbFBLBQYAAAAABAAEAPUAAACJAwAAAAA=&#10;" fillcolor="#a47b38" stroked="f" strokeweight="1pt"/>
                  <v:shape id="Picture 522" o:spid="_x0000_s1214" type="#_x0000_t75" style="position:absolute;left:342900;top:577215;width:1371600;height:23336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AQ&#10;zZrDAAAA3AAAAA8AAABkcnMvZG93bnJldi54bWxEj91qwkAUhO8LvsNyBO/qxoQWia4iFtHL+vMA&#10;h+wxG8yejdltEvv0XUHo5TAz3zDL9WBr0VHrK8cKZtMEBHHhdMWlgst59z4H4QOyxtoxKXiQh/Vq&#10;9LbEXLuej9SdQikihH2OCkwITS6lLwxZ9FPXEEfv6lqLIcq2lLrFPsJtLdMk+ZQWK44LBhvaGipu&#10;px+rQB/uJR2r3T6rux6/byb7+t1nSk3Gw2YBItAQ/sOv9kEr+EhTeJ6JR0Cu/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4BDNmsMAAADcAAAADwAAAAAAAAAAAAAAAACcAgAA&#10;ZHJzL2Rvd25yZXYueG1sUEsFBgAAAAAEAAQA9wAAAIwDAAAAAA==&#10;">
                    <v:imagedata r:id="rId27" o:title=""/>
                    <v:path arrowok="t"/>
                  </v:shape>
                  <w10:anchorlock/>
                </v:group>
              </w:pict>
            </mc:Fallback>
          </mc:AlternateContent>
        </w:r>
      </w:del>
    </w:p>
    <w:p w14:paraId="258461EE" w14:textId="77777777" w:rsidR="004B4F02" w:rsidRPr="00624C44" w:rsidRDefault="004B4F02" w:rsidP="004B4F02">
      <w:pPr>
        <w:rPr>
          <w:rFonts w:ascii="Blender Pro Bold" w:eastAsiaTheme="majorEastAsia" w:hAnsi="Blender Pro Bold" w:cs="Arial"/>
          <w:color w:val="4F81BD" w:themeColor="accent1"/>
          <w:sz w:val="28"/>
          <w:szCs w:val="26"/>
          <w:lang w:val="en-US"/>
        </w:rPr>
      </w:pPr>
      <w:bookmarkStart w:id="1364" w:name="_Toc362437919"/>
    </w:p>
    <w:p w14:paraId="4A15056F" w14:textId="36E3AC1A" w:rsidR="005F4D51" w:rsidRPr="00624C44" w:rsidRDefault="005F4D51" w:rsidP="005F4D51">
      <w:pPr>
        <w:rPr>
          <w:lang w:val="en-US"/>
        </w:rPr>
      </w:pPr>
      <w:r w:rsidRPr="00624C44">
        <w:rPr>
          <w:lang w:val="en-US"/>
        </w:rPr>
        <w:t xml:space="preserve">After a certain number of notes are played (within 7 seconds), the notes become quantized. </w:t>
      </w:r>
    </w:p>
    <w:p w14:paraId="406B8A08" w14:textId="789B32CA" w:rsidR="005F4D51" w:rsidRPr="00624C44" w:rsidRDefault="005F4D51" w:rsidP="005F4D51">
      <w:pPr>
        <w:rPr>
          <w:lang w:val="en-US"/>
        </w:rPr>
      </w:pPr>
      <w:r w:rsidRPr="00624C44">
        <w:rPr>
          <w:lang w:val="en-US"/>
        </w:rPr>
        <w:t xml:space="preserve">Also, if desired, after a certain number of notes are played, additional musical tracks come in. </w:t>
      </w:r>
    </w:p>
    <w:p w14:paraId="7C0069B1" w14:textId="77777777" w:rsidR="00070A89" w:rsidRPr="00624C44" w:rsidRDefault="00070A89" w:rsidP="00070A89">
      <w:pPr>
        <w:rPr>
          <w:lang w:val="en-US"/>
        </w:rPr>
      </w:pPr>
    </w:p>
    <w:p w14:paraId="5879249C" w14:textId="77777777" w:rsidR="00070A89" w:rsidRPr="00624C44" w:rsidRDefault="00070A89" w:rsidP="00070A89">
      <w:pPr>
        <w:rPr>
          <w:lang w:val="en-US"/>
        </w:rPr>
      </w:pPr>
      <w:r w:rsidRPr="00624C44">
        <w:rPr>
          <w:lang w:val="en-US"/>
        </w:rPr>
        <w:t xml:space="preserve">The use of the arms is being developed so that </w:t>
      </w:r>
      <w:r w:rsidRPr="00624C44">
        <w:rPr>
          <w:u w:val="single"/>
          <w:lang w:val="en-US"/>
        </w:rPr>
        <w:t>any</w:t>
      </w:r>
      <w:r w:rsidRPr="00624C44">
        <w:rPr>
          <w:lang w:val="en-US"/>
        </w:rPr>
        <w:t xml:space="preserve"> strong movement will work, whether it is:</w:t>
      </w:r>
    </w:p>
    <w:p w14:paraId="3A7E4E23" w14:textId="77777777" w:rsidR="00070A89" w:rsidRPr="00624C44" w:rsidRDefault="00070A89" w:rsidP="00D74A10">
      <w:pPr>
        <w:pStyle w:val="ListParagraph"/>
        <w:numPr>
          <w:ilvl w:val="0"/>
          <w:numId w:val="8"/>
        </w:numPr>
        <w:rPr>
          <w:lang w:val="en-US"/>
        </w:rPr>
      </w:pPr>
      <w:r w:rsidRPr="00624C44">
        <w:rPr>
          <w:lang w:val="en-US"/>
        </w:rPr>
        <w:t>Quickly outward to the side</w:t>
      </w:r>
    </w:p>
    <w:p w14:paraId="1A8869E9" w14:textId="77777777" w:rsidR="00070A89" w:rsidRPr="00624C44" w:rsidRDefault="00070A89" w:rsidP="00D74A10">
      <w:pPr>
        <w:pStyle w:val="ListParagraph"/>
        <w:numPr>
          <w:ilvl w:val="0"/>
          <w:numId w:val="8"/>
        </w:numPr>
        <w:rPr>
          <w:lang w:val="en-US"/>
        </w:rPr>
      </w:pPr>
      <w:r w:rsidRPr="00624C44">
        <w:rPr>
          <w:lang w:val="en-US"/>
        </w:rPr>
        <w:t>Quickly forwards</w:t>
      </w:r>
    </w:p>
    <w:p w14:paraId="7E53D746" w14:textId="77777777" w:rsidR="00070A89" w:rsidRPr="00624C44" w:rsidRDefault="00070A89" w:rsidP="00D74A10">
      <w:pPr>
        <w:pStyle w:val="ListParagraph"/>
        <w:numPr>
          <w:ilvl w:val="0"/>
          <w:numId w:val="8"/>
        </w:numPr>
        <w:rPr>
          <w:lang w:val="en-US"/>
        </w:rPr>
      </w:pPr>
      <w:r w:rsidRPr="00624C44">
        <w:rPr>
          <w:lang w:val="en-US"/>
        </w:rPr>
        <w:t xml:space="preserve">Downwards, like the motion of playing a </w:t>
      </w:r>
      <w:proofErr w:type="gramStart"/>
      <w:r w:rsidRPr="00624C44">
        <w:rPr>
          <w:lang w:val="en-US"/>
        </w:rPr>
        <w:t>drum  (</w:t>
      </w:r>
      <w:proofErr w:type="gramEnd"/>
      <w:r w:rsidRPr="00624C44">
        <w:rPr>
          <w:lang w:val="en-US"/>
        </w:rPr>
        <w:t>this is in development)</w:t>
      </w:r>
    </w:p>
    <w:p w14:paraId="71768B24" w14:textId="77777777" w:rsidR="00070A89" w:rsidRPr="00624C44" w:rsidRDefault="00070A89" w:rsidP="00070A89">
      <w:pPr>
        <w:rPr>
          <w:lang w:val="en-US"/>
        </w:rPr>
      </w:pPr>
    </w:p>
    <w:p w14:paraId="6BC4E7E0" w14:textId="77777777" w:rsidR="00070A89" w:rsidRPr="00624C44" w:rsidRDefault="00070A89" w:rsidP="00070A89">
      <w:pPr>
        <w:rPr>
          <w:lang w:val="en-US"/>
        </w:rPr>
      </w:pPr>
      <w:r w:rsidRPr="00624C44">
        <w:rPr>
          <w:lang w:val="en-US"/>
        </w:rPr>
        <w:t>Kick side, will be combined with kick front.  (so both will do the same thing)</w:t>
      </w:r>
    </w:p>
    <w:p w14:paraId="2131B48C" w14:textId="77777777" w:rsidR="005101E6" w:rsidRPr="00624C44" w:rsidRDefault="005101E6" w:rsidP="005101E6">
      <w:pPr>
        <w:pStyle w:val="Heading3"/>
        <w:rPr>
          <w:ins w:id="1365" w:author="motioncomposer" w:date="2017-12-21T19:52:00Z"/>
          <w:lang w:val="en-US"/>
        </w:rPr>
      </w:pPr>
      <w:bookmarkStart w:id="1366" w:name="_Toc380405792"/>
      <w:ins w:id="1367" w:author="motioncomposer" w:date="2017-12-21T19:52:00Z">
        <w:r w:rsidRPr="00624C44">
          <w:rPr>
            <w:lang w:val="en-US"/>
          </w:rPr>
          <w:t>Alphabet Used (marked in red)</w:t>
        </w:r>
        <w:bookmarkEnd w:id="1366"/>
      </w:ins>
    </w:p>
    <w:p w14:paraId="0AE82E36" w14:textId="77777777" w:rsidR="005101E6" w:rsidRPr="00624C44" w:rsidRDefault="005101E6" w:rsidP="005101E6">
      <w:pPr>
        <w:rPr>
          <w:ins w:id="1368" w:author="motioncomposer" w:date="2017-12-21T19:52:00Z"/>
          <w:lang w:val="en-US"/>
        </w:rPr>
      </w:pPr>
    </w:p>
    <w:p w14:paraId="26D30CB6" w14:textId="77777777" w:rsidR="004B4F02" w:rsidRPr="00624C44" w:rsidRDefault="004B4F02" w:rsidP="00940981">
      <w:pPr>
        <w:pStyle w:val="Heading3"/>
        <w:rPr>
          <w:del w:id="1369" w:author="motioncomposer" w:date="2017-12-21T19:52:00Z"/>
          <w:lang w:val="en-US"/>
        </w:rPr>
      </w:pPr>
    </w:p>
    <w:p w14:paraId="28156F8C" w14:textId="77777777" w:rsidR="008D1D0B" w:rsidRPr="00624C44" w:rsidRDefault="008D1D0B" w:rsidP="008D1D0B">
      <w:pPr>
        <w:rPr>
          <w:del w:id="1370" w:author="motioncomposer" w:date="2017-12-21T19:52:00Z"/>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062"/>
        <w:gridCol w:w="1214"/>
        <w:gridCol w:w="1214"/>
        <w:gridCol w:w="910"/>
        <w:gridCol w:w="1974"/>
        <w:gridCol w:w="2275"/>
        <w:gridCol w:w="2124"/>
      </w:tblGrid>
      <w:tr w:rsidR="00A66A62" w:rsidRPr="00624C44" w14:paraId="5E3F109C" w14:textId="77777777" w:rsidTr="00AD3DA7">
        <w:trPr>
          <w:cantSplit/>
          <w:trHeight w:val="328"/>
        </w:trPr>
        <w:tc>
          <w:tcPr>
            <w:tcW w:w="993" w:type="dxa"/>
            <w:tcBorders>
              <w:bottom w:val="single" w:sz="4" w:space="0" w:color="auto"/>
            </w:tcBorders>
          </w:tcPr>
          <w:p w14:paraId="0A2C8001" w14:textId="77777777" w:rsidR="00A66A62" w:rsidRPr="00624C44" w:rsidRDefault="00A66A62" w:rsidP="00A66A62">
            <w:pPr>
              <w:rPr>
                <w:lang w:val="en-US"/>
              </w:rPr>
            </w:pPr>
          </w:p>
        </w:tc>
        <w:tc>
          <w:tcPr>
            <w:tcW w:w="1134" w:type="dxa"/>
            <w:tcBorders>
              <w:bottom w:val="single" w:sz="4" w:space="0" w:color="auto"/>
            </w:tcBorders>
          </w:tcPr>
          <w:p w14:paraId="68376719" w14:textId="77777777" w:rsidR="00A66A62" w:rsidRPr="00624C44" w:rsidRDefault="00A66A62" w:rsidP="00A66A62">
            <w:pPr>
              <w:rPr>
                <w:lang w:val="en-US"/>
              </w:rPr>
            </w:pPr>
          </w:p>
        </w:tc>
        <w:tc>
          <w:tcPr>
            <w:tcW w:w="1134" w:type="dxa"/>
            <w:tcBorders>
              <w:bottom w:val="single" w:sz="4" w:space="0" w:color="auto"/>
            </w:tcBorders>
          </w:tcPr>
          <w:p w14:paraId="307B27E3" w14:textId="77777777" w:rsidR="00A66A62" w:rsidRPr="00624C44" w:rsidRDefault="00A66A62" w:rsidP="00A66A62">
            <w:pPr>
              <w:rPr>
                <w:lang w:val="en-US"/>
              </w:rPr>
            </w:pPr>
          </w:p>
        </w:tc>
        <w:tc>
          <w:tcPr>
            <w:tcW w:w="850" w:type="dxa"/>
            <w:tcBorders>
              <w:bottom w:val="single" w:sz="4" w:space="0" w:color="auto"/>
            </w:tcBorders>
          </w:tcPr>
          <w:p w14:paraId="7FB60854" w14:textId="77777777" w:rsidR="00A66A62" w:rsidRPr="00624C44" w:rsidRDefault="00A66A62" w:rsidP="00A66A62">
            <w:pPr>
              <w:rPr>
                <w:lang w:val="en-US"/>
              </w:rPr>
            </w:pPr>
          </w:p>
        </w:tc>
        <w:tc>
          <w:tcPr>
            <w:tcW w:w="5955" w:type="dxa"/>
            <w:gridSpan w:val="3"/>
            <w:tcBorders>
              <w:bottom w:val="single" w:sz="4" w:space="0" w:color="auto"/>
            </w:tcBorders>
          </w:tcPr>
          <w:p w14:paraId="056A68B1" w14:textId="77777777" w:rsidR="00A66A62" w:rsidRPr="00624C44" w:rsidRDefault="00A66A62" w:rsidP="00A66A62">
            <w:pPr>
              <w:jc w:val="center"/>
              <w:rPr>
                <w:lang w:val="en-US"/>
              </w:rPr>
            </w:pPr>
            <w:r w:rsidRPr="00624C44">
              <w:rPr>
                <w:lang w:val="en-US"/>
              </w:rPr>
              <w:t>Drums Modes</w:t>
            </w:r>
          </w:p>
        </w:tc>
      </w:tr>
      <w:tr w:rsidR="00A66A62" w:rsidRPr="00624C44" w14:paraId="0FBD80FA" w14:textId="77777777" w:rsidTr="00AD3DA7">
        <w:trPr>
          <w:cantSplit/>
          <w:trHeight w:val="328"/>
        </w:trPr>
        <w:tc>
          <w:tcPr>
            <w:tcW w:w="993" w:type="dxa"/>
            <w:tcBorders>
              <w:bottom w:val="single" w:sz="4" w:space="0" w:color="auto"/>
            </w:tcBorders>
          </w:tcPr>
          <w:p w14:paraId="346D275C" w14:textId="77777777" w:rsidR="00A66A62" w:rsidRPr="00624C44" w:rsidRDefault="00A66A62" w:rsidP="00A66A62">
            <w:pPr>
              <w:rPr>
                <w:lang w:val="en-US"/>
              </w:rPr>
            </w:pPr>
          </w:p>
        </w:tc>
        <w:tc>
          <w:tcPr>
            <w:tcW w:w="1134" w:type="dxa"/>
            <w:tcBorders>
              <w:bottom w:val="single" w:sz="4" w:space="0" w:color="auto"/>
            </w:tcBorders>
          </w:tcPr>
          <w:p w14:paraId="5A8BC378" w14:textId="77777777" w:rsidR="00A66A62" w:rsidRPr="00624C44" w:rsidRDefault="00A66A62" w:rsidP="00A66A62">
            <w:pPr>
              <w:rPr>
                <w:lang w:val="en-US"/>
              </w:rPr>
            </w:pPr>
          </w:p>
        </w:tc>
        <w:tc>
          <w:tcPr>
            <w:tcW w:w="1134" w:type="dxa"/>
            <w:tcBorders>
              <w:bottom w:val="single" w:sz="4" w:space="0" w:color="auto"/>
            </w:tcBorders>
          </w:tcPr>
          <w:p w14:paraId="3ED6C4A3" w14:textId="77777777" w:rsidR="00A66A62" w:rsidRPr="00624C44" w:rsidRDefault="00A66A62" w:rsidP="00A66A62">
            <w:pPr>
              <w:rPr>
                <w:lang w:val="en-US"/>
              </w:rPr>
            </w:pPr>
          </w:p>
        </w:tc>
        <w:tc>
          <w:tcPr>
            <w:tcW w:w="850" w:type="dxa"/>
            <w:tcBorders>
              <w:bottom w:val="single" w:sz="4" w:space="0" w:color="auto"/>
            </w:tcBorders>
          </w:tcPr>
          <w:p w14:paraId="50426639" w14:textId="77777777" w:rsidR="00A66A62" w:rsidRPr="00624C44" w:rsidRDefault="00A66A62" w:rsidP="00A66A62">
            <w:pPr>
              <w:rPr>
                <w:lang w:val="en-US"/>
              </w:rPr>
            </w:pPr>
          </w:p>
        </w:tc>
        <w:tc>
          <w:tcPr>
            <w:tcW w:w="1844" w:type="dxa"/>
            <w:tcBorders>
              <w:bottom w:val="single" w:sz="4" w:space="0" w:color="auto"/>
            </w:tcBorders>
          </w:tcPr>
          <w:p w14:paraId="1E587DB6" w14:textId="77777777" w:rsidR="00A66A62" w:rsidRPr="00624C44" w:rsidRDefault="00A66A62" w:rsidP="00A66A62">
            <w:pPr>
              <w:jc w:val="center"/>
              <w:rPr>
                <w:lang w:val="en-US"/>
              </w:rPr>
            </w:pPr>
            <w:r w:rsidRPr="00624C44">
              <w:rPr>
                <w:lang w:val="en-US"/>
              </w:rPr>
              <w:t>1- (or 2-) Persons</w:t>
            </w:r>
          </w:p>
          <w:p w14:paraId="43DB8343" w14:textId="77777777" w:rsidR="00A66A62" w:rsidRPr="00624C44" w:rsidRDefault="00A66A62" w:rsidP="00A66A62">
            <w:pPr>
              <w:jc w:val="center"/>
              <w:rPr>
                <w:lang w:val="en-US"/>
              </w:rPr>
            </w:pPr>
            <w:r w:rsidRPr="00624C44">
              <w:rPr>
                <w:lang w:val="en-US"/>
              </w:rPr>
              <w:t>In-place</w:t>
            </w:r>
          </w:p>
        </w:tc>
        <w:tc>
          <w:tcPr>
            <w:tcW w:w="2126" w:type="dxa"/>
            <w:tcBorders>
              <w:bottom w:val="single" w:sz="4" w:space="0" w:color="auto"/>
            </w:tcBorders>
          </w:tcPr>
          <w:p w14:paraId="57477A81" w14:textId="77777777" w:rsidR="00A66A62" w:rsidRPr="00624C44" w:rsidRDefault="00A66A62" w:rsidP="00A66A62">
            <w:pPr>
              <w:jc w:val="center"/>
              <w:rPr>
                <w:lang w:val="en-US"/>
              </w:rPr>
            </w:pPr>
            <w:r w:rsidRPr="00624C44">
              <w:rPr>
                <w:lang w:val="en-US"/>
              </w:rPr>
              <w:t>1-zone</w:t>
            </w:r>
          </w:p>
        </w:tc>
        <w:tc>
          <w:tcPr>
            <w:tcW w:w="1985" w:type="dxa"/>
            <w:tcBorders>
              <w:bottom w:val="single" w:sz="4" w:space="0" w:color="auto"/>
            </w:tcBorders>
          </w:tcPr>
          <w:p w14:paraId="6C33868B" w14:textId="77777777" w:rsidR="00A66A62" w:rsidRPr="00624C44" w:rsidRDefault="00A66A62" w:rsidP="00A66A62">
            <w:pPr>
              <w:jc w:val="center"/>
              <w:rPr>
                <w:lang w:val="en-US"/>
              </w:rPr>
            </w:pPr>
            <w:r w:rsidRPr="00624C44">
              <w:rPr>
                <w:lang w:val="en-US"/>
              </w:rPr>
              <w:t>2-zones</w:t>
            </w:r>
          </w:p>
        </w:tc>
      </w:tr>
      <w:tr w:rsidR="00A66A62" w:rsidRPr="00624C44" w14:paraId="382FDF76" w14:textId="77777777" w:rsidTr="00AD3DA7">
        <w:trPr>
          <w:cantSplit/>
          <w:trHeight w:val="328"/>
        </w:trPr>
        <w:tc>
          <w:tcPr>
            <w:tcW w:w="993" w:type="dxa"/>
            <w:tcBorders>
              <w:bottom w:val="single" w:sz="4" w:space="0" w:color="auto"/>
            </w:tcBorders>
          </w:tcPr>
          <w:p w14:paraId="7409C1AC" w14:textId="77777777" w:rsidR="00A66A62" w:rsidRPr="00624C44" w:rsidRDefault="00A66A62" w:rsidP="00A66A62">
            <w:pPr>
              <w:rPr>
                <w:lang w:val="en-US"/>
              </w:rPr>
            </w:pPr>
          </w:p>
        </w:tc>
        <w:tc>
          <w:tcPr>
            <w:tcW w:w="1134" w:type="dxa"/>
            <w:tcBorders>
              <w:bottom w:val="single" w:sz="4" w:space="0" w:color="auto"/>
            </w:tcBorders>
          </w:tcPr>
          <w:p w14:paraId="3557CEEF" w14:textId="77777777" w:rsidR="00A66A62" w:rsidRPr="00624C44" w:rsidRDefault="00A66A62" w:rsidP="00A66A62">
            <w:pPr>
              <w:rPr>
                <w:lang w:val="en-US"/>
              </w:rPr>
            </w:pPr>
          </w:p>
        </w:tc>
        <w:tc>
          <w:tcPr>
            <w:tcW w:w="1134" w:type="dxa"/>
            <w:tcBorders>
              <w:bottom w:val="single" w:sz="4" w:space="0" w:color="auto"/>
            </w:tcBorders>
          </w:tcPr>
          <w:p w14:paraId="04AA6C96" w14:textId="77777777" w:rsidR="00A66A62" w:rsidRPr="00624C44" w:rsidRDefault="00A66A62" w:rsidP="00A66A62">
            <w:pPr>
              <w:rPr>
                <w:lang w:val="en-US"/>
              </w:rPr>
            </w:pPr>
          </w:p>
        </w:tc>
        <w:tc>
          <w:tcPr>
            <w:tcW w:w="850" w:type="dxa"/>
            <w:tcBorders>
              <w:bottom w:val="single" w:sz="4" w:space="0" w:color="auto"/>
            </w:tcBorders>
          </w:tcPr>
          <w:p w14:paraId="19146E17" w14:textId="77777777" w:rsidR="00A66A62" w:rsidRPr="00624C44" w:rsidRDefault="00A66A62" w:rsidP="00A66A62">
            <w:pPr>
              <w:rPr>
                <w:lang w:val="en-US"/>
              </w:rPr>
            </w:pPr>
          </w:p>
        </w:tc>
        <w:tc>
          <w:tcPr>
            <w:tcW w:w="1844" w:type="dxa"/>
            <w:tcBorders>
              <w:bottom w:val="single" w:sz="4" w:space="0" w:color="auto"/>
            </w:tcBorders>
          </w:tcPr>
          <w:p w14:paraId="3FD039A7" w14:textId="77777777" w:rsidR="00A66A62" w:rsidRPr="00624C44" w:rsidRDefault="00A66A62" w:rsidP="00A66A62">
            <w:pPr>
              <w:rPr>
                <w:lang w:val="en-US"/>
              </w:rPr>
            </w:pPr>
          </w:p>
        </w:tc>
        <w:tc>
          <w:tcPr>
            <w:tcW w:w="2126" w:type="dxa"/>
            <w:tcBorders>
              <w:bottom w:val="single" w:sz="4" w:space="0" w:color="auto"/>
            </w:tcBorders>
          </w:tcPr>
          <w:p w14:paraId="32409895" w14:textId="77777777" w:rsidR="00A66A62" w:rsidRPr="00624C44" w:rsidRDefault="00A66A62" w:rsidP="00A66A62">
            <w:pPr>
              <w:rPr>
                <w:lang w:val="en-US"/>
              </w:rPr>
            </w:pPr>
            <w:r w:rsidRPr="00624C44">
              <w:rPr>
                <w:lang w:val="en-US"/>
              </w:rPr>
              <w:t xml:space="preserve">I am not sure it has any value (let’s talk about it). </w:t>
            </w:r>
          </w:p>
        </w:tc>
        <w:tc>
          <w:tcPr>
            <w:tcW w:w="1985" w:type="dxa"/>
            <w:tcBorders>
              <w:bottom w:val="single" w:sz="4" w:space="0" w:color="auto"/>
            </w:tcBorders>
          </w:tcPr>
          <w:p w14:paraId="732A4898" w14:textId="77777777" w:rsidR="00A66A62" w:rsidRPr="00624C44" w:rsidRDefault="00A66A62" w:rsidP="00A66A62">
            <w:pPr>
              <w:rPr>
                <w:lang w:val="en-US"/>
              </w:rPr>
            </w:pPr>
            <w:r w:rsidRPr="00624C44">
              <w:rPr>
                <w:lang w:val="en-US"/>
              </w:rPr>
              <w:t xml:space="preserve">this is the normal techno ‘bed’. </w:t>
            </w:r>
          </w:p>
        </w:tc>
      </w:tr>
      <w:tr w:rsidR="00A66A62" w:rsidRPr="00624C44" w14:paraId="395B7B65" w14:textId="77777777" w:rsidTr="00AD3DA7">
        <w:trPr>
          <w:cantSplit/>
          <w:trHeight w:val="286"/>
        </w:trPr>
        <w:tc>
          <w:tcPr>
            <w:tcW w:w="993" w:type="dxa"/>
            <w:vMerge w:val="restart"/>
            <w:shd w:val="clear" w:color="auto" w:fill="FFFFC4"/>
          </w:tcPr>
          <w:p w14:paraId="1F9C8F9B" w14:textId="77777777" w:rsidR="00A66A62" w:rsidRPr="00624C44" w:rsidRDefault="00A66A62" w:rsidP="00A66A62">
            <w:pPr>
              <w:rPr>
                <w:lang w:val="en-US"/>
              </w:rPr>
            </w:pPr>
            <w:r w:rsidRPr="00624C44">
              <w:rPr>
                <w:lang w:val="en-US"/>
              </w:rPr>
              <w:t>/activity</w:t>
            </w:r>
          </w:p>
        </w:tc>
        <w:tc>
          <w:tcPr>
            <w:tcW w:w="1134" w:type="dxa"/>
            <w:vMerge w:val="restart"/>
            <w:shd w:val="clear" w:color="auto" w:fill="FFFFC4"/>
          </w:tcPr>
          <w:p w14:paraId="543DE9B3" w14:textId="77777777" w:rsidR="00A66A62" w:rsidRPr="00624C44" w:rsidRDefault="00A66A62" w:rsidP="00A66A62">
            <w:pPr>
              <w:rPr>
                <w:lang w:val="en-US"/>
              </w:rPr>
            </w:pPr>
            <w:r w:rsidRPr="00624C44">
              <w:rPr>
                <w:lang w:val="en-US"/>
              </w:rPr>
              <w:t>/discrete</w:t>
            </w:r>
          </w:p>
          <w:p w14:paraId="663B614D" w14:textId="77777777" w:rsidR="00A66A62" w:rsidRPr="00624C44" w:rsidRDefault="00A66A62" w:rsidP="00A66A62">
            <w:pPr>
              <w:rPr>
                <w:lang w:val="en-US"/>
              </w:rPr>
            </w:pPr>
          </w:p>
          <w:p w14:paraId="0F10A8AF" w14:textId="77777777" w:rsidR="00A66A62" w:rsidRPr="00624C44" w:rsidRDefault="00A66A62" w:rsidP="00A66A62">
            <w:pPr>
              <w:rPr>
                <w:lang w:val="en-US"/>
              </w:rPr>
            </w:pPr>
          </w:p>
        </w:tc>
        <w:tc>
          <w:tcPr>
            <w:tcW w:w="1134" w:type="dxa"/>
            <w:vMerge w:val="restart"/>
            <w:shd w:val="clear" w:color="auto" w:fill="FFFFC4"/>
          </w:tcPr>
          <w:p w14:paraId="0D23EFA9" w14:textId="77777777" w:rsidR="00A66A62" w:rsidRPr="00624C44" w:rsidRDefault="00A66A62" w:rsidP="00A66A62">
            <w:pPr>
              <w:rPr>
                <w:lang w:val="en-US"/>
              </w:rPr>
            </w:pPr>
            <w:r w:rsidRPr="00624C44">
              <w:rPr>
                <w:lang w:val="en-US"/>
              </w:rPr>
              <w:t>/hand</w:t>
            </w:r>
          </w:p>
          <w:p w14:paraId="36ADCEB5" w14:textId="77777777" w:rsidR="00A66A62" w:rsidRPr="00624C44" w:rsidRDefault="00A66A62" w:rsidP="00A66A62">
            <w:pPr>
              <w:rPr>
                <w:lang w:val="en-US"/>
              </w:rPr>
            </w:pPr>
          </w:p>
        </w:tc>
        <w:tc>
          <w:tcPr>
            <w:tcW w:w="850" w:type="dxa"/>
            <w:shd w:val="clear" w:color="auto" w:fill="FFFFC4"/>
          </w:tcPr>
          <w:p w14:paraId="44DFC4F4" w14:textId="77777777" w:rsidR="00A66A62" w:rsidRPr="00624C44" w:rsidRDefault="00A66A62" w:rsidP="00A66A62">
            <w:pPr>
              <w:rPr>
                <w:lang w:val="en-US"/>
              </w:rPr>
            </w:pPr>
            <w:r w:rsidRPr="00624C44">
              <w:rPr>
                <w:lang w:val="en-US"/>
              </w:rPr>
              <w:t>/left</w:t>
            </w:r>
          </w:p>
        </w:tc>
        <w:tc>
          <w:tcPr>
            <w:tcW w:w="1844" w:type="dxa"/>
            <w:shd w:val="clear" w:color="auto" w:fill="FFFFC4"/>
          </w:tcPr>
          <w:p w14:paraId="57939E41" w14:textId="77777777" w:rsidR="00A66A62" w:rsidRPr="00624C44" w:rsidRDefault="00A66A62" w:rsidP="00A66A62">
            <w:pPr>
              <w:rPr>
                <w:lang w:val="en-US"/>
              </w:rPr>
            </w:pPr>
          </w:p>
        </w:tc>
        <w:tc>
          <w:tcPr>
            <w:tcW w:w="2126" w:type="dxa"/>
            <w:shd w:val="clear" w:color="auto" w:fill="FFFFC4"/>
          </w:tcPr>
          <w:p w14:paraId="552B06BE" w14:textId="77777777" w:rsidR="00A66A62" w:rsidRPr="00624C44" w:rsidRDefault="00A66A62" w:rsidP="00A66A62">
            <w:pPr>
              <w:rPr>
                <w:lang w:val="en-US"/>
              </w:rPr>
            </w:pPr>
          </w:p>
        </w:tc>
        <w:tc>
          <w:tcPr>
            <w:tcW w:w="1985" w:type="dxa"/>
            <w:shd w:val="clear" w:color="auto" w:fill="FFFFC4"/>
          </w:tcPr>
          <w:p w14:paraId="6EAE8CC6" w14:textId="77777777" w:rsidR="00A66A62" w:rsidRPr="00624C44" w:rsidRDefault="00A66A62" w:rsidP="00A66A62">
            <w:pPr>
              <w:rPr>
                <w:lang w:val="en-US"/>
              </w:rPr>
            </w:pPr>
          </w:p>
        </w:tc>
      </w:tr>
      <w:tr w:rsidR="00A66A62" w:rsidRPr="00624C44" w14:paraId="7083EA9E" w14:textId="77777777" w:rsidTr="00AD3DA7">
        <w:trPr>
          <w:cantSplit/>
          <w:trHeight w:val="286"/>
        </w:trPr>
        <w:tc>
          <w:tcPr>
            <w:tcW w:w="993" w:type="dxa"/>
            <w:vMerge/>
            <w:shd w:val="clear" w:color="auto" w:fill="FFFFC4"/>
          </w:tcPr>
          <w:p w14:paraId="0599A816" w14:textId="77777777" w:rsidR="00A66A62" w:rsidRPr="00624C44" w:rsidRDefault="00A66A62" w:rsidP="00A66A62">
            <w:pPr>
              <w:rPr>
                <w:lang w:val="en-US"/>
              </w:rPr>
            </w:pPr>
          </w:p>
        </w:tc>
        <w:tc>
          <w:tcPr>
            <w:tcW w:w="1134" w:type="dxa"/>
            <w:vMerge/>
            <w:shd w:val="clear" w:color="auto" w:fill="FFFFC4"/>
          </w:tcPr>
          <w:p w14:paraId="72D21806" w14:textId="77777777" w:rsidR="00A66A62" w:rsidRPr="00624C44" w:rsidRDefault="00A66A62" w:rsidP="00A66A62">
            <w:pPr>
              <w:rPr>
                <w:lang w:val="en-US"/>
              </w:rPr>
            </w:pPr>
          </w:p>
        </w:tc>
        <w:tc>
          <w:tcPr>
            <w:tcW w:w="1134" w:type="dxa"/>
            <w:vMerge/>
            <w:shd w:val="clear" w:color="auto" w:fill="FFFFC4"/>
          </w:tcPr>
          <w:p w14:paraId="00F09BB0" w14:textId="77777777" w:rsidR="00A66A62" w:rsidRPr="00624C44" w:rsidRDefault="00A66A62" w:rsidP="00A66A62">
            <w:pPr>
              <w:rPr>
                <w:lang w:val="en-US"/>
              </w:rPr>
            </w:pPr>
          </w:p>
        </w:tc>
        <w:tc>
          <w:tcPr>
            <w:tcW w:w="850" w:type="dxa"/>
            <w:shd w:val="clear" w:color="auto" w:fill="FFFFC4"/>
          </w:tcPr>
          <w:p w14:paraId="29916C01" w14:textId="77777777" w:rsidR="00A66A62" w:rsidRPr="00624C44" w:rsidRDefault="00A66A62" w:rsidP="00A66A62">
            <w:pPr>
              <w:rPr>
                <w:lang w:val="en-US"/>
              </w:rPr>
            </w:pPr>
            <w:r w:rsidRPr="00624C44">
              <w:rPr>
                <w:lang w:val="en-US"/>
              </w:rPr>
              <w:t>/right</w:t>
            </w:r>
          </w:p>
        </w:tc>
        <w:tc>
          <w:tcPr>
            <w:tcW w:w="1844" w:type="dxa"/>
            <w:shd w:val="clear" w:color="auto" w:fill="FFFFC4"/>
          </w:tcPr>
          <w:p w14:paraId="4AE93DA0" w14:textId="77777777" w:rsidR="00A66A62" w:rsidRPr="00624C44" w:rsidRDefault="00A66A62" w:rsidP="00A66A62">
            <w:pPr>
              <w:rPr>
                <w:lang w:val="en-US"/>
              </w:rPr>
            </w:pPr>
          </w:p>
        </w:tc>
        <w:tc>
          <w:tcPr>
            <w:tcW w:w="2126" w:type="dxa"/>
            <w:shd w:val="clear" w:color="auto" w:fill="FFFFC4"/>
          </w:tcPr>
          <w:p w14:paraId="70EE119B" w14:textId="77777777" w:rsidR="00A66A62" w:rsidRPr="00624C44" w:rsidRDefault="00A66A62" w:rsidP="00A66A62">
            <w:pPr>
              <w:rPr>
                <w:lang w:val="en-US"/>
              </w:rPr>
            </w:pPr>
          </w:p>
        </w:tc>
        <w:tc>
          <w:tcPr>
            <w:tcW w:w="1985" w:type="dxa"/>
            <w:shd w:val="clear" w:color="auto" w:fill="FFFFC4"/>
          </w:tcPr>
          <w:p w14:paraId="78264DCF" w14:textId="77777777" w:rsidR="00A66A62" w:rsidRPr="00624C44" w:rsidRDefault="00A66A62" w:rsidP="00A66A62">
            <w:pPr>
              <w:rPr>
                <w:lang w:val="en-US"/>
              </w:rPr>
            </w:pPr>
          </w:p>
        </w:tc>
      </w:tr>
      <w:tr w:rsidR="00A66A62" w:rsidRPr="00624C44" w14:paraId="20DB1DA8" w14:textId="77777777" w:rsidTr="00AD3DA7">
        <w:trPr>
          <w:cantSplit/>
          <w:trHeight w:val="64"/>
        </w:trPr>
        <w:tc>
          <w:tcPr>
            <w:tcW w:w="993" w:type="dxa"/>
            <w:vMerge/>
            <w:shd w:val="clear" w:color="auto" w:fill="FFFFC4"/>
          </w:tcPr>
          <w:p w14:paraId="0FCCA94F" w14:textId="77777777" w:rsidR="00A66A62" w:rsidRPr="00624C44" w:rsidRDefault="00A66A62" w:rsidP="00A66A62">
            <w:pPr>
              <w:rPr>
                <w:lang w:val="en-US"/>
              </w:rPr>
            </w:pPr>
          </w:p>
        </w:tc>
        <w:tc>
          <w:tcPr>
            <w:tcW w:w="1134" w:type="dxa"/>
            <w:vMerge/>
            <w:shd w:val="clear" w:color="auto" w:fill="FFFFC4"/>
          </w:tcPr>
          <w:p w14:paraId="3988038E" w14:textId="77777777" w:rsidR="00A66A62" w:rsidRPr="00624C44" w:rsidRDefault="00A66A62" w:rsidP="00A66A62">
            <w:pPr>
              <w:rPr>
                <w:lang w:val="en-US"/>
              </w:rPr>
            </w:pPr>
          </w:p>
        </w:tc>
        <w:tc>
          <w:tcPr>
            <w:tcW w:w="1134" w:type="dxa"/>
            <w:shd w:val="clear" w:color="auto" w:fill="FFFFC4"/>
          </w:tcPr>
          <w:p w14:paraId="31FD3FD8" w14:textId="77777777" w:rsidR="00A66A62" w:rsidRPr="00624C44" w:rsidRDefault="00A66A62" w:rsidP="00A66A62">
            <w:pPr>
              <w:rPr>
                <w:lang w:val="en-US"/>
              </w:rPr>
            </w:pPr>
            <w:r w:rsidRPr="00624C44">
              <w:rPr>
                <w:lang w:val="en-US"/>
              </w:rPr>
              <w:t>/head</w:t>
            </w:r>
          </w:p>
        </w:tc>
        <w:tc>
          <w:tcPr>
            <w:tcW w:w="850" w:type="dxa"/>
            <w:shd w:val="clear" w:color="auto" w:fill="FFFFC4"/>
          </w:tcPr>
          <w:p w14:paraId="5B871277" w14:textId="77777777" w:rsidR="00A66A62" w:rsidRPr="00624C44" w:rsidRDefault="00A66A62" w:rsidP="00A66A62">
            <w:pPr>
              <w:rPr>
                <w:lang w:val="en-US"/>
              </w:rPr>
            </w:pPr>
          </w:p>
        </w:tc>
        <w:tc>
          <w:tcPr>
            <w:tcW w:w="1844" w:type="dxa"/>
            <w:shd w:val="clear" w:color="auto" w:fill="FFFFC4"/>
          </w:tcPr>
          <w:p w14:paraId="67DC46A1" w14:textId="77777777" w:rsidR="00A66A62" w:rsidRPr="00624C44" w:rsidRDefault="00A66A62" w:rsidP="00A66A62">
            <w:pPr>
              <w:rPr>
                <w:lang w:val="en-US"/>
              </w:rPr>
            </w:pPr>
          </w:p>
        </w:tc>
        <w:tc>
          <w:tcPr>
            <w:tcW w:w="2126" w:type="dxa"/>
            <w:shd w:val="clear" w:color="auto" w:fill="FFFFC4"/>
          </w:tcPr>
          <w:p w14:paraId="088E81CE" w14:textId="77777777" w:rsidR="00A66A62" w:rsidRPr="00624C44" w:rsidRDefault="00A66A62" w:rsidP="00A66A62">
            <w:pPr>
              <w:rPr>
                <w:lang w:val="en-US"/>
              </w:rPr>
            </w:pPr>
          </w:p>
        </w:tc>
        <w:tc>
          <w:tcPr>
            <w:tcW w:w="1985" w:type="dxa"/>
            <w:shd w:val="clear" w:color="auto" w:fill="FFFFC4"/>
          </w:tcPr>
          <w:p w14:paraId="5E168437" w14:textId="77777777" w:rsidR="00A66A62" w:rsidRPr="00624C44" w:rsidRDefault="00A66A62" w:rsidP="00A66A62">
            <w:pPr>
              <w:rPr>
                <w:lang w:val="en-US"/>
              </w:rPr>
            </w:pPr>
          </w:p>
        </w:tc>
      </w:tr>
      <w:tr w:rsidR="00A66A62" w:rsidRPr="00624C44" w14:paraId="3FF5E370" w14:textId="77777777" w:rsidTr="00AD3DA7">
        <w:trPr>
          <w:cantSplit/>
          <w:trHeight w:val="63"/>
        </w:trPr>
        <w:tc>
          <w:tcPr>
            <w:tcW w:w="993" w:type="dxa"/>
            <w:vMerge/>
            <w:shd w:val="clear" w:color="auto" w:fill="FFFFC4"/>
          </w:tcPr>
          <w:p w14:paraId="110D6A2F" w14:textId="77777777" w:rsidR="00A66A62" w:rsidRPr="00624C44" w:rsidRDefault="00A66A62" w:rsidP="00A66A62">
            <w:pPr>
              <w:rPr>
                <w:lang w:val="en-US"/>
              </w:rPr>
            </w:pPr>
          </w:p>
        </w:tc>
        <w:tc>
          <w:tcPr>
            <w:tcW w:w="1134" w:type="dxa"/>
            <w:vMerge/>
            <w:shd w:val="clear" w:color="auto" w:fill="FFFFC4"/>
          </w:tcPr>
          <w:p w14:paraId="4AAF50BC" w14:textId="77777777" w:rsidR="00A66A62" w:rsidRPr="00624C44" w:rsidRDefault="00A66A62" w:rsidP="00A66A62">
            <w:pPr>
              <w:rPr>
                <w:lang w:val="en-US"/>
              </w:rPr>
            </w:pPr>
          </w:p>
        </w:tc>
        <w:tc>
          <w:tcPr>
            <w:tcW w:w="1134" w:type="dxa"/>
            <w:vMerge w:val="restart"/>
            <w:shd w:val="clear" w:color="auto" w:fill="FFFFC4"/>
          </w:tcPr>
          <w:p w14:paraId="42B916F6" w14:textId="77777777" w:rsidR="00A66A62" w:rsidRPr="00624C44" w:rsidRDefault="00A66A62" w:rsidP="00A66A62">
            <w:pPr>
              <w:rPr>
                <w:lang w:val="en-US"/>
              </w:rPr>
            </w:pPr>
            <w:r w:rsidRPr="00624C44">
              <w:rPr>
                <w:lang w:val="en-US"/>
              </w:rPr>
              <w:t>/leg</w:t>
            </w:r>
          </w:p>
          <w:p w14:paraId="51B2ACF7" w14:textId="77777777" w:rsidR="00A66A62" w:rsidRPr="00624C44" w:rsidRDefault="00A66A62" w:rsidP="00A66A62">
            <w:pPr>
              <w:rPr>
                <w:lang w:val="en-US"/>
              </w:rPr>
            </w:pPr>
          </w:p>
        </w:tc>
        <w:tc>
          <w:tcPr>
            <w:tcW w:w="850" w:type="dxa"/>
            <w:shd w:val="clear" w:color="auto" w:fill="FFFFC4"/>
          </w:tcPr>
          <w:p w14:paraId="4EA25227" w14:textId="77777777" w:rsidR="00A66A62" w:rsidRPr="00624C44" w:rsidRDefault="00A66A62" w:rsidP="00A66A62">
            <w:pPr>
              <w:rPr>
                <w:szCs w:val="20"/>
                <w:lang w:val="en-US"/>
              </w:rPr>
            </w:pPr>
            <w:r w:rsidRPr="00624C44">
              <w:rPr>
                <w:szCs w:val="20"/>
                <w:lang w:val="en-US"/>
              </w:rPr>
              <w:t>/left</w:t>
            </w:r>
          </w:p>
        </w:tc>
        <w:tc>
          <w:tcPr>
            <w:tcW w:w="1844" w:type="dxa"/>
            <w:shd w:val="clear" w:color="auto" w:fill="FFFFC4"/>
          </w:tcPr>
          <w:p w14:paraId="44367484" w14:textId="77777777" w:rsidR="00A66A62" w:rsidRPr="00624C44" w:rsidRDefault="00A66A62" w:rsidP="00A66A62">
            <w:pPr>
              <w:rPr>
                <w:szCs w:val="20"/>
                <w:lang w:val="en-US"/>
              </w:rPr>
            </w:pPr>
          </w:p>
        </w:tc>
        <w:tc>
          <w:tcPr>
            <w:tcW w:w="2126" w:type="dxa"/>
            <w:shd w:val="clear" w:color="auto" w:fill="FFFFC4"/>
          </w:tcPr>
          <w:p w14:paraId="7820B754" w14:textId="77777777" w:rsidR="00A66A62" w:rsidRPr="00624C44" w:rsidRDefault="00A66A62" w:rsidP="00A66A62">
            <w:pPr>
              <w:rPr>
                <w:szCs w:val="20"/>
                <w:lang w:val="en-US"/>
              </w:rPr>
            </w:pPr>
          </w:p>
        </w:tc>
        <w:tc>
          <w:tcPr>
            <w:tcW w:w="1985" w:type="dxa"/>
            <w:shd w:val="clear" w:color="auto" w:fill="FFFFC4"/>
          </w:tcPr>
          <w:p w14:paraId="1A260761" w14:textId="77777777" w:rsidR="00A66A62" w:rsidRPr="00624C44" w:rsidRDefault="00A66A62" w:rsidP="00A66A62">
            <w:pPr>
              <w:rPr>
                <w:szCs w:val="20"/>
                <w:lang w:val="en-US"/>
              </w:rPr>
            </w:pPr>
          </w:p>
        </w:tc>
      </w:tr>
      <w:tr w:rsidR="00A66A62" w:rsidRPr="00624C44" w14:paraId="63477664" w14:textId="77777777" w:rsidTr="00AD3DA7">
        <w:trPr>
          <w:cantSplit/>
          <w:trHeight w:val="63"/>
        </w:trPr>
        <w:tc>
          <w:tcPr>
            <w:tcW w:w="993" w:type="dxa"/>
            <w:vMerge/>
            <w:shd w:val="clear" w:color="auto" w:fill="FFFFC4"/>
          </w:tcPr>
          <w:p w14:paraId="5723194D" w14:textId="77777777" w:rsidR="00A66A62" w:rsidRPr="00624C44" w:rsidRDefault="00A66A62" w:rsidP="00A66A62">
            <w:pPr>
              <w:rPr>
                <w:lang w:val="en-US"/>
              </w:rPr>
            </w:pPr>
          </w:p>
        </w:tc>
        <w:tc>
          <w:tcPr>
            <w:tcW w:w="1134" w:type="dxa"/>
            <w:vMerge/>
            <w:shd w:val="clear" w:color="auto" w:fill="FFFFC4"/>
          </w:tcPr>
          <w:p w14:paraId="788E821A" w14:textId="77777777" w:rsidR="00A66A62" w:rsidRPr="00624C44" w:rsidRDefault="00A66A62" w:rsidP="00A66A62">
            <w:pPr>
              <w:rPr>
                <w:lang w:val="en-US"/>
              </w:rPr>
            </w:pPr>
          </w:p>
        </w:tc>
        <w:tc>
          <w:tcPr>
            <w:tcW w:w="1134" w:type="dxa"/>
            <w:vMerge/>
            <w:shd w:val="clear" w:color="auto" w:fill="FFFFC4"/>
          </w:tcPr>
          <w:p w14:paraId="0E220534" w14:textId="77777777" w:rsidR="00A66A62" w:rsidRPr="00624C44" w:rsidRDefault="00A66A62" w:rsidP="00A66A62">
            <w:pPr>
              <w:rPr>
                <w:lang w:val="en-US"/>
              </w:rPr>
            </w:pPr>
          </w:p>
        </w:tc>
        <w:tc>
          <w:tcPr>
            <w:tcW w:w="850" w:type="dxa"/>
            <w:shd w:val="clear" w:color="auto" w:fill="FFFFC4"/>
          </w:tcPr>
          <w:p w14:paraId="4A2E42C7" w14:textId="77777777" w:rsidR="00A66A62" w:rsidRPr="00624C44" w:rsidRDefault="00A66A62" w:rsidP="00A66A62">
            <w:pPr>
              <w:rPr>
                <w:szCs w:val="20"/>
                <w:lang w:val="en-US"/>
              </w:rPr>
            </w:pPr>
            <w:r w:rsidRPr="00624C44">
              <w:rPr>
                <w:szCs w:val="20"/>
                <w:lang w:val="en-US"/>
              </w:rPr>
              <w:t>/right</w:t>
            </w:r>
          </w:p>
        </w:tc>
        <w:tc>
          <w:tcPr>
            <w:tcW w:w="1844" w:type="dxa"/>
            <w:shd w:val="clear" w:color="auto" w:fill="FFFFC4"/>
          </w:tcPr>
          <w:p w14:paraId="6BC4B08B" w14:textId="77777777" w:rsidR="00A66A62" w:rsidRPr="00624C44" w:rsidRDefault="00A66A62" w:rsidP="00A66A62">
            <w:pPr>
              <w:rPr>
                <w:szCs w:val="20"/>
                <w:lang w:val="en-US"/>
              </w:rPr>
            </w:pPr>
          </w:p>
        </w:tc>
        <w:tc>
          <w:tcPr>
            <w:tcW w:w="2126" w:type="dxa"/>
            <w:shd w:val="clear" w:color="auto" w:fill="FFFFC4"/>
          </w:tcPr>
          <w:p w14:paraId="73B5C60B" w14:textId="77777777" w:rsidR="00A66A62" w:rsidRPr="00624C44" w:rsidRDefault="00A66A62" w:rsidP="00A66A62">
            <w:pPr>
              <w:rPr>
                <w:szCs w:val="20"/>
                <w:lang w:val="en-US"/>
              </w:rPr>
            </w:pPr>
          </w:p>
        </w:tc>
        <w:tc>
          <w:tcPr>
            <w:tcW w:w="1985" w:type="dxa"/>
            <w:shd w:val="clear" w:color="auto" w:fill="FFFFC4"/>
          </w:tcPr>
          <w:p w14:paraId="1F7B9673" w14:textId="77777777" w:rsidR="00A66A62" w:rsidRPr="00624C44" w:rsidRDefault="00A66A62" w:rsidP="00A66A62">
            <w:pPr>
              <w:rPr>
                <w:szCs w:val="20"/>
                <w:lang w:val="en-US"/>
              </w:rPr>
            </w:pPr>
          </w:p>
        </w:tc>
      </w:tr>
      <w:tr w:rsidR="00A66A62" w:rsidRPr="00624C44" w14:paraId="1906B583" w14:textId="77777777" w:rsidTr="00AD3DA7">
        <w:trPr>
          <w:cantSplit/>
          <w:trHeight w:val="286"/>
        </w:trPr>
        <w:tc>
          <w:tcPr>
            <w:tcW w:w="993" w:type="dxa"/>
            <w:vMerge/>
            <w:shd w:val="clear" w:color="auto" w:fill="FFFFC4"/>
          </w:tcPr>
          <w:p w14:paraId="4795D882" w14:textId="77777777" w:rsidR="00A66A62" w:rsidRPr="00624C44" w:rsidRDefault="00A66A62" w:rsidP="00A66A62">
            <w:pPr>
              <w:rPr>
                <w:lang w:val="en-US"/>
              </w:rPr>
            </w:pPr>
          </w:p>
        </w:tc>
        <w:tc>
          <w:tcPr>
            <w:tcW w:w="1134" w:type="dxa"/>
            <w:vMerge/>
            <w:shd w:val="clear" w:color="auto" w:fill="FFFFC4"/>
          </w:tcPr>
          <w:p w14:paraId="5A9FC892" w14:textId="77777777" w:rsidR="00A66A62" w:rsidRPr="00624C44" w:rsidRDefault="00A66A62" w:rsidP="00A66A62">
            <w:pPr>
              <w:rPr>
                <w:lang w:val="en-US"/>
              </w:rPr>
            </w:pPr>
          </w:p>
        </w:tc>
        <w:tc>
          <w:tcPr>
            <w:tcW w:w="1134" w:type="dxa"/>
            <w:vMerge w:val="restart"/>
            <w:shd w:val="clear" w:color="auto" w:fill="FFFFC4"/>
          </w:tcPr>
          <w:p w14:paraId="3EDE5E9C" w14:textId="77777777" w:rsidR="00A66A62" w:rsidRPr="00624C44" w:rsidRDefault="00A66A62" w:rsidP="00A66A62">
            <w:pPr>
              <w:rPr>
                <w:lang w:val="en-US"/>
              </w:rPr>
            </w:pPr>
            <w:r w:rsidRPr="00624C44">
              <w:rPr>
                <w:lang w:val="en-US"/>
              </w:rPr>
              <w:t>/body</w:t>
            </w:r>
          </w:p>
        </w:tc>
        <w:tc>
          <w:tcPr>
            <w:tcW w:w="850" w:type="dxa"/>
            <w:shd w:val="clear" w:color="auto" w:fill="FFFFC4"/>
          </w:tcPr>
          <w:p w14:paraId="73E04AC7" w14:textId="77777777" w:rsidR="00A66A62" w:rsidRPr="00624C44" w:rsidRDefault="00A66A62" w:rsidP="00A66A62">
            <w:pPr>
              <w:rPr>
                <w:lang w:val="en-US"/>
              </w:rPr>
            </w:pPr>
            <w:r w:rsidRPr="00624C44">
              <w:rPr>
                <w:lang w:val="en-US"/>
              </w:rPr>
              <w:t>/upper</w:t>
            </w:r>
          </w:p>
        </w:tc>
        <w:tc>
          <w:tcPr>
            <w:tcW w:w="1844" w:type="dxa"/>
            <w:shd w:val="clear" w:color="auto" w:fill="FFFFC4"/>
          </w:tcPr>
          <w:p w14:paraId="7EA1B8C3" w14:textId="77777777" w:rsidR="00A66A62" w:rsidRPr="00624C44" w:rsidRDefault="00A66A62" w:rsidP="00A66A62">
            <w:pPr>
              <w:rPr>
                <w:lang w:val="en-US"/>
              </w:rPr>
            </w:pPr>
          </w:p>
        </w:tc>
        <w:tc>
          <w:tcPr>
            <w:tcW w:w="2126" w:type="dxa"/>
            <w:shd w:val="clear" w:color="auto" w:fill="FFFFC4"/>
          </w:tcPr>
          <w:p w14:paraId="1D3A1670" w14:textId="77777777" w:rsidR="00A66A62" w:rsidRPr="00624C44" w:rsidRDefault="00A66A62" w:rsidP="00A66A62">
            <w:pPr>
              <w:rPr>
                <w:lang w:val="en-US"/>
              </w:rPr>
            </w:pPr>
          </w:p>
        </w:tc>
        <w:tc>
          <w:tcPr>
            <w:tcW w:w="1985" w:type="dxa"/>
            <w:shd w:val="clear" w:color="auto" w:fill="FFFFC4"/>
          </w:tcPr>
          <w:p w14:paraId="587B9B6E" w14:textId="77777777" w:rsidR="00A66A62" w:rsidRPr="00624C44" w:rsidRDefault="00A66A62" w:rsidP="00A66A62">
            <w:pPr>
              <w:rPr>
                <w:lang w:val="en-US"/>
              </w:rPr>
            </w:pPr>
          </w:p>
        </w:tc>
      </w:tr>
      <w:tr w:rsidR="00A66A62" w:rsidRPr="00624C44" w14:paraId="1D768E45" w14:textId="77777777" w:rsidTr="00AD3DA7">
        <w:trPr>
          <w:cantSplit/>
          <w:trHeight w:val="286"/>
        </w:trPr>
        <w:tc>
          <w:tcPr>
            <w:tcW w:w="993" w:type="dxa"/>
            <w:vMerge/>
            <w:shd w:val="clear" w:color="auto" w:fill="FFFFC4"/>
          </w:tcPr>
          <w:p w14:paraId="316E214E" w14:textId="77777777" w:rsidR="00A66A62" w:rsidRPr="00624C44" w:rsidRDefault="00A66A62" w:rsidP="00A66A62">
            <w:pPr>
              <w:rPr>
                <w:lang w:val="en-US"/>
              </w:rPr>
            </w:pPr>
          </w:p>
        </w:tc>
        <w:tc>
          <w:tcPr>
            <w:tcW w:w="1134" w:type="dxa"/>
            <w:vMerge/>
            <w:shd w:val="clear" w:color="auto" w:fill="FFFFC4"/>
          </w:tcPr>
          <w:p w14:paraId="69008872" w14:textId="77777777" w:rsidR="00A66A62" w:rsidRPr="00624C44" w:rsidRDefault="00A66A62" w:rsidP="00A66A62">
            <w:pPr>
              <w:rPr>
                <w:lang w:val="en-US"/>
              </w:rPr>
            </w:pPr>
          </w:p>
        </w:tc>
        <w:tc>
          <w:tcPr>
            <w:tcW w:w="1134" w:type="dxa"/>
            <w:vMerge/>
            <w:shd w:val="clear" w:color="auto" w:fill="FFFFC4"/>
          </w:tcPr>
          <w:p w14:paraId="547F78D2" w14:textId="77777777" w:rsidR="00A66A62" w:rsidRPr="00624C44" w:rsidRDefault="00A66A62" w:rsidP="00A66A62">
            <w:pPr>
              <w:rPr>
                <w:lang w:val="en-US"/>
              </w:rPr>
            </w:pPr>
          </w:p>
        </w:tc>
        <w:tc>
          <w:tcPr>
            <w:tcW w:w="850" w:type="dxa"/>
            <w:shd w:val="clear" w:color="auto" w:fill="FFFFC4"/>
          </w:tcPr>
          <w:p w14:paraId="394AF059" w14:textId="77777777" w:rsidR="00A66A62" w:rsidRPr="00624C44" w:rsidRDefault="00A66A62" w:rsidP="00A66A62">
            <w:pPr>
              <w:rPr>
                <w:lang w:val="en-US"/>
              </w:rPr>
            </w:pPr>
            <w:r w:rsidRPr="00624C44">
              <w:rPr>
                <w:lang w:val="en-US"/>
              </w:rPr>
              <w:t>/lower</w:t>
            </w:r>
          </w:p>
        </w:tc>
        <w:tc>
          <w:tcPr>
            <w:tcW w:w="1844" w:type="dxa"/>
            <w:shd w:val="clear" w:color="auto" w:fill="FFFFC4"/>
          </w:tcPr>
          <w:p w14:paraId="0AF35AEE" w14:textId="77777777" w:rsidR="00A66A62" w:rsidRPr="00624C44" w:rsidRDefault="00A66A62" w:rsidP="00A66A62">
            <w:pPr>
              <w:rPr>
                <w:lang w:val="en-US"/>
              </w:rPr>
            </w:pPr>
          </w:p>
        </w:tc>
        <w:tc>
          <w:tcPr>
            <w:tcW w:w="2126" w:type="dxa"/>
            <w:shd w:val="clear" w:color="auto" w:fill="FFFFC4"/>
          </w:tcPr>
          <w:p w14:paraId="34F412B6" w14:textId="77777777" w:rsidR="00A66A62" w:rsidRPr="00624C44" w:rsidRDefault="00A66A62" w:rsidP="00A66A62">
            <w:pPr>
              <w:rPr>
                <w:lang w:val="en-US"/>
              </w:rPr>
            </w:pPr>
          </w:p>
        </w:tc>
        <w:tc>
          <w:tcPr>
            <w:tcW w:w="1985" w:type="dxa"/>
            <w:shd w:val="clear" w:color="auto" w:fill="FFFFC4"/>
          </w:tcPr>
          <w:p w14:paraId="127E9714" w14:textId="77777777" w:rsidR="00A66A62" w:rsidRPr="00624C44" w:rsidRDefault="00A66A62" w:rsidP="00A66A62">
            <w:pPr>
              <w:rPr>
                <w:lang w:val="en-US"/>
              </w:rPr>
            </w:pPr>
          </w:p>
        </w:tc>
      </w:tr>
      <w:tr w:rsidR="00A66A62" w:rsidRPr="00624C44" w14:paraId="53F82CA7" w14:textId="77777777" w:rsidTr="00AD3DA7">
        <w:trPr>
          <w:cantSplit/>
          <w:trHeight w:val="286"/>
        </w:trPr>
        <w:tc>
          <w:tcPr>
            <w:tcW w:w="993" w:type="dxa"/>
            <w:vMerge/>
            <w:shd w:val="clear" w:color="auto" w:fill="FFFFC4"/>
          </w:tcPr>
          <w:p w14:paraId="683CA2CA" w14:textId="77777777" w:rsidR="00A66A62" w:rsidRPr="00624C44" w:rsidRDefault="00A66A62" w:rsidP="00A66A62">
            <w:pPr>
              <w:rPr>
                <w:lang w:val="en-US"/>
              </w:rPr>
            </w:pPr>
          </w:p>
        </w:tc>
        <w:tc>
          <w:tcPr>
            <w:tcW w:w="1134" w:type="dxa"/>
            <w:vMerge/>
            <w:shd w:val="clear" w:color="auto" w:fill="FFFFC4"/>
          </w:tcPr>
          <w:p w14:paraId="793E0249" w14:textId="77777777" w:rsidR="00A66A62" w:rsidRPr="00624C44" w:rsidRDefault="00A66A62" w:rsidP="00A66A62">
            <w:pPr>
              <w:rPr>
                <w:lang w:val="en-US"/>
              </w:rPr>
            </w:pPr>
          </w:p>
        </w:tc>
        <w:tc>
          <w:tcPr>
            <w:tcW w:w="1134" w:type="dxa"/>
            <w:vMerge/>
            <w:shd w:val="clear" w:color="auto" w:fill="FFFFC4"/>
          </w:tcPr>
          <w:p w14:paraId="5AEAA1BB" w14:textId="77777777" w:rsidR="00A66A62" w:rsidRPr="00624C44" w:rsidRDefault="00A66A62" w:rsidP="00A66A62">
            <w:pPr>
              <w:rPr>
                <w:lang w:val="en-US"/>
              </w:rPr>
            </w:pPr>
          </w:p>
        </w:tc>
        <w:tc>
          <w:tcPr>
            <w:tcW w:w="850" w:type="dxa"/>
            <w:shd w:val="clear" w:color="auto" w:fill="FFFFC4"/>
          </w:tcPr>
          <w:p w14:paraId="764B5C78" w14:textId="77777777" w:rsidR="00A66A62" w:rsidRPr="00624C44" w:rsidRDefault="00A66A62" w:rsidP="00A66A62">
            <w:pPr>
              <w:rPr>
                <w:lang w:val="en-US"/>
              </w:rPr>
            </w:pPr>
            <w:r w:rsidRPr="00624C44">
              <w:rPr>
                <w:lang w:val="en-US"/>
              </w:rPr>
              <w:t>/right</w:t>
            </w:r>
          </w:p>
        </w:tc>
        <w:tc>
          <w:tcPr>
            <w:tcW w:w="1844" w:type="dxa"/>
            <w:shd w:val="clear" w:color="auto" w:fill="FFFFC4"/>
          </w:tcPr>
          <w:p w14:paraId="44276A1E" w14:textId="77777777" w:rsidR="00A66A62" w:rsidRPr="00624C44" w:rsidRDefault="00A66A62" w:rsidP="00A66A62">
            <w:pPr>
              <w:rPr>
                <w:lang w:val="en-US"/>
              </w:rPr>
            </w:pPr>
          </w:p>
        </w:tc>
        <w:tc>
          <w:tcPr>
            <w:tcW w:w="2126" w:type="dxa"/>
            <w:shd w:val="clear" w:color="auto" w:fill="FFFFC4"/>
          </w:tcPr>
          <w:p w14:paraId="371EEAEC" w14:textId="77777777" w:rsidR="00A66A62" w:rsidRPr="00624C44" w:rsidRDefault="00A66A62" w:rsidP="00A66A62">
            <w:pPr>
              <w:rPr>
                <w:lang w:val="en-US"/>
              </w:rPr>
            </w:pPr>
          </w:p>
        </w:tc>
        <w:tc>
          <w:tcPr>
            <w:tcW w:w="1985" w:type="dxa"/>
            <w:shd w:val="clear" w:color="auto" w:fill="FFFFC4"/>
          </w:tcPr>
          <w:p w14:paraId="38273A66" w14:textId="77777777" w:rsidR="00A66A62" w:rsidRPr="00624C44" w:rsidRDefault="00A66A62" w:rsidP="00A66A62">
            <w:pPr>
              <w:rPr>
                <w:lang w:val="en-US"/>
              </w:rPr>
            </w:pPr>
          </w:p>
        </w:tc>
      </w:tr>
      <w:tr w:rsidR="00A66A62" w:rsidRPr="00624C44" w14:paraId="18DDC598" w14:textId="77777777" w:rsidTr="00AD3DA7">
        <w:trPr>
          <w:cantSplit/>
          <w:trHeight w:val="286"/>
        </w:trPr>
        <w:tc>
          <w:tcPr>
            <w:tcW w:w="993" w:type="dxa"/>
            <w:vMerge/>
            <w:shd w:val="clear" w:color="auto" w:fill="FFFFC4"/>
          </w:tcPr>
          <w:p w14:paraId="72D5D516" w14:textId="77777777" w:rsidR="00A66A62" w:rsidRPr="00624C44" w:rsidRDefault="00A66A62" w:rsidP="00A66A62">
            <w:pPr>
              <w:rPr>
                <w:lang w:val="en-US"/>
              </w:rPr>
            </w:pPr>
          </w:p>
        </w:tc>
        <w:tc>
          <w:tcPr>
            <w:tcW w:w="1134" w:type="dxa"/>
            <w:vMerge/>
            <w:shd w:val="clear" w:color="auto" w:fill="FFFFC4"/>
          </w:tcPr>
          <w:p w14:paraId="105CA5B4" w14:textId="77777777" w:rsidR="00A66A62" w:rsidRPr="00624C44" w:rsidRDefault="00A66A62" w:rsidP="00A66A62">
            <w:pPr>
              <w:rPr>
                <w:lang w:val="en-US"/>
              </w:rPr>
            </w:pPr>
          </w:p>
        </w:tc>
        <w:tc>
          <w:tcPr>
            <w:tcW w:w="1134" w:type="dxa"/>
            <w:vMerge/>
            <w:shd w:val="clear" w:color="auto" w:fill="FFFFC4"/>
          </w:tcPr>
          <w:p w14:paraId="4D4DB5D8" w14:textId="77777777" w:rsidR="00A66A62" w:rsidRPr="00624C44" w:rsidRDefault="00A66A62" w:rsidP="00A66A62">
            <w:pPr>
              <w:rPr>
                <w:lang w:val="en-US"/>
              </w:rPr>
            </w:pPr>
          </w:p>
        </w:tc>
        <w:tc>
          <w:tcPr>
            <w:tcW w:w="850" w:type="dxa"/>
            <w:shd w:val="clear" w:color="auto" w:fill="FFFFC4"/>
          </w:tcPr>
          <w:p w14:paraId="3945F5F0" w14:textId="77777777" w:rsidR="00A66A62" w:rsidRPr="00624C44" w:rsidRDefault="00A66A62" w:rsidP="00A66A62">
            <w:pPr>
              <w:rPr>
                <w:lang w:val="en-US"/>
              </w:rPr>
            </w:pPr>
            <w:r w:rsidRPr="00624C44">
              <w:rPr>
                <w:lang w:val="en-US"/>
              </w:rPr>
              <w:t>/left</w:t>
            </w:r>
          </w:p>
        </w:tc>
        <w:tc>
          <w:tcPr>
            <w:tcW w:w="1844" w:type="dxa"/>
            <w:shd w:val="clear" w:color="auto" w:fill="FFFFC4"/>
          </w:tcPr>
          <w:p w14:paraId="4BF8C331" w14:textId="77777777" w:rsidR="00A66A62" w:rsidRPr="00624C44" w:rsidRDefault="00A66A62" w:rsidP="00A66A62">
            <w:pPr>
              <w:rPr>
                <w:lang w:val="en-US"/>
              </w:rPr>
            </w:pPr>
          </w:p>
        </w:tc>
        <w:tc>
          <w:tcPr>
            <w:tcW w:w="2126" w:type="dxa"/>
            <w:shd w:val="clear" w:color="auto" w:fill="FFFFC4"/>
          </w:tcPr>
          <w:p w14:paraId="216501D3" w14:textId="77777777" w:rsidR="00A66A62" w:rsidRPr="00624C44" w:rsidRDefault="00A66A62" w:rsidP="00A66A62">
            <w:pPr>
              <w:rPr>
                <w:lang w:val="en-US"/>
              </w:rPr>
            </w:pPr>
          </w:p>
        </w:tc>
        <w:tc>
          <w:tcPr>
            <w:tcW w:w="1985" w:type="dxa"/>
            <w:shd w:val="clear" w:color="auto" w:fill="FFFFC4"/>
          </w:tcPr>
          <w:p w14:paraId="3B03B905" w14:textId="77777777" w:rsidR="00A66A62" w:rsidRPr="00624C44" w:rsidRDefault="00A66A62" w:rsidP="00A66A62">
            <w:pPr>
              <w:rPr>
                <w:lang w:val="en-US"/>
              </w:rPr>
            </w:pPr>
          </w:p>
        </w:tc>
      </w:tr>
      <w:tr w:rsidR="00A66A62" w:rsidRPr="00624C44" w14:paraId="479489B2" w14:textId="77777777" w:rsidTr="00AD3DA7">
        <w:trPr>
          <w:cantSplit/>
          <w:trHeight w:val="286"/>
        </w:trPr>
        <w:tc>
          <w:tcPr>
            <w:tcW w:w="993" w:type="dxa"/>
            <w:vMerge/>
            <w:shd w:val="clear" w:color="auto" w:fill="FFFFC4"/>
          </w:tcPr>
          <w:p w14:paraId="0EF2045B" w14:textId="77777777" w:rsidR="00A66A62" w:rsidRPr="00624C44" w:rsidRDefault="00A66A62" w:rsidP="00A66A62">
            <w:pPr>
              <w:rPr>
                <w:lang w:val="en-US"/>
              </w:rPr>
            </w:pPr>
          </w:p>
        </w:tc>
        <w:tc>
          <w:tcPr>
            <w:tcW w:w="1134" w:type="dxa"/>
            <w:vMerge w:val="restart"/>
            <w:shd w:val="clear" w:color="auto" w:fill="FFFFC4"/>
          </w:tcPr>
          <w:p w14:paraId="759DCA02" w14:textId="77777777" w:rsidR="00A66A62" w:rsidRPr="00624C44" w:rsidRDefault="00A66A62" w:rsidP="00A66A62">
            <w:pPr>
              <w:rPr>
                <w:lang w:val="en-US"/>
              </w:rPr>
            </w:pPr>
            <w:r w:rsidRPr="00624C44">
              <w:rPr>
                <w:lang w:val="en-US"/>
              </w:rPr>
              <w:t>/normal</w:t>
            </w:r>
          </w:p>
        </w:tc>
        <w:tc>
          <w:tcPr>
            <w:tcW w:w="1134" w:type="dxa"/>
            <w:vMerge w:val="restart"/>
            <w:shd w:val="clear" w:color="auto" w:fill="FFFFC4"/>
          </w:tcPr>
          <w:p w14:paraId="415B9C59" w14:textId="77777777" w:rsidR="00A66A62" w:rsidRPr="00624C44" w:rsidRDefault="00A66A62" w:rsidP="00A66A62">
            <w:pPr>
              <w:rPr>
                <w:lang w:val="en-US"/>
              </w:rPr>
            </w:pPr>
            <w:r w:rsidRPr="00624C44">
              <w:rPr>
                <w:lang w:val="en-US"/>
              </w:rPr>
              <w:t>/hand</w:t>
            </w:r>
          </w:p>
        </w:tc>
        <w:tc>
          <w:tcPr>
            <w:tcW w:w="850" w:type="dxa"/>
            <w:shd w:val="clear" w:color="auto" w:fill="FFFFC4"/>
          </w:tcPr>
          <w:p w14:paraId="7289D247" w14:textId="77777777" w:rsidR="00A66A62" w:rsidRPr="00624C44" w:rsidRDefault="00A66A62" w:rsidP="00A66A62">
            <w:pPr>
              <w:rPr>
                <w:lang w:val="en-US"/>
              </w:rPr>
            </w:pPr>
            <w:r w:rsidRPr="00624C44">
              <w:rPr>
                <w:lang w:val="en-US"/>
              </w:rPr>
              <w:t>/left</w:t>
            </w:r>
          </w:p>
        </w:tc>
        <w:tc>
          <w:tcPr>
            <w:tcW w:w="1844" w:type="dxa"/>
            <w:shd w:val="clear" w:color="auto" w:fill="FFFFC4"/>
          </w:tcPr>
          <w:p w14:paraId="2C54E6BB" w14:textId="77777777" w:rsidR="00A66A62" w:rsidRPr="00624C44" w:rsidRDefault="00A66A62" w:rsidP="00A66A62">
            <w:pPr>
              <w:jc w:val="center"/>
              <w:rPr>
                <w:lang w:val="en-US"/>
              </w:rPr>
            </w:pPr>
          </w:p>
        </w:tc>
        <w:tc>
          <w:tcPr>
            <w:tcW w:w="2126" w:type="dxa"/>
            <w:shd w:val="clear" w:color="auto" w:fill="FFFFC4"/>
          </w:tcPr>
          <w:p w14:paraId="50244E01" w14:textId="77777777" w:rsidR="00A66A62" w:rsidRPr="00624C44" w:rsidRDefault="00A66A62" w:rsidP="00A66A62">
            <w:pPr>
              <w:jc w:val="center"/>
              <w:rPr>
                <w:lang w:val="en-US"/>
              </w:rPr>
            </w:pPr>
          </w:p>
        </w:tc>
        <w:tc>
          <w:tcPr>
            <w:tcW w:w="1985" w:type="dxa"/>
            <w:shd w:val="clear" w:color="auto" w:fill="FFFFC4"/>
          </w:tcPr>
          <w:p w14:paraId="1BD14D70" w14:textId="77777777" w:rsidR="00A66A62" w:rsidRPr="00624C44" w:rsidRDefault="00A66A62" w:rsidP="00A66A62">
            <w:pPr>
              <w:rPr>
                <w:lang w:val="en-US"/>
              </w:rPr>
            </w:pPr>
          </w:p>
        </w:tc>
      </w:tr>
      <w:tr w:rsidR="00A66A62" w:rsidRPr="00624C44" w14:paraId="1A4EB851" w14:textId="77777777" w:rsidTr="00AD3DA7">
        <w:trPr>
          <w:cantSplit/>
          <w:trHeight w:val="286"/>
        </w:trPr>
        <w:tc>
          <w:tcPr>
            <w:tcW w:w="993" w:type="dxa"/>
            <w:vMerge/>
            <w:shd w:val="clear" w:color="auto" w:fill="FFFFC4"/>
          </w:tcPr>
          <w:p w14:paraId="28733A7F" w14:textId="77777777" w:rsidR="00A66A62" w:rsidRPr="00624C44" w:rsidRDefault="00A66A62" w:rsidP="00A66A62">
            <w:pPr>
              <w:rPr>
                <w:lang w:val="en-US"/>
              </w:rPr>
            </w:pPr>
          </w:p>
        </w:tc>
        <w:tc>
          <w:tcPr>
            <w:tcW w:w="1134" w:type="dxa"/>
            <w:vMerge/>
            <w:shd w:val="clear" w:color="auto" w:fill="FFFFC4"/>
          </w:tcPr>
          <w:p w14:paraId="6797E2E4" w14:textId="77777777" w:rsidR="00A66A62" w:rsidRPr="00624C44" w:rsidRDefault="00A66A62" w:rsidP="00A66A62">
            <w:pPr>
              <w:rPr>
                <w:lang w:val="en-US"/>
              </w:rPr>
            </w:pPr>
          </w:p>
        </w:tc>
        <w:tc>
          <w:tcPr>
            <w:tcW w:w="1134" w:type="dxa"/>
            <w:vMerge/>
            <w:shd w:val="clear" w:color="auto" w:fill="FFFFC4"/>
          </w:tcPr>
          <w:p w14:paraId="48E82CFA" w14:textId="77777777" w:rsidR="00A66A62" w:rsidRPr="00624C44" w:rsidRDefault="00A66A62" w:rsidP="00A66A62">
            <w:pPr>
              <w:rPr>
                <w:lang w:val="en-US"/>
              </w:rPr>
            </w:pPr>
          </w:p>
        </w:tc>
        <w:tc>
          <w:tcPr>
            <w:tcW w:w="850" w:type="dxa"/>
            <w:shd w:val="clear" w:color="auto" w:fill="FFFFC4"/>
          </w:tcPr>
          <w:p w14:paraId="0E125F18" w14:textId="77777777" w:rsidR="00A66A62" w:rsidRPr="00624C44" w:rsidRDefault="00A66A62" w:rsidP="00A66A62">
            <w:pPr>
              <w:rPr>
                <w:lang w:val="en-US"/>
              </w:rPr>
            </w:pPr>
            <w:r w:rsidRPr="00624C44">
              <w:rPr>
                <w:lang w:val="en-US"/>
              </w:rPr>
              <w:t>/right</w:t>
            </w:r>
          </w:p>
        </w:tc>
        <w:tc>
          <w:tcPr>
            <w:tcW w:w="1844" w:type="dxa"/>
            <w:shd w:val="clear" w:color="auto" w:fill="FFFFC4"/>
          </w:tcPr>
          <w:p w14:paraId="71D6E140" w14:textId="77777777" w:rsidR="00A66A62" w:rsidRPr="00624C44" w:rsidRDefault="00A66A62" w:rsidP="00A66A62">
            <w:pPr>
              <w:rPr>
                <w:lang w:val="en-US"/>
              </w:rPr>
            </w:pPr>
          </w:p>
        </w:tc>
        <w:tc>
          <w:tcPr>
            <w:tcW w:w="2126" w:type="dxa"/>
            <w:shd w:val="clear" w:color="auto" w:fill="FFFFC4"/>
          </w:tcPr>
          <w:p w14:paraId="5B8C43AB" w14:textId="77777777" w:rsidR="00A66A62" w:rsidRPr="00624C44" w:rsidRDefault="00A66A62" w:rsidP="00A66A62">
            <w:pPr>
              <w:rPr>
                <w:lang w:val="en-US"/>
              </w:rPr>
            </w:pPr>
          </w:p>
        </w:tc>
        <w:tc>
          <w:tcPr>
            <w:tcW w:w="1985" w:type="dxa"/>
            <w:shd w:val="clear" w:color="auto" w:fill="FFFFC4"/>
          </w:tcPr>
          <w:p w14:paraId="2F0CD4DC" w14:textId="77777777" w:rsidR="00A66A62" w:rsidRPr="00624C44" w:rsidRDefault="00A66A62" w:rsidP="00A66A62">
            <w:pPr>
              <w:rPr>
                <w:lang w:val="en-US"/>
              </w:rPr>
            </w:pPr>
          </w:p>
        </w:tc>
      </w:tr>
      <w:tr w:rsidR="00A66A62" w:rsidRPr="00624C44" w14:paraId="0529F585" w14:textId="77777777" w:rsidTr="00AD3DA7">
        <w:trPr>
          <w:cantSplit/>
          <w:trHeight w:val="286"/>
        </w:trPr>
        <w:tc>
          <w:tcPr>
            <w:tcW w:w="993" w:type="dxa"/>
            <w:vMerge/>
            <w:shd w:val="clear" w:color="auto" w:fill="FFFFC4"/>
          </w:tcPr>
          <w:p w14:paraId="5901BE56" w14:textId="77777777" w:rsidR="00A66A62" w:rsidRPr="00624C44" w:rsidRDefault="00A66A62" w:rsidP="00A66A62">
            <w:pPr>
              <w:rPr>
                <w:lang w:val="en-US"/>
              </w:rPr>
            </w:pPr>
          </w:p>
        </w:tc>
        <w:tc>
          <w:tcPr>
            <w:tcW w:w="1134" w:type="dxa"/>
            <w:vMerge/>
            <w:shd w:val="clear" w:color="auto" w:fill="FFFFC4"/>
          </w:tcPr>
          <w:p w14:paraId="32EFCAF3" w14:textId="77777777" w:rsidR="00A66A62" w:rsidRPr="00624C44" w:rsidRDefault="00A66A62" w:rsidP="00A66A62">
            <w:pPr>
              <w:rPr>
                <w:lang w:val="en-US"/>
              </w:rPr>
            </w:pPr>
          </w:p>
        </w:tc>
        <w:tc>
          <w:tcPr>
            <w:tcW w:w="1134" w:type="dxa"/>
            <w:shd w:val="clear" w:color="auto" w:fill="FFFFC4"/>
          </w:tcPr>
          <w:p w14:paraId="3449A0B9" w14:textId="77777777" w:rsidR="00A66A62" w:rsidRPr="00624C44" w:rsidRDefault="00A66A62" w:rsidP="00A66A62">
            <w:pPr>
              <w:rPr>
                <w:lang w:val="en-US"/>
              </w:rPr>
            </w:pPr>
            <w:r w:rsidRPr="00624C44">
              <w:rPr>
                <w:lang w:val="en-US"/>
              </w:rPr>
              <w:t>/head</w:t>
            </w:r>
          </w:p>
        </w:tc>
        <w:tc>
          <w:tcPr>
            <w:tcW w:w="850" w:type="dxa"/>
            <w:shd w:val="clear" w:color="auto" w:fill="FFFFC4"/>
          </w:tcPr>
          <w:p w14:paraId="07A7A7E3" w14:textId="77777777" w:rsidR="00A66A62" w:rsidRPr="00624C44" w:rsidRDefault="00A66A62" w:rsidP="00A66A62">
            <w:pPr>
              <w:rPr>
                <w:lang w:val="en-US"/>
              </w:rPr>
            </w:pPr>
          </w:p>
        </w:tc>
        <w:tc>
          <w:tcPr>
            <w:tcW w:w="1844" w:type="dxa"/>
            <w:shd w:val="clear" w:color="auto" w:fill="FFFFC4"/>
          </w:tcPr>
          <w:p w14:paraId="45E0584D" w14:textId="77777777" w:rsidR="00A66A62" w:rsidRPr="00624C44" w:rsidRDefault="00A66A62" w:rsidP="00A66A62">
            <w:pPr>
              <w:rPr>
                <w:lang w:val="en-US"/>
              </w:rPr>
            </w:pPr>
          </w:p>
        </w:tc>
        <w:tc>
          <w:tcPr>
            <w:tcW w:w="2126" w:type="dxa"/>
            <w:shd w:val="clear" w:color="auto" w:fill="FFFFC4"/>
          </w:tcPr>
          <w:p w14:paraId="4AA85B96" w14:textId="77777777" w:rsidR="00A66A62" w:rsidRPr="00624C44" w:rsidRDefault="00A66A62" w:rsidP="00A66A62">
            <w:pPr>
              <w:rPr>
                <w:lang w:val="en-US"/>
              </w:rPr>
            </w:pPr>
          </w:p>
        </w:tc>
        <w:tc>
          <w:tcPr>
            <w:tcW w:w="1985" w:type="dxa"/>
            <w:shd w:val="clear" w:color="auto" w:fill="FFFFC4"/>
          </w:tcPr>
          <w:p w14:paraId="37CE6CA0" w14:textId="77777777" w:rsidR="00A66A62" w:rsidRPr="00624C44" w:rsidRDefault="00A66A62" w:rsidP="00A66A62">
            <w:pPr>
              <w:rPr>
                <w:lang w:val="en-US"/>
              </w:rPr>
            </w:pPr>
          </w:p>
        </w:tc>
      </w:tr>
      <w:tr w:rsidR="00A66A62" w:rsidRPr="00624C44" w14:paraId="0F55F88A" w14:textId="77777777" w:rsidTr="00AD3DA7">
        <w:trPr>
          <w:cantSplit/>
          <w:trHeight w:val="286"/>
        </w:trPr>
        <w:tc>
          <w:tcPr>
            <w:tcW w:w="993" w:type="dxa"/>
            <w:vMerge/>
            <w:shd w:val="clear" w:color="auto" w:fill="FFFFC4"/>
          </w:tcPr>
          <w:p w14:paraId="35BC960E" w14:textId="77777777" w:rsidR="00A66A62" w:rsidRPr="00624C44" w:rsidRDefault="00A66A62" w:rsidP="00A66A62">
            <w:pPr>
              <w:rPr>
                <w:lang w:val="en-US"/>
              </w:rPr>
            </w:pPr>
          </w:p>
        </w:tc>
        <w:tc>
          <w:tcPr>
            <w:tcW w:w="1134" w:type="dxa"/>
            <w:vMerge/>
            <w:shd w:val="clear" w:color="auto" w:fill="FFFFC4"/>
          </w:tcPr>
          <w:p w14:paraId="1ED56D68" w14:textId="77777777" w:rsidR="00A66A62" w:rsidRPr="00624C44" w:rsidRDefault="00A66A62" w:rsidP="00A66A62">
            <w:pPr>
              <w:rPr>
                <w:lang w:val="en-US"/>
              </w:rPr>
            </w:pPr>
          </w:p>
        </w:tc>
        <w:tc>
          <w:tcPr>
            <w:tcW w:w="1134" w:type="dxa"/>
            <w:vMerge w:val="restart"/>
            <w:shd w:val="clear" w:color="auto" w:fill="FFFFC4"/>
          </w:tcPr>
          <w:p w14:paraId="7CD2EBD8" w14:textId="77777777" w:rsidR="00A66A62" w:rsidRPr="00624C44" w:rsidRDefault="00A66A62" w:rsidP="00A66A62">
            <w:pPr>
              <w:rPr>
                <w:lang w:val="en-US"/>
              </w:rPr>
            </w:pPr>
            <w:r w:rsidRPr="00624C44">
              <w:rPr>
                <w:lang w:val="en-US"/>
              </w:rPr>
              <w:t>/leg</w:t>
            </w:r>
          </w:p>
        </w:tc>
        <w:tc>
          <w:tcPr>
            <w:tcW w:w="850" w:type="dxa"/>
            <w:shd w:val="clear" w:color="auto" w:fill="FFFFC4"/>
          </w:tcPr>
          <w:p w14:paraId="42AEBF18" w14:textId="77777777" w:rsidR="00A66A62" w:rsidRPr="00624C44" w:rsidRDefault="00A66A62" w:rsidP="00A66A62">
            <w:pPr>
              <w:rPr>
                <w:szCs w:val="20"/>
                <w:lang w:val="en-US"/>
              </w:rPr>
            </w:pPr>
            <w:r w:rsidRPr="00624C44">
              <w:rPr>
                <w:szCs w:val="20"/>
                <w:lang w:val="en-US"/>
              </w:rPr>
              <w:t>/left</w:t>
            </w:r>
          </w:p>
        </w:tc>
        <w:tc>
          <w:tcPr>
            <w:tcW w:w="1844" w:type="dxa"/>
            <w:shd w:val="clear" w:color="auto" w:fill="FFFFC4"/>
          </w:tcPr>
          <w:p w14:paraId="44E5DED9" w14:textId="77777777" w:rsidR="00A66A62" w:rsidRPr="00624C44" w:rsidRDefault="00A66A62" w:rsidP="00A66A62">
            <w:pPr>
              <w:rPr>
                <w:szCs w:val="20"/>
                <w:lang w:val="en-US"/>
              </w:rPr>
            </w:pPr>
          </w:p>
        </w:tc>
        <w:tc>
          <w:tcPr>
            <w:tcW w:w="2126" w:type="dxa"/>
            <w:shd w:val="clear" w:color="auto" w:fill="FFFFC4"/>
          </w:tcPr>
          <w:p w14:paraId="41A31096" w14:textId="77777777" w:rsidR="00A66A62" w:rsidRPr="00624C44" w:rsidRDefault="00A66A62" w:rsidP="00A66A62">
            <w:pPr>
              <w:rPr>
                <w:szCs w:val="20"/>
                <w:lang w:val="en-US"/>
              </w:rPr>
            </w:pPr>
          </w:p>
        </w:tc>
        <w:tc>
          <w:tcPr>
            <w:tcW w:w="1985" w:type="dxa"/>
            <w:shd w:val="clear" w:color="auto" w:fill="FFFFC4"/>
          </w:tcPr>
          <w:p w14:paraId="27C01798" w14:textId="77777777" w:rsidR="00A66A62" w:rsidRPr="00624C44" w:rsidRDefault="00A66A62" w:rsidP="00A66A62">
            <w:pPr>
              <w:rPr>
                <w:szCs w:val="20"/>
                <w:lang w:val="en-US"/>
              </w:rPr>
            </w:pPr>
          </w:p>
        </w:tc>
      </w:tr>
      <w:tr w:rsidR="00A66A62" w:rsidRPr="00624C44" w14:paraId="0CEDF254" w14:textId="77777777" w:rsidTr="00AD3DA7">
        <w:trPr>
          <w:cantSplit/>
          <w:trHeight w:val="63"/>
        </w:trPr>
        <w:tc>
          <w:tcPr>
            <w:tcW w:w="993" w:type="dxa"/>
            <w:vMerge/>
            <w:shd w:val="clear" w:color="auto" w:fill="FFFFC4"/>
          </w:tcPr>
          <w:p w14:paraId="702C8332" w14:textId="77777777" w:rsidR="00A66A62" w:rsidRPr="00624C44" w:rsidRDefault="00A66A62" w:rsidP="00A66A62">
            <w:pPr>
              <w:rPr>
                <w:lang w:val="en-US"/>
              </w:rPr>
            </w:pPr>
          </w:p>
        </w:tc>
        <w:tc>
          <w:tcPr>
            <w:tcW w:w="1134" w:type="dxa"/>
            <w:vMerge/>
            <w:shd w:val="clear" w:color="auto" w:fill="FFFFC4"/>
          </w:tcPr>
          <w:p w14:paraId="76B216C9" w14:textId="77777777" w:rsidR="00A66A62" w:rsidRPr="00624C44" w:rsidRDefault="00A66A62" w:rsidP="00A66A62">
            <w:pPr>
              <w:rPr>
                <w:lang w:val="en-US"/>
              </w:rPr>
            </w:pPr>
          </w:p>
        </w:tc>
        <w:tc>
          <w:tcPr>
            <w:tcW w:w="1134" w:type="dxa"/>
            <w:vMerge/>
            <w:shd w:val="clear" w:color="auto" w:fill="FFFFC4"/>
          </w:tcPr>
          <w:p w14:paraId="29212684" w14:textId="77777777" w:rsidR="00A66A62" w:rsidRPr="00624C44" w:rsidRDefault="00A66A62" w:rsidP="00A66A62">
            <w:pPr>
              <w:rPr>
                <w:lang w:val="en-US"/>
              </w:rPr>
            </w:pPr>
          </w:p>
        </w:tc>
        <w:tc>
          <w:tcPr>
            <w:tcW w:w="850" w:type="dxa"/>
            <w:shd w:val="clear" w:color="auto" w:fill="FFFFC4"/>
          </w:tcPr>
          <w:p w14:paraId="77CF556A" w14:textId="77777777" w:rsidR="00A66A62" w:rsidRPr="00624C44" w:rsidRDefault="00A66A62" w:rsidP="00A66A62">
            <w:pPr>
              <w:rPr>
                <w:szCs w:val="20"/>
                <w:lang w:val="en-US"/>
              </w:rPr>
            </w:pPr>
            <w:r w:rsidRPr="00624C44">
              <w:rPr>
                <w:szCs w:val="20"/>
                <w:lang w:val="en-US"/>
              </w:rPr>
              <w:t>/right</w:t>
            </w:r>
          </w:p>
        </w:tc>
        <w:tc>
          <w:tcPr>
            <w:tcW w:w="1844" w:type="dxa"/>
            <w:shd w:val="clear" w:color="auto" w:fill="FFFFC4"/>
          </w:tcPr>
          <w:p w14:paraId="680CBDF0" w14:textId="77777777" w:rsidR="00A66A62" w:rsidRPr="00624C44" w:rsidRDefault="00A66A62" w:rsidP="00A66A62">
            <w:pPr>
              <w:rPr>
                <w:szCs w:val="20"/>
                <w:lang w:val="en-US"/>
              </w:rPr>
            </w:pPr>
          </w:p>
        </w:tc>
        <w:tc>
          <w:tcPr>
            <w:tcW w:w="2126" w:type="dxa"/>
            <w:shd w:val="clear" w:color="auto" w:fill="FFFFC4"/>
          </w:tcPr>
          <w:p w14:paraId="4BDF98E6" w14:textId="77777777" w:rsidR="00A66A62" w:rsidRPr="00624C44" w:rsidRDefault="00A66A62" w:rsidP="00A66A62">
            <w:pPr>
              <w:rPr>
                <w:szCs w:val="20"/>
                <w:lang w:val="en-US"/>
              </w:rPr>
            </w:pPr>
          </w:p>
        </w:tc>
        <w:tc>
          <w:tcPr>
            <w:tcW w:w="1985" w:type="dxa"/>
            <w:shd w:val="clear" w:color="auto" w:fill="FFFFC4"/>
          </w:tcPr>
          <w:p w14:paraId="5BF97AEE" w14:textId="77777777" w:rsidR="00A66A62" w:rsidRPr="00624C44" w:rsidRDefault="00A66A62" w:rsidP="00A66A62">
            <w:pPr>
              <w:rPr>
                <w:szCs w:val="20"/>
                <w:lang w:val="en-US"/>
              </w:rPr>
            </w:pPr>
          </w:p>
        </w:tc>
      </w:tr>
      <w:tr w:rsidR="00A66A62" w:rsidRPr="00624C44" w14:paraId="2B388B71" w14:textId="77777777" w:rsidTr="00AD3DA7">
        <w:trPr>
          <w:cantSplit/>
          <w:trHeight w:val="55"/>
        </w:trPr>
        <w:tc>
          <w:tcPr>
            <w:tcW w:w="993" w:type="dxa"/>
            <w:vMerge/>
            <w:shd w:val="clear" w:color="auto" w:fill="FFFFC4"/>
          </w:tcPr>
          <w:p w14:paraId="1F762947" w14:textId="77777777" w:rsidR="00A66A62" w:rsidRPr="00624C44" w:rsidRDefault="00A66A62" w:rsidP="00A66A62">
            <w:pPr>
              <w:rPr>
                <w:lang w:val="en-US"/>
              </w:rPr>
            </w:pPr>
          </w:p>
        </w:tc>
        <w:tc>
          <w:tcPr>
            <w:tcW w:w="1134" w:type="dxa"/>
            <w:vMerge/>
            <w:shd w:val="clear" w:color="auto" w:fill="FFFFC4"/>
          </w:tcPr>
          <w:p w14:paraId="131A5B71" w14:textId="77777777" w:rsidR="00A66A62" w:rsidRPr="00624C44" w:rsidRDefault="00A66A62" w:rsidP="00A66A62">
            <w:pPr>
              <w:rPr>
                <w:lang w:val="en-US"/>
              </w:rPr>
            </w:pPr>
          </w:p>
        </w:tc>
        <w:tc>
          <w:tcPr>
            <w:tcW w:w="1134" w:type="dxa"/>
            <w:vMerge w:val="restart"/>
            <w:shd w:val="clear" w:color="auto" w:fill="FFFFC4"/>
          </w:tcPr>
          <w:p w14:paraId="7532BEF0" w14:textId="77777777" w:rsidR="00A66A62" w:rsidRPr="00624C44" w:rsidRDefault="00A66A62" w:rsidP="00A66A62">
            <w:pPr>
              <w:rPr>
                <w:lang w:val="en-US"/>
              </w:rPr>
            </w:pPr>
            <w:r w:rsidRPr="00624C44">
              <w:rPr>
                <w:lang w:val="en-US"/>
              </w:rPr>
              <w:t>/body</w:t>
            </w:r>
          </w:p>
        </w:tc>
        <w:tc>
          <w:tcPr>
            <w:tcW w:w="850" w:type="dxa"/>
            <w:shd w:val="clear" w:color="auto" w:fill="FFFFC4"/>
          </w:tcPr>
          <w:p w14:paraId="36D3E291" w14:textId="77777777" w:rsidR="00A66A62" w:rsidRPr="00624C44" w:rsidRDefault="00A66A62" w:rsidP="00A66A62">
            <w:pPr>
              <w:rPr>
                <w:lang w:val="en-US"/>
              </w:rPr>
            </w:pPr>
            <w:r w:rsidRPr="00624C44">
              <w:rPr>
                <w:lang w:val="en-US"/>
              </w:rPr>
              <w:t>/upper</w:t>
            </w:r>
          </w:p>
        </w:tc>
        <w:tc>
          <w:tcPr>
            <w:tcW w:w="1844" w:type="dxa"/>
            <w:shd w:val="clear" w:color="auto" w:fill="FFFFC4"/>
          </w:tcPr>
          <w:p w14:paraId="79A7A55F" w14:textId="77777777" w:rsidR="00A66A62" w:rsidRPr="00624C44" w:rsidRDefault="00A66A62" w:rsidP="00A66A62">
            <w:pPr>
              <w:rPr>
                <w:lang w:val="en-US"/>
              </w:rPr>
            </w:pPr>
          </w:p>
        </w:tc>
        <w:tc>
          <w:tcPr>
            <w:tcW w:w="2126" w:type="dxa"/>
            <w:shd w:val="clear" w:color="auto" w:fill="FFFFC4"/>
          </w:tcPr>
          <w:p w14:paraId="2F801F67" w14:textId="77777777" w:rsidR="00A66A62" w:rsidRPr="00624C44" w:rsidRDefault="00A66A62" w:rsidP="00A66A62">
            <w:pPr>
              <w:rPr>
                <w:lang w:val="en-US"/>
              </w:rPr>
            </w:pPr>
          </w:p>
        </w:tc>
        <w:tc>
          <w:tcPr>
            <w:tcW w:w="1985" w:type="dxa"/>
            <w:shd w:val="clear" w:color="auto" w:fill="FFFFC4"/>
          </w:tcPr>
          <w:p w14:paraId="61418FDA" w14:textId="77777777" w:rsidR="00A66A62" w:rsidRPr="00624C44" w:rsidRDefault="00A66A62" w:rsidP="00A66A62">
            <w:pPr>
              <w:rPr>
                <w:lang w:val="en-US"/>
              </w:rPr>
            </w:pPr>
          </w:p>
        </w:tc>
      </w:tr>
      <w:tr w:rsidR="00A66A62" w:rsidRPr="00624C44" w14:paraId="4091B7DF" w14:textId="77777777" w:rsidTr="00AD3DA7">
        <w:trPr>
          <w:cantSplit/>
          <w:trHeight w:val="55"/>
        </w:trPr>
        <w:tc>
          <w:tcPr>
            <w:tcW w:w="993" w:type="dxa"/>
            <w:vMerge/>
            <w:shd w:val="clear" w:color="auto" w:fill="FFFFC4"/>
          </w:tcPr>
          <w:p w14:paraId="334A4172" w14:textId="77777777" w:rsidR="00A66A62" w:rsidRPr="00624C44" w:rsidRDefault="00A66A62" w:rsidP="00A66A62">
            <w:pPr>
              <w:rPr>
                <w:lang w:val="en-US"/>
              </w:rPr>
            </w:pPr>
          </w:p>
        </w:tc>
        <w:tc>
          <w:tcPr>
            <w:tcW w:w="1134" w:type="dxa"/>
            <w:vMerge/>
            <w:shd w:val="clear" w:color="auto" w:fill="FFFFC4"/>
          </w:tcPr>
          <w:p w14:paraId="42BD929F" w14:textId="77777777" w:rsidR="00A66A62" w:rsidRPr="00624C44" w:rsidRDefault="00A66A62" w:rsidP="00A66A62">
            <w:pPr>
              <w:rPr>
                <w:lang w:val="en-US"/>
              </w:rPr>
            </w:pPr>
          </w:p>
        </w:tc>
        <w:tc>
          <w:tcPr>
            <w:tcW w:w="1134" w:type="dxa"/>
            <w:vMerge/>
            <w:shd w:val="clear" w:color="auto" w:fill="FFFFC4"/>
          </w:tcPr>
          <w:p w14:paraId="7DAEC04A" w14:textId="77777777" w:rsidR="00A66A62" w:rsidRPr="00624C44" w:rsidRDefault="00A66A62" w:rsidP="00A66A62">
            <w:pPr>
              <w:rPr>
                <w:lang w:val="en-US"/>
              </w:rPr>
            </w:pPr>
          </w:p>
        </w:tc>
        <w:tc>
          <w:tcPr>
            <w:tcW w:w="850" w:type="dxa"/>
            <w:shd w:val="clear" w:color="auto" w:fill="FFFFC4"/>
          </w:tcPr>
          <w:p w14:paraId="3413D19E" w14:textId="77777777" w:rsidR="00A66A62" w:rsidRPr="00624C44" w:rsidRDefault="00A66A62" w:rsidP="00A66A62">
            <w:pPr>
              <w:rPr>
                <w:lang w:val="en-US"/>
              </w:rPr>
            </w:pPr>
            <w:r w:rsidRPr="00624C44">
              <w:rPr>
                <w:lang w:val="en-US"/>
              </w:rPr>
              <w:t>/lower</w:t>
            </w:r>
          </w:p>
        </w:tc>
        <w:tc>
          <w:tcPr>
            <w:tcW w:w="1844" w:type="dxa"/>
            <w:shd w:val="clear" w:color="auto" w:fill="FFFFC4"/>
          </w:tcPr>
          <w:p w14:paraId="775D6240" w14:textId="77777777" w:rsidR="00A66A62" w:rsidRPr="00624C44" w:rsidRDefault="00A66A62" w:rsidP="00A66A62">
            <w:pPr>
              <w:rPr>
                <w:lang w:val="en-US"/>
              </w:rPr>
            </w:pPr>
          </w:p>
        </w:tc>
        <w:tc>
          <w:tcPr>
            <w:tcW w:w="2126" w:type="dxa"/>
            <w:shd w:val="clear" w:color="auto" w:fill="FFFFC4"/>
          </w:tcPr>
          <w:p w14:paraId="548F38DF" w14:textId="77777777" w:rsidR="00A66A62" w:rsidRPr="00624C44" w:rsidRDefault="00A66A62" w:rsidP="00A66A62">
            <w:pPr>
              <w:rPr>
                <w:lang w:val="en-US"/>
              </w:rPr>
            </w:pPr>
          </w:p>
        </w:tc>
        <w:tc>
          <w:tcPr>
            <w:tcW w:w="1985" w:type="dxa"/>
            <w:shd w:val="clear" w:color="auto" w:fill="FFFFC4"/>
          </w:tcPr>
          <w:p w14:paraId="15859429" w14:textId="77777777" w:rsidR="00A66A62" w:rsidRPr="00624C44" w:rsidRDefault="00A66A62" w:rsidP="00A66A62">
            <w:pPr>
              <w:rPr>
                <w:lang w:val="en-US"/>
              </w:rPr>
            </w:pPr>
          </w:p>
        </w:tc>
      </w:tr>
      <w:tr w:rsidR="00A66A62" w:rsidRPr="00624C44" w14:paraId="375B5461" w14:textId="77777777" w:rsidTr="00AD3DA7">
        <w:trPr>
          <w:cantSplit/>
          <w:trHeight w:val="264"/>
        </w:trPr>
        <w:tc>
          <w:tcPr>
            <w:tcW w:w="993" w:type="dxa"/>
            <w:vMerge/>
            <w:shd w:val="clear" w:color="auto" w:fill="FFFFC4"/>
          </w:tcPr>
          <w:p w14:paraId="3147AAB9" w14:textId="77777777" w:rsidR="00A66A62" w:rsidRPr="00624C44" w:rsidRDefault="00A66A62" w:rsidP="00A66A62">
            <w:pPr>
              <w:rPr>
                <w:lang w:val="en-US"/>
              </w:rPr>
            </w:pPr>
          </w:p>
        </w:tc>
        <w:tc>
          <w:tcPr>
            <w:tcW w:w="1134" w:type="dxa"/>
            <w:vMerge/>
            <w:shd w:val="clear" w:color="auto" w:fill="FFFFC4"/>
          </w:tcPr>
          <w:p w14:paraId="256D4457" w14:textId="77777777" w:rsidR="00A66A62" w:rsidRPr="00624C44" w:rsidRDefault="00A66A62" w:rsidP="00A66A62">
            <w:pPr>
              <w:rPr>
                <w:lang w:val="en-US"/>
              </w:rPr>
            </w:pPr>
          </w:p>
        </w:tc>
        <w:tc>
          <w:tcPr>
            <w:tcW w:w="1134" w:type="dxa"/>
            <w:vMerge/>
            <w:shd w:val="clear" w:color="auto" w:fill="FFFFC4"/>
          </w:tcPr>
          <w:p w14:paraId="6BE37BDE" w14:textId="77777777" w:rsidR="00A66A62" w:rsidRPr="00624C44" w:rsidRDefault="00A66A62" w:rsidP="00A66A62">
            <w:pPr>
              <w:rPr>
                <w:lang w:val="en-US"/>
              </w:rPr>
            </w:pPr>
          </w:p>
        </w:tc>
        <w:tc>
          <w:tcPr>
            <w:tcW w:w="850" w:type="dxa"/>
            <w:shd w:val="clear" w:color="auto" w:fill="FFFFC4"/>
          </w:tcPr>
          <w:p w14:paraId="1113F1AE" w14:textId="77777777" w:rsidR="00A66A62" w:rsidRPr="00624C44" w:rsidRDefault="00A66A62" w:rsidP="00A66A62">
            <w:pPr>
              <w:rPr>
                <w:lang w:val="en-US"/>
              </w:rPr>
            </w:pPr>
            <w:r w:rsidRPr="00624C44">
              <w:rPr>
                <w:lang w:val="en-US"/>
              </w:rPr>
              <w:t>/right</w:t>
            </w:r>
          </w:p>
        </w:tc>
        <w:tc>
          <w:tcPr>
            <w:tcW w:w="1844" w:type="dxa"/>
            <w:shd w:val="clear" w:color="auto" w:fill="FFFFC4"/>
          </w:tcPr>
          <w:p w14:paraId="452B67C4" w14:textId="77777777" w:rsidR="00A66A62" w:rsidRPr="00624C44" w:rsidRDefault="00A66A62" w:rsidP="00A66A62">
            <w:pPr>
              <w:rPr>
                <w:lang w:val="en-US"/>
              </w:rPr>
            </w:pPr>
          </w:p>
        </w:tc>
        <w:tc>
          <w:tcPr>
            <w:tcW w:w="2126" w:type="dxa"/>
            <w:shd w:val="clear" w:color="auto" w:fill="FFFFC4"/>
          </w:tcPr>
          <w:p w14:paraId="2D38B5F4" w14:textId="77777777" w:rsidR="00A66A62" w:rsidRPr="00624C44" w:rsidRDefault="00A66A62" w:rsidP="00A66A62">
            <w:pPr>
              <w:rPr>
                <w:lang w:val="en-US"/>
              </w:rPr>
            </w:pPr>
          </w:p>
        </w:tc>
        <w:tc>
          <w:tcPr>
            <w:tcW w:w="1985" w:type="dxa"/>
            <w:shd w:val="clear" w:color="auto" w:fill="FFFFC4"/>
          </w:tcPr>
          <w:p w14:paraId="73A90CC2" w14:textId="77777777" w:rsidR="00A66A62" w:rsidRPr="00624C44" w:rsidRDefault="00A66A62" w:rsidP="00A66A62">
            <w:pPr>
              <w:rPr>
                <w:lang w:val="en-US"/>
              </w:rPr>
            </w:pPr>
          </w:p>
        </w:tc>
      </w:tr>
      <w:tr w:rsidR="00A66A62" w:rsidRPr="00624C44" w14:paraId="0C7F951E" w14:textId="77777777" w:rsidTr="00AD3DA7">
        <w:trPr>
          <w:cantSplit/>
          <w:trHeight w:val="233"/>
        </w:trPr>
        <w:tc>
          <w:tcPr>
            <w:tcW w:w="993" w:type="dxa"/>
            <w:vMerge/>
            <w:shd w:val="clear" w:color="auto" w:fill="FFFFC4"/>
          </w:tcPr>
          <w:p w14:paraId="45C0E847" w14:textId="77777777" w:rsidR="00A66A62" w:rsidRPr="00624C44" w:rsidRDefault="00A66A62" w:rsidP="00A66A62">
            <w:pPr>
              <w:rPr>
                <w:lang w:val="en-US"/>
              </w:rPr>
            </w:pPr>
          </w:p>
        </w:tc>
        <w:tc>
          <w:tcPr>
            <w:tcW w:w="1134" w:type="dxa"/>
            <w:vMerge/>
            <w:shd w:val="clear" w:color="auto" w:fill="FFFFC4"/>
          </w:tcPr>
          <w:p w14:paraId="149BB9DF" w14:textId="77777777" w:rsidR="00A66A62" w:rsidRPr="00624C44" w:rsidRDefault="00A66A62" w:rsidP="00A66A62">
            <w:pPr>
              <w:rPr>
                <w:lang w:val="en-US"/>
              </w:rPr>
            </w:pPr>
          </w:p>
        </w:tc>
        <w:tc>
          <w:tcPr>
            <w:tcW w:w="1134" w:type="dxa"/>
            <w:vMerge/>
            <w:shd w:val="clear" w:color="auto" w:fill="FFFFC4"/>
          </w:tcPr>
          <w:p w14:paraId="35365DD4" w14:textId="77777777" w:rsidR="00A66A62" w:rsidRPr="00624C44" w:rsidRDefault="00A66A62" w:rsidP="00A66A62">
            <w:pPr>
              <w:rPr>
                <w:lang w:val="en-US"/>
              </w:rPr>
            </w:pPr>
          </w:p>
        </w:tc>
        <w:tc>
          <w:tcPr>
            <w:tcW w:w="850" w:type="dxa"/>
            <w:shd w:val="clear" w:color="auto" w:fill="FFFFC4"/>
          </w:tcPr>
          <w:p w14:paraId="01BA623D" w14:textId="77777777" w:rsidR="00A66A62" w:rsidRPr="00624C44" w:rsidRDefault="00A66A62" w:rsidP="00A66A62">
            <w:pPr>
              <w:rPr>
                <w:lang w:val="en-US"/>
              </w:rPr>
            </w:pPr>
            <w:r w:rsidRPr="00624C44">
              <w:rPr>
                <w:lang w:val="en-US"/>
              </w:rPr>
              <w:t>/left</w:t>
            </w:r>
          </w:p>
        </w:tc>
        <w:tc>
          <w:tcPr>
            <w:tcW w:w="1844" w:type="dxa"/>
            <w:shd w:val="clear" w:color="auto" w:fill="FFFFC4"/>
          </w:tcPr>
          <w:p w14:paraId="665777EE" w14:textId="77777777" w:rsidR="00A66A62" w:rsidRPr="00624C44" w:rsidRDefault="00A66A62" w:rsidP="00A66A62">
            <w:pPr>
              <w:rPr>
                <w:lang w:val="en-US"/>
              </w:rPr>
            </w:pPr>
          </w:p>
        </w:tc>
        <w:tc>
          <w:tcPr>
            <w:tcW w:w="2126" w:type="dxa"/>
            <w:shd w:val="clear" w:color="auto" w:fill="FFFFC4"/>
          </w:tcPr>
          <w:p w14:paraId="44A0C107" w14:textId="77777777" w:rsidR="00A66A62" w:rsidRPr="00624C44" w:rsidRDefault="00A66A62" w:rsidP="00A66A62">
            <w:pPr>
              <w:rPr>
                <w:lang w:val="en-US"/>
              </w:rPr>
            </w:pPr>
          </w:p>
        </w:tc>
        <w:tc>
          <w:tcPr>
            <w:tcW w:w="1985" w:type="dxa"/>
            <w:shd w:val="clear" w:color="auto" w:fill="FFFFC4"/>
          </w:tcPr>
          <w:p w14:paraId="6619F2AC" w14:textId="77777777" w:rsidR="00A66A62" w:rsidRPr="00624C44" w:rsidRDefault="00A66A62" w:rsidP="00A66A62">
            <w:pPr>
              <w:rPr>
                <w:lang w:val="en-US"/>
              </w:rPr>
            </w:pPr>
          </w:p>
        </w:tc>
      </w:tr>
      <w:tr w:rsidR="00A66A62" w:rsidRPr="00624C44" w14:paraId="425F5DB7" w14:textId="77777777" w:rsidTr="00AD3DA7">
        <w:trPr>
          <w:cantSplit/>
          <w:trHeight w:val="286"/>
        </w:trPr>
        <w:tc>
          <w:tcPr>
            <w:tcW w:w="993" w:type="dxa"/>
            <w:vMerge/>
            <w:shd w:val="clear" w:color="auto" w:fill="FFFFC4"/>
          </w:tcPr>
          <w:p w14:paraId="15885134" w14:textId="77777777" w:rsidR="00A66A62" w:rsidRPr="00624C44" w:rsidRDefault="00A66A62" w:rsidP="00A66A62">
            <w:pPr>
              <w:rPr>
                <w:lang w:val="en-US"/>
              </w:rPr>
            </w:pPr>
          </w:p>
        </w:tc>
        <w:tc>
          <w:tcPr>
            <w:tcW w:w="1134" w:type="dxa"/>
            <w:shd w:val="clear" w:color="auto" w:fill="FFFFC4"/>
          </w:tcPr>
          <w:p w14:paraId="299FFF4D" w14:textId="77777777" w:rsidR="00A66A62" w:rsidRPr="00624C44" w:rsidRDefault="00A66A62" w:rsidP="00A66A62">
            <w:pPr>
              <w:rPr>
                <w:lang w:val="en-US"/>
              </w:rPr>
            </w:pPr>
            <w:r w:rsidRPr="00624C44">
              <w:rPr>
                <w:lang w:val="en-US"/>
              </w:rPr>
              <w:t>/peak</w:t>
            </w:r>
          </w:p>
        </w:tc>
        <w:tc>
          <w:tcPr>
            <w:tcW w:w="1134" w:type="dxa"/>
            <w:shd w:val="clear" w:color="auto" w:fill="FFFFC4"/>
          </w:tcPr>
          <w:p w14:paraId="7A11E46B" w14:textId="77777777" w:rsidR="00A66A62" w:rsidRPr="00624C44" w:rsidRDefault="00A66A62" w:rsidP="00A66A62">
            <w:pPr>
              <w:rPr>
                <w:lang w:val="en-US"/>
              </w:rPr>
            </w:pPr>
          </w:p>
        </w:tc>
        <w:tc>
          <w:tcPr>
            <w:tcW w:w="850" w:type="dxa"/>
            <w:shd w:val="clear" w:color="auto" w:fill="FFFFC4"/>
          </w:tcPr>
          <w:p w14:paraId="1B74C699" w14:textId="77777777" w:rsidR="00A66A62" w:rsidRPr="00624C44" w:rsidRDefault="00A66A62" w:rsidP="00A66A62">
            <w:pPr>
              <w:rPr>
                <w:lang w:val="en-US"/>
              </w:rPr>
            </w:pPr>
          </w:p>
        </w:tc>
        <w:tc>
          <w:tcPr>
            <w:tcW w:w="1844" w:type="dxa"/>
            <w:shd w:val="clear" w:color="auto" w:fill="FFFFC4"/>
          </w:tcPr>
          <w:p w14:paraId="69F39A72" w14:textId="77777777" w:rsidR="00A66A62" w:rsidRPr="00624C44" w:rsidRDefault="00A66A62" w:rsidP="00A66A62">
            <w:pPr>
              <w:rPr>
                <w:sz w:val="18"/>
                <w:szCs w:val="18"/>
                <w:lang w:val="en-US"/>
              </w:rPr>
            </w:pPr>
          </w:p>
        </w:tc>
        <w:tc>
          <w:tcPr>
            <w:tcW w:w="2126" w:type="dxa"/>
            <w:shd w:val="clear" w:color="auto" w:fill="FFFFC4"/>
          </w:tcPr>
          <w:p w14:paraId="4178F077" w14:textId="77777777" w:rsidR="00A66A62" w:rsidRPr="00624C44" w:rsidRDefault="00A66A62" w:rsidP="00A66A62">
            <w:pPr>
              <w:rPr>
                <w:sz w:val="18"/>
                <w:szCs w:val="18"/>
                <w:lang w:val="en-US"/>
              </w:rPr>
            </w:pPr>
          </w:p>
        </w:tc>
        <w:tc>
          <w:tcPr>
            <w:tcW w:w="1985" w:type="dxa"/>
            <w:shd w:val="clear" w:color="auto" w:fill="FFFFC4"/>
          </w:tcPr>
          <w:p w14:paraId="57ADD208" w14:textId="77777777" w:rsidR="00A66A62" w:rsidRPr="00624C44" w:rsidRDefault="00A66A62" w:rsidP="00A66A62">
            <w:pPr>
              <w:rPr>
                <w:lang w:val="en-US"/>
              </w:rPr>
            </w:pPr>
          </w:p>
        </w:tc>
      </w:tr>
      <w:tr w:rsidR="00A66A62" w:rsidRPr="00624C44" w14:paraId="4057F5BE" w14:textId="77777777" w:rsidTr="00AD3DA7">
        <w:trPr>
          <w:cantSplit/>
          <w:trHeight w:val="286"/>
        </w:trPr>
        <w:tc>
          <w:tcPr>
            <w:tcW w:w="993" w:type="dxa"/>
            <w:vMerge/>
            <w:shd w:val="clear" w:color="auto" w:fill="FFFFC4"/>
          </w:tcPr>
          <w:p w14:paraId="5F9B0308" w14:textId="77777777" w:rsidR="00A66A62" w:rsidRPr="00624C44" w:rsidRDefault="00A66A62" w:rsidP="00A66A62">
            <w:pPr>
              <w:rPr>
                <w:lang w:val="en-US"/>
              </w:rPr>
            </w:pPr>
          </w:p>
        </w:tc>
        <w:tc>
          <w:tcPr>
            <w:tcW w:w="1134" w:type="dxa"/>
            <w:vMerge w:val="restart"/>
            <w:shd w:val="clear" w:color="auto" w:fill="FFFFC4"/>
          </w:tcPr>
          <w:p w14:paraId="58D023AB" w14:textId="77777777" w:rsidR="00A66A62" w:rsidRPr="00624C44" w:rsidRDefault="00A66A62" w:rsidP="00A66A62">
            <w:pPr>
              <w:rPr>
                <w:lang w:val="en-US"/>
              </w:rPr>
            </w:pPr>
            <w:r w:rsidRPr="00624C44">
              <w:rPr>
                <w:lang w:val="en-US"/>
              </w:rPr>
              <w:t>/flow</w:t>
            </w:r>
          </w:p>
        </w:tc>
        <w:tc>
          <w:tcPr>
            <w:tcW w:w="1134" w:type="dxa"/>
            <w:shd w:val="clear" w:color="auto" w:fill="FFFFC4"/>
          </w:tcPr>
          <w:p w14:paraId="43F54830" w14:textId="77777777" w:rsidR="00A66A62" w:rsidRPr="00624C44" w:rsidRDefault="00A66A62" w:rsidP="00A66A62">
            <w:pPr>
              <w:rPr>
                <w:lang w:val="en-US"/>
              </w:rPr>
            </w:pPr>
            <w:r w:rsidRPr="00624C44">
              <w:rPr>
                <w:lang w:val="en-US"/>
              </w:rPr>
              <w:t>/leftwards</w:t>
            </w:r>
          </w:p>
        </w:tc>
        <w:tc>
          <w:tcPr>
            <w:tcW w:w="850" w:type="dxa"/>
            <w:shd w:val="clear" w:color="auto" w:fill="FFFFC4"/>
          </w:tcPr>
          <w:p w14:paraId="33DF36F3" w14:textId="77777777" w:rsidR="00A66A62" w:rsidRPr="00624C44" w:rsidRDefault="00A66A62" w:rsidP="00A66A62">
            <w:pPr>
              <w:rPr>
                <w:lang w:val="en-US"/>
              </w:rPr>
            </w:pPr>
            <w:r w:rsidRPr="00624C44">
              <w:rPr>
                <w:lang w:val="en-US"/>
              </w:rPr>
              <w:t>/left</w:t>
            </w:r>
          </w:p>
        </w:tc>
        <w:tc>
          <w:tcPr>
            <w:tcW w:w="1844" w:type="dxa"/>
            <w:shd w:val="clear" w:color="auto" w:fill="FFFFC4"/>
          </w:tcPr>
          <w:p w14:paraId="154BD621" w14:textId="77777777" w:rsidR="00A66A62" w:rsidRPr="00624C44" w:rsidRDefault="00A66A62" w:rsidP="00A66A62">
            <w:pPr>
              <w:rPr>
                <w:lang w:val="en-US"/>
              </w:rPr>
            </w:pPr>
          </w:p>
        </w:tc>
        <w:tc>
          <w:tcPr>
            <w:tcW w:w="2126" w:type="dxa"/>
            <w:shd w:val="clear" w:color="auto" w:fill="FFFFC4"/>
          </w:tcPr>
          <w:p w14:paraId="19627F44" w14:textId="77777777" w:rsidR="00A66A62" w:rsidRPr="00624C44" w:rsidRDefault="00A66A62" w:rsidP="00A66A62">
            <w:pPr>
              <w:rPr>
                <w:lang w:val="en-US"/>
              </w:rPr>
            </w:pPr>
          </w:p>
        </w:tc>
        <w:tc>
          <w:tcPr>
            <w:tcW w:w="1985" w:type="dxa"/>
            <w:shd w:val="clear" w:color="auto" w:fill="FFFFC4"/>
          </w:tcPr>
          <w:p w14:paraId="72B90DEB" w14:textId="77777777" w:rsidR="00A66A62" w:rsidRPr="00624C44" w:rsidRDefault="00A66A62" w:rsidP="00A66A62">
            <w:pPr>
              <w:rPr>
                <w:lang w:val="en-US"/>
              </w:rPr>
            </w:pPr>
          </w:p>
        </w:tc>
      </w:tr>
      <w:tr w:rsidR="00A66A62" w:rsidRPr="00624C44" w14:paraId="07C072D1" w14:textId="77777777" w:rsidTr="00AD3DA7">
        <w:trPr>
          <w:cantSplit/>
          <w:trHeight w:val="286"/>
        </w:trPr>
        <w:tc>
          <w:tcPr>
            <w:tcW w:w="993" w:type="dxa"/>
            <w:vMerge/>
            <w:shd w:val="clear" w:color="auto" w:fill="FFFFC4"/>
          </w:tcPr>
          <w:p w14:paraId="097B6028" w14:textId="77777777" w:rsidR="00A66A62" w:rsidRPr="00624C44" w:rsidRDefault="00A66A62" w:rsidP="00A66A62">
            <w:pPr>
              <w:rPr>
                <w:lang w:val="en-US"/>
              </w:rPr>
            </w:pPr>
          </w:p>
        </w:tc>
        <w:tc>
          <w:tcPr>
            <w:tcW w:w="1134" w:type="dxa"/>
            <w:vMerge/>
            <w:shd w:val="clear" w:color="auto" w:fill="FFFFC4"/>
          </w:tcPr>
          <w:p w14:paraId="5D2481BF" w14:textId="77777777" w:rsidR="00A66A62" w:rsidRPr="00624C44" w:rsidRDefault="00A66A62" w:rsidP="00A66A62">
            <w:pPr>
              <w:rPr>
                <w:lang w:val="en-US"/>
              </w:rPr>
            </w:pPr>
          </w:p>
        </w:tc>
        <w:tc>
          <w:tcPr>
            <w:tcW w:w="1134" w:type="dxa"/>
            <w:shd w:val="clear" w:color="auto" w:fill="FFFFC4"/>
          </w:tcPr>
          <w:p w14:paraId="5C926476" w14:textId="77777777" w:rsidR="00A66A62" w:rsidRPr="00624C44" w:rsidRDefault="00A66A62" w:rsidP="00A66A62">
            <w:pPr>
              <w:rPr>
                <w:lang w:val="en-US"/>
              </w:rPr>
            </w:pPr>
          </w:p>
        </w:tc>
        <w:tc>
          <w:tcPr>
            <w:tcW w:w="850" w:type="dxa"/>
            <w:shd w:val="clear" w:color="auto" w:fill="FFFFC4"/>
          </w:tcPr>
          <w:p w14:paraId="7724E82B" w14:textId="77777777" w:rsidR="00A66A62" w:rsidRPr="00624C44" w:rsidRDefault="00A66A62" w:rsidP="00A66A62">
            <w:pPr>
              <w:rPr>
                <w:lang w:val="en-US"/>
              </w:rPr>
            </w:pPr>
            <w:r w:rsidRPr="00624C44">
              <w:rPr>
                <w:lang w:val="en-US"/>
              </w:rPr>
              <w:t>/right</w:t>
            </w:r>
          </w:p>
        </w:tc>
        <w:tc>
          <w:tcPr>
            <w:tcW w:w="1844" w:type="dxa"/>
            <w:shd w:val="clear" w:color="auto" w:fill="FFFFC4"/>
          </w:tcPr>
          <w:p w14:paraId="5DEBA9A3" w14:textId="77777777" w:rsidR="00A66A62" w:rsidRPr="00624C44" w:rsidRDefault="00A66A62" w:rsidP="00A66A62">
            <w:pPr>
              <w:rPr>
                <w:lang w:val="en-US"/>
              </w:rPr>
            </w:pPr>
          </w:p>
        </w:tc>
        <w:tc>
          <w:tcPr>
            <w:tcW w:w="2126" w:type="dxa"/>
            <w:shd w:val="clear" w:color="auto" w:fill="FFFFC4"/>
          </w:tcPr>
          <w:p w14:paraId="34D7C156" w14:textId="77777777" w:rsidR="00A66A62" w:rsidRPr="00624C44" w:rsidRDefault="00A66A62" w:rsidP="00A66A62">
            <w:pPr>
              <w:rPr>
                <w:lang w:val="en-US"/>
              </w:rPr>
            </w:pPr>
          </w:p>
        </w:tc>
        <w:tc>
          <w:tcPr>
            <w:tcW w:w="1985" w:type="dxa"/>
            <w:shd w:val="clear" w:color="auto" w:fill="FFFFC4"/>
          </w:tcPr>
          <w:p w14:paraId="5420C207" w14:textId="77777777" w:rsidR="00A66A62" w:rsidRPr="00624C44" w:rsidRDefault="00A66A62" w:rsidP="00A66A62">
            <w:pPr>
              <w:rPr>
                <w:lang w:val="en-US"/>
              </w:rPr>
            </w:pPr>
          </w:p>
        </w:tc>
      </w:tr>
      <w:tr w:rsidR="00A66A62" w:rsidRPr="00624C44" w14:paraId="37AFC7A3" w14:textId="77777777" w:rsidTr="00AD3DA7">
        <w:trPr>
          <w:cantSplit/>
          <w:trHeight w:val="286"/>
        </w:trPr>
        <w:tc>
          <w:tcPr>
            <w:tcW w:w="993" w:type="dxa"/>
            <w:vMerge/>
            <w:shd w:val="clear" w:color="auto" w:fill="FFFFC4"/>
          </w:tcPr>
          <w:p w14:paraId="7D018175" w14:textId="77777777" w:rsidR="00A66A62" w:rsidRPr="00624C44" w:rsidRDefault="00A66A62" w:rsidP="00A66A62">
            <w:pPr>
              <w:rPr>
                <w:lang w:val="en-US"/>
              </w:rPr>
            </w:pPr>
          </w:p>
        </w:tc>
        <w:tc>
          <w:tcPr>
            <w:tcW w:w="1134" w:type="dxa"/>
            <w:vMerge/>
            <w:shd w:val="clear" w:color="auto" w:fill="FFFFC4"/>
          </w:tcPr>
          <w:p w14:paraId="3DD054EC" w14:textId="77777777" w:rsidR="00A66A62" w:rsidRPr="00624C44" w:rsidRDefault="00A66A62" w:rsidP="00A66A62">
            <w:pPr>
              <w:rPr>
                <w:lang w:val="en-US"/>
              </w:rPr>
            </w:pPr>
          </w:p>
        </w:tc>
        <w:tc>
          <w:tcPr>
            <w:tcW w:w="1134" w:type="dxa"/>
            <w:shd w:val="clear" w:color="auto" w:fill="FFFFC4"/>
          </w:tcPr>
          <w:p w14:paraId="7C56BF77" w14:textId="77777777" w:rsidR="00A66A62" w:rsidRPr="00624C44" w:rsidRDefault="00A66A62" w:rsidP="00A66A62">
            <w:pPr>
              <w:rPr>
                <w:lang w:val="en-US"/>
              </w:rPr>
            </w:pPr>
            <w:r w:rsidRPr="00624C44">
              <w:rPr>
                <w:lang w:val="en-US"/>
              </w:rPr>
              <w:t>/rightwards</w:t>
            </w:r>
          </w:p>
        </w:tc>
        <w:tc>
          <w:tcPr>
            <w:tcW w:w="850" w:type="dxa"/>
            <w:shd w:val="clear" w:color="auto" w:fill="FFFFC4"/>
          </w:tcPr>
          <w:p w14:paraId="26FC415A" w14:textId="77777777" w:rsidR="00A66A62" w:rsidRPr="00624C44" w:rsidRDefault="00A66A62" w:rsidP="00A66A62">
            <w:pPr>
              <w:rPr>
                <w:lang w:val="en-US"/>
              </w:rPr>
            </w:pPr>
            <w:r w:rsidRPr="00624C44">
              <w:rPr>
                <w:lang w:val="en-US"/>
              </w:rPr>
              <w:t>/left</w:t>
            </w:r>
          </w:p>
        </w:tc>
        <w:tc>
          <w:tcPr>
            <w:tcW w:w="1844" w:type="dxa"/>
            <w:shd w:val="clear" w:color="auto" w:fill="FFFFC4"/>
          </w:tcPr>
          <w:p w14:paraId="3663DCC2" w14:textId="77777777" w:rsidR="00A66A62" w:rsidRPr="00624C44" w:rsidRDefault="00A66A62" w:rsidP="00A66A62">
            <w:pPr>
              <w:rPr>
                <w:lang w:val="en-US"/>
              </w:rPr>
            </w:pPr>
          </w:p>
        </w:tc>
        <w:tc>
          <w:tcPr>
            <w:tcW w:w="2126" w:type="dxa"/>
            <w:shd w:val="clear" w:color="auto" w:fill="FFFFC4"/>
          </w:tcPr>
          <w:p w14:paraId="3018C7C2" w14:textId="77777777" w:rsidR="00A66A62" w:rsidRPr="00624C44" w:rsidRDefault="00A66A62" w:rsidP="00A66A62">
            <w:pPr>
              <w:rPr>
                <w:lang w:val="en-US"/>
              </w:rPr>
            </w:pPr>
          </w:p>
        </w:tc>
        <w:tc>
          <w:tcPr>
            <w:tcW w:w="1985" w:type="dxa"/>
            <w:shd w:val="clear" w:color="auto" w:fill="FFFFC4"/>
          </w:tcPr>
          <w:p w14:paraId="41B429AE" w14:textId="77777777" w:rsidR="00A66A62" w:rsidRPr="00624C44" w:rsidRDefault="00A66A62" w:rsidP="00A66A62">
            <w:pPr>
              <w:rPr>
                <w:lang w:val="en-US"/>
              </w:rPr>
            </w:pPr>
          </w:p>
        </w:tc>
      </w:tr>
      <w:tr w:rsidR="00A66A62" w:rsidRPr="00624C44" w14:paraId="435A6DE2" w14:textId="77777777" w:rsidTr="00AD3DA7">
        <w:trPr>
          <w:cantSplit/>
          <w:trHeight w:val="286"/>
        </w:trPr>
        <w:tc>
          <w:tcPr>
            <w:tcW w:w="993" w:type="dxa"/>
            <w:vMerge/>
            <w:shd w:val="clear" w:color="auto" w:fill="FFFFC4"/>
          </w:tcPr>
          <w:p w14:paraId="6D8A805E" w14:textId="77777777" w:rsidR="00A66A62" w:rsidRPr="00624C44" w:rsidRDefault="00A66A62" w:rsidP="00A66A62">
            <w:pPr>
              <w:rPr>
                <w:lang w:val="en-US"/>
              </w:rPr>
            </w:pPr>
          </w:p>
        </w:tc>
        <w:tc>
          <w:tcPr>
            <w:tcW w:w="1134" w:type="dxa"/>
            <w:vMerge/>
            <w:shd w:val="clear" w:color="auto" w:fill="FFFFC4"/>
          </w:tcPr>
          <w:p w14:paraId="756B9347" w14:textId="77777777" w:rsidR="00A66A62" w:rsidRPr="00624C44" w:rsidRDefault="00A66A62" w:rsidP="00A66A62">
            <w:pPr>
              <w:rPr>
                <w:lang w:val="en-US"/>
              </w:rPr>
            </w:pPr>
          </w:p>
        </w:tc>
        <w:tc>
          <w:tcPr>
            <w:tcW w:w="1134" w:type="dxa"/>
            <w:shd w:val="clear" w:color="auto" w:fill="FFFFC4"/>
          </w:tcPr>
          <w:p w14:paraId="3AFDF1D2" w14:textId="77777777" w:rsidR="00A66A62" w:rsidRPr="00624C44" w:rsidRDefault="00A66A62" w:rsidP="00A66A62">
            <w:pPr>
              <w:rPr>
                <w:lang w:val="en-US"/>
              </w:rPr>
            </w:pPr>
          </w:p>
        </w:tc>
        <w:tc>
          <w:tcPr>
            <w:tcW w:w="850" w:type="dxa"/>
            <w:shd w:val="clear" w:color="auto" w:fill="FFFFC4"/>
          </w:tcPr>
          <w:p w14:paraId="3B32D5D6" w14:textId="77777777" w:rsidR="00A66A62" w:rsidRPr="00624C44" w:rsidRDefault="00A66A62" w:rsidP="00A66A62">
            <w:pPr>
              <w:rPr>
                <w:lang w:val="en-US"/>
              </w:rPr>
            </w:pPr>
            <w:r w:rsidRPr="00624C44">
              <w:rPr>
                <w:lang w:val="en-US"/>
              </w:rPr>
              <w:t>/right</w:t>
            </w:r>
          </w:p>
        </w:tc>
        <w:tc>
          <w:tcPr>
            <w:tcW w:w="1844" w:type="dxa"/>
            <w:shd w:val="clear" w:color="auto" w:fill="FFFFC4"/>
          </w:tcPr>
          <w:p w14:paraId="284256B3" w14:textId="77777777" w:rsidR="00A66A62" w:rsidRPr="00624C44" w:rsidRDefault="00A66A62" w:rsidP="00A66A62">
            <w:pPr>
              <w:rPr>
                <w:lang w:val="en-US"/>
              </w:rPr>
            </w:pPr>
          </w:p>
        </w:tc>
        <w:tc>
          <w:tcPr>
            <w:tcW w:w="2126" w:type="dxa"/>
            <w:shd w:val="clear" w:color="auto" w:fill="FFFFC4"/>
          </w:tcPr>
          <w:p w14:paraId="1404D058" w14:textId="77777777" w:rsidR="00A66A62" w:rsidRPr="00624C44" w:rsidRDefault="00A66A62" w:rsidP="00A66A62">
            <w:pPr>
              <w:rPr>
                <w:lang w:val="en-US"/>
              </w:rPr>
            </w:pPr>
          </w:p>
        </w:tc>
        <w:tc>
          <w:tcPr>
            <w:tcW w:w="1985" w:type="dxa"/>
            <w:shd w:val="clear" w:color="auto" w:fill="FFFFC4"/>
          </w:tcPr>
          <w:p w14:paraId="17B9861B" w14:textId="77777777" w:rsidR="00A66A62" w:rsidRPr="00624C44" w:rsidRDefault="00A66A62" w:rsidP="00A66A62">
            <w:pPr>
              <w:rPr>
                <w:lang w:val="en-US"/>
              </w:rPr>
            </w:pPr>
          </w:p>
        </w:tc>
      </w:tr>
      <w:tr w:rsidR="00A66A62" w:rsidRPr="00624C44" w14:paraId="76CD889F" w14:textId="77777777" w:rsidTr="00AD3DA7">
        <w:trPr>
          <w:cantSplit/>
          <w:trHeight w:val="286"/>
        </w:trPr>
        <w:tc>
          <w:tcPr>
            <w:tcW w:w="993" w:type="dxa"/>
            <w:vMerge/>
            <w:shd w:val="clear" w:color="auto" w:fill="FFFFC4"/>
          </w:tcPr>
          <w:p w14:paraId="7F365A27" w14:textId="77777777" w:rsidR="00A66A62" w:rsidRPr="00624C44" w:rsidRDefault="00A66A62" w:rsidP="00A66A62">
            <w:pPr>
              <w:rPr>
                <w:lang w:val="en-US"/>
              </w:rPr>
            </w:pPr>
          </w:p>
        </w:tc>
        <w:tc>
          <w:tcPr>
            <w:tcW w:w="1134" w:type="dxa"/>
            <w:vMerge/>
            <w:shd w:val="clear" w:color="auto" w:fill="FFFFC4"/>
          </w:tcPr>
          <w:p w14:paraId="632D8F50" w14:textId="77777777" w:rsidR="00A66A62" w:rsidRPr="00624C44" w:rsidRDefault="00A66A62" w:rsidP="00A66A62">
            <w:pPr>
              <w:rPr>
                <w:lang w:val="en-US"/>
              </w:rPr>
            </w:pPr>
          </w:p>
        </w:tc>
        <w:tc>
          <w:tcPr>
            <w:tcW w:w="1134" w:type="dxa"/>
            <w:shd w:val="clear" w:color="auto" w:fill="FFFFC4"/>
          </w:tcPr>
          <w:p w14:paraId="65DFE7B9" w14:textId="77777777" w:rsidR="00A66A62" w:rsidRPr="00624C44" w:rsidRDefault="00A66A62" w:rsidP="00A66A62">
            <w:pPr>
              <w:rPr>
                <w:lang w:val="en-US"/>
              </w:rPr>
            </w:pPr>
            <w:r w:rsidRPr="00624C44">
              <w:rPr>
                <w:lang w:val="en-US"/>
              </w:rPr>
              <w:t>/upwards</w:t>
            </w:r>
          </w:p>
        </w:tc>
        <w:tc>
          <w:tcPr>
            <w:tcW w:w="850" w:type="dxa"/>
            <w:shd w:val="clear" w:color="auto" w:fill="FFFFC4"/>
          </w:tcPr>
          <w:p w14:paraId="59C9811E" w14:textId="77777777" w:rsidR="00A66A62" w:rsidRPr="00624C44" w:rsidRDefault="00A66A62" w:rsidP="00A66A62">
            <w:pPr>
              <w:rPr>
                <w:lang w:val="en-US"/>
              </w:rPr>
            </w:pPr>
            <w:r w:rsidRPr="00624C44">
              <w:rPr>
                <w:lang w:val="en-US"/>
              </w:rPr>
              <w:t>/left</w:t>
            </w:r>
          </w:p>
        </w:tc>
        <w:tc>
          <w:tcPr>
            <w:tcW w:w="1844" w:type="dxa"/>
            <w:shd w:val="clear" w:color="auto" w:fill="FFFFC4"/>
          </w:tcPr>
          <w:p w14:paraId="226B3EBB" w14:textId="77777777" w:rsidR="00A66A62" w:rsidRPr="00624C44" w:rsidRDefault="00A66A62" w:rsidP="00A66A62">
            <w:pPr>
              <w:rPr>
                <w:lang w:val="en-US"/>
              </w:rPr>
            </w:pPr>
          </w:p>
        </w:tc>
        <w:tc>
          <w:tcPr>
            <w:tcW w:w="2126" w:type="dxa"/>
            <w:shd w:val="clear" w:color="auto" w:fill="FFFFC4"/>
          </w:tcPr>
          <w:p w14:paraId="075255D1" w14:textId="77777777" w:rsidR="00A66A62" w:rsidRPr="00624C44" w:rsidRDefault="00A66A62" w:rsidP="00A66A62">
            <w:pPr>
              <w:rPr>
                <w:lang w:val="en-US"/>
              </w:rPr>
            </w:pPr>
          </w:p>
        </w:tc>
        <w:tc>
          <w:tcPr>
            <w:tcW w:w="1985" w:type="dxa"/>
            <w:shd w:val="clear" w:color="auto" w:fill="FFFFC4"/>
          </w:tcPr>
          <w:p w14:paraId="7CB2EA25" w14:textId="77777777" w:rsidR="00A66A62" w:rsidRPr="00624C44" w:rsidRDefault="00A66A62" w:rsidP="00A66A62">
            <w:pPr>
              <w:rPr>
                <w:lang w:val="en-US"/>
              </w:rPr>
            </w:pPr>
          </w:p>
        </w:tc>
      </w:tr>
      <w:tr w:rsidR="00A66A62" w:rsidRPr="00624C44" w14:paraId="68F5ACE4" w14:textId="77777777" w:rsidTr="00AD3DA7">
        <w:trPr>
          <w:cantSplit/>
          <w:trHeight w:val="286"/>
        </w:trPr>
        <w:tc>
          <w:tcPr>
            <w:tcW w:w="993" w:type="dxa"/>
            <w:vMerge/>
            <w:tcBorders>
              <w:bottom w:val="single" w:sz="4" w:space="0" w:color="auto"/>
            </w:tcBorders>
            <w:shd w:val="clear" w:color="auto" w:fill="FFFFC4"/>
          </w:tcPr>
          <w:p w14:paraId="45FF2D47" w14:textId="77777777" w:rsidR="00A66A62" w:rsidRPr="00624C44" w:rsidRDefault="00A66A62" w:rsidP="00A66A62">
            <w:pPr>
              <w:rPr>
                <w:lang w:val="en-US"/>
              </w:rPr>
            </w:pPr>
          </w:p>
        </w:tc>
        <w:tc>
          <w:tcPr>
            <w:tcW w:w="1134" w:type="dxa"/>
            <w:vMerge/>
            <w:shd w:val="clear" w:color="auto" w:fill="FFFFC4"/>
          </w:tcPr>
          <w:p w14:paraId="6978DDD3" w14:textId="77777777" w:rsidR="00A66A62" w:rsidRPr="00624C44" w:rsidRDefault="00A66A62" w:rsidP="00A66A62">
            <w:pPr>
              <w:rPr>
                <w:lang w:val="en-US"/>
              </w:rPr>
            </w:pPr>
          </w:p>
        </w:tc>
        <w:tc>
          <w:tcPr>
            <w:tcW w:w="1134" w:type="dxa"/>
            <w:tcBorders>
              <w:bottom w:val="single" w:sz="4" w:space="0" w:color="auto"/>
            </w:tcBorders>
            <w:shd w:val="clear" w:color="auto" w:fill="FFFFC4"/>
          </w:tcPr>
          <w:p w14:paraId="5CE2CA1B" w14:textId="77777777" w:rsidR="00A66A62" w:rsidRPr="00624C44" w:rsidRDefault="00A66A62" w:rsidP="00A66A62">
            <w:pPr>
              <w:rPr>
                <w:lang w:val="en-US"/>
              </w:rPr>
            </w:pPr>
          </w:p>
        </w:tc>
        <w:tc>
          <w:tcPr>
            <w:tcW w:w="850" w:type="dxa"/>
            <w:tcBorders>
              <w:bottom w:val="single" w:sz="4" w:space="0" w:color="auto"/>
            </w:tcBorders>
            <w:shd w:val="clear" w:color="auto" w:fill="FFFFC4"/>
          </w:tcPr>
          <w:p w14:paraId="03706194" w14:textId="77777777" w:rsidR="00A66A62" w:rsidRPr="00624C44" w:rsidRDefault="00A66A62" w:rsidP="00A66A62">
            <w:pPr>
              <w:rPr>
                <w:lang w:val="en-US"/>
              </w:rPr>
            </w:pPr>
            <w:r w:rsidRPr="00624C44">
              <w:rPr>
                <w:lang w:val="en-US"/>
              </w:rPr>
              <w:t>/right</w:t>
            </w:r>
          </w:p>
        </w:tc>
        <w:tc>
          <w:tcPr>
            <w:tcW w:w="1844" w:type="dxa"/>
            <w:tcBorders>
              <w:bottom w:val="single" w:sz="4" w:space="0" w:color="auto"/>
            </w:tcBorders>
            <w:shd w:val="clear" w:color="auto" w:fill="FFFFC4"/>
          </w:tcPr>
          <w:p w14:paraId="095C103C" w14:textId="77777777" w:rsidR="00A66A62" w:rsidRPr="00624C44" w:rsidRDefault="00A66A62" w:rsidP="00A66A62">
            <w:pPr>
              <w:rPr>
                <w:lang w:val="en-US"/>
              </w:rPr>
            </w:pPr>
          </w:p>
        </w:tc>
        <w:tc>
          <w:tcPr>
            <w:tcW w:w="2126" w:type="dxa"/>
            <w:tcBorders>
              <w:bottom w:val="single" w:sz="4" w:space="0" w:color="auto"/>
            </w:tcBorders>
            <w:shd w:val="clear" w:color="auto" w:fill="FFFFC4"/>
          </w:tcPr>
          <w:p w14:paraId="2BE77A61" w14:textId="77777777" w:rsidR="00A66A62" w:rsidRPr="00624C44" w:rsidRDefault="00A66A62" w:rsidP="00A66A62">
            <w:pPr>
              <w:rPr>
                <w:lang w:val="en-US"/>
              </w:rPr>
            </w:pPr>
          </w:p>
        </w:tc>
        <w:tc>
          <w:tcPr>
            <w:tcW w:w="1985" w:type="dxa"/>
            <w:tcBorders>
              <w:bottom w:val="single" w:sz="4" w:space="0" w:color="auto"/>
            </w:tcBorders>
            <w:shd w:val="clear" w:color="auto" w:fill="FFFFC4"/>
          </w:tcPr>
          <w:p w14:paraId="6A4EB7FF" w14:textId="77777777" w:rsidR="00A66A62" w:rsidRPr="00624C44" w:rsidRDefault="00A66A62" w:rsidP="00A66A62">
            <w:pPr>
              <w:rPr>
                <w:lang w:val="en-US"/>
              </w:rPr>
            </w:pPr>
          </w:p>
        </w:tc>
      </w:tr>
      <w:tr w:rsidR="00A66A62" w:rsidRPr="00624C44" w14:paraId="5368C5FB" w14:textId="77777777" w:rsidTr="00AD3DA7">
        <w:trPr>
          <w:cantSplit/>
          <w:trHeight w:val="286"/>
        </w:trPr>
        <w:tc>
          <w:tcPr>
            <w:tcW w:w="993" w:type="dxa"/>
            <w:vMerge/>
            <w:tcBorders>
              <w:bottom w:val="single" w:sz="4" w:space="0" w:color="auto"/>
            </w:tcBorders>
            <w:shd w:val="clear" w:color="auto" w:fill="FFFFC4"/>
          </w:tcPr>
          <w:p w14:paraId="33F69F50" w14:textId="77777777" w:rsidR="00A66A62" w:rsidRPr="00624C44" w:rsidRDefault="00A66A62" w:rsidP="00A66A62">
            <w:pPr>
              <w:rPr>
                <w:lang w:val="en-US"/>
              </w:rPr>
            </w:pPr>
          </w:p>
        </w:tc>
        <w:tc>
          <w:tcPr>
            <w:tcW w:w="1134" w:type="dxa"/>
            <w:vMerge/>
            <w:shd w:val="clear" w:color="auto" w:fill="FFFFC4"/>
          </w:tcPr>
          <w:p w14:paraId="174A9CE7" w14:textId="77777777" w:rsidR="00A66A62" w:rsidRPr="00624C44" w:rsidRDefault="00A66A62" w:rsidP="00A66A62">
            <w:pPr>
              <w:rPr>
                <w:lang w:val="en-US"/>
              </w:rPr>
            </w:pPr>
          </w:p>
        </w:tc>
        <w:tc>
          <w:tcPr>
            <w:tcW w:w="1134" w:type="dxa"/>
            <w:tcBorders>
              <w:bottom w:val="single" w:sz="4" w:space="0" w:color="auto"/>
            </w:tcBorders>
            <w:shd w:val="clear" w:color="auto" w:fill="FFFFC4"/>
          </w:tcPr>
          <w:p w14:paraId="2471FF6B" w14:textId="77777777" w:rsidR="00A66A62" w:rsidRPr="00624C44" w:rsidRDefault="00A66A62" w:rsidP="00A66A62">
            <w:pPr>
              <w:rPr>
                <w:lang w:val="en-US"/>
              </w:rPr>
            </w:pPr>
            <w:r w:rsidRPr="00624C44">
              <w:rPr>
                <w:lang w:val="en-US"/>
              </w:rPr>
              <w:t>/downwards</w:t>
            </w:r>
          </w:p>
        </w:tc>
        <w:tc>
          <w:tcPr>
            <w:tcW w:w="850" w:type="dxa"/>
            <w:tcBorders>
              <w:bottom w:val="single" w:sz="4" w:space="0" w:color="auto"/>
            </w:tcBorders>
            <w:shd w:val="clear" w:color="auto" w:fill="FFFFC4"/>
          </w:tcPr>
          <w:p w14:paraId="446079DF" w14:textId="77777777" w:rsidR="00A66A62" w:rsidRPr="00624C44" w:rsidRDefault="00A66A62" w:rsidP="00A66A62">
            <w:pPr>
              <w:rPr>
                <w:lang w:val="en-US"/>
              </w:rPr>
            </w:pPr>
            <w:r w:rsidRPr="00624C44">
              <w:rPr>
                <w:lang w:val="en-US"/>
              </w:rPr>
              <w:t>/left</w:t>
            </w:r>
          </w:p>
        </w:tc>
        <w:tc>
          <w:tcPr>
            <w:tcW w:w="1844" w:type="dxa"/>
            <w:tcBorders>
              <w:bottom w:val="single" w:sz="4" w:space="0" w:color="auto"/>
            </w:tcBorders>
            <w:shd w:val="clear" w:color="auto" w:fill="FFFFC4"/>
          </w:tcPr>
          <w:p w14:paraId="44303D39" w14:textId="77777777" w:rsidR="00A66A62" w:rsidRPr="00624C44" w:rsidRDefault="00A66A62" w:rsidP="00A66A62">
            <w:pPr>
              <w:rPr>
                <w:lang w:val="en-US"/>
              </w:rPr>
            </w:pPr>
          </w:p>
        </w:tc>
        <w:tc>
          <w:tcPr>
            <w:tcW w:w="2126" w:type="dxa"/>
            <w:tcBorders>
              <w:bottom w:val="single" w:sz="4" w:space="0" w:color="auto"/>
            </w:tcBorders>
            <w:shd w:val="clear" w:color="auto" w:fill="FFFFC4"/>
          </w:tcPr>
          <w:p w14:paraId="09A98C0D" w14:textId="77777777" w:rsidR="00A66A62" w:rsidRPr="00624C44" w:rsidRDefault="00A66A62" w:rsidP="00A66A62">
            <w:pPr>
              <w:rPr>
                <w:lang w:val="en-US"/>
              </w:rPr>
            </w:pPr>
          </w:p>
        </w:tc>
        <w:tc>
          <w:tcPr>
            <w:tcW w:w="1985" w:type="dxa"/>
            <w:tcBorders>
              <w:bottom w:val="single" w:sz="4" w:space="0" w:color="auto"/>
            </w:tcBorders>
            <w:shd w:val="clear" w:color="auto" w:fill="FFFFC4"/>
          </w:tcPr>
          <w:p w14:paraId="486E881E" w14:textId="77777777" w:rsidR="00A66A62" w:rsidRPr="00624C44" w:rsidRDefault="00A66A62" w:rsidP="00A66A62">
            <w:pPr>
              <w:rPr>
                <w:lang w:val="en-US"/>
              </w:rPr>
            </w:pPr>
          </w:p>
        </w:tc>
      </w:tr>
      <w:tr w:rsidR="00A66A62" w:rsidRPr="00624C44" w14:paraId="22A62C73" w14:textId="77777777" w:rsidTr="00AD3DA7">
        <w:trPr>
          <w:cantSplit/>
          <w:trHeight w:val="286"/>
        </w:trPr>
        <w:tc>
          <w:tcPr>
            <w:tcW w:w="993" w:type="dxa"/>
            <w:vMerge/>
            <w:tcBorders>
              <w:bottom w:val="single" w:sz="4" w:space="0" w:color="auto"/>
            </w:tcBorders>
            <w:shd w:val="clear" w:color="auto" w:fill="FFFFC4"/>
          </w:tcPr>
          <w:p w14:paraId="75801B47" w14:textId="77777777" w:rsidR="00A66A62" w:rsidRPr="00624C44" w:rsidRDefault="00A66A62" w:rsidP="00A66A62">
            <w:pPr>
              <w:rPr>
                <w:lang w:val="en-US"/>
              </w:rPr>
            </w:pPr>
          </w:p>
        </w:tc>
        <w:tc>
          <w:tcPr>
            <w:tcW w:w="1134" w:type="dxa"/>
            <w:vMerge/>
            <w:tcBorders>
              <w:bottom w:val="single" w:sz="4" w:space="0" w:color="auto"/>
            </w:tcBorders>
            <w:shd w:val="clear" w:color="auto" w:fill="FFFFC4"/>
          </w:tcPr>
          <w:p w14:paraId="4EA35E9D" w14:textId="77777777" w:rsidR="00A66A62" w:rsidRPr="00624C44" w:rsidRDefault="00A66A62" w:rsidP="00A66A62">
            <w:pPr>
              <w:rPr>
                <w:lang w:val="en-US"/>
              </w:rPr>
            </w:pPr>
          </w:p>
        </w:tc>
        <w:tc>
          <w:tcPr>
            <w:tcW w:w="1134" w:type="dxa"/>
            <w:tcBorders>
              <w:bottom w:val="single" w:sz="4" w:space="0" w:color="auto"/>
            </w:tcBorders>
            <w:shd w:val="clear" w:color="auto" w:fill="FFFFC4"/>
          </w:tcPr>
          <w:p w14:paraId="6C71958F" w14:textId="77777777" w:rsidR="00A66A62" w:rsidRPr="00624C44" w:rsidRDefault="00A66A62" w:rsidP="00A66A62">
            <w:pPr>
              <w:rPr>
                <w:lang w:val="en-US"/>
              </w:rPr>
            </w:pPr>
          </w:p>
        </w:tc>
        <w:tc>
          <w:tcPr>
            <w:tcW w:w="850" w:type="dxa"/>
            <w:tcBorders>
              <w:bottom w:val="single" w:sz="4" w:space="0" w:color="auto"/>
            </w:tcBorders>
            <w:shd w:val="clear" w:color="auto" w:fill="FFFFC4"/>
          </w:tcPr>
          <w:p w14:paraId="5C8377B3" w14:textId="77777777" w:rsidR="00A66A62" w:rsidRPr="00624C44" w:rsidRDefault="00A66A62" w:rsidP="00A66A62">
            <w:pPr>
              <w:rPr>
                <w:lang w:val="en-US"/>
              </w:rPr>
            </w:pPr>
            <w:r w:rsidRPr="00624C44">
              <w:rPr>
                <w:lang w:val="en-US"/>
              </w:rPr>
              <w:t>/right</w:t>
            </w:r>
          </w:p>
        </w:tc>
        <w:tc>
          <w:tcPr>
            <w:tcW w:w="1844" w:type="dxa"/>
            <w:tcBorders>
              <w:bottom w:val="single" w:sz="4" w:space="0" w:color="auto"/>
            </w:tcBorders>
            <w:shd w:val="clear" w:color="auto" w:fill="FFFFC4"/>
          </w:tcPr>
          <w:p w14:paraId="3A93E578" w14:textId="77777777" w:rsidR="00A66A62" w:rsidRPr="00624C44" w:rsidRDefault="00A66A62" w:rsidP="00A66A62">
            <w:pPr>
              <w:rPr>
                <w:lang w:val="en-US"/>
              </w:rPr>
            </w:pPr>
          </w:p>
        </w:tc>
        <w:tc>
          <w:tcPr>
            <w:tcW w:w="2126" w:type="dxa"/>
            <w:tcBorders>
              <w:bottom w:val="single" w:sz="4" w:space="0" w:color="auto"/>
            </w:tcBorders>
            <w:shd w:val="clear" w:color="auto" w:fill="FFFFC4"/>
          </w:tcPr>
          <w:p w14:paraId="56D70575" w14:textId="77777777" w:rsidR="00A66A62" w:rsidRPr="00624C44" w:rsidRDefault="00A66A62" w:rsidP="00A66A62">
            <w:pPr>
              <w:rPr>
                <w:lang w:val="en-US"/>
              </w:rPr>
            </w:pPr>
          </w:p>
        </w:tc>
        <w:tc>
          <w:tcPr>
            <w:tcW w:w="1985" w:type="dxa"/>
            <w:tcBorders>
              <w:bottom w:val="single" w:sz="4" w:space="0" w:color="auto"/>
            </w:tcBorders>
            <w:shd w:val="clear" w:color="auto" w:fill="FFFFC4"/>
          </w:tcPr>
          <w:p w14:paraId="11F943AE" w14:textId="77777777" w:rsidR="00A66A62" w:rsidRPr="00624C44" w:rsidRDefault="00A66A62" w:rsidP="00A66A62">
            <w:pPr>
              <w:rPr>
                <w:lang w:val="en-US"/>
              </w:rPr>
            </w:pPr>
          </w:p>
        </w:tc>
      </w:tr>
      <w:tr w:rsidR="00A66A62" w:rsidRPr="00624C44" w14:paraId="433CDD4A" w14:textId="77777777" w:rsidTr="00AD3DA7">
        <w:trPr>
          <w:cantSplit/>
          <w:trHeight w:val="95"/>
        </w:trPr>
        <w:tc>
          <w:tcPr>
            <w:tcW w:w="993" w:type="dxa"/>
            <w:vMerge w:val="restart"/>
            <w:shd w:val="clear" w:color="auto" w:fill="B8CCE4" w:themeFill="accent1" w:themeFillTint="66"/>
          </w:tcPr>
          <w:p w14:paraId="5C040121" w14:textId="77777777" w:rsidR="00A66A62" w:rsidRPr="00624C44" w:rsidRDefault="00A66A62" w:rsidP="00A66A62">
            <w:pPr>
              <w:rPr>
                <w:lang w:val="en-US"/>
              </w:rPr>
            </w:pPr>
            <w:r w:rsidRPr="00624C44">
              <w:rPr>
                <w:lang w:val="en-US"/>
              </w:rPr>
              <w:lastRenderedPageBreak/>
              <w:t>/location</w:t>
            </w:r>
          </w:p>
        </w:tc>
        <w:tc>
          <w:tcPr>
            <w:tcW w:w="1134" w:type="dxa"/>
            <w:shd w:val="clear" w:color="auto" w:fill="B8CCE4" w:themeFill="accent1" w:themeFillTint="66"/>
          </w:tcPr>
          <w:p w14:paraId="20AC4886" w14:textId="77777777" w:rsidR="00A66A62" w:rsidRPr="00624C44" w:rsidRDefault="00A66A62" w:rsidP="00A66A62">
            <w:pPr>
              <w:rPr>
                <w:b/>
                <w:color w:val="FF0000"/>
                <w:lang w:val="en-US"/>
              </w:rPr>
            </w:pPr>
            <w:r w:rsidRPr="00624C44">
              <w:rPr>
                <w:b/>
                <w:color w:val="FF0000"/>
                <w:lang w:val="en-US"/>
              </w:rPr>
              <w:t>/ready</w:t>
            </w:r>
          </w:p>
        </w:tc>
        <w:tc>
          <w:tcPr>
            <w:tcW w:w="1134" w:type="dxa"/>
            <w:shd w:val="clear" w:color="auto" w:fill="B8CCE4" w:themeFill="accent1" w:themeFillTint="66"/>
          </w:tcPr>
          <w:p w14:paraId="0C6707FC" w14:textId="77777777" w:rsidR="00A66A62" w:rsidRPr="00624C44" w:rsidRDefault="00A66A62" w:rsidP="00A66A62">
            <w:pPr>
              <w:rPr>
                <w:lang w:val="en-US"/>
              </w:rPr>
            </w:pPr>
          </w:p>
        </w:tc>
        <w:tc>
          <w:tcPr>
            <w:tcW w:w="850" w:type="dxa"/>
            <w:shd w:val="clear" w:color="auto" w:fill="B8CCE4" w:themeFill="accent1" w:themeFillTint="66"/>
          </w:tcPr>
          <w:p w14:paraId="67AA1713" w14:textId="77777777" w:rsidR="00A66A62" w:rsidRPr="00624C44" w:rsidRDefault="00A66A62" w:rsidP="00A66A62">
            <w:pPr>
              <w:rPr>
                <w:lang w:val="en-US"/>
              </w:rPr>
            </w:pPr>
          </w:p>
        </w:tc>
        <w:tc>
          <w:tcPr>
            <w:tcW w:w="1844" w:type="dxa"/>
            <w:shd w:val="clear" w:color="auto" w:fill="B8CCE4" w:themeFill="accent1" w:themeFillTint="66"/>
          </w:tcPr>
          <w:p w14:paraId="03442D84" w14:textId="77777777" w:rsidR="00A66A62" w:rsidRPr="00624C44" w:rsidRDefault="00A66A62" w:rsidP="00A66A62">
            <w:pPr>
              <w:rPr>
                <w:lang w:val="en-US"/>
              </w:rPr>
            </w:pPr>
            <w:r w:rsidRPr="00624C44">
              <w:rPr>
                <w:lang w:val="en-US"/>
              </w:rPr>
              <w:t xml:space="preserve">maybe before person is ready, no sound? </w:t>
            </w:r>
          </w:p>
        </w:tc>
        <w:tc>
          <w:tcPr>
            <w:tcW w:w="2126" w:type="dxa"/>
            <w:shd w:val="clear" w:color="auto" w:fill="B8CCE4" w:themeFill="accent1" w:themeFillTint="66"/>
          </w:tcPr>
          <w:p w14:paraId="6992CCDC" w14:textId="77777777" w:rsidR="00A66A62" w:rsidRPr="00624C44" w:rsidRDefault="00A66A62" w:rsidP="00A66A62">
            <w:pPr>
              <w:rPr>
                <w:lang w:val="en-US"/>
              </w:rPr>
            </w:pPr>
          </w:p>
        </w:tc>
        <w:tc>
          <w:tcPr>
            <w:tcW w:w="1985" w:type="dxa"/>
            <w:shd w:val="clear" w:color="auto" w:fill="B8CCE4" w:themeFill="accent1" w:themeFillTint="66"/>
          </w:tcPr>
          <w:p w14:paraId="3FC9FEB3" w14:textId="77777777" w:rsidR="00A66A62" w:rsidRPr="00624C44" w:rsidRDefault="00A66A62" w:rsidP="00A66A62">
            <w:pPr>
              <w:rPr>
                <w:lang w:val="en-US"/>
              </w:rPr>
            </w:pPr>
          </w:p>
        </w:tc>
      </w:tr>
      <w:tr w:rsidR="00A66A62" w:rsidRPr="00624C44" w14:paraId="0CF64C45" w14:textId="77777777" w:rsidTr="00AD3DA7">
        <w:trPr>
          <w:cantSplit/>
          <w:trHeight w:val="95"/>
        </w:trPr>
        <w:tc>
          <w:tcPr>
            <w:tcW w:w="993" w:type="dxa"/>
            <w:vMerge/>
            <w:shd w:val="clear" w:color="auto" w:fill="B8CCE4" w:themeFill="accent1" w:themeFillTint="66"/>
          </w:tcPr>
          <w:p w14:paraId="11022592" w14:textId="77777777" w:rsidR="00A66A62" w:rsidRPr="00624C44" w:rsidRDefault="00A66A62" w:rsidP="00A66A62">
            <w:pPr>
              <w:rPr>
                <w:lang w:val="en-US"/>
              </w:rPr>
            </w:pPr>
          </w:p>
        </w:tc>
        <w:tc>
          <w:tcPr>
            <w:tcW w:w="1134" w:type="dxa"/>
            <w:shd w:val="clear" w:color="auto" w:fill="B8CCE4" w:themeFill="accent1" w:themeFillTint="66"/>
          </w:tcPr>
          <w:p w14:paraId="1A6802AC" w14:textId="77777777" w:rsidR="00A66A62" w:rsidRPr="00624C44" w:rsidRDefault="00A66A62" w:rsidP="00A66A62">
            <w:pPr>
              <w:rPr>
                <w:lang w:val="en-US"/>
              </w:rPr>
            </w:pPr>
            <w:r w:rsidRPr="00624C44">
              <w:rPr>
                <w:lang w:val="en-US"/>
              </w:rPr>
              <w:t>/present</w:t>
            </w:r>
          </w:p>
        </w:tc>
        <w:tc>
          <w:tcPr>
            <w:tcW w:w="1134" w:type="dxa"/>
            <w:shd w:val="clear" w:color="auto" w:fill="B8CCE4" w:themeFill="accent1" w:themeFillTint="66"/>
          </w:tcPr>
          <w:p w14:paraId="233B2F8B" w14:textId="77777777" w:rsidR="00A66A62" w:rsidRPr="00624C44" w:rsidRDefault="00A66A62" w:rsidP="00A66A62">
            <w:pPr>
              <w:rPr>
                <w:lang w:val="en-US"/>
              </w:rPr>
            </w:pPr>
          </w:p>
        </w:tc>
        <w:tc>
          <w:tcPr>
            <w:tcW w:w="850" w:type="dxa"/>
            <w:shd w:val="clear" w:color="auto" w:fill="B8CCE4" w:themeFill="accent1" w:themeFillTint="66"/>
          </w:tcPr>
          <w:p w14:paraId="309B9DAC" w14:textId="77777777" w:rsidR="00A66A62" w:rsidRPr="00624C44" w:rsidRDefault="00A66A62" w:rsidP="00A66A62">
            <w:pPr>
              <w:rPr>
                <w:lang w:val="en-US"/>
              </w:rPr>
            </w:pPr>
          </w:p>
        </w:tc>
        <w:tc>
          <w:tcPr>
            <w:tcW w:w="1844" w:type="dxa"/>
            <w:shd w:val="clear" w:color="auto" w:fill="B8CCE4" w:themeFill="accent1" w:themeFillTint="66"/>
          </w:tcPr>
          <w:p w14:paraId="5CFC8F79" w14:textId="77777777" w:rsidR="00A66A62" w:rsidRPr="00624C44" w:rsidRDefault="00A66A62" w:rsidP="00A66A62">
            <w:pPr>
              <w:rPr>
                <w:lang w:val="en-US"/>
              </w:rPr>
            </w:pPr>
          </w:p>
        </w:tc>
        <w:tc>
          <w:tcPr>
            <w:tcW w:w="2126" w:type="dxa"/>
            <w:shd w:val="clear" w:color="auto" w:fill="B8CCE4" w:themeFill="accent1" w:themeFillTint="66"/>
          </w:tcPr>
          <w:p w14:paraId="6018F371" w14:textId="77777777" w:rsidR="00A66A62" w:rsidRPr="00624C44" w:rsidRDefault="00A66A62" w:rsidP="00A66A62">
            <w:pPr>
              <w:rPr>
                <w:lang w:val="en-US"/>
              </w:rPr>
            </w:pPr>
          </w:p>
        </w:tc>
        <w:tc>
          <w:tcPr>
            <w:tcW w:w="1985" w:type="dxa"/>
            <w:shd w:val="clear" w:color="auto" w:fill="B8CCE4" w:themeFill="accent1" w:themeFillTint="66"/>
          </w:tcPr>
          <w:p w14:paraId="384011C4" w14:textId="77777777" w:rsidR="00A66A62" w:rsidRPr="00624C44" w:rsidRDefault="00A66A62" w:rsidP="00A66A62">
            <w:pPr>
              <w:rPr>
                <w:lang w:val="en-US"/>
              </w:rPr>
            </w:pPr>
          </w:p>
        </w:tc>
      </w:tr>
      <w:tr w:rsidR="00A66A62" w:rsidRPr="00624C44" w14:paraId="0D186EE5" w14:textId="77777777" w:rsidTr="00AD3DA7">
        <w:trPr>
          <w:cantSplit/>
          <w:trHeight w:val="94"/>
        </w:trPr>
        <w:tc>
          <w:tcPr>
            <w:tcW w:w="993" w:type="dxa"/>
            <w:vMerge/>
            <w:shd w:val="clear" w:color="auto" w:fill="B8CCE4" w:themeFill="accent1" w:themeFillTint="66"/>
          </w:tcPr>
          <w:p w14:paraId="5FD8B228" w14:textId="77777777" w:rsidR="00A66A62" w:rsidRPr="00624C44" w:rsidRDefault="00A66A62" w:rsidP="00A66A62">
            <w:pPr>
              <w:rPr>
                <w:lang w:val="en-US"/>
              </w:rPr>
            </w:pPr>
          </w:p>
        </w:tc>
        <w:tc>
          <w:tcPr>
            <w:tcW w:w="1134" w:type="dxa"/>
            <w:shd w:val="clear" w:color="auto" w:fill="B8CCE4" w:themeFill="accent1" w:themeFillTint="66"/>
          </w:tcPr>
          <w:p w14:paraId="17378020" w14:textId="77777777" w:rsidR="00A66A62" w:rsidRPr="00624C44" w:rsidRDefault="00A66A62" w:rsidP="00A66A62">
            <w:pPr>
              <w:rPr>
                <w:lang w:val="en-US"/>
              </w:rPr>
            </w:pPr>
            <w:r w:rsidRPr="00624C44">
              <w:rPr>
                <w:lang w:val="en-US"/>
              </w:rPr>
              <w:t>/</w:t>
            </w:r>
            <w:proofErr w:type="spellStart"/>
            <w:r w:rsidRPr="00624C44">
              <w:rPr>
                <w:lang w:val="en-US"/>
              </w:rPr>
              <w:t>centerX</w:t>
            </w:r>
            <w:proofErr w:type="spellEnd"/>
          </w:p>
        </w:tc>
        <w:tc>
          <w:tcPr>
            <w:tcW w:w="1134" w:type="dxa"/>
            <w:shd w:val="clear" w:color="auto" w:fill="B8CCE4" w:themeFill="accent1" w:themeFillTint="66"/>
          </w:tcPr>
          <w:p w14:paraId="473B0C10" w14:textId="77777777" w:rsidR="00A66A62" w:rsidRPr="00624C44" w:rsidRDefault="00A66A62" w:rsidP="00A66A62">
            <w:pPr>
              <w:rPr>
                <w:lang w:val="en-US"/>
              </w:rPr>
            </w:pPr>
          </w:p>
        </w:tc>
        <w:tc>
          <w:tcPr>
            <w:tcW w:w="850" w:type="dxa"/>
            <w:shd w:val="clear" w:color="auto" w:fill="B8CCE4" w:themeFill="accent1" w:themeFillTint="66"/>
          </w:tcPr>
          <w:p w14:paraId="3F4AA3BF" w14:textId="77777777" w:rsidR="00A66A62" w:rsidRPr="00624C44" w:rsidRDefault="00A66A62" w:rsidP="00A66A62">
            <w:pPr>
              <w:rPr>
                <w:lang w:val="en-US"/>
              </w:rPr>
            </w:pPr>
          </w:p>
        </w:tc>
        <w:tc>
          <w:tcPr>
            <w:tcW w:w="1844" w:type="dxa"/>
            <w:shd w:val="clear" w:color="auto" w:fill="B8CCE4" w:themeFill="accent1" w:themeFillTint="66"/>
          </w:tcPr>
          <w:p w14:paraId="2D789960" w14:textId="77777777" w:rsidR="00A66A62" w:rsidRPr="00624C44" w:rsidRDefault="00A66A62" w:rsidP="00A66A62">
            <w:pPr>
              <w:rPr>
                <w:lang w:val="en-US"/>
              </w:rPr>
            </w:pPr>
          </w:p>
        </w:tc>
        <w:tc>
          <w:tcPr>
            <w:tcW w:w="2126" w:type="dxa"/>
            <w:shd w:val="clear" w:color="auto" w:fill="B8CCE4" w:themeFill="accent1" w:themeFillTint="66"/>
          </w:tcPr>
          <w:p w14:paraId="06A0BA31" w14:textId="77777777" w:rsidR="00A66A62" w:rsidRPr="00624C44" w:rsidRDefault="00A66A62" w:rsidP="00A66A62">
            <w:pPr>
              <w:rPr>
                <w:lang w:val="en-US"/>
              </w:rPr>
            </w:pPr>
          </w:p>
        </w:tc>
        <w:tc>
          <w:tcPr>
            <w:tcW w:w="1985" w:type="dxa"/>
            <w:shd w:val="clear" w:color="auto" w:fill="B8CCE4" w:themeFill="accent1" w:themeFillTint="66"/>
          </w:tcPr>
          <w:p w14:paraId="5F1393C2" w14:textId="77777777" w:rsidR="00A66A62" w:rsidRPr="00624C44" w:rsidRDefault="00A66A62" w:rsidP="00A66A62">
            <w:pPr>
              <w:rPr>
                <w:lang w:val="en-US"/>
              </w:rPr>
            </w:pPr>
          </w:p>
        </w:tc>
      </w:tr>
      <w:tr w:rsidR="00A66A62" w:rsidRPr="00624C44" w14:paraId="44BD1AF3" w14:textId="77777777" w:rsidTr="00AD3DA7">
        <w:trPr>
          <w:cantSplit/>
          <w:trHeight w:val="161"/>
        </w:trPr>
        <w:tc>
          <w:tcPr>
            <w:tcW w:w="993" w:type="dxa"/>
            <w:vMerge/>
            <w:shd w:val="clear" w:color="auto" w:fill="B8CCE4" w:themeFill="accent1" w:themeFillTint="66"/>
          </w:tcPr>
          <w:p w14:paraId="7D62EC81" w14:textId="77777777" w:rsidR="00A66A62" w:rsidRPr="00624C44" w:rsidRDefault="00A66A62" w:rsidP="00A66A62">
            <w:pPr>
              <w:rPr>
                <w:lang w:val="en-US"/>
              </w:rPr>
            </w:pPr>
          </w:p>
        </w:tc>
        <w:tc>
          <w:tcPr>
            <w:tcW w:w="1134" w:type="dxa"/>
            <w:shd w:val="clear" w:color="auto" w:fill="B8CCE4" w:themeFill="accent1" w:themeFillTint="66"/>
          </w:tcPr>
          <w:p w14:paraId="5717FC3C" w14:textId="77777777" w:rsidR="00A66A62" w:rsidRPr="00624C44" w:rsidRDefault="00A66A62" w:rsidP="00A66A62">
            <w:pPr>
              <w:rPr>
                <w:lang w:val="en-US"/>
              </w:rPr>
            </w:pPr>
            <w:r w:rsidRPr="00624C44">
              <w:rPr>
                <w:lang w:val="en-US"/>
              </w:rPr>
              <w:t>/</w:t>
            </w:r>
            <w:proofErr w:type="spellStart"/>
            <w:r w:rsidRPr="00624C44">
              <w:rPr>
                <w:lang w:val="en-US"/>
              </w:rPr>
              <w:t>centerZ</w:t>
            </w:r>
            <w:proofErr w:type="spellEnd"/>
          </w:p>
        </w:tc>
        <w:tc>
          <w:tcPr>
            <w:tcW w:w="1134" w:type="dxa"/>
            <w:shd w:val="clear" w:color="auto" w:fill="B8CCE4" w:themeFill="accent1" w:themeFillTint="66"/>
          </w:tcPr>
          <w:p w14:paraId="4E346EE0" w14:textId="77777777" w:rsidR="00A66A62" w:rsidRPr="00624C44" w:rsidRDefault="00A66A62" w:rsidP="00A66A62">
            <w:pPr>
              <w:rPr>
                <w:lang w:val="en-US"/>
              </w:rPr>
            </w:pPr>
          </w:p>
        </w:tc>
        <w:tc>
          <w:tcPr>
            <w:tcW w:w="850" w:type="dxa"/>
            <w:shd w:val="clear" w:color="auto" w:fill="B8CCE4" w:themeFill="accent1" w:themeFillTint="66"/>
          </w:tcPr>
          <w:p w14:paraId="4C8E627D" w14:textId="77777777" w:rsidR="00A66A62" w:rsidRPr="00624C44" w:rsidRDefault="00A66A62" w:rsidP="00A66A62">
            <w:pPr>
              <w:rPr>
                <w:lang w:val="en-US"/>
              </w:rPr>
            </w:pPr>
          </w:p>
        </w:tc>
        <w:tc>
          <w:tcPr>
            <w:tcW w:w="1844" w:type="dxa"/>
            <w:shd w:val="clear" w:color="auto" w:fill="B8CCE4" w:themeFill="accent1" w:themeFillTint="66"/>
          </w:tcPr>
          <w:p w14:paraId="0D652A75" w14:textId="77777777" w:rsidR="00A66A62" w:rsidRPr="00624C44" w:rsidRDefault="00A66A62" w:rsidP="00A66A62">
            <w:pPr>
              <w:rPr>
                <w:lang w:val="en-US"/>
              </w:rPr>
            </w:pPr>
          </w:p>
        </w:tc>
        <w:tc>
          <w:tcPr>
            <w:tcW w:w="2126" w:type="dxa"/>
            <w:shd w:val="clear" w:color="auto" w:fill="B8CCE4" w:themeFill="accent1" w:themeFillTint="66"/>
          </w:tcPr>
          <w:p w14:paraId="7D1A8432" w14:textId="77777777" w:rsidR="00A66A62" w:rsidRPr="00624C44" w:rsidRDefault="00A66A62" w:rsidP="00A66A62">
            <w:pPr>
              <w:rPr>
                <w:lang w:val="en-US"/>
              </w:rPr>
            </w:pPr>
          </w:p>
        </w:tc>
        <w:tc>
          <w:tcPr>
            <w:tcW w:w="1985" w:type="dxa"/>
            <w:shd w:val="clear" w:color="auto" w:fill="B8CCE4" w:themeFill="accent1" w:themeFillTint="66"/>
          </w:tcPr>
          <w:p w14:paraId="7D4E6D1E" w14:textId="77777777" w:rsidR="00A66A62" w:rsidRPr="00624C44" w:rsidRDefault="00A66A62" w:rsidP="00A66A62">
            <w:pPr>
              <w:rPr>
                <w:lang w:val="en-US"/>
              </w:rPr>
            </w:pPr>
          </w:p>
        </w:tc>
      </w:tr>
      <w:tr w:rsidR="00A66A62" w:rsidRPr="00624C44" w14:paraId="2530A605" w14:textId="77777777" w:rsidTr="00AD3DA7">
        <w:trPr>
          <w:cantSplit/>
          <w:trHeight w:val="111"/>
        </w:trPr>
        <w:tc>
          <w:tcPr>
            <w:tcW w:w="993" w:type="dxa"/>
            <w:vMerge/>
            <w:shd w:val="clear" w:color="auto" w:fill="B8CCE4" w:themeFill="accent1" w:themeFillTint="66"/>
          </w:tcPr>
          <w:p w14:paraId="25BFAA48" w14:textId="77777777" w:rsidR="00A66A62" w:rsidRPr="00624C44" w:rsidRDefault="00A66A62" w:rsidP="00A66A62">
            <w:pPr>
              <w:rPr>
                <w:lang w:val="en-US"/>
              </w:rPr>
            </w:pPr>
          </w:p>
        </w:tc>
        <w:tc>
          <w:tcPr>
            <w:tcW w:w="1134" w:type="dxa"/>
            <w:shd w:val="clear" w:color="auto" w:fill="B8CCE4" w:themeFill="accent1" w:themeFillTint="66"/>
          </w:tcPr>
          <w:p w14:paraId="44F44301" w14:textId="77777777" w:rsidR="00A66A62" w:rsidRPr="00624C44" w:rsidRDefault="00A66A62" w:rsidP="00A66A62">
            <w:pPr>
              <w:rPr>
                <w:lang w:val="en-US"/>
              </w:rPr>
            </w:pPr>
            <w:r w:rsidRPr="00624C44">
              <w:rPr>
                <w:lang w:val="en-US"/>
              </w:rPr>
              <w:t>/</w:t>
            </w:r>
            <w:proofErr w:type="spellStart"/>
            <w:r w:rsidRPr="00624C44">
              <w:rPr>
                <w:lang w:val="en-US"/>
              </w:rPr>
              <w:t>outOfRange</w:t>
            </w:r>
            <w:proofErr w:type="spellEnd"/>
          </w:p>
        </w:tc>
        <w:tc>
          <w:tcPr>
            <w:tcW w:w="1134" w:type="dxa"/>
            <w:shd w:val="clear" w:color="auto" w:fill="B8CCE4" w:themeFill="accent1" w:themeFillTint="66"/>
          </w:tcPr>
          <w:p w14:paraId="69BB55B4" w14:textId="77777777" w:rsidR="00A66A62" w:rsidRPr="00624C44" w:rsidRDefault="00A66A62" w:rsidP="00A66A62">
            <w:pPr>
              <w:rPr>
                <w:lang w:val="en-US"/>
              </w:rPr>
            </w:pPr>
          </w:p>
        </w:tc>
        <w:tc>
          <w:tcPr>
            <w:tcW w:w="850" w:type="dxa"/>
            <w:shd w:val="clear" w:color="auto" w:fill="B8CCE4" w:themeFill="accent1" w:themeFillTint="66"/>
          </w:tcPr>
          <w:p w14:paraId="52D3BA26" w14:textId="77777777" w:rsidR="00A66A62" w:rsidRPr="00624C44" w:rsidRDefault="00A66A62" w:rsidP="00A66A62">
            <w:pPr>
              <w:rPr>
                <w:lang w:val="en-US"/>
              </w:rPr>
            </w:pPr>
          </w:p>
        </w:tc>
        <w:tc>
          <w:tcPr>
            <w:tcW w:w="1844" w:type="dxa"/>
            <w:shd w:val="clear" w:color="auto" w:fill="B8CCE4" w:themeFill="accent1" w:themeFillTint="66"/>
          </w:tcPr>
          <w:p w14:paraId="1F9922E4" w14:textId="77777777" w:rsidR="00A66A62" w:rsidRPr="00624C44" w:rsidRDefault="00A66A62" w:rsidP="00A66A62">
            <w:pPr>
              <w:rPr>
                <w:lang w:val="en-US"/>
              </w:rPr>
            </w:pPr>
          </w:p>
        </w:tc>
        <w:tc>
          <w:tcPr>
            <w:tcW w:w="2126" w:type="dxa"/>
            <w:shd w:val="clear" w:color="auto" w:fill="B8CCE4" w:themeFill="accent1" w:themeFillTint="66"/>
          </w:tcPr>
          <w:p w14:paraId="50DC4B8F" w14:textId="77777777" w:rsidR="00A66A62" w:rsidRPr="00624C44" w:rsidRDefault="00A66A62" w:rsidP="00A66A62">
            <w:pPr>
              <w:rPr>
                <w:lang w:val="en-US"/>
              </w:rPr>
            </w:pPr>
          </w:p>
        </w:tc>
        <w:tc>
          <w:tcPr>
            <w:tcW w:w="1985" w:type="dxa"/>
            <w:shd w:val="clear" w:color="auto" w:fill="B8CCE4" w:themeFill="accent1" w:themeFillTint="66"/>
          </w:tcPr>
          <w:p w14:paraId="2E4B98C6" w14:textId="77777777" w:rsidR="00A66A62" w:rsidRPr="00624C44" w:rsidRDefault="00A66A62" w:rsidP="00A66A62">
            <w:pPr>
              <w:rPr>
                <w:lang w:val="en-US"/>
              </w:rPr>
            </w:pPr>
          </w:p>
        </w:tc>
      </w:tr>
      <w:tr w:rsidR="00A66A62" w:rsidRPr="00624C44" w14:paraId="2A357D42" w14:textId="77777777" w:rsidTr="00AD3DA7">
        <w:trPr>
          <w:cantSplit/>
          <w:trHeight w:val="286"/>
        </w:trPr>
        <w:tc>
          <w:tcPr>
            <w:tcW w:w="993" w:type="dxa"/>
            <w:vMerge w:val="restart"/>
            <w:shd w:val="clear" w:color="auto" w:fill="E5B8B7" w:themeFill="accent2" w:themeFillTint="66"/>
          </w:tcPr>
          <w:p w14:paraId="565DC93C" w14:textId="77777777" w:rsidR="00A66A62" w:rsidRPr="00624C44" w:rsidRDefault="00A66A62" w:rsidP="00A66A62">
            <w:pPr>
              <w:rPr>
                <w:lang w:val="en-US"/>
              </w:rPr>
            </w:pPr>
            <w:r w:rsidRPr="00624C44">
              <w:rPr>
                <w:lang w:val="en-US"/>
              </w:rPr>
              <w:t>/position</w:t>
            </w:r>
          </w:p>
          <w:p w14:paraId="66FDDE35" w14:textId="77777777" w:rsidR="00A66A62" w:rsidRPr="00624C44" w:rsidRDefault="00A66A62" w:rsidP="00A66A62">
            <w:pPr>
              <w:rPr>
                <w:lang w:val="en-US"/>
              </w:rPr>
            </w:pPr>
          </w:p>
        </w:tc>
        <w:tc>
          <w:tcPr>
            <w:tcW w:w="1134" w:type="dxa"/>
            <w:shd w:val="clear" w:color="auto" w:fill="E5B8B7" w:themeFill="accent2" w:themeFillTint="66"/>
          </w:tcPr>
          <w:p w14:paraId="3442882C" w14:textId="77777777" w:rsidR="00A66A62" w:rsidRPr="00624C44" w:rsidRDefault="00A66A62" w:rsidP="00A66A62">
            <w:pPr>
              <w:rPr>
                <w:lang w:val="en-US"/>
              </w:rPr>
            </w:pPr>
            <w:r w:rsidRPr="00624C44">
              <w:rPr>
                <w:lang w:val="en-US"/>
              </w:rPr>
              <w:t>/height</w:t>
            </w:r>
          </w:p>
        </w:tc>
        <w:tc>
          <w:tcPr>
            <w:tcW w:w="1134" w:type="dxa"/>
            <w:shd w:val="clear" w:color="auto" w:fill="E5B8B7" w:themeFill="accent2" w:themeFillTint="66"/>
          </w:tcPr>
          <w:p w14:paraId="776ECF8E" w14:textId="77777777" w:rsidR="00A66A62" w:rsidRPr="00624C44" w:rsidRDefault="00A66A62" w:rsidP="00A66A62">
            <w:pPr>
              <w:rPr>
                <w:lang w:val="en-US"/>
              </w:rPr>
            </w:pPr>
          </w:p>
        </w:tc>
        <w:tc>
          <w:tcPr>
            <w:tcW w:w="850" w:type="dxa"/>
            <w:shd w:val="clear" w:color="auto" w:fill="E5B8B7" w:themeFill="accent2" w:themeFillTint="66"/>
          </w:tcPr>
          <w:p w14:paraId="711D770A" w14:textId="77777777" w:rsidR="00A66A62" w:rsidRPr="00624C44" w:rsidRDefault="00A66A62" w:rsidP="00A66A62">
            <w:pPr>
              <w:rPr>
                <w:lang w:val="en-US"/>
              </w:rPr>
            </w:pPr>
          </w:p>
        </w:tc>
        <w:tc>
          <w:tcPr>
            <w:tcW w:w="1844" w:type="dxa"/>
            <w:shd w:val="clear" w:color="auto" w:fill="E5B8B7" w:themeFill="accent2" w:themeFillTint="66"/>
          </w:tcPr>
          <w:p w14:paraId="126CAF99" w14:textId="77777777" w:rsidR="00A66A62" w:rsidRPr="00624C44" w:rsidRDefault="00A66A62" w:rsidP="00A66A62">
            <w:pPr>
              <w:rPr>
                <w:lang w:val="en-US"/>
              </w:rPr>
            </w:pPr>
          </w:p>
        </w:tc>
        <w:tc>
          <w:tcPr>
            <w:tcW w:w="2126" w:type="dxa"/>
            <w:shd w:val="clear" w:color="auto" w:fill="E5B8B7" w:themeFill="accent2" w:themeFillTint="66"/>
          </w:tcPr>
          <w:p w14:paraId="6E9948E3" w14:textId="77777777" w:rsidR="00A66A62" w:rsidRPr="00624C44" w:rsidRDefault="00A66A62" w:rsidP="00A66A62">
            <w:pPr>
              <w:rPr>
                <w:lang w:val="en-US"/>
              </w:rPr>
            </w:pPr>
          </w:p>
        </w:tc>
        <w:tc>
          <w:tcPr>
            <w:tcW w:w="1985" w:type="dxa"/>
            <w:shd w:val="clear" w:color="auto" w:fill="E5B8B7" w:themeFill="accent2" w:themeFillTint="66"/>
          </w:tcPr>
          <w:p w14:paraId="098E112C" w14:textId="77777777" w:rsidR="00A66A62" w:rsidRPr="00624C44" w:rsidRDefault="00A66A62" w:rsidP="00A66A62">
            <w:pPr>
              <w:rPr>
                <w:lang w:val="en-US"/>
              </w:rPr>
            </w:pPr>
          </w:p>
        </w:tc>
      </w:tr>
      <w:tr w:rsidR="00A66A62" w:rsidRPr="00624C44" w14:paraId="598E89B2" w14:textId="77777777" w:rsidTr="00AD3DA7">
        <w:trPr>
          <w:cantSplit/>
          <w:trHeight w:val="286"/>
        </w:trPr>
        <w:tc>
          <w:tcPr>
            <w:tcW w:w="993" w:type="dxa"/>
            <w:vMerge/>
            <w:shd w:val="clear" w:color="auto" w:fill="E5B8B7" w:themeFill="accent2" w:themeFillTint="66"/>
          </w:tcPr>
          <w:p w14:paraId="61131043" w14:textId="77777777" w:rsidR="00A66A62" w:rsidRPr="00624C44" w:rsidRDefault="00A66A62" w:rsidP="00A66A62">
            <w:pPr>
              <w:rPr>
                <w:lang w:val="en-US"/>
              </w:rPr>
            </w:pPr>
          </w:p>
        </w:tc>
        <w:tc>
          <w:tcPr>
            <w:tcW w:w="1134" w:type="dxa"/>
            <w:shd w:val="clear" w:color="auto" w:fill="E5B8B7" w:themeFill="accent2" w:themeFillTint="66"/>
          </w:tcPr>
          <w:p w14:paraId="3363B887" w14:textId="77777777" w:rsidR="00A66A62" w:rsidRPr="00624C44" w:rsidRDefault="00A66A62" w:rsidP="00A66A62">
            <w:pPr>
              <w:rPr>
                <w:lang w:val="en-US"/>
              </w:rPr>
            </w:pPr>
            <w:r w:rsidRPr="00624C44">
              <w:rPr>
                <w:lang w:val="en-US"/>
              </w:rPr>
              <w:t>/</w:t>
            </w:r>
            <w:proofErr w:type="spellStart"/>
            <w:r w:rsidRPr="00624C44">
              <w:rPr>
                <w:lang w:val="en-US"/>
              </w:rPr>
              <w:t>heightLevel</w:t>
            </w:r>
            <w:proofErr w:type="spellEnd"/>
            <w:r w:rsidRPr="00624C44">
              <w:rPr>
                <w:lang w:val="en-US"/>
              </w:rPr>
              <w:t xml:space="preserve">   </w:t>
            </w:r>
          </w:p>
        </w:tc>
        <w:tc>
          <w:tcPr>
            <w:tcW w:w="1134" w:type="dxa"/>
            <w:shd w:val="clear" w:color="auto" w:fill="E5B8B7" w:themeFill="accent2" w:themeFillTint="66"/>
          </w:tcPr>
          <w:p w14:paraId="13AAD2E3" w14:textId="77777777" w:rsidR="00A66A62" w:rsidRPr="00624C44" w:rsidRDefault="00A66A62" w:rsidP="00A66A62">
            <w:pPr>
              <w:rPr>
                <w:lang w:val="en-US"/>
              </w:rPr>
            </w:pPr>
          </w:p>
        </w:tc>
        <w:tc>
          <w:tcPr>
            <w:tcW w:w="850" w:type="dxa"/>
            <w:shd w:val="clear" w:color="auto" w:fill="E5B8B7" w:themeFill="accent2" w:themeFillTint="66"/>
          </w:tcPr>
          <w:p w14:paraId="1B68F8A7" w14:textId="77777777" w:rsidR="00A66A62" w:rsidRPr="00624C44" w:rsidRDefault="00A66A62" w:rsidP="00A66A62">
            <w:pPr>
              <w:rPr>
                <w:lang w:val="en-US"/>
              </w:rPr>
            </w:pPr>
          </w:p>
        </w:tc>
        <w:tc>
          <w:tcPr>
            <w:tcW w:w="1844" w:type="dxa"/>
            <w:shd w:val="clear" w:color="auto" w:fill="E5B8B7" w:themeFill="accent2" w:themeFillTint="66"/>
          </w:tcPr>
          <w:p w14:paraId="2517DC43" w14:textId="77777777" w:rsidR="00A66A62" w:rsidRPr="00624C44" w:rsidRDefault="00A66A62" w:rsidP="00A66A62">
            <w:pPr>
              <w:rPr>
                <w:lang w:val="en-US"/>
              </w:rPr>
            </w:pPr>
          </w:p>
        </w:tc>
        <w:tc>
          <w:tcPr>
            <w:tcW w:w="2126" w:type="dxa"/>
            <w:shd w:val="clear" w:color="auto" w:fill="E5B8B7" w:themeFill="accent2" w:themeFillTint="66"/>
          </w:tcPr>
          <w:p w14:paraId="1F69B5A8" w14:textId="77777777" w:rsidR="00A66A62" w:rsidRPr="00624C44" w:rsidRDefault="00A66A62" w:rsidP="00A66A62">
            <w:pPr>
              <w:rPr>
                <w:lang w:val="en-US"/>
              </w:rPr>
            </w:pPr>
          </w:p>
        </w:tc>
        <w:tc>
          <w:tcPr>
            <w:tcW w:w="1985" w:type="dxa"/>
            <w:shd w:val="clear" w:color="auto" w:fill="E5B8B7" w:themeFill="accent2" w:themeFillTint="66"/>
          </w:tcPr>
          <w:p w14:paraId="356AB42A" w14:textId="77777777" w:rsidR="00A66A62" w:rsidRPr="00624C44" w:rsidRDefault="00A66A62" w:rsidP="00A66A62">
            <w:pPr>
              <w:rPr>
                <w:lang w:val="en-US"/>
              </w:rPr>
            </w:pPr>
          </w:p>
        </w:tc>
      </w:tr>
      <w:tr w:rsidR="00A66A62" w:rsidRPr="00624C44" w14:paraId="70CF81AF" w14:textId="77777777" w:rsidTr="00AD3DA7">
        <w:trPr>
          <w:cantSplit/>
          <w:trHeight w:val="55"/>
        </w:trPr>
        <w:tc>
          <w:tcPr>
            <w:tcW w:w="993" w:type="dxa"/>
            <w:vMerge/>
            <w:shd w:val="clear" w:color="auto" w:fill="E5B8B7" w:themeFill="accent2" w:themeFillTint="66"/>
          </w:tcPr>
          <w:p w14:paraId="4C4554B8" w14:textId="77777777" w:rsidR="00A66A62" w:rsidRPr="00624C44" w:rsidRDefault="00A66A62" w:rsidP="00A66A62">
            <w:pPr>
              <w:rPr>
                <w:lang w:val="en-US"/>
              </w:rPr>
            </w:pPr>
          </w:p>
        </w:tc>
        <w:tc>
          <w:tcPr>
            <w:tcW w:w="1134" w:type="dxa"/>
            <w:vMerge w:val="restart"/>
            <w:shd w:val="clear" w:color="auto" w:fill="E5B8B7" w:themeFill="accent2" w:themeFillTint="66"/>
          </w:tcPr>
          <w:p w14:paraId="1ACFF5A1" w14:textId="77777777" w:rsidR="00A66A62" w:rsidRPr="00624C44" w:rsidRDefault="00A66A62" w:rsidP="00A66A62">
            <w:pPr>
              <w:rPr>
                <w:lang w:val="en-US"/>
              </w:rPr>
            </w:pPr>
            <w:r w:rsidRPr="00624C44">
              <w:rPr>
                <w:lang w:val="en-US"/>
              </w:rPr>
              <w:t xml:space="preserve">/vertical </w:t>
            </w:r>
          </w:p>
          <w:p w14:paraId="370EF2B6" w14:textId="77777777" w:rsidR="00A66A62" w:rsidRPr="00624C44" w:rsidRDefault="00A66A62" w:rsidP="00A66A62">
            <w:pPr>
              <w:rPr>
                <w:lang w:val="en-US"/>
              </w:rPr>
            </w:pPr>
          </w:p>
        </w:tc>
        <w:tc>
          <w:tcPr>
            <w:tcW w:w="1134" w:type="dxa"/>
            <w:vMerge w:val="restart"/>
            <w:shd w:val="clear" w:color="auto" w:fill="E5B8B7" w:themeFill="accent2" w:themeFillTint="66"/>
          </w:tcPr>
          <w:p w14:paraId="5382060F" w14:textId="77777777" w:rsidR="00A66A62" w:rsidRPr="00624C44" w:rsidRDefault="00A66A62" w:rsidP="00A66A62">
            <w:pPr>
              <w:rPr>
                <w:lang w:val="en-US"/>
              </w:rPr>
            </w:pPr>
            <w:r w:rsidRPr="00624C44">
              <w:rPr>
                <w:lang w:val="en-US"/>
              </w:rPr>
              <w:t>/hand</w:t>
            </w:r>
          </w:p>
        </w:tc>
        <w:tc>
          <w:tcPr>
            <w:tcW w:w="850" w:type="dxa"/>
            <w:shd w:val="clear" w:color="auto" w:fill="E5B8B7" w:themeFill="accent2" w:themeFillTint="66"/>
          </w:tcPr>
          <w:p w14:paraId="3E2F5467" w14:textId="77777777" w:rsidR="00A66A62" w:rsidRPr="00624C44" w:rsidRDefault="00A66A62" w:rsidP="00A66A62">
            <w:pPr>
              <w:rPr>
                <w:lang w:val="en-US"/>
              </w:rPr>
            </w:pPr>
            <w:r w:rsidRPr="00624C44">
              <w:rPr>
                <w:lang w:val="en-US"/>
              </w:rPr>
              <w:t>/left</w:t>
            </w:r>
          </w:p>
        </w:tc>
        <w:tc>
          <w:tcPr>
            <w:tcW w:w="1844" w:type="dxa"/>
            <w:shd w:val="clear" w:color="auto" w:fill="E5B8B7" w:themeFill="accent2" w:themeFillTint="66"/>
          </w:tcPr>
          <w:p w14:paraId="38C5BCEC" w14:textId="77777777" w:rsidR="00A66A62" w:rsidRPr="00624C44" w:rsidRDefault="00A66A62" w:rsidP="00A66A62">
            <w:pPr>
              <w:rPr>
                <w:lang w:val="en-US"/>
              </w:rPr>
            </w:pPr>
          </w:p>
        </w:tc>
        <w:tc>
          <w:tcPr>
            <w:tcW w:w="2126" w:type="dxa"/>
            <w:shd w:val="clear" w:color="auto" w:fill="E5B8B7" w:themeFill="accent2" w:themeFillTint="66"/>
          </w:tcPr>
          <w:p w14:paraId="14ED8AD8" w14:textId="77777777" w:rsidR="00A66A62" w:rsidRPr="00624C44" w:rsidRDefault="00A66A62" w:rsidP="00A66A62">
            <w:pPr>
              <w:rPr>
                <w:lang w:val="en-US"/>
              </w:rPr>
            </w:pPr>
          </w:p>
        </w:tc>
        <w:tc>
          <w:tcPr>
            <w:tcW w:w="1985" w:type="dxa"/>
            <w:vMerge w:val="restart"/>
            <w:shd w:val="clear" w:color="auto" w:fill="E5B8B7" w:themeFill="accent2" w:themeFillTint="66"/>
          </w:tcPr>
          <w:p w14:paraId="77F44387" w14:textId="77777777" w:rsidR="00A66A62" w:rsidRPr="00624C44" w:rsidRDefault="00A66A62" w:rsidP="00A66A62">
            <w:pPr>
              <w:rPr>
                <w:lang w:val="en-US"/>
              </w:rPr>
            </w:pPr>
          </w:p>
        </w:tc>
      </w:tr>
      <w:tr w:rsidR="00A66A62" w:rsidRPr="00624C44" w14:paraId="05E39EBB" w14:textId="77777777" w:rsidTr="00AD3DA7">
        <w:trPr>
          <w:cantSplit/>
          <w:trHeight w:val="55"/>
        </w:trPr>
        <w:tc>
          <w:tcPr>
            <w:tcW w:w="993" w:type="dxa"/>
            <w:vMerge/>
            <w:shd w:val="clear" w:color="auto" w:fill="E5B8B7" w:themeFill="accent2" w:themeFillTint="66"/>
          </w:tcPr>
          <w:p w14:paraId="63AF094A" w14:textId="77777777" w:rsidR="00A66A62" w:rsidRPr="00624C44" w:rsidRDefault="00A66A62" w:rsidP="00A66A62">
            <w:pPr>
              <w:rPr>
                <w:lang w:val="en-US"/>
              </w:rPr>
            </w:pPr>
          </w:p>
        </w:tc>
        <w:tc>
          <w:tcPr>
            <w:tcW w:w="1134" w:type="dxa"/>
            <w:vMerge/>
            <w:shd w:val="clear" w:color="auto" w:fill="E5B8B7" w:themeFill="accent2" w:themeFillTint="66"/>
          </w:tcPr>
          <w:p w14:paraId="4D043951" w14:textId="77777777" w:rsidR="00A66A62" w:rsidRPr="00624C44" w:rsidRDefault="00A66A62" w:rsidP="00A66A62">
            <w:pPr>
              <w:rPr>
                <w:lang w:val="en-US"/>
              </w:rPr>
            </w:pPr>
          </w:p>
        </w:tc>
        <w:tc>
          <w:tcPr>
            <w:tcW w:w="1134" w:type="dxa"/>
            <w:vMerge/>
            <w:shd w:val="clear" w:color="auto" w:fill="E5B8B7" w:themeFill="accent2" w:themeFillTint="66"/>
          </w:tcPr>
          <w:p w14:paraId="3617C5AC" w14:textId="77777777" w:rsidR="00A66A62" w:rsidRPr="00624C44" w:rsidRDefault="00A66A62" w:rsidP="00A66A62">
            <w:pPr>
              <w:rPr>
                <w:lang w:val="en-US"/>
              </w:rPr>
            </w:pPr>
          </w:p>
        </w:tc>
        <w:tc>
          <w:tcPr>
            <w:tcW w:w="850" w:type="dxa"/>
            <w:shd w:val="clear" w:color="auto" w:fill="E5B8B7" w:themeFill="accent2" w:themeFillTint="66"/>
          </w:tcPr>
          <w:p w14:paraId="49072AE1" w14:textId="77777777" w:rsidR="00A66A62" w:rsidRPr="00624C44" w:rsidRDefault="00A66A62" w:rsidP="00A66A62">
            <w:pPr>
              <w:rPr>
                <w:lang w:val="en-US"/>
              </w:rPr>
            </w:pPr>
            <w:r w:rsidRPr="00624C44">
              <w:rPr>
                <w:lang w:val="en-US"/>
              </w:rPr>
              <w:t>/right</w:t>
            </w:r>
          </w:p>
        </w:tc>
        <w:tc>
          <w:tcPr>
            <w:tcW w:w="1844" w:type="dxa"/>
            <w:shd w:val="clear" w:color="auto" w:fill="E5B8B7" w:themeFill="accent2" w:themeFillTint="66"/>
          </w:tcPr>
          <w:p w14:paraId="3304D9F3" w14:textId="77777777" w:rsidR="00A66A62" w:rsidRPr="00624C44" w:rsidRDefault="00A66A62" w:rsidP="00A66A62">
            <w:pPr>
              <w:rPr>
                <w:lang w:val="en-US"/>
              </w:rPr>
            </w:pPr>
          </w:p>
        </w:tc>
        <w:tc>
          <w:tcPr>
            <w:tcW w:w="2126" w:type="dxa"/>
            <w:shd w:val="clear" w:color="auto" w:fill="E5B8B7" w:themeFill="accent2" w:themeFillTint="66"/>
          </w:tcPr>
          <w:p w14:paraId="5C29FB72" w14:textId="77777777" w:rsidR="00A66A62" w:rsidRPr="00624C44" w:rsidRDefault="00A66A62" w:rsidP="00A66A62">
            <w:pPr>
              <w:rPr>
                <w:lang w:val="en-US"/>
              </w:rPr>
            </w:pPr>
          </w:p>
        </w:tc>
        <w:tc>
          <w:tcPr>
            <w:tcW w:w="1985" w:type="dxa"/>
            <w:vMerge/>
            <w:shd w:val="clear" w:color="auto" w:fill="E5B8B7" w:themeFill="accent2" w:themeFillTint="66"/>
          </w:tcPr>
          <w:p w14:paraId="51A018C8" w14:textId="77777777" w:rsidR="00A66A62" w:rsidRPr="00624C44" w:rsidRDefault="00A66A62" w:rsidP="00A66A62">
            <w:pPr>
              <w:rPr>
                <w:lang w:val="en-US"/>
              </w:rPr>
            </w:pPr>
          </w:p>
        </w:tc>
      </w:tr>
      <w:tr w:rsidR="00A66A62" w:rsidRPr="00624C44" w14:paraId="13FB050D" w14:textId="77777777" w:rsidTr="00AD3DA7">
        <w:trPr>
          <w:cantSplit/>
          <w:trHeight w:val="78"/>
        </w:trPr>
        <w:tc>
          <w:tcPr>
            <w:tcW w:w="993" w:type="dxa"/>
            <w:vMerge/>
            <w:shd w:val="clear" w:color="auto" w:fill="E5B8B7" w:themeFill="accent2" w:themeFillTint="66"/>
          </w:tcPr>
          <w:p w14:paraId="084D18E5" w14:textId="77777777" w:rsidR="00A66A62" w:rsidRPr="00624C44" w:rsidRDefault="00A66A62" w:rsidP="00A66A62">
            <w:pPr>
              <w:rPr>
                <w:lang w:val="en-US"/>
              </w:rPr>
            </w:pPr>
          </w:p>
        </w:tc>
        <w:tc>
          <w:tcPr>
            <w:tcW w:w="1134" w:type="dxa"/>
            <w:vMerge w:val="restart"/>
            <w:shd w:val="clear" w:color="auto" w:fill="E5B8B7" w:themeFill="accent2" w:themeFillTint="66"/>
          </w:tcPr>
          <w:p w14:paraId="10C0BC12" w14:textId="77777777" w:rsidR="00A66A62" w:rsidRPr="00624C44" w:rsidRDefault="00A66A62" w:rsidP="00A66A62">
            <w:pPr>
              <w:rPr>
                <w:lang w:val="en-US"/>
              </w:rPr>
            </w:pPr>
            <w:r w:rsidRPr="00624C44">
              <w:rPr>
                <w:lang w:val="en-US"/>
              </w:rPr>
              <w:t>/side</w:t>
            </w:r>
          </w:p>
          <w:p w14:paraId="4CFBBED4" w14:textId="77777777" w:rsidR="00A66A62" w:rsidRPr="00624C44" w:rsidRDefault="00A66A62" w:rsidP="00A66A62">
            <w:pPr>
              <w:rPr>
                <w:lang w:val="en-US"/>
              </w:rPr>
            </w:pPr>
          </w:p>
        </w:tc>
        <w:tc>
          <w:tcPr>
            <w:tcW w:w="1134" w:type="dxa"/>
            <w:vMerge w:val="restart"/>
            <w:shd w:val="clear" w:color="auto" w:fill="E5B8B7" w:themeFill="accent2" w:themeFillTint="66"/>
          </w:tcPr>
          <w:p w14:paraId="70D49F02" w14:textId="77777777" w:rsidR="00A66A62" w:rsidRPr="00624C44" w:rsidRDefault="00A66A62" w:rsidP="00A66A62">
            <w:pPr>
              <w:rPr>
                <w:lang w:val="en-US"/>
              </w:rPr>
            </w:pPr>
            <w:r w:rsidRPr="00624C44">
              <w:rPr>
                <w:lang w:val="en-US"/>
              </w:rPr>
              <w:t>/hand</w:t>
            </w:r>
          </w:p>
        </w:tc>
        <w:tc>
          <w:tcPr>
            <w:tcW w:w="850" w:type="dxa"/>
            <w:shd w:val="clear" w:color="auto" w:fill="E5B8B7" w:themeFill="accent2" w:themeFillTint="66"/>
          </w:tcPr>
          <w:p w14:paraId="27E50152" w14:textId="77777777" w:rsidR="00A66A62" w:rsidRPr="00624C44" w:rsidRDefault="00A66A62" w:rsidP="00A66A62">
            <w:pPr>
              <w:rPr>
                <w:lang w:val="en-US"/>
              </w:rPr>
            </w:pPr>
            <w:r w:rsidRPr="00624C44">
              <w:rPr>
                <w:lang w:val="en-US"/>
              </w:rPr>
              <w:t>/left</w:t>
            </w:r>
          </w:p>
        </w:tc>
        <w:tc>
          <w:tcPr>
            <w:tcW w:w="1844" w:type="dxa"/>
            <w:shd w:val="clear" w:color="auto" w:fill="E5B8B7" w:themeFill="accent2" w:themeFillTint="66"/>
          </w:tcPr>
          <w:p w14:paraId="1770685B" w14:textId="77777777" w:rsidR="00A66A62" w:rsidRPr="00624C44" w:rsidRDefault="00A66A62" w:rsidP="00A66A62">
            <w:pPr>
              <w:rPr>
                <w:lang w:val="en-US"/>
              </w:rPr>
            </w:pPr>
          </w:p>
        </w:tc>
        <w:tc>
          <w:tcPr>
            <w:tcW w:w="2126" w:type="dxa"/>
            <w:shd w:val="clear" w:color="auto" w:fill="E5B8B7" w:themeFill="accent2" w:themeFillTint="66"/>
          </w:tcPr>
          <w:p w14:paraId="4E601C10" w14:textId="77777777" w:rsidR="00A66A62" w:rsidRPr="00624C44" w:rsidRDefault="00A66A62" w:rsidP="00A66A62">
            <w:pPr>
              <w:rPr>
                <w:lang w:val="en-US"/>
              </w:rPr>
            </w:pPr>
          </w:p>
        </w:tc>
        <w:tc>
          <w:tcPr>
            <w:tcW w:w="1985" w:type="dxa"/>
            <w:vMerge/>
            <w:shd w:val="clear" w:color="auto" w:fill="E5B8B7" w:themeFill="accent2" w:themeFillTint="66"/>
          </w:tcPr>
          <w:p w14:paraId="582163B5" w14:textId="77777777" w:rsidR="00A66A62" w:rsidRPr="00624C44" w:rsidRDefault="00A66A62" w:rsidP="00A66A62">
            <w:pPr>
              <w:rPr>
                <w:lang w:val="en-US"/>
              </w:rPr>
            </w:pPr>
          </w:p>
        </w:tc>
      </w:tr>
      <w:tr w:rsidR="00A66A62" w:rsidRPr="00624C44" w14:paraId="41CB2291" w14:textId="77777777" w:rsidTr="00AD3DA7">
        <w:trPr>
          <w:cantSplit/>
          <w:trHeight w:val="77"/>
        </w:trPr>
        <w:tc>
          <w:tcPr>
            <w:tcW w:w="993" w:type="dxa"/>
            <w:vMerge/>
            <w:shd w:val="clear" w:color="auto" w:fill="E5B8B7" w:themeFill="accent2" w:themeFillTint="66"/>
          </w:tcPr>
          <w:p w14:paraId="1FFD8596" w14:textId="77777777" w:rsidR="00A66A62" w:rsidRPr="00624C44" w:rsidRDefault="00A66A62" w:rsidP="00A66A62">
            <w:pPr>
              <w:rPr>
                <w:lang w:val="en-US"/>
              </w:rPr>
            </w:pPr>
          </w:p>
        </w:tc>
        <w:tc>
          <w:tcPr>
            <w:tcW w:w="1134" w:type="dxa"/>
            <w:vMerge/>
            <w:shd w:val="clear" w:color="auto" w:fill="E5B8B7" w:themeFill="accent2" w:themeFillTint="66"/>
          </w:tcPr>
          <w:p w14:paraId="5BFA985E" w14:textId="77777777" w:rsidR="00A66A62" w:rsidRPr="00624C44" w:rsidRDefault="00A66A62" w:rsidP="00A66A62">
            <w:pPr>
              <w:rPr>
                <w:lang w:val="en-US"/>
              </w:rPr>
            </w:pPr>
          </w:p>
        </w:tc>
        <w:tc>
          <w:tcPr>
            <w:tcW w:w="1134" w:type="dxa"/>
            <w:vMerge/>
            <w:shd w:val="clear" w:color="auto" w:fill="E5B8B7" w:themeFill="accent2" w:themeFillTint="66"/>
          </w:tcPr>
          <w:p w14:paraId="37B435ED" w14:textId="77777777" w:rsidR="00A66A62" w:rsidRPr="00624C44" w:rsidRDefault="00A66A62" w:rsidP="00A66A62">
            <w:pPr>
              <w:rPr>
                <w:lang w:val="en-US"/>
              </w:rPr>
            </w:pPr>
          </w:p>
        </w:tc>
        <w:tc>
          <w:tcPr>
            <w:tcW w:w="850" w:type="dxa"/>
            <w:shd w:val="clear" w:color="auto" w:fill="E5B8B7" w:themeFill="accent2" w:themeFillTint="66"/>
          </w:tcPr>
          <w:p w14:paraId="17858E88" w14:textId="77777777" w:rsidR="00A66A62" w:rsidRPr="00624C44" w:rsidRDefault="00A66A62" w:rsidP="00A66A62">
            <w:pPr>
              <w:rPr>
                <w:lang w:val="en-US"/>
              </w:rPr>
            </w:pPr>
            <w:r w:rsidRPr="00624C44">
              <w:rPr>
                <w:lang w:val="en-US"/>
              </w:rPr>
              <w:t>/right</w:t>
            </w:r>
          </w:p>
        </w:tc>
        <w:tc>
          <w:tcPr>
            <w:tcW w:w="1844" w:type="dxa"/>
            <w:shd w:val="clear" w:color="auto" w:fill="E5B8B7" w:themeFill="accent2" w:themeFillTint="66"/>
          </w:tcPr>
          <w:p w14:paraId="79B9AB2E" w14:textId="77777777" w:rsidR="00A66A62" w:rsidRPr="00624C44" w:rsidRDefault="00A66A62" w:rsidP="00A66A62">
            <w:pPr>
              <w:rPr>
                <w:lang w:val="en-US"/>
              </w:rPr>
            </w:pPr>
          </w:p>
        </w:tc>
        <w:tc>
          <w:tcPr>
            <w:tcW w:w="2126" w:type="dxa"/>
            <w:shd w:val="clear" w:color="auto" w:fill="E5B8B7" w:themeFill="accent2" w:themeFillTint="66"/>
          </w:tcPr>
          <w:p w14:paraId="62E8F141" w14:textId="77777777" w:rsidR="00A66A62" w:rsidRPr="00624C44" w:rsidRDefault="00A66A62" w:rsidP="00A66A62">
            <w:pPr>
              <w:rPr>
                <w:lang w:val="en-US"/>
              </w:rPr>
            </w:pPr>
          </w:p>
        </w:tc>
        <w:tc>
          <w:tcPr>
            <w:tcW w:w="1985" w:type="dxa"/>
            <w:vMerge/>
            <w:shd w:val="clear" w:color="auto" w:fill="E5B8B7" w:themeFill="accent2" w:themeFillTint="66"/>
          </w:tcPr>
          <w:p w14:paraId="1D7C3A09" w14:textId="77777777" w:rsidR="00A66A62" w:rsidRPr="00624C44" w:rsidRDefault="00A66A62" w:rsidP="00A66A62">
            <w:pPr>
              <w:rPr>
                <w:lang w:val="en-US"/>
              </w:rPr>
            </w:pPr>
          </w:p>
        </w:tc>
      </w:tr>
      <w:tr w:rsidR="00A66A62" w:rsidRPr="00624C44" w14:paraId="60158288" w14:textId="77777777" w:rsidTr="00AD3DA7">
        <w:trPr>
          <w:cantSplit/>
          <w:trHeight w:val="27"/>
        </w:trPr>
        <w:tc>
          <w:tcPr>
            <w:tcW w:w="993" w:type="dxa"/>
            <w:vMerge/>
            <w:shd w:val="clear" w:color="auto" w:fill="E5B8B7" w:themeFill="accent2" w:themeFillTint="66"/>
          </w:tcPr>
          <w:p w14:paraId="28F9F077" w14:textId="77777777" w:rsidR="00A66A62" w:rsidRPr="00624C44" w:rsidRDefault="00A66A62" w:rsidP="00A66A62">
            <w:pPr>
              <w:rPr>
                <w:lang w:val="en-US"/>
              </w:rPr>
            </w:pPr>
          </w:p>
        </w:tc>
        <w:tc>
          <w:tcPr>
            <w:tcW w:w="1134" w:type="dxa"/>
            <w:vMerge/>
            <w:shd w:val="clear" w:color="auto" w:fill="E5B8B7" w:themeFill="accent2" w:themeFillTint="66"/>
          </w:tcPr>
          <w:p w14:paraId="178ACC44" w14:textId="77777777" w:rsidR="00A66A62" w:rsidRPr="00624C44" w:rsidRDefault="00A66A62" w:rsidP="00A66A62">
            <w:pPr>
              <w:rPr>
                <w:lang w:val="en-US"/>
              </w:rPr>
            </w:pPr>
          </w:p>
        </w:tc>
        <w:tc>
          <w:tcPr>
            <w:tcW w:w="1134" w:type="dxa"/>
            <w:vMerge w:val="restart"/>
            <w:shd w:val="clear" w:color="auto" w:fill="E5B8B7" w:themeFill="accent2" w:themeFillTint="66"/>
          </w:tcPr>
          <w:p w14:paraId="42CB07AC" w14:textId="77777777" w:rsidR="00A66A62" w:rsidRPr="00624C44" w:rsidRDefault="00A66A62" w:rsidP="00A66A62">
            <w:pPr>
              <w:rPr>
                <w:lang w:val="en-US"/>
              </w:rPr>
            </w:pPr>
            <w:r w:rsidRPr="00624C44">
              <w:rPr>
                <w:lang w:val="en-US"/>
              </w:rPr>
              <w:t>/foot</w:t>
            </w:r>
          </w:p>
        </w:tc>
        <w:tc>
          <w:tcPr>
            <w:tcW w:w="850" w:type="dxa"/>
            <w:shd w:val="clear" w:color="auto" w:fill="E5B8B7" w:themeFill="accent2" w:themeFillTint="66"/>
          </w:tcPr>
          <w:p w14:paraId="01F22974" w14:textId="77777777" w:rsidR="00A66A62" w:rsidRPr="00624C44" w:rsidRDefault="00A66A62" w:rsidP="00A66A62">
            <w:pPr>
              <w:rPr>
                <w:lang w:val="en-US"/>
              </w:rPr>
            </w:pPr>
            <w:r w:rsidRPr="00624C44">
              <w:rPr>
                <w:lang w:val="en-US"/>
              </w:rPr>
              <w:t>/left</w:t>
            </w:r>
          </w:p>
        </w:tc>
        <w:tc>
          <w:tcPr>
            <w:tcW w:w="1844" w:type="dxa"/>
            <w:shd w:val="clear" w:color="auto" w:fill="E5B8B7" w:themeFill="accent2" w:themeFillTint="66"/>
          </w:tcPr>
          <w:p w14:paraId="422D040F" w14:textId="77777777" w:rsidR="00A66A62" w:rsidRPr="00624C44" w:rsidRDefault="00A66A62" w:rsidP="00A66A62">
            <w:pPr>
              <w:rPr>
                <w:lang w:val="en-US"/>
              </w:rPr>
            </w:pPr>
          </w:p>
        </w:tc>
        <w:tc>
          <w:tcPr>
            <w:tcW w:w="2126" w:type="dxa"/>
            <w:shd w:val="clear" w:color="auto" w:fill="E5B8B7" w:themeFill="accent2" w:themeFillTint="66"/>
          </w:tcPr>
          <w:p w14:paraId="540180C7" w14:textId="77777777" w:rsidR="00A66A62" w:rsidRPr="00624C44" w:rsidRDefault="00A66A62" w:rsidP="00A66A62">
            <w:pPr>
              <w:rPr>
                <w:lang w:val="en-US"/>
              </w:rPr>
            </w:pPr>
          </w:p>
        </w:tc>
        <w:tc>
          <w:tcPr>
            <w:tcW w:w="1985" w:type="dxa"/>
            <w:vMerge/>
            <w:shd w:val="clear" w:color="auto" w:fill="E5B8B7" w:themeFill="accent2" w:themeFillTint="66"/>
          </w:tcPr>
          <w:p w14:paraId="58B62E27" w14:textId="77777777" w:rsidR="00A66A62" w:rsidRPr="00624C44" w:rsidRDefault="00A66A62" w:rsidP="00A66A62">
            <w:pPr>
              <w:rPr>
                <w:lang w:val="en-US"/>
              </w:rPr>
            </w:pPr>
          </w:p>
        </w:tc>
      </w:tr>
      <w:tr w:rsidR="00A66A62" w:rsidRPr="00624C44" w14:paraId="026AA21E" w14:textId="77777777" w:rsidTr="00AD3DA7">
        <w:trPr>
          <w:cantSplit/>
          <w:trHeight w:val="23"/>
        </w:trPr>
        <w:tc>
          <w:tcPr>
            <w:tcW w:w="993" w:type="dxa"/>
            <w:vMerge/>
            <w:shd w:val="clear" w:color="auto" w:fill="E5B8B7" w:themeFill="accent2" w:themeFillTint="66"/>
          </w:tcPr>
          <w:p w14:paraId="343D789E" w14:textId="77777777" w:rsidR="00A66A62" w:rsidRPr="00624C44" w:rsidRDefault="00A66A62" w:rsidP="00A66A62">
            <w:pPr>
              <w:rPr>
                <w:lang w:val="en-US"/>
              </w:rPr>
            </w:pPr>
          </w:p>
        </w:tc>
        <w:tc>
          <w:tcPr>
            <w:tcW w:w="1134" w:type="dxa"/>
            <w:vMerge/>
            <w:shd w:val="clear" w:color="auto" w:fill="E5B8B7" w:themeFill="accent2" w:themeFillTint="66"/>
          </w:tcPr>
          <w:p w14:paraId="35491DBD" w14:textId="77777777" w:rsidR="00A66A62" w:rsidRPr="00624C44" w:rsidRDefault="00A66A62" w:rsidP="00A66A62">
            <w:pPr>
              <w:rPr>
                <w:lang w:val="en-US"/>
              </w:rPr>
            </w:pPr>
          </w:p>
        </w:tc>
        <w:tc>
          <w:tcPr>
            <w:tcW w:w="1134" w:type="dxa"/>
            <w:vMerge/>
            <w:shd w:val="clear" w:color="auto" w:fill="E5B8B7" w:themeFill="accent2" w:themeFillTint="66"/>
          </w:tcPr>
          <w:p w14:paraId="5106BB6B" w14:textId="77777777" w:rsidR="00A66A62" w:rsidRPr="00624C44" w:rsidRDefault="00A66A62" w:rsidP="00A66A62">
            <w:pPr>
              <w:rPr>
                <w:lang w:val="en-US"/>
              </w:rPr>
            </w:pPr>
          </w:p>
        </w:tc>
        <w:tc>
          <w:tcPr>
            <w:tcW w:w="850" w:type="dxa"/>
            <w:shd w:val="clear" w:color="auto" w:fill="E5B8B7" w:themeFill="accent2" w:themeFillTint="66"/>
          </w:tcPr>
          <w:p w14:paraId="0A50D6F5" w14:textId="77777777" w:rsidR="00A66A62" w:rsidRPr="00624C44" w:rsidRDefault="00A66A62" w:rsidP="00A66A62">
            <w:pPr>
              <w:rPr>
                <w:lang w:val="en-US"/>
              </w:rPr>
            </w:pPr>
            <w:r w:rsidRPr="00624C44">
              <w:rPr>
                <w:lang w:val="en-US"/>
              </w:rPr>
              <w:t>/right</w:t>
            </w:r>
          </w:p>
        </w:tc>
        <w:tc>
          <w:tcPr>
            <w:tcW w:w="1844" w:type="dxa"/>
            <w:shd w:val="clear" w:color="auto" w:fill="E5B8B7" w:themeFill="accent2" w:themeFillTint="66"/>
          </w:tcPr>
          <w:p w14:paraId="5A533BBC" w14:textId="77777777" w:rsidR="00A66A62" w:rsidRPr="00624C44" w:rsidRDefault="00A66A62" w:rsidP="00A66A62">
            <w:pPr>
              <w:rPr>
                <w:lang w:val="en-US"/>
              </w:rPr>
            </w:pPr>
          </w:p>
        </w:tc>
        <w:tc>
          <w:tcPr>
            <w:tcW w:w="2126" w:type="dxa"/>
            <w:shd w:val="clear" w:color="auto" w:fill="E5B8B7" w:themeFill="accent2" w:themeFillTint="66"/>
          </w:tcPr>
          <w:p w14:paraId="4627871E" w14:textId="77777777" w:rsidR="00A66A62" w:rsidRPr="00624C44" w:rsidRDefault="00A66A62" w:rsidP="00A66A62">
            <w:pPr>
              <w:rPr>
                <w:lang w:val="en-US"/>
              </w:rPr>
            </w:pPr>
          </w:p>
        </w:tc>
        <w:tc>
          <w:tcPr>
            <w:tcW w:w="1985" w:type="dxa"/>
            <w:vMerge/>
            <w:shd w:val="clear" w:color="auto" w:fill="E5B8B7" w:themeFill="accent2" w:themeFillTint="66"/>
          </w:tcPr>
          <w:p w14:paraId="75777258" w14:textId="77777777" w:rsidR="00A66A62" w:rsidRPr="00624C44" w:rsidRDefault="00A66A62" w:rsidP="00A66A62">
            <w:pPr>
              <w:rPr>
                <w:lang w:val="en-US"/>
              </w:rPr>
            </w:pPr>
          </w:p>
        </w:tc>
      </w:tr>
      <w:tr w:rsidR="00A66A62" w:rsidRPr="00624C44" w14:paraId="61E8D1B6" w14:textId="77777777" w:rsidTr="00AD3DA7">
        <w:trPr>
          <w:cantSplit/>
          <w:trHeight w:val="182"/>
        </w:trPr>
        <w:tc>
          <w:tcPr>
            <w:tcW w:w="993" w:type="dxa"/>
            <w:vMerge/>
            <w:shd w:val="clear" w:color="auto" w:fill="E5B8B7" w:themeFill="accent2" w:themeFillTint="66"/>
          </w:tcPr>
          <w:p w14:paraId="4FDA0E06" w14:textId="77777777" w:rsidR="00A66A62" w:rsidRPr="00624C44" w:rsidRDefault="00A66A62" w:rsidP="00A66A62">
            <w:pPr>
              <w:rPr>
                <w:lang w:val="en-US"/>
              </w:rPr>
            </w:pPr>
          </w:p>
        </w:tc>
        <w:tc>
          <w:tcPr>
            <w:tcW w:w="1134" w:type="dxa"/>
            <w:vMerge w:val="restart"/>
            <w:shd w:val="clear" w:color="auto" w:fill="E5B8B7" w:themeFill="accent2" w:themeFillTint="66"/>
          </w:tcPr>
          <w:p w14:paraId="7B58CDB3" w14:textId="77777777" w:rsidR="00A66A62" w:rsidRPr="00624C44" w:rsidRDefault="00A66A62" w:rsidP="00A66A62">
            <w:pPr>
              <w:rPr>
                <w:lang w:val="en-US"/>
              </w:rPr>
            </w:pPr>
            <w:r w:rsidRPr="00624C44">
              <w:rPr>
                <w:lang w:val="en-US"/>
              </w:rPr>
              <w:t>/front</w:t>
            </w:r>
          </w:p>
          <w:p w14:paraId="18D854D9" w14:textId="77777777" w:rsidR="00A66A62" w:rsidRPr="00624C44" w:rsidRDefault="00A66A62" w:rsidP="00A66A62">
            <w:pPr>
              <w:rPr>
                <w:lang w:val="en-US"/>
              </w:rPr>
            </w:pPr>
          </w:p>
        </w:tc>
        <w:tc>
          <w:tcPr>
            <w:tcW w:w="1134" w:type="dxa"/>
            <w:vMerge w:val="restart"/>
            <w:shd w:val="clear" w:color="auto" w:fill="E5B8B7" w:themeFill="accent2" w:themeFillTint="66"/>
          </w:tcPr>
          <w:p w14:paraId="3E3BD662" w14:textId="77777777" w:rsidR="00A66A62" w:rsidRPr="00624C44" w:rsidRDefault="00A66A62" w:rsidP="00A66A62">
            <w:pPr>
              <w:rPr>
                <w:lang w:val="en-US"/>
              </w:rPr>
            </w:pPr>
            <w:r w:rsidRPr="00624C44">
              <w:rPr>
                <w:lang w:val="en-US"/>
              </w:rPr>
              <w:t>/hand</w:t>
            </w:r>
          </w:p>
          <w:p w14:paraId="189C475E" w14:textId="77777777" w:rsidR="00A66A62" w:rsidRPr="00624C44" w:rsidRDefault="00A66A62" w:rsidP="00A66A62">
            <w:pPr>
              <w:rPr>
                <w:lang w:val="en-US"/>
              </w:rPr>
            </w:pPr>
          </w:p>
        </w:tc>
        <w:tc>
          <w:tcPr>
            <w:tcW w:w="850" w:type="dxa"/>
            <w:shd w:val="clear" w:color="auto" w:fill="E5B8B7" w:themeFill="accent2" w:themeFillTint="66"/>
          </w:tcPr>
          <w:p w14:paraId="3E6AABDA" w14:textId="77777777" w:rsidR="00A66A62" w:rsidRPr="00624C44" w:rsidRDefault="00A66A62" w:rsidP="00A66A62">
            <w:pPr>
              <w:rPr>
                <w:lang w:val="en-US"/>
              </w:rPr>
            </w:pPr>
            <w:r w:rsidRPr="00624C44">
              <w:rPr>
                <w:lang w:val="en-US"/>
              </w:rPr>
              <w:t>/left</w:t>
            </w:r>
          </w:p>
        </w:tc>
        <w:tc>
          <w:tcPr>
            <w:tcW w:w="1844" w:type="dxa"/>
            <w:shd w:val="clear" w:color="auto" w:fill="E5B8B7" w:themeFill="accent2" w:themeFillTint="66"/>
          </w:tcPr>
          <w:p w14:paraId="1D4FA7B5" w14:textId="77777777" w:rsidR="00A66A62" w:rsidRPr="00624C44" w:rsidRDefault="00A66A62" w:rsidP="00A66A62">
            <w:pPr>
              <w:rPr>
                <w:lang w:val="en-US"/>
              </w:rPr>
            </w:pPr>
          </w:p>
        </w:tc>
        <w:tc>
          <w:tcPr>
            <w:tcW w:w="2126" w:type="dxa"/>
            <w:shd w:val="clear" w:color="auto" w:fill="E5B8B7" w:themeFill="accent2" w:themeFillTint="66"/>
          </w:tcPr>
          <w:p w14:paraId="13E1989B" w14:textId="77777777" w:rsidR="00A66A62" w:rsidRPr="00624C44" w:rsidRDefault="00A66A62" w:rsidP="00A66A62">
            <w:pPr>
              <w:rPr>
                <w:lang w:val="en-US"/>
              </w:rPr>
            </w:pPr>
          </w:p>
        </w:tc>
        <w:tc>
          <w:tcPr>
            <w:tcW w:w="1985" w:type="dxa"/>
            <w:vMerge/>
            <w:shd w:val="clear" w:color="auto" w:fill="E5B8B7" w:themeFill="accent2" w:themeFillTint="66"/>
          </w:tcPr>
          <w:p w14:paraId="50A84195" w14:textId="77777777" w:rsidR="00A66A62" w:rsidRPr="00624C44" w:rsidRDefault="00A66A62" w:rsidP="00A66A62">
            <w:pPr>
              <w:rPr>
                <w:lang w:val="en-US"/>
              </w:rPr>
            </w:pPr>
          </w:p>
        </w:tc>
      </w:tr>
      <w:tr w:rsidR="00A66A62" w:rsidRPr="00624C44" w14:paraId="15947433" w14:textId="77777777" w:rsidTr="00AD3DA7">
        <w:trPr>
          <w:cantSplit/>
          <w:trHeight w:val="182"/>
        </w:trPr>
        <w:tc>
          <w:tcPr>
            <w:tcW w:w="993" w:type="dxa"/>
            <w:vMerge/>
            <w:shd w:val="clear" w:color="auto" w:fill="E5B8B7" w:themeFill="accent2" w:themeFillTint="66"/>
          </w:tcPr>
          <w:p w14:paraId="3BC21220" w14:textId="77777777" w:rsidR="00A66A62" w:rsidRPr="00624C44" w:rsidRDefault="00A66A62" w:rsidP="00A66A62">
            <w:pPr>
              <w:rPr>
                <w:lang w:val="en-US"/>
              </w:rPr>
            </w:pPr>
          </w:p>
        </w:tc>
        <w:tc>
          <w:tcPr>
            <w:tcW w:w="1134" w:type="dxa"/>
            <w:vMerge/>
            <w:shd w:val="clear" w:color="auto" w:fill="E5B8B7" w:themeFill="accent2" w:themeFillTint="66"/>
          </w:tcPr>
          <w:p w14:paraId="1F3E3BC1" w14:textId="77777777" w:rsidR="00A66A62" w:rsidRPr="00624C44" w:rsidRDefault="00A66A62" w:rsidP="00A66A62">
            <w:pPr>
              <w:rPr>
                <w:lang w:val="en-US"/>
              </w:rPr>
            </w:pPr>
          </w:p>
        </w:tc>
        <w:tc>
          <w:tcPr>
            <w:tcW w:w="1134" w:type="dxa"/>
            <w:vMerge/>
            <w:shd w:val="clear" w:color="auto" w:fill="E5B8B7" w:themeFill="accent2" w:themeFillTint="66"/>
          </w:tcPr>
          <w:p w14:paraId="318724B2" w14:textId="77777777" w:rsidR="00A66A62" w:rsidRPr="00624C44" w:rsidRDefault="00A66A62" w:rsidP="00A66A62">
            <w:pPr>
              <w:rPr>
                <w:lang w:val="en-US"/>
              </w:rPr>
            </w:pPr>
          </w:p>
        </w:tc>
        <w:tc>
          <w:tcPr>
            <w:tcW w:w="850" w:type="dxa"/>
            <w:shd w:val="clear" w:color="auto" w:fill="E5B8B7" w:themeFill="accent2" w:themeFillTint="66"/>
          </w:tcPr>
          <w:p w14:paraId="28978261" w14:textId="77777777" w:rsidR="00A66A62" w:rsidRPr="00624C44" w:rsidRDefault="00A66A62" w:rsidP="00A66A62">
            <w:pPr>
              <w:rPr>
                <w:lang w:val="en-US"/>
              </w:rPr>
            </w:pPr>
            <w:r w:rsidRPr="00624C44">
              <w:rPr>
                <w:lang w:val="en-US"/>
              </w:rPr>
              <w:t>/right</w:t>
            </w:r>
          </w:p>
        </w:tc>
        <w:tc>
          <w:tcPr>
            <w:tcW w:w="1844" w:type="dxa"/>
            <w:shd w:val="clear" w:color="auto" w:fill="E5B8B7" w:themeFill="accent2" w:themeFillTint="66"/>
          </w:tcPr>
          <w:p w14:paraId="5771822D" w14:textId="77777777" w:rsidR="00A66A62" w:rsidRPr="00624C44" w:rsidRDefault="00A66A62" w:rsidP="00A66A62">
            <w:pPr>
              <w:rPr>
                <w:lang w:val="en-US"/>
              </w:rPr>
            </w:pPr>
          </w:p>
        </w:tc>
        <w:tc>
          <w:tcPr>
            <w:tcW w:w="2126" w:type="dxa"/>
            <w:shd w:val="clear" w:color="auto" w:fill="E5B8B7" w:themeFill="accent2" w:themeFillTint="66"/>
          </w:tcPr>
          <w:p w14:paraId="389BE85E" w14:textId="77777777" w:rsidR="00A66A62" w:rsidRPr="00624C44" w:rsidRDefault="00A66A62" w:rsidP="00A66A62">
            <w:pPr>
              <w:rPr>
                <w:lang w:val="en-US"/>
              </w:rPr>
            </w:pPr>
          </w:p>
        </w:tc>
        <w:tc>
          <w:tcPr>
            <w:tcW w:w="1985" w:type="dxa"/>
            <w:vMerge/>
            <w:shd w:val="clear" w:color="auto" w:fill="E5B8B7" w:themeFill="accent2" w:themeFillTint="66"/>
          </w:tcPr>
          <w:p w14:paraId="502E26D4" w14:textId="77777777" w:rsidR="00A66A62" w:rsidRPr="00624C44" w:rsidRDefault="00A66A62" w:rsidP="00A66A62">
            <w:pPr>
              <w:rPr>
                <w:lang w:val="en-US"/>
              </w:rPr>
            </w:pPr>
          </w:p>
        </w:tc>
      </w:tr>
      <w:tr w:rsidR="00A66A62" w:rsidRPr="00624C44" w14:paraId="3BEDDDA8" w14:textId="77777777" w:rsidTr="00AD3DA7">
        <w:trPr>
          <w:cantSplit/>
          <w:trHeight w:val="91"/>
        </w:trPr>
        <w:tc>
          <w:tcPr>
            <w:tcW w:w="993" w:type="dxa"/>
            <w:vMerge/>
            <w:shd w:val="clear" w:color="auto" w:fill="E5B8B7" w:themeFill="accent2" w:themeFillTint="66"/>
          </w:tcPr>
          <w:p w14:paraId="7B3A928E" w14:textId="77777777" w:rsidR="00A66A62" w:rsidRPr="00624C44" w:rsidRDefault="00A66A62" w:rsidP="00A66A62">
            <w:pPr>
              <w:rPr>
                <w:lang w:val="en-US"/>
              </w:rPr>
            </w:pPr>
          </w:p>
        </w:tc>
        <w:tc>
          <w:tcPr>
            <w:tcW w:w="1134" w:type="dxa"/>
            <w:vMerge/>
            <w:shd w:val="clear" w:color="auto" w:fill="E5B8B7" w:themeFill="accent2" w:themeFillTint="66"/>
          </w:tcPr>
          <w:p w14:paraId="11153D1C" w14:textId="77777777" w:rsidR="00A66A62" w:rsidRPr="00624C44" w:rsidRDefault="00A66A62" w:rsidP="00A66A62">
            <w:pPr>
              <w:rPr>
                <w:lang w:val="en-US"/>
              </w:rPr>
            </w:pPr>
          </w:p>
        </w:tc>
        <w:tc>
          <w:tcPr>
            <w:tcW w:w="1134" w:type="dxa"/>
            <w:vMerge w:val="restart"/>
            <w:shd w:val="clear" w:color="auto" w:fill="E5B8B7" w:themeFill="accent2" w:themeFillTint="66"/>
          </w:tcPr>
          <w:p w14:paraId="76D627D2" w14:textId="77777777" w:rsidR="00A66A62" w:rsidRPr="00624C44" w:rsidRDefault="00A66A62" w:rsidP="00A66A62">
            <w:pPr>
              <w:rPr>
                <w:lang w:val="en-US"/>
              </w:rPr>
            </w:pPr>
            <w:r w:rsidRPr="00624C44">
              <w:rPr>
                <w:lang w:val="en-US"/>
              </w:rPr>
              <w:t>/foot</w:t>
            </w:r>
          </w:p>
        </w:tc>
        <w:tc>
          <w:tcPr>
            <w:tcW w:w="850" w:type="dxa"/>
            <w:shd w:val="clear" w:color="auto" w:fill="E5B8B7" w:themeFill="accent2" w:themeFillTint="66"/>
          </w:tcPr>
          <w:p w14:paraId="10C29C87" w14:textId="77777777" w:rsidR="00A66A62" w:rsidRPr="00624C44" w:rsidRDefault="00A66A62" w:rsidP="00A66A62">
            <w:pPr>
              <w:rPr>
                <w:lang w:val="en-US"/>
              </w:rPr>
            </w:pPr>
            <w:r w:rsidRPr="00624C44">
              <w:rPr>
                <w:lang w:val="en-US"/>
              </w:rPr>
              <w:t>/left</w:t>
            </w:r>
          </w:p>
        </w:tc>
        <w:tc>
          <w:tcPr>
            <w:tcW w:w="1844" w:type="dxa"/>
            <w:shd w:val="clear" w:color="auto" w:fill="E5B8B7" w:themeFill="accent2" w:themeFillTint="66"/>
          </w:tcPr>
          <w:p w14:paraId="14FB96A0" w14:textId="77777777" w:rsidR="00A66A62" w:rsidRPr="00624C44" w:rsidRDefault="00A66A62" w:rsidP="00A66A62">
            <w:pPr>
              <w:rPr>
                <w:lang w:val="en-US"/>
              </w:rPr>
            </w:pPr>
          </w:p>
        </w:tc>
        <w:tc>
          <w:tcPr>
            <w:tcW w:w="2126" w:type="dxa"/>
            <w:shd w:val="clear" w:color="auto" w:fill="E5B8B7" w:themeFill="accent2" w:themeFillTint="66"/>
          </w:tcPr>
          <w:p w14:paraId="12CE38B7" w14:textId="77777777" w:rsidR="00A66A62" w:rsidRPr="00624C44" w:rsidRDefault="00A66A62" w:rsidP="00A66A62">
            <w:pPr>
              <w:rPr>
                <w:lang w:val="en-US"/>
              </w:rPr>
            </w:pPr>
          </w:p>
        </w:tc>
        <w:tc>
          <w:tcPr>
            <w:tcW w:w="1985" w:type="dxa"/>
            <w:vMerge/>
            <w:shd w:val="clear" w:color="auto" w:fill="E5B8B7" w:themeFill="accent2" w:themeFillTint="66"/>
          </w:tcPr>
          <w:p w14:paraId="0C628DFD" w14:textId="77777777" w:rsidR="00A66A62" w:rsidRPr="00624C44" w:rsidRDefault="00A66A62" w:rsidP="00A66A62">
            <w:pPr>
              <w:rPr>
                <w:lang w:val="en-US"/>
              </w:rPr>
            </w:pPr>
          </w:p>
        </w:tc>
      </w:tr>
      <w:tr w:rsidR="00A66A62" w:rsidRPr="00624C44" w14:paraId="0C203314" w14:textId="77777777" w:rsidTr="00AD3DA7">
        <w:trPr>
          <w:cantSplit/>
          <w:trHeight w:val="211"/>
        </w:trPr>
        <w:tc>
          <w:tcPr>
            <w:tcW w:w="993" w:type="dxa"/>
            <w:vMerge/>
            <w:shd w:val="clear" w:color="auto" w:fill="E5B8B7" w:themeFill="accent2" w:themeFillTint="66"/>
          </w:tcPr>
          <w:p w14:paraId="2F5D3918" w14:textId="77777777" w:rsidR="00A66A62" w:rsidRPr="00624C44" w:rsidRDefault="00A66A62" w:rsidP="00A66A62">
            <w:pPr>
              <w:rPr>
                <w:lang w:val="en-US"/>
              </w:rPr>
            </w:pPr>
          </w:p>
        </w:tc>
        <w:tc>
          <w:tcPr>
            <w:tcW w:w="1134" w:type="dxa"/>
            <w:vMerge/>
            <w:shd w:val="clear" w:color="auto" w:fill="E5B8B7" w:themeFill="accent2" w:themeFillTint="66"/>
          </w:tcPr>
          <w:p w14:paraId="26641700" w14:textId="77777777" w:rsidR="00A66A62" w:rsidRPr="00624C44" w:rsidRDefault="00A66A62" w:rsidP="00A66A62">
            <w:pPr>
              <w:rPr>
                <w:lang w:val="en-US"/>
              </w:rPr>
            </w:pPr>
          </w:p>
        </w:tc>
        <w:tc>
          <w:tcPr>
            <w:tcW w:w="1134" w:type="dxa"/>
            <w:vMerge/>
            <w:shd w:val="clear" w:color="auto" w:fill="E5B8B7" w:themeFill="accent2" w:themeFillTint="66"/>
          </w:tcPr>
          <w:p w14:paraId="68D32733" w14:textId="77777777" w:rsidR="00A66A62" w:rsidRPr="00624C44" w:rsidRDefault="00A66A62" w:rsidP="00A66A62">
            <w:pPr>
              <w:rPr>
                <w:lang w:val="en-US"/>
              </w:rPr>
            </w:pPr>
          </w:p>
        </w:tc>
        <w:tc>
          <w:tcPr>
            <w:tcW w:w="850" w:type="dxa"/>
            <w:shd w:val="clear" w:color="auto" w:fill="E5B8B7" w:themeFill="accent2" w:themeFillTint="66"/>
          </w:tcPr>
          <w:p w14:paraId="0793C552" w14:textId="77777777" w:rsidR="00A66A62" w:rsidRPr="00624C44" w:rsidRDefault="00A66A62" w:rsidP="00A66A62">
            <w:pPr>
              <w:rPr>
                <w:lang w:val="en-US"/>
              </w:rPr>
            </w:pPr>
            <w:r w:rsidRPr="00624C44">
              <w:rPr>
                <w:lang w:val="en-US"/>
              </w:rPr>
              <w:t>/right</w:t>
            </w:r>
          </w:p>
        </w:tc>
        <w:tc>
          <w:tcPr>
            <w:tcW w:w="1844" w:type="dxa"/>
            <w:shd w:val="clear" w:color="auto" w:fill="E5B8B7" w:themeFill="accent2" w:themeFillTint="66"/>
          </w:tcPr>
          <w:p w14:paraId="4B057C95" w14:textId="77777777" w:rsidR="00A66A62" w:rsidRPr="00624C44" w:rsidRDefault="00A66A62" w:rsidP="00A66A62">
            <w:pPr>
              <w:rPr>
                <w:lang w:val="en-US"/>
              </w:rPr>
            </w:pPr>
          </w:p>
        </w:tc>
        <w:tc>
          <w:tcPr>
            <w:tcW w:w="2126" w:type="dxa"/>
            <w:shd w:val="clear" w:color="auto" w:fill="E5B8B7" w:themeFill="accent2" w:themeFillTint="66"/>
          </w:tcPr>
          <w:p w14:paraId="2C8936E6" w14:textId="77777777" w:rsidR="00A66A62" w:rsidRPr="00624C44" w:rsidRDefault="00A66A62" w:rsidP="00A66A62">
            <w:pPr>
              <w:rPr>
                <w:lang w:val="en-US"/>
              </w:rPr>
            </w:pPr>
          </w:p>
        </w:tc>
        <w:tc>
          <w:tcPr>
            <w:tcW w:w="1985" w:type="dxa"/>
            <w:vMerge/>
            <w:shd w:val="clear" w:color="auto" w:fill="E5B8B7" w:themeFill="accent2" w:themeFillTint="66"/>
          </w:tcPr>
          <w:p w14:paraId="270BD612" w14:textId="77777777" w:rsidR="00A66A62" w:rsidRPr="00624C44" w:rsidRDefault="00A66A62" w:rsidP="00A66A62">
            <w:pPr>
              <w:rPr>
                <w:lang w:val="en-US"/>
              </w:rPr>
            </w:pPr>
          </w:p>
        </w:tc>
      </w:tr>
      <w:tr w:rsidR="00A66A62" w:rsidRPr="00624C44" w14:paraId="4EF9384E" w14:textId="77777777" w:rsidTr="00AD3DA7">
        <w:trPr>
          <w:cantSplit/>
          <w:trHeight w:val="23"/>
        </w:trPr>
        <w:tc>
          <w:tcPr>
            <w:tcW w:w="993" w:type="dxa"/>
            <w:vMerge/>
            <w:tcBorders>
              <w:bottom w:val="single" w:sz="4" w:space="0" w:color="auto"/>
            </w:tcBorders>
            <w:shd w:val="clear" w:color="auto" w:fill="E5B8B7" w:themeFill="accent2" w:themeFillTint="66"/>
          </w:tcPr>
          <w:p w14:paraId="4A544521" w14:textId="77777777" w:rsidR="00A66A62" w:rsidRPr="00624C44" w:rsidRDefault="00A66A62" w:rsidP="00A66A62">
            <w:pPr>
              <w:rPr>
                <w:lang w:val="en-US"/>
              </w:rPr>
            </w:pPr>
          </w:p>
        </w:tc>
        <w:tc>
          <w:tcPr>
            <w:tcW w:w="1134" w:type="dxa"/>
            <w:tcBorders>
              <w:bottom w:val="single" w:sz="4" w:space="0" w:color="auto"/>
            </w:tcBorders>
            <w:shd w:val="clear" w:color="auto" w:fill="E5B8B7" w:themeFill="accent2" w:themeFillTint="66"/>
          </w:tcPr>
          <w:p w14:paraId="1DECEC0A" w14:textId="77777777" w:rsidR="00A66A62" w:rsidRPr="00624C44" w:rsidRDefault="00A66A62" w:rsidP="00A66A62">
            <w:pPr>
              <w:rPr>
                <w:lang w:val="en-US"/>
              </w:rPr>
            </w:pPr>
            <w:r w:rsidRPr="00624C44">
              <w:rPr>
                <w:lang w:val="en-US"/>
              </w:rPr>
              <w:t>/width</w:t>
            </w:r>
          </w:p>
        </w:tc>
        <w:tc>
          <w:tcPr>
            <w:tcW w:w="1134" w:type="dxa"/>
            <w:tcBorders>
              <w:bottom w:val="single" w:sz="4" w:space="0" w:color="auto"/>
            </w:tcBorders>
            <w:shd w:val="clear" w:color="auto" w:fill="E5B8B7" w:themeFill="accent2" w:themeFillTint="66"/>
          </w:tcPr>
          <w:p w14:paraId="25280870" w14:textId="77777777" w:rsidR="00A66A62" w:rsidRPr="00624C44" w:rsidRDefault="00A66A62" w:rsidP="00A66A62">
            <w:pPr>
              <w:rPr>
                <w:lang w:val="en-US"/>
              </w:rPr>
            </w:pPr>
          </w:p>
        </w:tc>
        <w:tc>
          <w:tcPr>
            <w:tcW w:w="850" w:type="dxa"/>
            <w:tcBorders>
              <w:bottom w:val="single" w:sz="4" w:space="0" w:color="auto"/>
            </w:tcBorders>
            <w:shd w:val="clear" w:color="auto" w:fill="E5B8B7" w:themeFill="accent2" w:themeFillTint="66"/>
          </w:tcPr>
          <w:p w14:paraId="0BD86B23" w14:textId="77777777" w:rsidR="00A66A62" w:rsidRPr="00624C44" w:rsidRDefault="00A66A62" w:rsidP="00A66A62">
            <w:pPr>
              <w:rPr>
                <w:lang w:val="en-US"/>
              </w:rPr>
            </w:pPr>
          </w:p>
        </w:tc>
        <w:tc>
          <w:tcPr>
            <w:tcW w:w="1844" w:type="dxa"/>
            <w:tcBorders>
              <w:bottom w:val="single" w:sz="4" w:space="0" w:color="auto"/>
            </w:tcBorders>
            <w:shd w:val="clear" w:color="auto" w:fill="E5B8B7" w:themeFill="accent2" w:themeFillTint="66"/>
          </w:tcPr>
          <w:p w14:paraId="0892C4E8" w14:textId="77777777" w:rsidR="00A66A62" w:rsidRPr="00624C44" w:rsidRDefault="00A66A62" w:rsidP="00A66A62">
            <w:pPr>
              <w:rPr>
                <w:lang w:val="en-US"/>
              </w:rPr>
            </w:pPr>
          </w:p>
        </w:tc>
        <w:tc>
          <w:tcPr>
            <w:tcW w:w="2126" w:type="dxa"/>
            <w:tcBorders>
              <w:bottom w:val="single" w:sz="4" w:space="0" w:color="auto"/>
            </w:tcBorders>
            <w:shd w:val="clear" w:color="auto" w:fill="E5B8B7" w:themeFill="accent2" w:themeFillTint="66"/>
          </w:tcPr>
          <w:p w14:paraId="0198ABB0" w14:textId="77777777" w:rsidR="00A66A62" w:rsidRPr="00624C44" w:rsidRDefault="00A66A62" w:rsidP="00A66A62">
            <w:pPr>
              <w:rPr>
                <w:lang w:val="en-US"/>
              </w:rPr>
            </w:pPr>
          </w:p>
        </w:tc>
        <w:tc>
          <w:tcPr>
            <w:tcW w:w="1985" w:type="dxa"/>
            <w:vMerge/>
            <w:tcBorders>
              <w:bottom w:val="single" w:sz="4" w:space="0" w:color="auto"/>
            </w:tcBorders>
            <w:shd w:val="clear" w:color="auto" w:fill="E5B8B7" w:themeFill="accent2" w:themeFillTint="66"/>
          </w:tcPr>
          <w:p w14:paraId="58FF2347" w14:textId="77777777" w:rsidR="00A66A62" w:rsidRPr="00624C44" w:rsidRDefault="00A66A62" w:rsidP="00A66A62">
            <w:pPr>
              <w:rPr>
                <w:lang w:val="en-US"/>
              </w:rPr>
            </w:pPr>
          </w:p>
        </w:tc>
      </w:tr>
      <w:tr w:rsidR="00A66A62" w:rsidRPr="00624C44" w14:paraId="4DA5E3A3" w14:textId="77777777" w:rsidTr="00AD3DA7">
        <w:trPr>
          <w:cantSplit/>
          <w:trHeight w:val="23"/>
        </w:trPr>
        <w:tc>
          <w:tcPr>
            <w:tcW w:w="993" w:type="dxa"/>
            <w:vMerge w:val="restart"/>
            <w:shd w:val="clear" w:color="auto" w:fill="D6E3BC" w:themeFill="accent3" w:themeFillTint="66"/>
          </w:tcPr>
          <w:p w14:paraId="49F1E1A6" w14:textId="77777777" w:rsidR="00A66A62" w:rsidRPr="00624C44" w:rsidRDefault="00A66A62" w:rsidP="00A66A62">
            <w:pPr>
              <w:rPr>
                <w:lang w:val="en-US"/>
              </w:rPr>
            </w:pPr>
            <w:r w:rsidRPr="00624C44">
              <w:rPr>
                <w:lang w:val="en-US"/>
              </w:rPr>
              <w:t>/gesture</w:t>
            </w:r>
          </w:p>
        </w:tc>
        <w:tc>
          <w:tcPr>
            <w:tcW w:w="1134" w:type="dxa"/>
            <w:vMerge w:val="restart"/>
            <w:shd w:val="clear" w:color="auto" w:fill="D6E3BC" w:themeFill="accent3" w:themeFillTint="66"/>
          </w:tcPr>
          <w:p w14:paraId="5F6A8AEC" w14:textId="77777777" w:rsidR="00A66A62" w:rsidRPr="00624C44" w:rsidRDefault="00A66A62" w:rsidP="00A66A62">
            <w:pPr>
              <w:rPr>
                <w:lang w:val="en-US"/>
              </w:rPr>
            </w:pPr>
            <w:r w:rsidRPr="00624C44">
              <w:rPr>
                <w:lang w:val="en-US"/>
              </w:rPr>
              <w:t>/hit</w:t>
            </w:r>
          </w:p>
        </w:tc>
        <w:tc>
          <w:tcPr>
            <w:tcW w:w="1134" w:type="dxa"/>
            <w:shd w:val="clear" w:color="auto" w:fill="D6E3BC" w:themeFill="accent3" w:themeFillTint="66"/>
          </w:tcPr>
          <w:p w14:paraId="156075F9" w14:textId="77777777" w:rsidR="00A66A62" w:rsidRPr="00624C44" w:rsidRDefault="00A66A62" w:rsidP="00A66A62">
            <w:pPr>
              <w:rPr>
                <w:b/>
                <w:color w:val="FF0000"/>
                <w:lang w:val="en-US"/>
              </w:rPr>
            </w:pPr>
            <w:r w:rsidRPr="00624C44">
              <w:rPr>
                <w:b/>
                <w:color w:val="FF0000"/>
                <w:lang w:val="en-US"/>
              </w:rPr>
              <w:t>/overhead</w:t>
            </w:r>
          </w:p>
        </w:tc>
        <w:tc>
          <w:tcPr>
            <w:tcW w:w="850" w:type="dxa"/>
            <w:shd w:val="clear" w:color="auto" w:fill="D6E3BC" w:themeFill="accent3" w:themeFillTint="66"/>
          </w:tcPr>
          <w:p w14:paraId="309A9D10" w14:textId="77777777" w:rsidR="00A66A62" w:rsidRPr="00624C44" w:rsidRDefault="00A66A62" w:rsidP="00A66A62">
            <w:pPr>
              <w:rPr>
                <w:b/>
                <w:color w:val="FF0000"/>
                <w:lang w:val="en-US"/>
              </w:rPr>
            </w:pPr>
          </w:p>
        </w:tc>
        <w:tc>
          <w:tcPr>
            <w:tcW w:w="1844" w:type="dxa"/>
            <w:shd w:val="clear" w:color="auto" w:fill="D6E3BC" w:themeFill="accent3" w:themeFillTint="66"/>
          </w:tcPr>
          <w:p w14:paraId="36882CDB" w14:textId="77777777" w:rsidR="00A66A62" w:rsidRPr="00624C44" w:rsidRDefault="00A66A62" w:rsidP="00A66A62">
            <w:pPr>
              <w:rPr>
                <w:lang w:val="en-US"/>
              </w:rPr>
            </w:pPr>
            <w:r w:rsidRPr="00624C44">
              <w:rPr>
                <w:lang w:val="en-US"/>
              </w:rPr>
              <w:t>note5 (un-quantized)</w:t>
            </w:r>
          </w:p>
        </w:tc>
        <w:tc>
          <w:tcPr>
            <w:tcW w:w="2126" w:type="dxa"/>
            <w:shd w:val="clear" w:color="auto" w:fill="D6E3BC" w:themeFill="accent3" w:themeFillTint="66"/>
          </w:tcPr>
          <w:p w14:paraId="212D9052" w14:textId="77777777" w:rsidR="00A66A62" w:rsidRPr="00624C44" w:rsidRDefault="00A66A62" w:rsidP="00A66A62">
            <w:pPr>
              <w:rPr>
                <w:lang w:val="en-US"/>
              </w:rPr>
            </w:pPr>
          </w:p>
        </w:tc>
        <w:tc>
          <w:tcPr>
            <w:tcW w:w="1985" w:type="dxa"/>
            <w:shd w:val="clear" w:color="auto" w:fill="D6E3BC" w:themeFill="accent3" w:themeFillTint="66"/>
          </w:tcPr>
          <w:p w14:paraId="6C066D8E" w14:textId="77777777" w:rsidR="00A66A62" w:rsidRPr="00624C44" w:rsidRDefault="00A66A62" w:rsidP="00A66A62">
            <w:pPr>
              <w:rPr>
                <w:lang w:val="en-US"/>
              </w:rPr>
            </w:pPr>
          </w:p>
        </w:tc>
      </w:tr>
      <w:tr w:rsidR="00A66A62" w:rsidRPr="00624C44" w14:paraId="3E1B5CB4" w14:textId="77777777" w:rsidTr="00AD3DA7">
        <w:trPr>
          <w:cantSplit/>
          <w:trHeight w:val="23"/>
        </w:trPr>
        <w:tc>
          <w:tcPr>
            <w:tcW w:w="993" w:type="dxa"/>
            <w:vMerge/>
            <w:shd w:val="clear" w:color="auto" w:fill="D6E3BC" w:themeFill="accent3" w:themeFillTint="66"/>
          </w:tcPr>
          <w:p w14:paraId="701AB236" w14:textId="77777777" w:rsidR="00A66A62" w:rsidRPr="00624C44" w:rsidRDefault="00A66A62" w:rsidP="00A66A62">
            <w:pPr>
              <w:rPr>
                <w:lang w:val="en-US"/>
              </w:rPr>
            </w:pPr>
          </w:p>
        </w:tc>
        <w:tc>
          <w:tcPr>
            <w:tcW w:w="1134" w:type="dxa"/>
            <w:vMerge/>
            <w:shd w:val="clear" w:color="auto" w:fill="D6E3BC" w:themeFill="accent3" w:themeFillTint="66"/>
          </w:tcPr>
          <w:p w14:paraId="4B33C531" w14:textId="77777777" w:rsidR="00A66A62" w:rsidRPr="00624C44" w:rsidRDefault="00A66A62" w:rsidP="00A66A62">
            <w:pPr>
              <w:rPr>
                <w:lang w:val="en-US"/>
              </w:rPr>
            </w:pPr>
          </w:p>
        </w:tc>
        <w:tc>
          <w:tcPr>
            <w:tcW w:w="1134" w:type="dxa"/>
            <w:vMerge w:val="restart"/>
            <w:shd w:val="clear" w:color="auto" w:fill="D6E3BC" w:themeFill="accent3" w:themeFillTint="66"/>
          </w:tcPr>
          <w:p w14:paraId="1C20C125" w14:textId="77777777" w:rsidR="00A66A62" w:rsidRPr="00624C44" w:rsidRDefault="00A66A62" w:rsidP="00A66A62">
            <w:pPr>
              <w:rPr>
                <w:b/>
                <w:color w:val="FF0000"/>
                <w:lang w:val="en-US"/>
              </w:rPr>
            </w:pPr>
            <w:r w:rsidRPr="00624C44">
              <w:rPr>
                <w:b/>
                <w:color w:val="FF0000"/>
                <w:lang w:val="en-US"/>
              </w:rPr>
              <w:t>/side</w:t>
            </w:r>
          </w:p>
        </w:tc>
        <w:tc>
          <w:tcPr>
            <w:tcW w:w="850" w:type="dxa"/>
            <w:shd w:val="clear" w:color="auto" w:fill="D6E3BC" w:themeFill="accent3" w:themeFillTint="66"/>
          </w:tcPr>
          <w:p w14:paraId="2F9E61D6" w14:textId="77777777" w:rsidR="00A66A62" w:rsidRPr="00624C44" w:rsidRDefault="00A66A62" w:rsidP="00A66A62">
            <w:pPr>
              <w:rPr>
                <w:b/>
                <w:color w:val="FF0000"/>
                <w:lang w:val="en-US"/>
              </w:rPr>
            </w:pPr>
            <w:r w:rsidRPr="00624C44">
              <w:rPr>
                <w:b/>
                <w:color w:val="FF0000"/>
                <w:lang w:val="en-US"/>
              </w:rPr>
              <w:t>/left</w:t>
            </w:r>
          </w:p>
        </w:tc>
        <w:tc>
          <w:tcPr>
            <w:tcW w:w="1844" w:type="dxa"/>
            <w:shd w:val="clear" w:color="auto" w:fill="D6E3BC" w:themeFill="accent3" w:themeFillTint="66"/>
          </w:tcPr>
          <w:p w14:paraId="6A1C2DD3" w14:textId="77777777" w:rsidR="00A66A62" w:rsidRPr="00624C44" w:rsidRDefault="00A66A62" w:rsidP="00A66A62">
            <w:pPr>
              <w:rPr>
                <w:lang w:val="en-US"/>
              </w:rPr>
            </w:pPr>
            <w:r w:rsidRPr="00624C44">
              <w:rPr>
                <w:lang w:val="en-US"/>
              </w:rPr>
              <w:t>note 1</w:t>
            </w:r>
          </w:p>
        </w:tc>
        <w:tc>
          <w:tcPr>
            <w:tcW w:w="2126" w:type="dxa"/>
            <w:shd w:val="clear" w:color="auto" w:fill="D6E3BC" w:themeFill="accent3" w:themeFillTint="66"/>
          </w:tcPr>
          <w:p w14:paraId="5616E4BF" w14:textId="77777777" w:rsidR="00A66A62" w:rsidRPr="00624C44" w:rsidRDefault="00A66A62" w:rsidP="00A66A62">
            <w:pPr>
              <w:rPr>
                <w:lang w:val="en-US"/>
              </w:rPr>
            </w:pPr>
          </w:p>
        </w:tc>
        <w:tc>
          <w:tcPr>
            <w:tcW w:w="1985" w:type="dxa"/>
            <w:shd w:val="clear" w:color="auto" w:fill="D6E3BC" w:themeFill="accent3" w:themeFillTint="66"/>
          </w:tcPr>
          <w:p w14:paraId="47525F35" w14:textId="77777777" w:rsidR="00A66A62" w:rsidRPr="00624C44" w:rsidRDefault="00A66A62" w:rsidP="00A66A62">
            <w:pPr>
              <w:rPr>
                <w:lang w:val="en-US"/>
              </w:rPr>
            </w:pPr>
          </w:p>
        </w:tc>
      </w:tr>
      <w:tr w:rsidR="00A66A62" w:rsidRPr="00624C44" w14:paraId="0763D740" w14:textId="77777777" w:rsidTr="00AD3DA7">
        <w:trPr>
          <w:cantSplit/>
          <w:trHeight w:val="59"/>
        </w:trPr>
        <w:tc>
          <w:tcPr>
            <w:tcW w:w="993" w:type="dxa"/>
            <w:vMerge/>
            <w:shd w:val="clear" w:color="auto" w:fill="D6E3BC" w:themeFill="accent3" w:themeFillTint="66"/>
          </w:tcPr>
          <w:p w14:paraId="3AC0472C" w14:textId="77777777" w:rsidR="00A66A62" w:rsidRPr="00624C44" w:rsidRDefault="00A66A62" w:rsidP="00A66A62">
            <w:pPr>
              <w:rPr>
                <w:lang w:val="en-US"/>
              </w:rPr>
            </w:pPr>
          </w:p>
        </w:tc>
        <w:tc>
          <w:tcPr>
            <w:tcW w:w="1134" w:type="dxa"/>
            <w:vMerge/>
            <w:shd w:val="clear" w:color="auto" w:fill="D6E3BC" w:themeFill="accent3" w:themeFillTint="66"/>
          </w:tcPr>
          <w:p w14:paraId="7D773E65" w14:textId="77777777" w:rsidR="00A66A62" w:rsidRPr="00624C44" w:rsidRDefault="00A66A62" w:rsidP="00A66A62">
            <w:pPr>
              <w:rPr>
                <w:lang w:val="en-US"/>
              </w:rPr>
            </w:pPr>
          </w:p>
        </w:tc>
        <w:tc>
          <w:tcPr>
            <w:tcW w:w="1134" w:type="dxa"/>
            <w:vMerge/>
            <w:shd w:val="clear" w:color="auto" w:fill="D6E3BC" w:themeFill="accent3" w:themeFillTint="66"/>
          </w:tcPr>
          <w:p w14:paraId="62A1999B" w14:textId="77777777" w:rsidR="00A66A62" w:rsidRPr="00624C44" w:rsidRDefault="00A66A62" w:rsidP="00A66A62">
            <w:pPr>
              <w:rPr>
                <w:b/>
                <w:color w:val="FF0000"/>
                <w:lang w:val="en-US"/>
              </w:rPr>
            </w:pPr>
          </w:p>
        </w:tc>
        <w:tc>
          <w:tcPr>
            <w:tcW w:w="850" w:type="dxa"/>
            <w:shd w:val="clear" w:color="auto" w:fill="D6E3BC" w:themeFill="accent3" w:themeFillTint="66"/>
          </w:tcPr>
          <w:p w14:paraId="6C8EC551" w14:textId="77777777" w:rsidR="00A66A62" w:rsidRPr="00624C44" w:rsidRDefault="00A66A62" w:rsidP="00A66A62">
            <w:pPr>
              <w:rPr>
                <w:b/>
                <w:color w:val="FF0000"/>
                <w:lang w:val="en-US"/>
              </w:rPr>
            </w:pPr>
            <w:r w:rsidRPr="00624C44">
              <w:rPr>
                <w:b/>
                <w:color w:val="FF0000"/>
                <w:lang w:val="en-US"/>
              </w:rPr>
              <w:t>/right</w:t>
            </w:r>
          </w:p>
        </w:tc>
        <w:tc>
          <w:tcPr>
            <w:tcW w:w="1844" w:type="dxa"/>
            <w:shd w:val="clear" w:color="auto" w:fill="D6E3BC" w:themeFill="accent3" w:themeFillTint="66"/>
          </w:tcPr>
          <w:p w14:paraId="3C34B7DA" w14:textId="77777777" w:rsidR="00A66A62" w:rsidRPr="00624C44" w:rsidRDefault="00A66A62" w:rsidP="00A66A62">
            <w:pPr>
              <w:rPr>
                <w:lang w:val="en-US"/>
              </w:rPr>
            </w:pPr>
            <w:r w:rsidRPr="00624C44">
              <w:rPr>
                <w:lang w:val="en-US"/>
              </w:rPr>
              <w:t>note 2</w:t>
            </w:r>
          </w:p>
        </w:tc>
        <w:tc>
          <w:tcPr>
            <w:tcW w:w="2126" w:type="dxa"/>
            <w:shd w:val="clear" w:color="auto" w:fill="D6E3BC" w:themeFill="accent3" w:themeFillTint="66"/>
          </w:tcPr>
          <w:p w14:paraId="4D7DF0C0" w14:textId="77777777" w:rsidR="00A66A62" w:rsidRPr="00624C44" w:rsidRDefault="00A66A62" w:rsidP="00A66A62">
            <w:pPr>
              <w:rPr>
                <w:lang w:val="en-US"/>
              </w:rPr>
            </w:pPr>
          </w:p>
        </w:tc>
        <w:tc>
          <w:tcPr>
            <w:tcW w:w="1985" w:type="dxa"/>
            <w:shd w:val="clear" w:color="auto" w:fill="D6E3BC" w:themeFill="accent3" w:themeFillTint="66"/>
          </w:tcPr>
          <w:p w14:paraId="7389C552" w14:textId="77777777" w:rsidR="00A66A62" w:rsidRPr="00624C44" w:rsidRDefault="00A66A62" w:rsidP="00A66A62">
            <w:pPr>
              <w:rPr>
                <w:lang w:val="en-US"/>
              </w:rPr>
            </w:pPr>
          </w:p>
        </w:tc>
      </w:tr>
      <w:tr w:rsidR="00A66A62" w:rsidRPr="00624C44" w14:paraId="41D69946" w14:textId="77777777" w:rsidTr="00AD3DA7">
        <w:trPr>
          <w:cantSplit/>
          <w:trHeight w:val="57"/>
        </w:trPr>
        <w:tc>
          <w:tcPr>
            <w:tcW w:w="993" w:type="dxa"/>
            <w:vMerge/>
            <w:shd w:val="clear" w:color="auto" w:fill="D6E3BC" w:themeFill="accent3" w:themeFillTint="66"/>
          </w:tcPr>
          <w:p w14:paraId="1C455A7D" w14:textId="77777777" w:rsidR="00A66A62" w:rsidRPr="00624C44" w:rsidRDefault="00A66A62" w:rsidP="00A66A62">
            <w:pPr>
              <w:rPr>
                <w:lang w:val="en-US"/>
              </w:rPr>
            </w:pPr>
          </w:p>
        </w:tc>
        <w:tc>
          <w:tcPr>
            <w:tcW w:w="1134" w:type="dxa"/>
            <w:vMerge/>
            <w:shd w:val="clear" w:color="auto" w:fill="D6E3BC" w:themeFill="accent3" w:themeFillTint="66"/>
          </w:tcPr>
          <w:p w14:paraId="2BAD35A5" w14:textId="77777777" w:rsidR="00A66A62" w:rsidRPr="00624C44" w:rsidRDefault="00A66A62" w:rsidP="00A66A62">
            <w:pPr>
              <w:rPr>
                <w:lang w:val="en-US"/>
              </w:rPr>
            </w:pPr>
          </w:p>
        </w:tc>
        <w:tc>
          <w:tcPr>
            <w:tcW w:w="1134" w:type="dxa"/>
            <w:vMerge w:val="restart"/>
            <w:shd w:val="clear" w:color="auto" w:fill="D6E3BC" w:themeFill="accent3" w:themeFillTint="66"/>
          </w:tcPr>
          <w:p w14:paraId="2EEFB251" w14:textId="77777777" w:rsidR="00A66A62" w:rsidRPr="00624C44" w:rsidRDefault="00A66A62" w:rsidP="00A66A62">
            <w:pPr>
              <w:rPr>
                <w:b/>
                <w:color w:val="FF0000"/>
                <w:lang w:val="en-US"/>
              </w:rPr>
            </w:pPr>
            <w:r w:rsidRPr="00624C44">
              <w:rPr>
                <w:b/>
                <w:color w:val="FF0000"/>
                <w:lang w:val="en-US"/>
              </w:rPr>
              <w:t>/down</w:t>
            </w:r>
          </w:p>
        </w:tc>
        <w:tc>
          <w:tcPr>
            <w:tcW w:w="850" w:type="dxa"/>
            <w:shd w:val="clear" w:color="auto" w:fill="D6E3BC" w:themeFill="accent3" w:themeFillTint="66"/>
          </w:tcPr>
          <w:p w14:paraId="3C9889D2" w14:textId="77777777" w:rsidR="00A66A62" w:rsidRPr="00624C44" w:rsidRDefault="00A66A62" w:rsidP="00A66A62">
            <w:pPr>
              <w:rPr>
                <w:b/>
                <w:color w:val="FF0000"/>
                <w:lang w:val="en-US"/>
              </w:rPr>
            </w:pPr>
            <w:r w:rsidRPr="00624C44">
              <w:rPr>
                <w:b/>
                <w:color w:val="FF0000"/>
                <w:lang w:val="en-US"/>
              </w:rPr>
              <w:t>/left</w:t>
            </w:r>
          </w:p>
        </w:tc>
        <w:tc>
          <w:tcPr>
            <w:tcW w:w="1844" w:type="dxa"/>
            <w:shd w:val="clear" w:color="auto" w:fill="D6E3BC" w:themeFill="accent3" w:themeFillTint="66"/>
          </w:tcPr>
          <w:p w14:paraId="42EC0033" w14:textId="77777777" w:rsidR="00A66A62" w:rsidRPr="00624C44" w:rsidRDefault="00A66A62" w:rsidP="00A66A62">
            <w:pPr>
              <w:rPr>
                <w:lang w:val="en-US"/>
              </w:rPr>
            </w:pPr>
            <w:r w:rsidRPr="00624C44">
              <w:rPr>
                <w:lang w:val="en-US"/>
              </w:rPr>
              <w:t>note 1</w:t>
            </w:r>
          </w:p>
        </w:tc>
        <w:tc>
          <w:tcPr>
            <w:tcW w:w="2126" w:type="dxa"/>
            <w:shd w:val="clear" w:color="auto" w:fill="D6E3BC" w:themeFill="accent3" w:themeFillTint="66"/>
          </w:tcPr>
          <w:p w14:paraId="72D0863B" w14:textId="77777777" w:rsidR="00A66A62" w:rsidRPr="00624C44" w:rsidRDefault="00A66A62" w:rsidP="00A66A62">
            <w:pPr>
              <w:rPr>
                <w:lang w:val="en-US"/>
              </w:rPr>
            </w:pPr>
          </w:p>
        </w:tc>
        <w:tc>
          <w:tcPr>
            <w:tcW w:w="1985" w:type="dxa"/>
            <w:shd w:val="clear" w:color="auto" w:fill="D6E3BC" w:themeFill="accent3" w:themeFillTint="66"/>
          </w:tcPr>
          <w:p w14:paraId="44BA803E" w14:textId="77777777" w:rsidR="00A66A62" w:rsidRPr="00624C44" w:rsidRDefault="00A66A62" w:rsidP="00A66A62">
            <w:pPr>
              <w:rPr>
                <w:lang w:val="en-US"/>
              </w:rPr>
            </w:pPr>
          </w:p>
        </w:tc>
      </w:tr>
      <w:tr w:rsidR="00A66A62" w:rsidRPr="00624C44" w14:paraId="4259A0B4" w14:textId="77777777" w:rsidTr="00AD3DA7">
        <w:trPr>
          <w:cantSplit/>
          <w:trHeight w:val="57"/>
        </w:trPr>
        <w:tc>
          <w:tcPr>
            <w:tcW w:w="993" w:type="dxa"/>
            <w:vMerge/>
            <w:shd w:val="clear" w:color="auto" w:fill="D6E3BC" w:themeFill="accent3" w:themeFillTint="66"/>
          </w:tcPr>
          <w:p w14:paraId="60C2E898" w14:textId="77777777" w:rsidR="00A66A62" w:rsidRPr="00624C44" w:rsidRDefault="00A66A62" w:rsidP="00A66A62">
            <w:pPr>
              <w:rPr>
                <w:lang w:val="en-US"/>
              </w:rPr>
            </w:pPr>
          </w:p>
        </w:tc>
        <w:tc>
          <w:tcPr>
            <w:tcW w:w="1134" w:type="dxa"/>
            <w:vMerge/>
            <w:shd w:val="clear" w:color="auto" w:fill="D6E3BC" w:themeFill="accent3" w:themeFillTint="66"/>
          </w:tcPr>
          <w:p w14:paraId="30620B14" w14:textId="77777777" w:rsidR="00A66A62" w:rsidRPr="00624C44" w:rsidRDefault="00A66A62" w:rsidP="00A66A62">
            <w:pPr>
              <w:rPr>
                <w:lang w:val="en-US"/>
              </w:rPr>
            </w:pPr>
          </w:p>
        </w:tc>
        <w:tc>
          <w:tcPr>
            <w:tcW w:w="1134" w:type="dxa"/>
            <w:vMerge/>
            <w:shd w:val="clear" w:color="auto" w:fill="D6E3BC" w:themeFill="accent3" w:themeFillTint="66"/>
          </w:tcPr>
          <w:p w14:paraId="3C4FBB68" w14:textId="77777777" w:rsidR="00A66A62" w:rsidRPr="00624C44" w:rsidRDefault="00A66A62" w:rsidP="00A66A62">
            <w:pPr>
              <w:rPr>
                <w:b/>
                <w:color w:val="FF0000"/>
                <w:lang w:val="en-US"/>
              </w:rPr>
            </w:pPr>
          </w:p>
        </w:tc>
        <w:tc>
          <w:tcPr>
            <w:tcW w:w="850" w:type="dxa"/>
            <w:shd w:val="clear" w:color="auto" w:fill="D6E3BC" w:themeFill="accent3" w:themeFillTint="66"/>
          </w:tcPr>
          <w:p w14:paraId="59D56703" w14:textId="77777777" w:rsidR="00A66A62" w:rsidRPr="00624C44" w:rsidRDefault="00A66A62" w:rsidP="00A66A62">
            <w:pPr>
              <w:rPr>
                <w:b/>
                <w:color w:val="FF0000"/>
                <w:lang w:val="en-US"/>
              </w:rPr>
            </w:pPr>
            <w:r w:rsidRPr="00624C44">
              <w:rPr>
                <w:b/>
                <w:color w:val="FF0000"/>
                <w:lang w:val="en-US"/>
              </w:rPr>
              <w:t>/right</w:t>
            </w:r>
          </w:p>
        </w:tc>
        <w:tc>
          <w:tcPr>
            <w:tcW w:w="1844" w:type="dxa"/>
            <w:shd w:val="clear" w:color="auto" w:fill="D6E3BC" w:themeFill="accent3" w:themeFillTint="66"/>
          </w:tcPr>
          <w:p w14:paraId="6ADDBCF2" w14:textId="77777777" w:rsidR="00A66A62" w:rsidRPr="00624C44" w:rsidRDefault="00A66A62" w:rsidP="00A66A62">
            <w:pPr>
              <w:rPr>
                <w:lang w:val="en-US"/>
              </w:rPr>
            </w:pPr>
            <w:r w:rsidRPr="00624C44">
              <w:rPr>
                <w:lang w:val="en-US"/>
              </w:rPr>
              <w:t>note 2</w:t>
            </w:r>
          </w:p>
        </w:tc>
        <w:tc>
          <w:tcPr>
            <w:tcW w:w="2126" w:type="dxa"/>
            <w:shd w:val="clear" w:color="auto" w:fill="D6E3BC" w:themeFill="accent3" w:themeFillTint="66"/>
          </w:tcPr>
          <w:p w14:paraId="57A68E78" w14:textId="77777777" w:rsidR="00A66A62" w:rsidRPr="00624C44" w:rsidRDefault="00A66A62" w:rsidP="00A66A62">
            <w:pPr>
              <w:rPr>
                <w:lang w:val="en-US"/>
              </w:rPr>
            </w:pPr>
          </w:p>
        </w:tc>
        <w:tc>
          <w:tcPr>
            <w:tcW w:w="1985" w:type="dxa"/>
            <w:shd w:val="clear" w:color="auto" w:fill="D6E3BC" w:themeFill="accent3" w:themeFillTint="66"/>
          </w:tcPr>
          <w:p w14:paraId="2BB4637E" w14:textId="77777777" w:rsidR="00A66A62" w:rsidRPr="00624C44" w:rsidRDefault="00A66A62" w:rsidP="00A66A62">
            <w:pPr>
              <w:rPr>
                <w:lang w:val="en-US"/>
              </w:rPr>
            </w:pPr>
          </w:p>
        </w:tc>
      </w:tr>
      <w:tr w:rsidR="00A66A62" w:rsidRPr="00624C44" w14:paraId="3403077C" w14:textId="77777777" w:rsidTr="00AD3DA7">
        <w:trPr>
          <w:cantSplit/>
          <w:trHeight w:val="23"/>
        </w:trPr>
        <w:tc>
          <w:tcPr>
            <w:tcW w:w="993" w:type="dxa"/>
            <w:vMerge/>
            <w:shd w:val="clear" w:color="auto" w:fill="D6E3BC" w:themeFill="accent3" w:themeFillTint="66"/>
          </w:tcPr>
          <w:p w14:paraId="0377019F" w14:textId="77777777" w:rsidR="00A66A62" w:rsidRPr="00624C44" w:rsidRDefault="00A66A62" w:rsidP="00A66A62">
            <w:pPr>
              <w:rPr>
                <w:lang w:val="en-US"/>
              </w:rPr>
            </w:pPr>
          </w:p>
        </w:tc>
        <w:tc>
          <w:tcPr>
            <w:tcW w:w="1134" w:type="dxa"/>
            <w:vMerge/>
            <w:shd w:val="clear" w:color="auto" w:fill="D6E3BC" w:themeFill="accent3" w:themeFillTint="66"/>
          </w:tcPr>
          <w:p w14:paraId="0785D747" w14:textId="77777777" w:rsidR="00A66A62" w:rsidRPr="00624C44" w:rsidRDefault="00A66A62" w:rsidP="00A66A62">
            <w:pPr>
              <w:rPr>
                <w:lang w:val="en-US"/>
              </w:rPr>
            </w:pPr>
          </w:p>
        </w:tc>
        <w:tc>
          <w:tcPr>
            <w:tcW w:w="1134" w:type="dxa"/>
            <w:vMerge w:val="restart"/>
            <w:shd w:val="clear" w:color="auto" w:fill="D6E3BC" w:themeFill="accent3" w:themeFillTint="66"/>
          </w:tcPr>
          <w:p w14:paraId="34A08035" w14:textId="77777777" w:rsidR="00A66A62" w:rsidRPr="00624C44" w:rsidRDefault="00A66A62" w:rsidP="00A66A62">
            <w:pPr>
              <w:rPr>
                <w:b/>
                <w:color w:val="FF0000"/>
                <w:lang w:val="en-US"/>
              </w:rPr>
            </w:pPr>
            <w:r w:rsidRPr="00624C44">
              <w:rPr>
                <w:b/>
                <w:color w:val="FF0000"/>
                <w:lang w:val="en-US"/>
              </w:rPr>
              <w:t>/forward</w:t>
            </w:r>
          </w:p>
        </w:tc>
        <w:tc>
          <w:tcPr>
            <w:tcW w:w="850" w:type="dxa"/>
            <w:shd w:val="clear" w:color="auto" w:fill="D6E3BC" w:themeFill="accent3" w:themeFillTint="66"/>
          </w:tcPr>
          <w:p w14:paraId="0C633AB0" w14:textId="77777777" w:rsidR="00A66A62" w:rsidRPr="00624C44" w:rsidRDefault="00A66A62" w:rsidP="00A66A62">
            <w:pPr>
              <w:rPr>
                <w:b/>
                <w:color w:val="FF0000"/>
                <w:lang w:val="en-US"/>
              </w:rPr>
            </w:pPr>
            <w:r w:rsidRPr="00624C44">
              <w:rPr>
                <w:b/>
                <w:color w:val="FF0000"/>
                <w:lang w:val="en-US"/>
              </w:rPr>
              <w:t>/left</w:t>
            </w:r>
          </w:p>
        </w:tc>
        <w:tc>
          <w:tcPr>
            <w:tcW w:w="1844" w:type="dxa"/>
            <w:shd w:val="clear" w:color="auto" w:fill="D6E3BC" w:themeFill="accent3" w:themeFillTint="66"/>
          </w:tcPr>
          <w:p w14:paraId="55CF25B6" w14:textId="77777777" w:rsidR="00A66A62" w:rsidRPr="00624C44" w:rsidRDefault="00A66A62" w:rsidP="00A66A62">
            <w:pPr>
              <w:rPr>
                <w:lang w:val="en-US"/>
              </w:rPr>
            </w:pPr>
            <w:r w:rsidRPr="00624C44">
              <w:rPr>
                <w:lang w:val="en-US"/>
              </w:rPr>
              <w:t>note 1</w:t>
            </w:r>
          </w:p>
        </w:tc>
        <w:tc>
          <w:tcPr>
            <w:tcW w:w="2126" w:type="dxa"/>
            <w:shd w:val="clear" w:color="auto" w:fill="D6E3BC" w:themeFill="accent3" w:themeFillTint="66"/>
          </w:tcPr>
          <w:p w14:paraId="06E6A4AB" w14:textId="77777777" w:rsidR="00A66A62" w:rsidRPr="00624C44" w:rsidRDefault="00A66A62" w:rsidP="00A66A62">
            <w:pPr>
              <w:rPr>
                <w:lang w:val="en-US"/>
              </w:rPr>
            </w:pPr>
          </w:p>
        </w:tc>
        <w:tc>
          <w:tcPr>
            <w:tcW w:w="1985" w:type="dxa"/>
            <w:shd w:val="clear" w:color="auto" w:fill="D6E3BC" w:themeFill="accent3" w:themeFillTint="66"/>
          </w:tcPr>
          <w:p w14:paraId="5947D6A9" w14:textId="77777777" w:rsidR="00A66A62" w:rsidRPr="00624C44" w:rsidRDefault="00A66A62" w:rsidP="00A66A62">
            <w:pPr>
              <w:rPr>
                <w:lang w:val="en-US"/>
              </w:rPr>
            </w:pPr>
          </w:p>
        </w:tc>
      </w:tr>
      <w:tr w:rsidR="00A66A62" w:rsidRPr="00624C44" w14:paraId="17D244D5" w14:textId="77777777" w:rsidTr="00AD3DA7">
        <w:trPr>
          <w:cantSplit/>
          <w:trHeight w:val="23"/>
        </w:trPr>
        <w:tc>
          <w:tcPr>
            <w:tcW w:w="993" w:type="dxa"/>
            <w:vMerge/>
            <w:shd w:val="clear" w:color="auto" w:fill="D6E3BC" w:themeFill="accent3" w:themeFillTint="66"/>
          </w:tcPr>
          <w:p w14:paraId="7342DDB6" w14:textId="77777777" w:rsidR="00A66A62" w:rsidRPr="00624C44" w:rsidRDefault="00A66A62" w:rsidP="00A66A62">
            <w:pPr>
              <w:rPr>
                <w:lang w:val="en-US"/>
              </w:rPr>
            </w:pPr>
          </w:p>
        </w:tc>
        <w:tc>
          <w:tcPr>
            <w:tcW w:w="1134" w:type="dxa"/>
            <w:vMerge/>
            <w:shd w:val="clear" w:color="auto" w:fill="D6E3BC" w:themeFill="accent3" w:themeFillTint="66"/>
          </w:tcPr>
          <w:p w14:paraId="67407BC3" w14:textId="77777777" w:rsidR="00A66A62" w:rsidRPr="00624C44" w:rsidRDefault="00A66A62" w:rsidP="00A66A62">
            <w:pPr>
              <w:rPr>
                <w:lang w:val="en-US"/>
              </w:rPr>
            </w:pPr>
          </w:p>
        </w:tc>
        <w:tc>
          <w:tcPr>
            <w:tcW w:w="1134" w:type="dxa"/>
            <w:vMerge/>
            <w:shd w:val="clear" w:color="auto" w:fill="D6E3BC" w:themeFill="accent3" w:themeFillTint="66"/>
          </w:tcPr>
          <w:p w14:paraId="2FD8D05E" w14:textId="77777777" w:rsidR="00A66A62" w:rsidRPr="00624C44" w:rsidRDefault="00A66A62" w:rsidP="00A66A62">
            <w:pPr>
              <w:rPr>
                <w:b/>
                <w:color w:val="FF0000"/>
                <w:lang w:val="en-US"/>
              </w:rPr>
            </w:pPr>
          </w:p>
        </w:tc>
        <w:tc>
          <w:tcPr>
            <w:tcW w:w="850" w:type="dxa"/>
            <w:shd w:val="clear" w:color="auto" w:fill="D6E3BC" w:themeFill="accent3" w:themeFillTint="66"/>
          </w:tcPr>
          <w:p w14:paraId="2BBE6889" w14:textId="77777777" w:rsidR="00A66A62" w:rsidRPr="00624C44" w:rsidRDefault="00A66A62" w:rsidP="00A66A62">
            <w:pPr>
              <w:rPr>
                <w:b/>
                <w:color w:val="FF0000"/>
                <w:lang w:val="en-US"/>
              </w:rPr>
            </w:pPr>
            <w:r w:rsidRPr="00624C44">
              <w:rPr>
                <w:b/>
                <w:color w:val="FF0000"/>
                <w:lang w:val="en-US"/>
              </w:rPr>
              <w:t>/right</w:t>
            </w:r>
          </w:p>
        </w:tc>
        <w:tc>
          <w:tcPr>
            <w:tcW w:w="1844" w:type="dxa"/>
            <w:shd w:val="clear" w:color="auto" w:fill="D6E3BC" w:themeFill="accent3" w:themeFillTint="66"/>
          </w:tcPr>
          <w:p w14:paraId="42BD2710" w14:textId="77777777" w:rsidR="00A66A62" w:rsidRPr="00624C44" w:rsidRDefault="00A66A62" w:rsidP="00A66A62">
            <w:pPr>
              <w:rPr>
                <w:lang w:val="en-US"/>
              </w:rPr>
            </w:pPr>
            <w:r w:rsidRPr="00624C44">
              <w:rPr>
                <w:lang w:val="en-US"/>
              </w:rPr>
              <w:t>note 2</w:t>
            </w:r>
          </w:p>
        </w:tc>
        <w:tc>
          <w:tcPr>
            <w:tcW w:w="2126" w:type="dxa"/>
            <w:shd w:val="clear" w:color="auto" w:fill="D6E3BC" w:themeFill="accent3" w:themeFillTint="66"/>
          </w:tcPr>
          <w:p w14:paraId="6D905BBD" w14:textId="77777777" w:rsidR="00A66A62" w:rsidRPr="00624C44" w:rsidRDefault="00A66A62" w:rsidP="00A66A62">
            <w:pPr>
              <w:rPr>
                <w:lang w:val="en-US"/>
              </w:rPr>
            </w:pPr>
          </w:p>
        </w:tc>
        <w:tc>
          <w:tcPr>
            <w:tcW w:w="1985" w:type="dxa"/>
            <w:shd w:val="clear" w:color="auto" w:fill="D6E3BC" w:themeFill="accent3" w:themeFillTint="66"/>
          </w:tcPr>
          <w:p w14:paraId="561C5413" w14:textId="77777777" w:rsidR="00A66A62" w:rsidRPr="00624C44" w:rsidRDefault="00A66A62" w:rsidP="00A66A62">
            <w:pPr>
              <w:rPr>
                <w:lang w:val="en-US"/>
              </w:rPr>
            </w:pPr>
          </w:p>
        </w:tc>
      </w:tr>
      <w:tr w:rsidR="00A66A62" w:rsidRPr="00624C44" w14:paraId="7E1C86D0" w14:textId="77777777" w:rsidTr="00AD3DA7">
        <w:trPr>
          <w:cantSplit/>
          <w:trHeight w:val="23"/>
        </w:trPr>
        <w:tc>
          <w:tcPr>
            <w:tcW w:w="993" w:type="dxa"/>
            <w:vMerge/>
            <w:shd w:val="clear" w:color="auto" w:fill="D6E3BC" w:themeFill="accent3" w:themeFillTint="66"/>
          </w:tcPr>
          <w:p w14:paraId="78A75061" w14:textId="77777777" w:rsidR="00A66A62" w:rsidRPr="00624C44" w:rsidRDefault="00A66A62" w:rsidP="00A66A62">
            <w:pPr>
              <w:rPr>
                <w:lang w:val="en-US"/>
              </w:rPr>
            </w:pPr>
          </w:p>
        </w:tc>
        <w:tc>
          <w:tcPr>
            <w:tcW w:w="1134" w:type="dxa"/>
            <w:vMerge w:val="restart"/>
            <w:shd w:val="clear" w:color="auto" w:fill="D6E3BC" w:themeFill="accent3" w:themeFillTint="66"/>
          </w:tcPr>
          <w:p w14:paraId="45C39180" w14:textId="77777777" w:rsidR="00A66A62" w:rsidRPr="00624C44" w:rsidRDefault="00A66A62" w:rsidP="00A66A62">
            <w:pPr>
              <w:rPr>
                <w:lang w:val="en-US"/>
              </w:rPr>
            </w:pPr>
            <w:r w:rsidRPr="00624C44">
              <w:rPr>
                <w:lang w:val="en-US"/>
              </w:rPr>
              <w:t>/kick</w:t>
            </w:r>
          </w:p>
        </w:tc>
        <w:tc>
          <w:tcPr>
            <w:tcW w:w="1134" w:type="dxa"/>
            <w:vMerge w:val="restart"/>
            <w:shd w:val="clear" w:color="auto" w:fill="D6E3BC" w:themeFill="accent3" w:themeFillTint="66"/>
          </w:tcPr>
          <w:p w14:paraId="7AB1A381" w14:textId="77777777" w:rsidR="00A66A62" w:rsidRPr="00624C44" w:rsidRDefault="00A66A62" w:rsidP="00A66A62">
            <w:pPr>
              <w:rPr>
                <w:b/>
                <w:color w:val="FF0000"/>
                <w:lang w:val="en-US"/>
              </w:rPr>
            </w:pPr>
            <w:r w:rsidRPr="00624C44">
              <w:rPr>
                <w:b/>
                <w:color w:val="FF0000"/>
                <w:lang w:val="en-US"/>
              </w:rPr>
              <w:t>/side</w:t>
            </w:r>
          </w:p>
        </w:tc>
        <w:tc>
          <w:tcPr>
            <w:tcW w:w="850" w:type="dxa"/>
            <w:shd w:val="clear" w:color="auto" w:fill="D6E3BC" w:themeFill="accent3" w:themeFillTint="66"/>
          </w:tcPr>
          <w:p w14:paraId="0BDA7B0F" w14:textId="77777777" w:rsidR="00A66A62" w:rsidRPr="00624C44" w:rsidRDefault="00A66A62" w:rsidP="00A66A62">
            <w:pPr>
              <w:rPr>
                <w:b/>
                <w:color w:val="FF0000"/>
                <w:lang w:val="en-US"/>
              </w:rPr>
            </w:pPr>
            <w:r w:rsidRPr="00624C44">
              <w:rPr>
                <w:b/>
                <w:color w:val="FF0000"/>
                <w:lang w:val="en-US"/>
              </w:rPr>
              <w:t>/left</w:t>
            </w:r>
          </w:p>
        </w:tc>
        <w:tc>
          <w:tcPr>
            <w:tcW w:w="1844" w:type="dxa"/>
            <w:shd w:val="clear" w:color="auto" w:fill="D6E3BC" w:themeFill="accent3" w:themeFillTint="66"/>
          </w:tcPr>
          <w:p w14:paraId="57AFB734" w14:textId="77777777" w:rsidR="00A66A62" w:rsidRPr="00624C44" w:rsidRDefault="00A66A62" w:rsidP="00A66A62">
            <w:pPr>
              <w:rPr>
                <w:lang w:val="en-US"/>
              </w:rPr>
            </w:pPr>
            <w:r w:rsidRPr="00624C44">
              <w:rPr>
                <w:lang w:val="en-US"/>
              </w:rPr>
              <w:t>note 3</w:t>
            </w:r>
          </w:p>
        </w:tc>
        <w:tc>
          <w:tcPr>
            <w:tcW w:w="2126" w:type="dxa"/>
            <w:shd w:val="clear" w:color="auto" w:fill="D6E3BC" w:themeFill="accent3" w:themeFillTint="66"/>
          </w:tcPr>
          <w:p w14:paraId="0B142E0B" w14:textId="77777777" w:rsidR="00A66A62" w:rsidRPr="00624C44" w:rsidRDefault="00A66A62" w:rsidP="00A66A62">
            <w:pPr>
              <w:rPr>
                <w:lang w:val="en-US"/>
              </w:rPr>
            </w:pPr>
          </w:p>
        </w:tc>
        <w:tc>
          <w:tcPr>
            <w:tcW w:w="1985" w:type="dxa"/>
            <w:shd w:val="clear" w:color="auto" w:fill="D6E3BC" w:themeFill="accent3" w:themeFillTint="66"/>
          </w:tcPr>
          <w:p w14:paraId="203721E8" w14:textId="77777777" w:rsidR="00A66A62" w:rsidRPr="00624C44" w:rsidRDefault="00A66A62" w:rsidP="00A66A62">
            <w:pPr>
              <w:rPr>
                <w:lang w:val="en-US"/>
              </w:rPr>
            </w:pPr>
          </w:p>
        </w:tc>
      </w:tr>
      <w:tr w:rsidR="00A66A62" w:rsidRPr="00624C44" w14:paraId="43BB4811" w14:textId="77777777" w:rsidTr="00AD3DA7">
        <w:trPr>
          <w:cantSplit/>
          <w:trHeight w:val="23"/>
        </w:trPr>
        <w:tc>
          <w:tcPr>
            <w:tcW w:w="993" w:type="dxa"/>
            <w:vMerge/>
            <w:shd w:val="clear" w:color="auto" w:fill="D6E3BC" w:themeFill="accent3" w:themeFillTint="66"/>
          </w:tcPr>
          <w:p w14:paraId="276CC8FC" w14:textId="77777777" w:rsidR="00A66A62" w:rsidRPr="00624C44" w:rsidRDefault="00A66A62" w:rsidP="00A66A62">
            <w:pPr>
              <w:rPr>
                <w:lang w:val="en-US"/>
              </w:rPr>
            </w:pPr>
          </w:p>
        </w:tc>
        <w:tc>
          <w:tcPr>
            <w:tcW w:w="1134" w:type="dxa"/>
            <w:vMerge/>
            <w:shd w:val="clear" w:color="auto" w:fill="D6E3BC" w:themeFill="accent3" w:themeFillTint="66"/>
          </w:tcPr>
          <w:p w14:paraId="136722EC" w14:textId="77777777" w:rsidR="00A66A62" w:rsidRPr="00624C44" w:rsidRDefault="00A66A62" w:rsidP="00A66A62">
            <w:pPr>
              <w:rPr>
                <w:lang w:val="en-US"/>
              </w:rPr>
            </w:pPr>
          </w:p>
        </w:tc>
        <w:tc>
          <w:tcPr>
            <w:tcW w:w="1134" w:type="dxa"/>
            <w:vMerge/>
            <w:shd w:val="clear" w:color="auto" w:fill="D6E3BC" w:themeFill="accent3" w:themeFillTint="66"/>
          </w:tcPr>
          <w:p w14:paraId="76B37420" w14:textId="77777777" w:rsidR="00A66A62" w:rsidRPr="00624C44" w:rsidRDefault="00A66A62" w:rsidP="00A66A62">
            <w:pPr>
              <w:rPr>
                <w:b/>
                <w:color w:val="FF0000"/>
                <w:lang w:val="en-US"/>
              </w:rPr>
            </w:pPr>
          </w:p>
        </w:tc>
        <w:tc>
          <w:tcPr>
            <w:tcW w:w="850" w:type="dxa"/>
            <w:shd w:val="clear" w:color="auto" w:fill="D6E3BC" w:themeFill="accent3" w:themeFillTint="66"/>
          </w:tcPr>
          <w:p w14:paraId="5D7AD8E6" w14:textId="77777777" w:rsidR="00A66A62" w:rsidRPr="00624C44" w:rsidRDefault="00A66A62" w:rsidP="00A66A62">
            <w:pPr>
              <w:rPr>
                <w:b/>
                <w:color w:val="FF0000"/>
                <w:lang w:val="en-US"/>
              </w:rPr>
            </w:pPr>
            <w:r w:rsidRPr="00624C44">
              <w:rPr>
                <w:b/>
                <w:color w:val="FF0000"/>
                <w:lang w:val="en-US"/>
              </w:rPr>
              <w:t>/right</w:t>
            </w:r>
          </w:p>
        </w:tc>
        <w:tc>
          <w:tcPr>
            <w:tcW w:w="1844" w:type="dxa"/>
            <w:shd w:val="clear" w:color="auto" w:fill="D6E3BC" w:themeFill="accent3" w:themeFillTint="66"/>
          </w:tcPr>
          <w:p w14:paraId="4CDFD156" w14:textId="77777777" w:rsidR="00A66A62" w:rsidRPr="00624C44" w:rsidRDefault="00A66A62" w:rsidP="00A66A62">
            <w:pPr>
              <w:rPr>
                <w:lang w:val="en-US"/>
              </w:rPr>
            </w:pPr>
            <w:r w:rsidRPr="00624C44">
              <w:rPr>
                <w:lang w:val="en-US"/>
              </w:rPr>
              <w:t>note 4</w:t>
            </w:r>
          </w:p>
        </w:tc>
        <w:tc>
          <w:tcPr>
            <w:tcW w:w="2126" w:type="dxa"/>
            <w:shd w:val="clear" w:color="auto" w:fill="D6E3BC" w:themeFill="accent3" w:themeFillTint="66"/>
          </w:tcPr>
          <w:p w14:paraId="416EABA8" w14:textId="77777777" w:rsidR="00A66A62" w:rsidRPr="00624C44" w:rsidRDefault="00A66A62" w:rsidP="00A66A62">
            <w:pPr>
              <w:rPr>
                <w:lang w:val="en-US"/>
              </w:rPr>
            </w:pPr>
          </w:p>
        </w:tc>
        <w:tc>
          <w:tcPr>
            <w:tcW w:w="1985" w:type="dxa"/>
            <w:shd w:val="clear" w:color="auto" w:fill="D6E3BC" w:themeFill="accent3" w:themeFillTint="66"/>
          </w:tcPr>
          <w:p w14:paraId="4DBC1696" w14:textId="77777777" w:rsidR="00A66A62" w:rsidRPr="00624C44" w:rsidRDefault="00A66A62" w:rsidP="00A66A62">
            <w:pPr>
              <w:rPr>
                <w:lang w:val="en-US"/>
              </w:rPr>
            </w:pPr>
          </w:p>
        </w:tc>
      </w:tr>
      <w:tr w:rsidR="00A66A62" w:rsidRPr="00624C44" w14:paraId="680C6FBB" w14:textId="77777777" w:rsidTr="00AD3DA7">
        <w:trPr>
          <w:cantSplit/>
          <w:trHeight w:val="23"/>
        </w:trPr>
        <w:tc>
          <w:tcPr>
            <w:tcW w:w="993" w:type="dxa"/>
            <w:vMerge/>
            <w:shd w:val="clear" w:color="auto" w:fill="D6E3BC" w:themeFill="accent3" w:themeFillTint="66"/>
          </w:tcPr>
          <w:p w14:paraId="02C88A46" w14:textId="77777777" w:rsidR="00A66A62" w:rsidRPr="00624C44" w:rsidRDefault="00A66A62" w:rsidP="00A66A62">
            <w:pPr>
              <w:rPr>
                <w:lang w:val="en-US"/>
              </w:rPr>
            </w:pPr>
          </w:p>
        </w:tc>
        <w:tc>
          <w:tcPr>
            <w:tcW w:w="1134" w:type="dxa"/>
            <w:vMerge/>
            <w:shd w:val="clear" w:color="auto" w:fill="D6E3BC" w:themeFill="accent3" w:themeFillTint="66"/>
          </w:tcPr>
          <w:p w14:paraId="626D4797" w14:textId="77777777" w:rsidR="00A66A62" w:rsidRPr="00624C44" w:rsidRDefault="00A66A62" w:rsidP="00A66A62">
            <w:pPr>
              <w:rPr>
                <w:lang w:val="en-US"/>
              </w:rPr>
            </w:pPr>
          </w:p>
        </w:tc>
        <w:tc>
          <w:tcPr>
            <w:tcW w:w="1134" w:type="dxa"/>
            <w:vMerge w:val="restart"/>
            <w:shd w:val="clear" w:color="auto" w:fill="D6E3BC" w:themeFill="accent3" w:themeFillTint="66"/>
          </w:tcPr>
          <w:p w14:paraId="1560537D" w14:textId="77777777" w:rsidR="00A66A62" w:rsidRPr="00624C44" w:rsidRDefault="00A66A62" w:rsidP="00A66A62">
            <w:pPr>
              <w:rPr>
                <w:b/>
                <w:color w:val="FF0000"/>
                <w:lang w:val="en-US"/>
              </w:rPr>
            </w:pPr>
            <w:r w:rsidRPr="00624C44">
              <w:rPr>
                <w:b/>
                <w:color w:val="FF0000"/>
                <w:lang w:val="en-US"/>
              </w:rPr>
              <w:t>/forward</w:t>
            </w:r>
          </w:p>
        </w:tc>
        <w:tc>
          <w:tcPr>
            <w:tcW w:w="850" w:type="dxa"/>
            <w:shd w:val="clear" w:color="auto" w:fill="D6E3BC" w:themeFill="accent3" w:themeFillTint="66"/>
          </w:tcPr>
          <w:p w14:paraId="2B6F8E8B" w14:textId="77777777" w:rsidR="00A66A62" w:rsidRPr="00624C44" w:rsidRDefault="00A66A62" w:rsidP="00A66A62">
            <w:pPr>
              <w:rPr>
                <w:b/>
                <w:color w:val="FF0000"/>
                <w:lang w:val="en-US"/>
              </w:rPr>
            </w:pPr>
            <w:r w:rsidRPr="00624C44">
              <w:rPr>
                <w:b/>
                <w:color w:val="FF0000"/>
                <w:lang w:val="en-US"/>
              </w:rPr>
              <w:t>/left</w:t>
            </w:r>
          </w:p>
        </w:tc>
        <w:tc>
          <w:tcPr>
            <w:tcW w:w="1844" w:type="dxa"/>
            <w:shd w:val="clear" w:color="auto" w:fill="D6E3BC" w:themeFill="accent3" w:themeFillTint="66"/>
          </w:tcPr>
          <w:p w14:paraId="71BC43CF" w14:textId="77777777" w:rsidR="00A66A62" w:rsidRPr="00624C44" w:rsidRDefault="00A66A62" w:rsidP="00A66A62">
            <w:pPr>
              <w:rPr>
                <w:lang w:val="en-US"/>
              </w:rPr>
            </w:pPr>
            <w:r w:rsidRPr="00624C44">
              <w:rPr>
                <w:lang w:val="en-US"/>
              </w:rPr>
              <w:t>note 3</w:t>
            </w:r>
          </w:p>
        </w:tc>
        <w:tc>
          <w:tcPr>
            <w:tcW w:w="2126" w:type="dxa"/>
            <w:shd w:val="clear" w:color="auto" w:fill="D6E3BC" w:themeFill="accent3" w:themeFillTint="66"/>
          </w:tcPr>
          <w:p w14:paraId="5E8249D1" w14:textId="77777777" w:rsidR="00A66A62" w:rsidRPr="00624C44" w:rsidRDefault="00A66A62" w:rsidP="00A66A62">
            <w:pPr>
              <w:rPr>
                <w:lang w:val="en-US"/>
              </w:rPr>
            </w:pPr>
          </w:p>
        </w:tc>
        <w:tc>
          <w:tcPr>
            <w:tcW w:w="1985" w:type="dxa"/>
            <w:shd w:val="clear" w:color="auto" w:fill="D6E3BC" w:themeFill="accent3" w:themeFillTint="66"/>
          </w:tcPr>
          <w:p w14:paraId="4756CD3D" w14:textId="77777777" w:rsidR="00A66A62" w:rsidRPr="00624C44" w:rsidRDefault="00A66A62" w:rsidP="00A66A62">
            <w:pPr>
              <w:rPr>
                <w:lang w:val="en-US"/>
              </w:rPr>
            </w:pPr>
          </w:p>
        </w:tc>
      </w:tr>
      <w:tr w:rsidR="00A66A62" w:rsidRPr="00624C44" w14:paraId="7AF59354" w14:textId="77777777" w:rsidTr="00AD3DA7">
        <w:trPr>
          <w:cantSplit/>
          <w:trHeight w:val="23"/>
        </w:trPr>
        <w:tc>
          <w:tcPr>
            <w:tcW w:w="993" w:type="dxa"/>
            <w:vMerge/>
            <w:shd w:val="clear" w:color="auto" w:fill="D6E3BC" w:themeFill="accent3" w:themeFillTint="66"/>
          </w:tcPr>
          <w:p w14:paraId="40273937" w14:textId="77777777" w:rsidR="00A66A62" w:rsidRPr="00624C44" w:rsidRDefault="00A66A62" w:rsidP="00A66A62">
            <w:pPr>
              <w:rPr>
                <w:lang w:val="en-US"/>
              </w:rPr>
            </w:pPr>
          </w:p>
        </w:tc>
        <w:tc>
          <w:tcPr>
            <w:tcW w:w="1134" w:type="dxa"/>
            <w:vMerge/>
            <w:shd w:val="clear" w:color="auto" w:fill="D6E3BC" w:themeFill="accent3" w:themeFillTint="66"/>
          </w:tcPr>
          <w:p w14:paraId="3BCADC7B" w14:textId="77777777" w:rsidR="00A66A62" w:rsidRPr="00624C44" w:rsidRDefault="00A66A62" w:rsidP="00A66A62">
            <w:pPr>
              <w:rPr>
                <w:lang w:val="en-US"/>
              </w:rPr>
            </w:pPr>
          </w:p>
        </w:tc>
        <w:tc>
          <w:tcPr>
            <w:tcW w:w="1134" w:type="dxa"/>
            <w:vMerge/>
            <w:shd w:val="clear" w:color="auto" w:fill="D6E3BC" w:themeFill="accent3" w:themeFillTint="66"/>
          </w:tcPr>
          <w:p w14:paraId="70792AEE" w14:textId="77777777" w:rsidR="00A66A62" w:rsidRPr="00624C44" w:rsidRDefault="00A66A62" w:rsidP="00A66A62">
            <w:pPr>
              <w:rPr>
                <w:b/>
                <w:color w:val="FF0000"/>
                <w:lang w:val="en-US"/>
              </w:rPr>
            </w:pPr>
          </w:p>
        </w:tc>
        <w:tc>
          <w:tcPr>
            <w:tcW w:w="850" w:type="dxa"/>
            <w:shd w:val="clear" w:color="auto" w:fill="D6E3BC" w:themeFill="accent3" w:themeFillTint="66"/>
          </w:tcPr>
          <w:p w14:paraId="7370DAE7" w14:textId="77777777" w:rsidR="00A66A62" w:rsidRPr="00624C44" w:rsidRDefault="00A66A62" w:rsidP="00A66A62">
            <w:pPr>
              <w:rPr>
                <w:b/>
                <w:color w:val="FF0000"/>
                <w:lang w:val="en-US"/>
              </w:rPr>
            </w:pPr>
            <w:r w:rsidRPr="00624C44">
              <w:rPr>
                <w:b/>
                <w:color w:val="FF0000"/>
                <w:lang w:val="en-US"/>
              </w:rPr>
              <w:t>/right</w:t>
            </w:r>
          </w:p>
        </w:tc>
        <w:tc>
          <w:tcPr>
            <w:tcW w:w="1844" w:type="dxa"/>
            <w:shd w:val="clear" w:color="auto" w:fill="D6E3BC" w:themeFill="accent3" w:themeFillTint="66"/>
          </w:tcPr>
          <w:p w14:paraId="4B8AC63B" w14:textId="77777777" w:rsidR="00A66A62" w:rsidRPr="00624C44" w:rsidRDefault="00A66A62" w:rsidP="00A66A62">
            <w:pPr>
              <w:rPr>
                <w:lang w:val="en-US"/>
              </w:rPr>
            </w:pPr>
            <w:r w:rsidRPr="00624C44">
              <w:rPr>
                <w:lang w:val="en-US"/>
              </w:rPr>
              <w:t>note 4</w:t>
            </w:r>
          </w:p>
        </w:tc>
        <w:tc>
          <w:tcPr>
            <w:tcW w:w="2126" w:type="dxa"/>
            <w:shd w:val="clear" w:color="auto" w:fill="D6E3BC" w:themeFill="accent3" w:themeFillTint="66"/>
          </w:tcPr>
          <w:p w14:paraId="25E39815" w14:textId="77777777" w:rsidR="00A66A62" w:rsidRPr="00624C44" w:rsidRDefault="00A66A62" w:rsidP="00A66A62">
            <w:pPr>
              <w:rPr>
                <w:lang w:val="en-US"/>
              </w:rPr>
            </w:pPr>
          </w:p>
        </w:tc>
        <w:tc>
          <w:tcPr>
            <w:tcW w:w="1985" w:type="dxa"/>
            <w:shd w:val="clear" w:color="auto" w:fill="D6E3BC" w:themeFill="accent3" w:themeFillTint="66"/>
          </w:tcPr>
          <w:p w14:paraId="274E1E85" w14:textId="77777777" w:rsidR="00A66A62" w:rsidRPr="00624C44" w:rsidRDefault="00A66A62" w:rsidP="00A66A62">
            <w:pPr>
              <w:rPr>
                <w:lang w:val="en-US"/>
              </w:rPr>
            </w:pPr>
          </w:p>
        </w:tc>
      </w:tr>
      <w:tr w:rsidR="00A66A62" w:rsidRPr="00624C44" w14:paraId="62CA0029" w14:textId="77777777" w:rsidTr="00AD3DA7">
        <w:trPr>
          <w:cantSplit/>
          <w:trHeight w:val="229"/>
        </w:trPr>
        <w:tc>
          <w:tcPr>
            <w:tcW w:w="993" w:type="dxa"/>
            <w:vMerge/>
            <w:shd w:val="clear" w:color="auto" w:fill="D6E3BC" w:themeFill="accent3" w:themeFillTint="66"/>
          </w:tcPr>
          <w:p w14:paraId="3A21F481" w14:textId="77777777" w:rsidR="00A66A62" w:rsidRPr="00624C44" w:rsidRDefault="00A66A62" w:rsidP="00A66A62">
            <w:pPr>
              <w:rPr>
                <w:lang w:val="en-US"/>
              </w:rPr>
            </w:pPr>
          </w:p>
        </w:tc>
        <w:tc>
          <w:tcPr>
            <w:tcW w:w="1134" w:type="dxa"/>
            <w:shd w:val="clear" w:color="auto" w:fill="D6E3BC" w:themeFill="accent3" w:themeFillTint="66"/>
          </w:tcPr>
          <w:p w14:paraId="43ADBD6C" w14:textId="77777777" w:rsidR="00A66A62" w:rsidRPr="00624C44" w:rsidRDefault="00A66A62" w:rsidP="00A66A62">
            <w:pPr>
              <w:rPr>
                <w:lang w:val="en-US"/>
              </w:rPr>
            </w:pPr>
            <w:r w:rsidRPr="00624C44">
              <w:rPr>
                <w:lang w:val="en-US"/>
              </w:rPr>
              <w:t>/</w:t>
            </w:r>
            <w:proofErr w:type="spellStart"/>
            <w:r w:rsidRPr="00624C44">
              <w:rPr>
                <w:lang w:val="en-US"/>
              </w:rPr>
              <w:t>doubleArmSide</w:t>
            </w:r>
            <w:proofErr w:type="spellEnd"/>
          </w:p>
        </w:tc>
        <w:tc>
          <w:tcPr>
            <w:tcW w:w="1134" w:type="dxa"/>
            <w:shd w:val="clear" w:color="auto" w:fill="D6E3BC" w:themeFill="accent3" w:themeFillTint="66"/>
          </w:tcPr>
          <w:p w14:paraId="7B48B9CA" w14:textId="77777777" w:rsidR="00A66A62" w:rsidRPr="00624C44" w:rsidRDefault="00A66A62" w:rsidP="00A66A62">
            <w:pPr>
              <w:rPr>
                <w:lang w:val="en-US"/>
              </w:rPr>
            </w:pPr>
          </w:p>
        </w:tc>
        <w:tc>
          <w:tcPr>
            <w:tcW w:w="850" w:type="dxa"/>
            <w:shd w:val="clear" w:color="auto" w:fill="D6E3BC" w:themeFill="accent3" w:themeFillTint="66"/>
          </w:tcPr>
          <w:p w14:paraId="300C6741" w14:textId="77777777" w:rsidR="00A66A62" w:rsidRPr="00624C44" w:rsidRDefault="00A66A62" w:rsidP="00A66A62">
            <w:pPr>
              <w:rPr>
                <w:lang w:val="en-US"/>
              </w:rPr>
            </w:pPr>
          </w:p>
        </w:tc>
        <w:tc>
          <w:tcPr>
            <w:tcW w:w="1844" w:type="dxa"/>
            <w:shd w:val="clear" w:color="auto" w:fill="D6E3BC" w:themeFill="accent3" w:themeFillTint="66"/>
          </w:tcPr>
          <w:p w14:paraId="66E1FF9A" w14:textId="77777777" w:rsidR="00A66A62" w:rsidRPr="00624C44" w:rsidRDefault="00A66A62" w:rsidP="00A66A62">
            <w:pPr>
              <w:rPr>
                <w:lang w:val="en-US"/>
              </w:rPr>
            </w:pPr>
          </w:p>
        </w:tc>
        <w:tc>
          <w:tcPr>
            <w:tcW w:w="2126" w:type="dxa"/>
            <w:shd w:val="clear" w:color="auto" w:fill="D6E3BC" w:themeFill="accent3" w:themeFillTint="66"/>
          </w:tcPr>
          <w:p w14:paraId="0717B2BB" w14:textId="77777777" w:rsidR="00A66A62" w:rsidRPr="00624C44" w:rsidRDefault="00A66A62" w:rsidP="00A66A62">
            <w:pPr>
              <w:rPr>
                <w:lang w:val="en-US"/>
              </w:rPr>
            </w:pPr>
          </w:p>
        </w:tc>
        <w:tc>
          <w:tcPr>
            <w:tcW w:w="1985" w:type="dxa"/>
            <w:shd w:val="clear" w:color="auto" w:fill="D6E3BC" w:themeFill="accent3" w:themeFillTint="66"/>
          </w:tcPr>
          <w:p w14:paraId="3330661C" w14:textId="77777777" w:rsidR="00A66A62" w:rsidRPr="00624C44" w:rsidRDefault="00A66A62" w:rsidP="00A66A62">
            <w:pPr>
              <w:rPr>
                <w:lang w:val="en-US"/>
              </w:rPr>
            </w:pPr>
          </w:p>
        </w:tc>
      </w:tr>
      <w:tr w:rsidR="00A66A62" w:rsidRPr="00624C44" w14:paraId="2E91CF6E" w14:textId="77777777" w:rsidTr="00AD3DA7">
        <w:trPr>
          <w:cantSplit/>
          <w:trHeight w:val="23"/>
        </w:trPr>
        <w:tc>
          <w:tcPr>
            <w:tcW w:w="993" w:type="dxa"/>
            <w:vMerge/>
            <w:shd w:val="clear" w:color="auto" w:fill="D6E3BC" w:themeFill="accent3" w:themeFillTint="66"/>
          </w:tcPr>
          <w:p w14:paraId="7A750360" w14:textId="77777777" w:rsidR="00A66A62" w:rsidRPr="00624C44" w:rsidRDefault="00A66A62" w:rsidP="00A66A62">
            <w:pPr>
              <w:rPr>
                <w:lang w:val="en-US"/>
              </w:rPr>
            </w:pPr>
          </w:p>
        </w:tc>
        <w:tc>
          <w:tcPr>
            <w:tcW w:w="1134" w:type="dxa"/>
            <w:shd w:val="clear" w:color="auto" w:fill="D6E3BC" w:themeFill="accent3" w:themeFillTint="66"/>
          </w:tcPr>
          <w:p w14:paraId="760F7BF3" w14:textId="77777777" w:rsidR="00A66A62" w:rsidRPr="00624C44" w:rsidRDefault="00A66A62" w:rsidP="00A66A62">
            <w:pPr>
              <w:rPr>
                <w:lang w:val="en-US"/>
              </w:rPr>
            </w:pPr>
            <w:r w:rsidRPr="00624C44">
              <w:rPr>
                <w:lang w:val="en-US"/>
              </w:rPr>
              <w:t>/</w:t>
            </w:r>
            <w:proofErr w:type="spellStart"/>
            <w:r w:rsidRPr="00624C44">
              <w:rPr>
                <w:lang w:val="en-US"/>
              </w:rPr>
              <w:t>doubleArmSideClose</w:t>
            </w:r>
            <w:proofErr w:type="spellEnd"/>
          </w:p>
        </w:tc>
        <w:tc>
          <w:tcPr>
            <w:tcW w:w="1134" w:type="dxa"/>
            <w:shd w:val="clear" w:color="auto" w:fill="D6E3BC" w:themeFill="accent3" w:themeFillTint="66"/>
          </w:tcPr>
          <w:p w14:paraId="4B12FFB4" w14:textId="77777777" w:rsidR="00A66A62" w:rsidRPr="00624C44" w:rsidRDefault="00A66A62" w:rsidP="00A66A62">
            <w:pPr>
              <w:rPr>
                <w:lang w:val="en-US"/>
              </w:rPr>
            </w:pPr>
          </w:p>
        </w:tc>
        <w:tc>
          <w:tcPr>
            <w:tcW w:w="850" w:type="dxa"/>
            <w:shd w:val="clear" w:color="auto" w:fill="D6E3BC" w:themeFill="accent3" w:themeFillTint="66"/>
          </w:tcPr>
          <w:p w14:paraId="32E881EB" w14:textId="77777777" w:rsidR="00A66A62" w:rsidRPr="00624C44" w:rsidRDefault="00A66A62" w:rsidP="00A66A62">
            <w:pPr>
              <w:rPr>
                <w:lang w:val="en-US"/>
              </w:rPr>
            </w:pPr>
          </w:p>
        </w:tc>
        <w:tc>
          <w:tcPr>
            <w:tcW w:w="1844" w:type="dxa"/>
            <w:shd w:val="clear" w:color="auto" w:fill="D6E3BC" w:themeFill="accent3" w:themeFillTint="66"/>
          </w:tcPr>
          <w:p w14:paraId="1CCCF2EF" w14:textId="77777777" w:rsidR="00A66A62" w:rsidRPr="00624C44" w:rsidRDefault="00A66A62" w:rsidP="00A66A62">
            <w:pPr>
              <w:rPr>
                <w:lang w:val="en-US"/>
              </w:rPr>
            </w:pPr>
          </w:p>
        </w:tc>
        <w:tc>
          <w:tcPr>
            <w:tcW w:w="2126" w:type="dxa"/>
            <w:shd w:val="clear" w:color="auto" w:fill="D6E3BC" w:themeFill="accent3" w:themeFillTint="66"/>
          </w:tcPr>
          <w:p w14:paraId="7D907723" w14:textId="77777777" w:rsidR="00A66A62" w:rsidRPr="00624C44" w:rsidRDefault="00A66A62" w:rsidP="00A66A62">
            <w:pPr>
              <w:rPr>
                <w:lang w:val="en-US"/>
              </w:rPr>
            </w:pPr>
          </w:p>
        </w:tc>
        <w:tc>
          <w:tcPr>
            <w:tcW w:w="1985" w:type="dxa"/>
            <w:shd w:val="clear" w:color="auto" w:fill="D6E3BC" w:themeFill="accent3" w:themeFillTint="66"/>
          </w:tcPr>
          <w:p w14:paraId="2A378263" w14:textId="77777777" w:rsidR="00A66A62" w:rsidRPr="00624C44" w:rsidRDefault="00A66A62" w:rsidP="00A66A62">
            <w:pPr>
              <w:rPr>
                <w:lang w:val="en-US"/>
              </w:rPr>
            </w:pPr>
          </w:p>
        </w:tc>
      </w:tr>
      <w:tr w:rsidR="00A66A62" w:rsidRPr="00624C44" w14:paraId="0FF6A626" w14:textId="77777777" w:rsidTr="00AD3DA7">
        <w:trPr>
          <w:cantSplit/>
          <w:trHeight w:val="23"/>
        </w:trPr>
        <w:tc>
          <w:tcPr>
            <w:tcW w:w="993" w:type="dxa"/>
            <w:vMerge/>
            <w:shd w:val="clear" w:color="auto" w:fill="D6E3BC" w:themeFill="accent3" w:themeFillTint="66"/>
          </w:tcPr>
          <w:p w14:paraId="2ACF8308" w14:textId="77777777" w:rsidR="00A66A62" w:rsidRPr="00624C44" w:rsidRDefault="00A66A62" w:rsidP="00A66A62">
            <w:pPr>
              <w:rPr>
                <w:lang w:val="en-US"/>
              </w:rPr>
            </w:pPr>
          </w:p>
        </w:tc>
        <w:tc>
          <w:tcPr>
            <w:tcW w:w="1134" w:type="dxa"/>
            <w:shd w:val="clear" w:color="auto" w:fill="D6E3BC" w:themeFill="accent3" w:themeFillTint="66"/>
          </w:tcPr>
          <w:p w14:paraId="75E29C1A" w14:textId="77777777" w:rsidR="00A66A62" w:rsidRPr="00624C44" w:rsidRDefault="00A66A62" w:rsidP="00A66A62">
            <w:pPr>
              <w:rPr>
                <w:lang w:val="en-US"/>
              </w:rPr>
            </w:pPr>
            <w:r w:rsidRPr="00624C44">
              <w:rPr>
                <w:lang w:val="en-US"/>
              </w:rPr>
              <w:t>/jump</w:t>
            </w:r>
          </w:p>
        </w:tc>
        <w:tc>
          <w:tcPr>
            <w:tcW w:w="1134" w:type="dxa"/>
            <w:shd w:val="clear" w:color="auto" w:fill="D6E3BC" w:themeFill="accent3" w:themeFillTint="66"/>
          </w:tcPr>
          <w:p w14:paraId="118B7541" w14:textId="77777777" w:rsidR="00A66A62" w:rsidRPr="00624C44" w:rsidRDefault="00A66A62" w:rsidP="00A66A62">
            <w:pPr>
              <w:rPr>
                <w:lang w:val="en-US"/>
              </w:rPr>
            </w:pPr>
          </w:p>
        </w:tc>
        <w:tc>
          <w:tcPr>
            <w:tcW w:w="850" w:type="dxa"/>
            <w:shd w:val="clear" w:color="auto" w:fill="D6E3BC" w:themeFill="accent3" w:themeFillTint="66"/>
          </w:tcPr>
          <w:p w14:paraId="2E1DEFFE" w14:textId="77777777" w:rsidR="00A66A62" w:rsidRPr="00624C44" w:rsidRDefault="00A66A62" w:rsidP="00A66A62">
            <w:pPr>
              <w:rPr>
                <w:lang w:val="en-US"/>
              </w:rPr>
            </w:pPr>
          </w:p>
        </w:tc>
        <w:tc>
          <w:tcPr>
            <w:tcW w:w="1844" w:type="dxa"/>
            <w:shd w:val="clear" w:color="auto" w:fill="D6E3BC" w:themeFill="accent3" w:themeFillTint="66"/>
          </w:tcPr>
          <w:p w14:paraId="4D8CB1A6" w14:textId="77777777" w:rsidR="00A66A62" w:rsidRPr="00624C44" w:rsidRDefault="00A66A62" w:rsidP="00A66A62">
            <w:pPr>
              <w:rPr>
                <w:lang w:val="en-US"/>
              </w:rPr>
            </w:pPr>
          </w:p>
        </w:tc>
        <w:tc>
          <w:tcPr>
            <w:tcW w:w="2126" w:type="dxa"/>
            <w:shd w:val="clear" w:color="auto" w:fill="D6E3BC" w:themeFill="accent3" w:themeFillTint="66"/>
          </w:tcPr>
          <w:p w14:paraId="298806FF" w14:textId="77777777" w:rsidR="00A66A62" w:rsidRPr="00624C44" w:rsidRDefault="00A66A62" w:rsidP="00A66A62">
            <w:pPr>
              <w:rPr>
                <w:lang w:val="en-US"/>
              </w:rPr>
            </w:pPr>
          </w:p>
        </w:tc>
        <w:tc>
          <w:tcPr>
            <w:tcW w:w="1985" w:type="dxa"/>
            <w:shd w:val="clear" w:color="auto" w:fill="D6E3BC" w:themeFill="accent3" w:themeFillTint="66"/>
          </w:tcPr>
          <w:p w14:paraId="6281285F" w14:textId="77777777" w:rsidR="00A66A62" w:rsidRPr="00624C44" w:rsidRDefault="00A66A62" w:rsidP="00A66A62">
            <w:pPr>
              <w:rPr>
                <w:lang w:val="en-US"/>
              </w:rPr>
            </w:pPr>
          </w:p>
        </w:tc>
      </w:tr>
      <w:tr w:rsidR="00A66A62" w:rsidRPr="00624C44" w14:paraId="435479C8" w14:textId="77777777" w:rsidTr="00AD3DA7">
        <w:trPr>
          <w:cantSplit/>
          <w:trHeight w:val="310"/>
        </w:trPr>
        <w:tc>
          <w:tcPr>
            <w:tcW w:w="993" w:type="dxa"/>
            <w:vMerge/>
            <w:tcBorders>
              <w:bottom w:val="single" w:sz="4" w:space="0" w:color="auto"/>
            </w:tcBorders>
            <w:shd w:val="clear" w:color="auto" w:fill="D6E3BC" w:themeFill="accent3" w:themeFillTint="66"/>
          </w:tcPr>
          <w:p w14:paraId="0450A6EC" w14:textId="77777777" w:rsidR="00A66A62" w:rsidRPr="00624C44" w:rsidRDefault="00A66A62" w:rsidP="00A66A62">
            <w:pPr>
              <w:rPr>
                <w:lang w:val="en-US"/>
              </w:rPr>
            </w:pPr>
          </w:p>
        </w:tc>
        <w:tc>
          <w:tcPr>
            <w:tcW w:w="1134" w:type="dxa"/>
            <w:tcBorders>
              <w:bottom w:val="single" w:sz="4" w:space="0" w:color="auto"/>
            </w:tcBorders>
            <w:shd w:val="clear" w:color="auto" w:fill="D6E3BC" w:themeFill="accent3" w:themeFillTint="66"/>
          </w:tcPr>
          <w:p w14:paraId="2520582B" w14:textId="77777777" w:rsidR="00A66A62" w:rsidRPr="00624C44" w:rsidRDefault="00A66A62" w:rsidP="00A66A62">
            <w:pPr>
              <w:rPr>
                <w:lang w:val="en-US"/>
              </w:rPr>
            </w:pPr>
            <w:r w:rsidRPr="00624C44">
              <w:rPr>
                <w:lang w:val="en-US"/>
              </w:rPr>
              <w:t>/clap</w:t>
            </w:r>
          </w:p>
        </w:tc>
        <w:tc>
          <w:tcPr>
            <w:tcW w:w="1134" w:type="dxa"/>
            <w:tcBorders>
              <w:bottom w:val="single" w:sz="4" w:space="0" w:color="auto"/>
            </w:tcBorders>
            <w:shd w:val="clear" w:color="auto" w:fill="D6E3BC" w:themeFill="accent3" w:themeFillTint="66"/>
          </w:tcPr>
          <w:p w14:paraId="64E33872" w14:textId="77777777" w:rsidR="00A66A62" w:rsidRPr="00624C44" w:rsidRDefault="00A66A62" w:rsidP="00A66A62">
            <w:pPr>
              <w:rPr>
                <w:lang w:val="en-US"/>
              </w:rPr>
            </w:pPr>
          </w:p>
        </w:tc>
        <w:tc>
          <w:tcPr>
            <w:tcW w:w="850" w:type="dxa"/>
            <w:tcBorders>
              <w:bottom w:val="single" w:sz="4" w:space="0" w:color="auto"/>
            </w:tcBorders>
            <w:shd w:val="clear" w:color="auto" w:fill="D6E3BC" w:themeFill="accent3" w:themeFillTint="66"/>
          </w:tcPr>
          <w:p w14:paraId="7BF94A8C" w14:textId="77777777" w:rsidR="00A66A62" w:rsidRPr="00624C44" w:rsidRDefault="00A66A62" w:rsidP="00A66A62">
            <w:pPr>
              <w:rPr>
                <w:lang w:val="en-US"/>
              </w:rPr>
            </w:pPr>
          </w:p>
        </w:tc>
        <w:tc>
          <w:tcPr>
            <w:tcW w:w="1844" w:type="dxa"/>
            <w:tcBorders>
              <w:bottom w:val="single" w:sz="4" w:space="0" w:color="auto"/>
            </w:tcBorders>
            <w:shd w:val="clear" w:color="auto" w:fill="D6E3BC" w:themeFill="accent3" w:themeFillTint="66"/>
          </w:tcPr>
          <w:p w14:paraId="25ADD499" w14:textId="77777777" w:rsidR="00A66A62" w:rsidRPr="00624C44" w:rsidRDefault="00A66A62" w:rsidP="00A66A62">
            <w:pPr>
              <w:rPr>
                <w:lang w:val="en-US"/>
              </w:rPr>
            </w:pPr>
          </w:p>
        </w:tc>
        <w:tc>
          <w:tcPr>
            <w:tcW w:w="2126" w:type="dxa"/>
            <w:tcBorders>
              <w:bottom w:val="single" w:sz="4" w:space="0" w:color="auto"/>
            </w:tcBorders>
            <w:shd w:val="clear" w:color="auto" w:fill="D6E3BC" w:themeFill="accent3" w:themeFillTint="66"/>
          </w:tcPr>
          <w:p w14:paraId="18C1AF40" w14:textId="77777777" w:rsidR="00A66A62" w:rsidRPr="00624C44" w:rsidRDefault="00A66A62" w:rsidP="00A66A62">
            <w:pPr>
              <w:rPr>
                <w:lang w:val="en-US"/>
              </w:rPr>
            </w:pPr>
          </w:p>
        </w:tc>
        <w:tc>
          <w:tcPr>
            <w:tcW w:w="1985" w:type="dxa"/>
            <w:tcBorders>
              <w:bottom w:val="single" w:sz="4" w:space="0" w:color="auto"/>
            </w:tcBorders>
            <w:shd w:val="clear" w:color="auto" w:fill="D6E3BC" w:themeFill="accent3" w:themeFillTint="66"/>
          </w:tcPr>
          <w:p w14:paraId="596CF088" w14:textId="77777777" w:rsidR="00A66A62" w:rsidRPr="00624C44" w:rsidRDefault="00A66A62" w:rsidP="00A66A62">
            <w:pPr>
              <w:rPr>
                <w:lang w:val="en-US"/>
              </w:rPr>
            </w:pPr>
          </w:p>
        </w:tc>
      </w:tr>
      <w:tr w:rsidR="00A66A62" w:rsidRPr="00624C44" w14:paraId="732AE62F" w14:textId="77777777" w:rsidTr="00AD3DA7">
        <w:trPr>
          <w:cantSplit/>
          <w:trHeight w:val="275"/>
        </w:trPr>
        <w:tc>
          <w:tcPr>
            <w:tcW w:w="993" w:type="dxa"/>
            <w:vMerge w:val="restart"/>
            <w:shd w:val="clear" w:color="auto" w:fill="92CDDC" w:themeFill="accent5" w:themeFillTint="99"/>
          </w:tcPr>
          <w:p w14:paraId="1AD0C879" w14:textId="77777777" w:rsidR="00A66A62" w:rsidRPr="00624C44" w:rsidRDefault="00A66A62" w:rsidP="00A66A62">
            <w:pPr>
              <w:rPr>
                <w:b/>
                <w:color w:val="FF0000"/>
                <w:lang w:val="en-US"/>
              </w:rPr>
            </w:pPr>
            <w:r w:rsidRPr="00624C44">
              <w:rPr>
                <w:b/>
                <w:color w:val="FF0000"/>
                <w:lang w:val="en-US"/>
              </w:rPr>
              <w:t>/activity</w:t>
            </w:r>
          </w:p>
        </w:tc>
        <w:tc>
          <w:tcPr>
            <w:tcW w:w="1134" w:type="dxa"/>
            <w:shd w:val="clear" w:color="auto" w:fill="92CDDC" w:themeFill="accent5" w:themeFillTint="99"/>
          </w:tcPr>
          <w:p w14:paraId="56A78320" w14:textId="77777777" w:rsidR="00A66A62" w:rsidRPr="00624C44" w:rsidRDefault="00A66A62" w:rsidP="00A66A62">
            <w:pPr>
              <w:rPr>
                <w:b/>
                <w:color w:val="FF0000"/>
                <w:lang w:val="en-US"/>
              </w:rPr>
            </w:pPr>
            <w:r w:rsidRPr="00624C44">
              <w:rPr>
                <w:b/>
                <w:color w:val="FF0000"/>
                <w:lang w:val="en-US"/>
              </w:rPr>
              <w:t>/normal</w:t>
            </w:r>
          </w:p>
        </w:tc>
        <w:tc>
          <w:tcPr>
            <w:tcW w:w="1134" w:type="dxa"/>
            <w:tcBorders>
              <w:bottom w:val="single" w:sz="4" w:space="0" w:color="auto"/>
            </w:tcBorders>
            <w:shd w:val="clear" w:color="auto" w:fill="92CDDC" w:themeFill="accent5" w:themeFillTint="99"/>
          </w:tcPr>
          <w:p w14:paraId="735E532A" w14:textId="77777777" w:rsidR="00A66A62" w:rsidRPr="00624C44" w:rsidRDefault="00A66A62" w:rsidP="00A66A62">
            <w:pPr>
              <w:rPr>
                <w:lang w:val="en-US"/>
              </w:rPr>
            </w:pPr>
          </w:p>
        </w:tc>
        <w:tc>
          <w:tcPr>
            <w:tcW w:w="850" w:type="dxa"/>
            <w:tcBorders>
              <w:bottom w:val="single" w:sz="4" w:space="0" w:color="auto"/>
            </w:tcBorders>
            <w:shd w:val="clear" w:color="auto" w:fill="92CDDC" w:themeFill="accent5" w:themeFillTint="99"/>
          </w:tcPr>
          <w:p w14:paraId="04A96BB8" w14:textId="77777777" w:rsidR="00A66A62" w:rsidRPr="00624C44" w:rsidRDefault="00A66A62" w:rsidP="00A66A62">
            <w:pPr>
              <w:rPr>
                <w:lang w:val="en-US"/>
              </w:rPr>
            </w:pPr>
          </w:p>
        </w:tc>
        <w:tc>
          <w:tcPr>
            <w:tcW w:w="1844" w:type="dxa"/>
            <w:tcBorders>
              <w:bottom w:val="single" w:sz="4" w:space="0" w:color="auto"/>
            </w:tcBorders>
            <w:shd w:val="clear" w:color="auto" w:fill="92CDDC" w:themeFill="accent5" w:themeFillTint="99"/>
          </w:tcPr>
          <w:p w14:paraId="72963640" w14:textId="77777777" w:rsidR="00A66A62" w:rsidRPr="00624C44" w:rsidRDefault="00A66A62" w:rsidP="00A66A62">
            <w:pPr>
              <w:rPr>
                <w:lang w:val="en-US"/>
              </w:rPr>
            </w:pPr>
          </w:p>
        </w:tc>
        <w:tc>
          <w:tcPr>
            <w:tcW w:w="2126" w:type="dxa"/>
            <w:tcBorders>
              <w:bottom w:val="single" w:sz="4" w:space="0" w:color="auto"/>
            </w:tcBorders>
            <w:shd w:val="clear" w:color="auto" w:fill="92CDDC" w:themeFill="accent5" w:themeFillTint="99"/>
          </w:tcPr>
          <w:p w14:paraId="07AC2F3D" w14:textId="77777777" w:rsidR="00A66A62" w:rsidRPr="00624C44" w:rsidRDefault="00A66A62" w:rsidP="00A66A62">
            <w:pPr>
              <w:rPr>
                <w:lang w:val="en-US"/>
              </w:rPr>
            </w:pPr>
          </w:p>
        </w:tc>
        <w:tc>
          <w:tcPr>
            <w:tcW w:w="1985" w:type="dxa"/>
            <w:tcBorders>
              <w:bottom w:val="single" w:sz="4" w:space="0" w:color="auto"/>
            </w:tcBorders>
            <w:shd w:val="clear" w:color="auto" w:fill="92CDDC" w:themeFill="accent5" w:themeFillTint="99"/>
          </w:tcPr>
          <w:p w14:paraId="739CDF8B" w14:textId="77777777" w:rsidR="00A66A62" w:rsidRPr="00624C44" w:rsidRDefault="00A66A62" w:rsidP="00A66A62">
            <w:pPr>
              <w:rPr>
                <w:lang w:val="en-US"/>
              </w:rPr>
            </w:pPr>
            <w:r w:rsidRPr="00624C44">
              <w:rPr>
                <w:lang w:val="en-US"/>
              </w:rPr>
              <w:t>strategy TBA</w:t>
            </w:r>
          </w:p>
          <w:p w14:paraId="6438D406" w14:textId="77777777" w:rsidR="00A66A62" w:rsidRPr="00624C44" w:rsidRDefault="00A66A62" w:rsidP="00A66A62">
            <w:pPr>
              <w:rPr>
                <w:lang w:val="en-US"/>
              </w:rPr>
            </w:pPr>
            <w:r w:rsidRPr="00624C44">
              <w:rPr>
                <w:lang w:val="en-US"/>
              </w:rPr>
              <w:t>(maybe a peak is useful)</w:t>
            </w:r>
          </w:p>
        </w:tc>
      </w:tr>
      <w:tr w:rsidR="00A66A62" w:rsidRPr="00624C44" w14:paraId="0F6BE3E7" w14:textId="77777777" w:rsidTr="00AD3DA7">
        <w:trPr>
          <w:cantSplit/>
          <w:trHeight w:val="302"/>
        </w:trPr>
        <w:tc>
          <w:tcPr>
            <w:tcW w:w="993" w:type="dxa"/>
            <w:vMerge/>
            <w:shd w:val="clear" w:color="auto" w:fill="92CDDC" w:themeFill="accent5" w:themeFillTint="99"/>
          </w:tcPr>
          <w:p w14:paraId="4FCD8A84" w14:textId="77777777" w:rsidR="00A66A62" w:rsidRPr="00624C44" w:rsidRDefault="00A66A62" w:rsidP="00A66A62">
            <w:pPr>
              <w:rPr>
                <w:lang w:val="en-US"/>
              </w:rPr>
            </w:pPr>
          </w:p>
        </w:tc>
        <w:tc>
          <w:tcPr>
            <w:tcW w:w="1134" w:type="dxa"/>
            <w:shd w:val="clear" w:color="auto" w:fill="92CDDC" w:themeFill="accent5" w:themeFillTint="99"/>
          </w:tcPr>
          <w:p w14:paraId="1B47C418" w14:textId="77777777" w:rsidR="00A66A62" w:rsidRPr="00624C44" w:rsidRDefault="00A66A62" w:rsidP="00A66A62">
            <w:pPr>
              <w:rPr>
                <w:lang w:val="en-US"/>
              </w:rPr>
            </w:pPr>
            <w:r w:rsidRPr="00624C44">
              <w:rPr>
                <w:b/>
                <w:color w:val="FF0000"/>
                <w:lang w:val="en-US"/>
              </w:rPr>
              <w:t>/discrete</w:t>
            </w:r>
          </w:p>
        </w:tc>
        <w:tc>
          <w:tcPr>
            <w:tcW w:w="1134" w:type="dxa"/>
            <w:shd w:val="clear" w:color="auto" w:fill="92CDDC" w:themeFill="accent5" w:themeFillTint="99"/>
          </w:tcPr>
          <w:p w14:paraId="2B3A93E7" w14:textId="77777777" w:rsidR="00A66A62" w:rsidRPr="00624C44" w:rsidRDefault="00A66A62" w:rsidP="00A66A62">
            <w:pPr>
              <w:rPr>
                <w:lang w:val="en-US"/>
              </w:rPr>
            </w:pPr>
          </w:p>
        </w:tc>
        <w:tc>
          <w:tcPr>
            <w:tcW w:w="850" w:type="dxa"/>
            <w:shd w:val="clear" w:color="auto" w:fill="92CDDC" w:themeFill="accent5" w:themeFillTint="99"/>
          </w:tcPr>
          <w:p w14:paraId="0148CDD4" w14:textId="77777777" w:rsidR="00A66A62" w:rsidRPr="00624C44" w:rsidRDefault="00A66A62" w:rsidP="00A66A62">
            <w:pPr>
              <w:rPr>
                <w:lang w:val="en-US"/>
              </w:rPr>
            </w:pPr>
          </w:p>
        </w:tc>
        <w:tc>
          <w:tcPr>
            <w:tcW w:w="1844" w:type="dxa"/>
            <w:shd w:val="clear" w:color="auto" w:fill="92CDDC" w:themeFill="accent5" w:themeFillTint="99"/>
          </w:tcPr>
          <w:p w14:paraId="610CE760" w14:textId="77777777" w:rsidR="00A66A62" w:rsidRPr="00624C44" w:rsidRDefault="00A66A62" w:rsidP="00A66A62">
            <w:pPr>
              <w:rPr>
                <w:lang w:val="en-US"/>
              </w:rPr>
            </w:pPr>
          </w:p>
        </w:tc>
        <w:tc>
          <w:tcPr>
            <w:tcW w:w="2126" w:type="dxa"/>
            <w:shd w:val="clear" w:color="auto" w:fill="92CDDC" w:themeFill="accent5" w:themeFillTint="99"/>
          </w:tcPr>
          <w:p w14:paraId="471531E8" w14:textId="77777777" w:rsidR="00A66A62" w:rsidRPr="00624C44" w:rsidRDefault="00A66A62" w:rsidP="00A66A62">
            <w:pPr>
              <w:rPr>
                <w:lang w:val="en-US"/>
              </w:rPr>
            </w:pPr>
          </w:p>
        </w:tc>
        <w:tc>
          <w:tcPr>
            <w:tcW w:w="1985" w:type="dxa"/>
            <w:shd w:val="clear" w:color="auto" w:fill="92CDDC" w:themeFill="accent5" w:themeFillTint="99"/>
          </w:tcPr>
          <w:p w14:paraId="13286308" w14:textId="77777777" w:rsidR="00A66A62" w:rsidRPr="00624C44" w:rsidRDefault="00A66A62" w:rsidP="00A66A62">
            <w:pPr>
              <w:rPr>
                <w:lang w:val="en-US"/>
              </w:rPr>
            </w:pPr>
            <w:r w:rsidRPr="00624C44">
              <w:rPr>
                <w:lang w:val="en-US"/>
              </w:rPr>
              <w:t>strategy TBA</w:t>
            </w:r>
          </w:p>
        </w:tc>
      </w:tr>
      <w:tr w:rsidR="00A66A62" w:rsidRPr="00624C44" w14:paraId="2E96315C" w14:textId="77777777" w:rsidTr="00AD3DA7">
        <w:trPr>
          <w:cantSplit/>
          <w:trHeight w:val="302"/>
        </w:trPr>
        <w:tc>
          <w:tcPr>
            <w:tcW w:w="993" w:type="dxa"/>
            <w:vMerge/>
            <w:shd w:val="clear" w:color="auto" w:fill="92CDDC" w:themeFill="accent5" w:themeFillTint="99"/>
          </w:tcPr>
          <w:p w14:paraId="3912DF06" w14:textId="77777777" w:rsidR="00A66A62" w:rsidRPr="00624C44" w:rsidRDefault="00A66A62" w:rsidP="00A66A62">
            <w:pPr>
              <w:rPr>
                <w:lang w:val="en-US"/>
              </w:rPr>
            </w:pPr>
          </w:p>
        </w:tc>
        <w:tc>
          <w:tcPr>
            <w:tcW w:w="1134" w:type="dxa"/>
            <w:shd w:val="clear" w:color="auto" w:fill="92CDDC" w:themeFill="accent5" w:themeFillTint="99"/>
          </w:tcPr>
          <w:p w14:paraId="2402B54F" w14:textId="77777777" w:rsidR="00A66A62" w:rsidRPr="00624C44" w:rsidRDefault="00A66A62" w:rsidP="00A66A62">
            <w:pPr>
              <w:rPr>
                <w:lang w:val="en-US"/>
              </w:rPr>
            </w:pPr>
            <w:r w:rsidRPr="00624C44">
              <w:rPr>
                <w:lang w:val="en-US"/>
              </w:rPr>
              <w:t>/flow</w:t>
            </w:r>
          </w:p>
        </w:tc>
        <w:tc>
          <w:tcPr>
            <w:tcW w:w="1134" w:type="dxa"/>
            <w:shd w:val="clear" w:color="auto" w:fill="92CDDC" w:themeFill="accent5" w:themeFillTint="99"/>
          </w:tcPr>
          <w:p w14:paraId="16F26028" w14:textId="77777777" w:rsidR="00A66A62" w:rsidRPr="00624C44" w:rsidRDefault="00A66A62" w:rsidP="00A66A62">
            <w:pPr>
              <w:rPr>
                <w:lang w:val="en-US"/>
              </w:rPr>
            </w:pPr>
            <w:r w:rsidRPr="00624C44">
              <w:rPr>
                <w:lang w:val="en-US"/>
              </w:rPr>
              <w:t>/leftwards</w:t>
            </w:r>
          </w:p>
        </w:tc>
        <w:tc>
          <w:tcPr>
            <w:tcW w:w="850" w:type="dxa"/>
            <w:shd w:val="clear" w:color="auto" w:fill="92CDDC" w:themeFill="accent5" w:themeFillTint="99"/>
          </w:tcPr>
          <w:p w14:paraId="6B5FAACE" w14:textId="77777777" w:rsidR="00A66A62" w:rsidRPr="00624C44" w:rsidRDefault="00A66A62" w:rsidP="00A66A62">
            <w:pPr>
              <w:rPr>
                <w:lang w:val="en-US"/>
              </w:rPr>
            </w:pPr>
          </w:p>
        </w:tc>
        <w:tc>
          <w:tcPr>
            <w:tcW w:w="1844" w:type="dxa"/>
            <w:shd w:val="clear" w:color="auto" w:fill="92CDDC" w:themeFill="accent5" w:themeFillTint="99"/>
          </w:tcPr>
          <w:p w14:paraId="50289D97" w14:textId="77777777" w:rsidR="00A66A62" w:rsidRPr="00624C44" w:rsidRDefault="00A66A62" w:rsidP="00A66A62">
            <w:pPr>
              <w:rPr>
                <w:lang w:val="en-US"/>
              </w:rPr>
            </w:pPr>
          </w:p>
        </w:tc>
        <w:tc>
          <w:tcPr>
            <w:tcW w:w="2126" w:type="dxa"/>
            <w:shd w:val="clear" w:color="auto" w:fill="92CDDC" w:themeFill="accent5" w:themeFillTint="99"/>
          </w:tcPr>
          <w:p w14:paraId="41329454" w14:textId="77777777" w:rsidR="00A66A62" w:rsidRPr="00624C44" w:rsidRDefault="00A66A62" w:rsidP="00A66A62">
            <w:pPr>
              <w:rPr>
                <w:lang w:val="en-US"/>
              </w:rPr>
            </w:pPr>
          </w:p>
        </w:tc>
        <w:tc>
          <w:tcPr>
            <w:tcW w:w="1985" w:type="dxa"/>
            <w:shd w:val="clear" w:color="auto" w:fill="92CDDC" w:themeFill="accent5" w:themeFillTint="99"/>
          </w:tcPr>
          <w:p w14:paraId="4C7138A0" w14:textId="77777777" w:rsidR="00A66A62" w:rsidRPr="00624C44" w:rsidRDefault="00A66A62" w:rsidP="00A66A62">
            <w:pPr>
              <w:rPr>
                <w:lang w:val="en-US"/>
              </w:rPr>
            </w:pPr>
          </w:p>
        </w:tc>
      </w:tr>
      <w:tr w:rsidR="00A66A62" w:rsidRPr="00624C44" w14:paraId="7B947434" w14:textId="77777777" w:rsidTr="00AD3DA7">
        <w:trPr>
          <w:cantSplit/>
          <w:trHeight w:val="302"/>
        </w:trPr>
        <w:tc>
          <w:tcPr>
            <w:tcW w:w="993" w:type="dxa"/>
            <w:vMerge/>
            <w:shd w:val="clear" w:color="auto" w:fill="92CDDC" w:themeFill="accent5" w:themeFillTint="99"/>
          </w:tcPr>
          <w:p w14:paraId="52F06B17" w14:textId="77777777" w:rsidR="00A66A62" w:rsidRPr="00624C44" w:rsidRDefault="00A66A62" w:rsidP="00A66A62">
            <w:pPr>
              <w:rPr>
                <w:lang w:val="en-US"/>
              </w:rPr>
            </w:pPr>
          </w:p>
        </w:tc>
        <w:tc>
          <w:tcPr>
            <w:tcW w:w="1134" w:type="dxa"/>
            <w:shd w:val="clear" w:color="auto" w:fill="92CDDC" w:themeFill="accent5" w:themeFillTint="99"/>
          </w:tcPr>
          <w:p w14:paraId="6C4934EF" w14:textId="77777777" w:rsidR="00A66A62" w:rsidRPr="00624C44" w:rsidRDefault="00A66A62" w:rsidP="00A66A62">
            <w:pPr>
              <w:rPr>
                <w:lang w:val="en-US"/>
              </w:rPr>
            </w:pPr>
          </w:p>
        </w:tc>
        <w:tc>
          <w:tcPr>
            <w:tcW w:w="1134" w:type="dxa"/>
            <w:shd w:val="clear" w:color="auto" w:fill="92CDDC" w:themeFill="accent5" w:themeFillTint="99"/>
          </w:tcPr>
          <w:p w14:paraId="4F809E06" w14:textId="77777777" w:rsidR="00A66A62" w:rsidRPr="00624C44" w:rsidRDefault="00A66A62" w:rsidP="00A66A62">
            <w:pPr>
              <w:rPr>
                <w:lang w:val="en-US"/>
              </w:rPr>
            </w:pPr>
            <w:r w:rsidRPr="00624C44">
              <w:rPr>
                <w:lang w:val="en-US"/>
              </w:rPr>
              <w:t>/rightwards</w:t>
            </w:r>
          </w:p>
        </w:tc>
        <w:tc>
          <w:tcPr>
            <w:tcW w:w="850" w:type="dxa"/>
            <w:shd w:val="clear" w:color="auto" w:fill="92CDDC" w:themeFill="accent5" w:themeFillTint="99"/>
          </w:tcPr>
          <w:p w14:paraId="143B26EC" w14:textId="77777777" w:rsidR="00A66A62" w:rsidRPr="00624C44" w:rsidRDefault="00A66A62" w:rsidP="00A66A62">
            <w:pPr>
              <w:rPr>
                <w:lang w:val="en-US"/>
              </w:rPr>
            </w:pPr>
          </w:p>
        </w:tc>
        <w:tc>
          <w:tcPr>
            <w:tcW w:w="1844" w:type="dxa"/>
            <w:shd w:val="clear" w:color="auto" w:fill="92CDDC" w:themeFill="accent5" w:themeFillTint="99"/>
          </w:tcPr>
          <w:p w14:paraId="3C50DDF0" w14:textId="77777777" w:rsidR="00A66A62" w:rsidRPr="00624C44" w:rsidRDefault="00A66A62" w:rsidP="00A66A62">
            <w:pPr>
              <w:rPr>
                <w:lang w:val="en-US"/>
              </w:rPr>
            </w:pPr>
          </w:p>
        </w:tc>
        <w:tc>
          <w:tcPr>
            <w:tcW w:w="2126" w:type="dxa"/>
            <w:shd w:val="clear" w:color="auto" w:fill="92CDDC" w:themeFill="accent5" w:themeFillTint="99"/>
          </w:tcPr>
          <w:p w14:paraId="055F0E7E" w14:textId="77777777" w:rsidR="00A66A62" w:rsidRPr="00624C44" w:rsidRDefault="00A66A62" w:rsidP="00A66A62">
            <w:pPr>
              <w:rPr>
                <w:lang w:val="en-US"/>
              </w:rPr>
            </w:pPr>
          </w:p>
        </w:tc>
        <w:tc>
          <w:tcPr>
            <w:tcW w:w="1985" w:type="dxa"/>
            <w:shd w:val="clear" w:color="auto" w:fill="92CDDC" w:themeFill="accent5" w:themeFillTint="99"/>
          </w:tcPr>
          <w:p w14:paraId="2ABBA422" w14:textId="77777777" w:rsidR="00A66A62" w:rsidRPr="00624C44" w:rsidRDefault="00A66A62" w:rsidP="00A66A62">
            <w:pPr>
              <w:rPr>
                <w:lang w:val="en-US"/>
              </w:rPr>
            </w:pPr>
          </w:p>
        </w:tc>
      </w:tr>
      <w:tr w:rsidR="00A66A62" w:rsidRPr="00624C44" w14:paraId="2CC79212" w14:textId="77777777" w:rsidTr="00AD3DA7">
        <w:trPr>
          <w:cantSplit/>
          <w:trHeight w:val="302"/>
        </w:trPr>
        <w:tc>
          <w:tcPr>
            <w:tcW w:w="993" w:type="dxa"/>
            <w:vMerge/>
            <w:shd w:val="clear" w:color="auto" w:fill="92CDDC" w:themeFill="accent5" w:themeFillTint="99"/>
          </w:tcPr>
          <w:p w14:paraId="093AF684" w14:textId="77777777" w:rsidR="00A66A62" w:rsidRPr="00624C44" w:rsidRDefault="00A66A62" w:rsidP="00A66A62">
            <w:pPr>
              <w:rPr>
                <w:lang w:val="en-US"/>
              </w:rPr>
            </w:pPr>
          </w:p>
        </w:tc>
        <w:tc>
          <w:tcPr>
            <w:tcW w:w="1134" w:type="dxa"/>
            <w:shd w:val="clear" w:color="auto" w:fill="92CDDC" w:themeFill="accent5" w:themeFillTint="99"/>
          </w:tcPr>
          <w:p w14:paraId="360FD0BD" w14:textId="77777777" w:rsidR="00A66A62" w:rsidRPr="00624C44" w:rsidRDefault="00A66A62" w:rsidP="00A66A62">
            <w:pPr>
              <w:rPr>
                <w:lang w:val="en-US"/>
              </w:rPr>
            </w:pPr>
          </w:p>
        </w:tc>
        <w:tc>
          <w:tcPr>
            <w:tcW w:w="1134" w:type="dxa"/>
            <w:shd w:val="clear" w:color="auto" w:fill="92CDDC" w:themeFill="accent5" w:themeFillTint="99"/>
          </w:tcPr>
          <w:p w14:paraId="17C7B1A3" w14:textId="77777777" w:rsidR="00A66A62" w:rsidRPr="00624C44" w:rsidRDefault="00A66A62" w:rsidP="00A66A62">
            <w:pPr>
              <w:rPr>
                <w:lang w:val="en-US"/>
              </w:rPr>
            </w:pPr>
            <w:r w:rsidRPr="00624C44">
              <w:rPr>
                <w:lang w:val="en-US"/>
              </w:rPr>
              <w:t>/upwards</w:t>
            </w:r>
          </w:p>
        </w:tc>
        <w:tc>
          <w:tcPr>
            <w:tcW w:w="850" w:type="dxa"/>
            <w:shd w:val="clear" w:color="auto" w:fill="92CDDC" w:themeFill="accent5" w:themeFillTint="99"/>
          </w:tcPr>
          <w:p w14:paraId="62F67EEC" w14:textId="77777777" w:rsidR="00A66A62" w:rsidRPr="00624C44" w:rsidRDefault="00A66A62" w:rsidP="00A66A62">
            <w:pPr>
              <w:rPr>
                <w:lang w:val="en-US"/>
              </w:rPr>
            </w:pPr>
          </w:p>
        </w:tc>
        <w:tc>
          <w:tcPr>
            <w:tcW w:w="1844" w:type="dxa"/>
            <w:shd w:val="clear" w:color="auto" w:fill="92CDDC" w:themeFill="accent5" w:themeFillTint="99"/>
          </w:tcPr>
          <w:p w14:paraId="2570133B" w14:textId="77777777" w:rsidR="00A66A62" w:rsidRPr="00624C44" w:rsidRDefault="00A66A62" w:rsidP="00A66A62">
            <w:pPr>
              <w:rPr>
                <w:lang w:val="en-US"/>
              </w:rPr>
            </w:pPr>
          </w:p>
        </w:tc>
        <w:tc>
          <w:tcPr>
            <w:tcW w:w="2126" w:type="dxa"/>
            <w:shd w:val="clear" w:color="auto" w:fill="92CDDC" w:themeFill="accent5" w:themeFillTint="99"/>
          </w:tcPr>
          <w:p w14:paraId="579E7CB3" w14:textId="77777777" w:rsidR="00A66A62" w:rsidRPr="00624C44" w:rsidRDefault="00A66A62" w:rsidP="00A66A62">
            <w:pPr>
              <w:rPr>
                <w:lang w:val="en-US"/>
              </w:rPr>
            </w:pPr>
          </w:p>
        </w:tc>
        <w:tc>
          <w:tcPr>
            <w:tcW w:w="1985" w:type="dxa"/>
            <w:shd w:val="clear" w:color="auto" w:fill="92CDDC" w:themeFill="accent5" w:themeFillTint="99"/>
          </w:tcPr>
          <w:p w14:paraId="7622B6B1" w14:textId="77777777" w:rsidR="00A66A62" w:rsidRPr="00624C44" w:rsidRDefault="00A66A62" w:rsidP="00A66A62">
            <w:pPr>
              <w:rPr>
                <w:lang w:val="en-US"/>
              </w:rPr>
            </w:pPr>
          </w:p>
        </w:tc>
      </w:tr>
      <w:tr w:rsidR="00A66A62" w:rsidRPr="00624C44" w14:paraId="3C09EC36" w14:textId="77777777" w:rsidTr="00AD3DA7">
        <w:trPr>
          <w:cantSplit/>
          <w:trHeight w:val="302"/>
        </w:trPr>
        <w:tc>
          <w:tcPr>
            <w:tcW w:w="993" w:type="dxa"/>
            <w:vMerge/>
            <w:shd w:val="clear" w:color="auto" w:fill="92CDDC" w:themeFill="accent5" w:themeFillTint="99"/>
          </w:tcPr>
          <w:p w14:paraId="7F3B9A6C" w14:textId="77777777" w:rsidR="00A66A62" w:rsidRPr="00624C44" w:rsidRDefault="00A66A62" w:rsidP="00A66A62">
            <w:pPr>
              <w:rPr>
                <w:lang w:val="en-US"/>
              </w:rPr>
            </w:pPr>
          </w:p>
        </w:tc>
        <w:tc>
          <w:tcPr>
            <w:tcW w:w="1134" w:type="dxa"/>
            <w:shd w:val="clear" w:color="auto" w:fill="92CDDC" w:themeFill="accent5" w:themeFillTint="99"/>
          </w:tcPr>
          <w:p w14:paraId="2CA011EE" w14:textId="77777777" w:rsidR="00A66A62" w:rsidRPr="00624C44" w:rsidRDefault="00A66A62" w:rsidP="00A66A62">
            <w:pPr>
              <w:rPr>
                <w:lang w:val="en-US"/>
              </w:rPr>
            </w:pPr>
          </w:p>
        </w:tc>
        <w:tc>
          <w:tcPr>
            <w:tcW w:w="1134" w:type="dxa"/>
            <w:shd w:val="clear" w:color="auto" w:fill="92CDDC" w:themeFill="accent5" w:themeFillTint="99"/>
          </w:tcPr>
          <w:p w14:paraId="13DC9222" w14:textId="77777777" w:rsidR="00A66A62" w:rsidRPr="00624C44" w:rsidRDefault="00A66A62" w:rsidP="00A66A62">
            <w:pPr>
              <w:rPr>
                <w:lang w:val="en-US"/>
              </w:rPr>
            </w:pPr>
            <w:r w:rsidRPr="00624C44">
              <w:rPr>
                <w:lang w:val="en-US"/>
              </w:rPr>
              <w:t>/downwards</w:t>
            </w:r>
          </w:p>
        </w:tc>
        <w:tc>
          <w:tcPr>
            <w:tcW w:w="850" w:type="dxa"/>
            <w:shd w:val="clear" w:color="auto" w:fill="92CDDC" w:themeFill="accent5" w:themeFillTint="99"/>
          </w:tcPr>
          <w:p w14:paraId="0FDEDE73" w14:textId="77777777" w:rsidR="00A66A62" w:rsidRPr="00624C44" w:rsidRDefault="00A66A62" w:rsidP="00A66A62">
            <w:pPr>
              <w:rPr>
                <w:lang w:val="en-US"/>
              </w:rPr>
            </w:pPr>
          </w:p>
        </w:tc>
        <w:tc>
          <w:tcPr>
            <w:tcW w:w="1844" w:type="dxa"/>
            <w:shd w:val="clear" w:color="auto" w:fill="92CDDC" w:themeFill="accent5" w:themeFillTint="99"/>
          </w:tcPr>
          <w:p w14:paraId="740888D0" w14:textId="77777777" w:rsidR="00A66A62" w:rsidRPr="00624C44" w:rsidRDefault="00A66A62" w:rsidP="00A66A62">
            <w:pPr>
              <w:rPr>
                <w:lang w:val="en-US"/>
              </w:rPr>
            </w:pPr>
          </w:p>
        </w:tc>
        <w:tc>
          <w:tcPr>
            <w:tcW w:w="2126" w:type="dxa"/>
            <w:shd w:val="clear" w:color="auto" w:fill="92CDDC" w:themeFill="accent5" w:themeFillTint="99"/>
          </w:tcPr>
          <w:p w14:paraId="067585C2" w14:textId="77777777" w:rsidR="00A66A62" w:rsidRPr="00624C44" w:rsidRDefault="00A66A62" w:rsidP="00A66A62">
            <w:pPr>
              <w:rPr>
                <w:lang w:val="en-US"/>
              </w:rPr>
            </w:pPr>
          </w:p>
        </w:tc>
        <w:tc>
          <w:tcPr>
            <w:tcW w:w="1985" w:type="dxa"/>
            <w:shd w:val="clear" w:color="auto" w:fill="92CDDC" w:themeFill="accent5" w:themeFillTint="99"/>
          </w:tcPr>
          <w:p w14:paraId="6599100F" w14:textId="77777777" w:rsidR="00A66A62" w:rsidRPr="00624C44" w:rsidRDefault="00A66A62" w:rsidP="00A66A62">
            <w:pPr>
              <w:rPr>
                <w:lang w:val="en-US"/>
              </w:rPr>
            </w:pPr>
          </w:p>
        </w:tc>
      </w:tr>
      <w:bookmarkEnd w:id="1364"/>
    </w:tbl>
    <w:p w14:paraId="0FCD5761" w14:textId="77777777" w:rsidR="008D1D0B" w:rsidRPr="00624C44" w:rsidRDefault="008D1D0B" w:rsidP="008D1D0B">
      <w:pPr>
        <w:rPr>
          <w:lang w:val="en-US"/>
        </w:rPr>
      </w:pPr>
    </w:p>
    <w:p w14:paraId="539DCC8D" w14:textId="77777777" w:rsidR="008D1D0B" w:rsidRPr="00624C44" w:rsidRDefault="008D1D0B" w:rsidP="008D1D0B">
      <w:pPr>
        <w:rPr>
          <w:lang w:val="en-US"/>
        </w:rPr>
      </w:pPr>
    </w:p>
    <w:p w14:paraId="79F29F10" w14:textId="77777777" w:rsidR="00006A44" w:rsidRPr="00624C44" w:rsidRDefault="00006A44" w:rsidP="008D1D0B">
      <w:pPr>
        <w:rPr>
          <w:lang w:val="en-US"/>
        </w:rPr>
      </w:pPr>
    </w:p>
    <w:p w14:paraId="393DE9AE" w14:textId="77777777" w:rsidR="00006A44" w:rsidRPr="00624C44" w:rsidRDefault="00006A44" w:rsidP="008D1D0B">
      <w:pPr>
        <w:rPr>
          <w:lang w:val="en-US"/>
        </w:rPr>
      </w:pPr>
    </w:p>
    <w:p w14:paraId="67BD0C6B" w14:textId="77777777" w:rsidR="008D1D0B" w:rsidRPr="00624C44" w:rsidRDefault="008D1D0B" w:rsidP="008D1D0B">
      <w:pPr>
        <w:rPr>
          <w:lang w:val="en-US"/>
        </w:rPr>
      </w:pPr>
    </w:p>
    <w:p w14:paraId="3A79466D" w14:textId="77777777" w:rsidR="00D926EC" w:rsidRPr="00624C44" w:rsidRDefault="00D926EC" w:rsidP="00940981">
      <w:pPr>
        <w:pStyle w:val="Heading3"/>
        <w:rPr>
          <w:lang w:val="en-US"/>
        </w:rPr>
      </w:pPr>
      <w:bookmarkStart w:id="1371" w:name="_Toc362437920"/>
      <w:bookmarkStart w:id="1372" w:name="_Toc365022746"/>
      <w:bookmarkStart w:id="1373" w:name="_Toc369191216"/>
      <w:bookmarkStart w:id="1374" w:name="_Toc380405793"/>
      <w:r w:rsidRPr="00624C44">
        <w:rPr>
          <w:lang w:val="en-US"/>
        </w:rPr>
        <w:t>List of Messages Compared in MC 2.0 vs 3.0</w:t>
      </w:r>
      <w:bookmarkEnd w:id="1371"/>
      <w:bookmarkEnd w:id="1372"/>
      <w:bookmarkEnd w:id="1373"/>
      <w:bookmarkEnd w:id="1374"/>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85"/>
        <w:gridCol w:w="698"/>
        <w:gridCol w:w="753"/>
        <w:gridCol w:w="4802"/>
        <w:gridCol w:w="545"/>
        <w:gridCol w:w="1090"/>
      </w:tblGrid>
      <w:tr w:rsidR="00A63366" w:rsidRPr="00624C44" w14:paraId="2425C59D" w14:textId="4A47BFC3" w:rsidTr="00AD3DA7">
        <w:trPr>
          <w:trHeight w:val="320"/>
        </w:trPr>
        <w:tc>
          <w:tcPr>
            <w:tcW w:w="3651" w:type="dxa"/>
            <w:gridSpan w:val="3"/>
            <w:tcBorders>
              <w:right w:val="single" w:sz="36" w:space="0" w:color="auto"/>
            </w:tcBorders>
            <w:shd w:val="clear" w:color="auto" w:fill="D9D9D9"/>
            <w:vAlign w:val="center"/>
          </w:tcPr>
          <w:p w14:paraId="598FA53B" w14:textId="77777777" w:rsidR="00A63366" w:rsidRPr="00624C44" w:rsidRDefault="00A63366" w:rsidP="003B2051">
            <w:pPr>
              <w:rPr>
                <w:lang w:val="en-US"/>
              </w:rPr>
            </w:pPr>
            <w:r w:rsidRPr="00624C44">
              <w:rPr>
                <w:lang w:val="en-US"/>
              </w:rPr>
              <w:t>MC 2.0</w:t>
            </w:r>
          </w:p>
        </w:tc>
        <w:tc>
          <w:tcPr>
            <w:tcW w:w="5421" w:type="dxa"/>
            <w:gridSpan w:val="3"/>
            <w:tcBorders>
              <w:left w:val="single" w:sz="36" w:space="0" w:color="auto"/>
              <w:right w:val="single" w:sz="4" w:space="0" w:color="auto"/>
            </w:tcBorders>
            <w:shd w:val="clear" w:color="auto" w:fill="D9D9D9"/>
            <w:vAlign w:val="center"/>
          </w:tcPr>
          <w:p w14:paraId="76C2A44B" w14:textId="77777777" w:rsidR="00A63366" w:rsidRPr="00624C44" w:rsidRDefault="00A63366" w:rsidP="003B2051">
            <w:pPr>
              <w:rPr>
                <w:lang w:val="en-US"/>
              </w:rPr>
            </w:pPr>
            <w:r w:rsidRPr="00624C44">
              <w:rPr>
                <w:lang w:val="en-US"/>
              </w:rPr>
              <w:t>MC 3.0</w:t>
            </w:r>
          </w:p>
        </w:tc>
      </w:tr>
      <w:tr w:rsidR="00A63366" w:rsidRPr="00624C44" w14:paraId="3C058DDB" w14:textId="77777777" w:rsidTr="00AD3DA7">
        <w:trPr>
          <w:cantSplit/>
          <w:trHeight w:val="1223"/>
        </w:trPr>
        <w:tc>
          <w:tcPr>
            <w:tcW w:w="2429" w:type="dxa"/>
            <w:shd w:val="clear" w:color="auto" w:fill="D9D9D9"/>
            <w:vAlign w:val="center"/>
          </w:tcPr>
          <w:p w14:paraId="581ACEF5" w14:textId="77777777" w:rsidR="00A63366" w:rsidRPr="00624C44" w:rsidRDefault="00A63366" w:rsidP="003B2051">
            <w:pPr>
              <w:rPr>
                <w:lang w:val="en-US"/>
              </w:rPr>
            </w:pPr>
            <w:r w:rsidRPr="00624C44">
              <w:rPr>
                <w:lang w:val="en-US"/>
              </w:rPr>
              <w:t>Message Pattern</w:t>
            </w:r>
          </w:p>
        </w:tc>
        <w:tc>
          <w:tcPr>
            <w:tcW w:w="588" w:type="dxa"/>
            <w:shd w:val="clear" w:color="auto" w:fill="D9D9D9"/>
            <w:textDirection w:val="btLr"/>
            <w:vAlign w:val="center"/>
          </w:tcPr>
          <w:p w14:paraId="17826C51" w14:textId="77777777" w:rsidR="00A63366" w:rsidRPr="00624C44" w:rsidRDefault="00A63366" w:rsidP="003B2051">
            <w:pPr>
              <w:ind w:left="113" w:right="113"/>
              <w:rPr>
                <w:lang w:val="en-US"/>
              </w:rPr>
            </w:pPr>
            <w:proofErr w:type="spellStart"/>
            <w:r w:rsidRPr="00624C44">
              <w:rPr>
                <w:lang w:val="en-US"/>
              </w:rPr>
              <w:t>Typetag</w:t>
            </w:r>
            <w:proofErr w:type="spellEnd"/>
          </w:p>
        </w:tc>
        <w:tc>
          <w:tcPr>
            <w:tcW w:w="634" w:type="dxa"/>
            <w:tcBorders>
              <w:left w:val="single" w:sz="4" w:space="0" w:color="auto"/>
              <w:right w:val="single" w:sz="36" w:space="0" w:color="auto"/>
            </w:tcBorders>
            <w:shd w:val="clear" w:color="auto" w:fill="D9D9D9"/>
            <w:textDirection w:val="btLr"/>
            <w:vAlign w:val="center"/>
          </w:tcPr>
          <w:p w14:paraId="018214B4" w14:textId="77777777" w:rsidR="00A63366" w:rsidRPr="00624C44" w:rsidRDefault="00A63366" w:rsidP="003B2051">
            <w:pPr>
              <w:ind w:left="113" w:right="113"/>
              <w:rPr>
                <w:lang w:val="en-US"/>
              </w:rPr>
            </w:pPr>
            <w:r w:rsidRPr="00624C44">
              <w:rPr>
                <w:lang w:val="en-US"/>
              </w:rPr>
              <w:t>Mode</w:t>
            </w:r>
          </w:p>
          <w:p w14:paraId="7660F67C" w14:textId="77777777" w:rsidR="00A63366" w:rsidRPr="00624C44" w:rsidRDefault="00A63366" w:rsidP="003B2051">
            <w:pPr>
              <w:ind w:left="113" w:right="113"/>
              <w:rPr>
                <w:lang w:val="en-US"/>
              </w:rPr>
            </w:pPr>
            <w:r w:rsidRPr="00624C44">
              <w:rPr>
                <w:lang w:val="en-US"/>
              </w:rPr>
              <w:t>(</w:t>
            </w:r>
            <w:proofErr w:type="gramStart"/>
            <w:r w:rsidRPr="00624C44">
              <w:rPr>
                <w:lang w:val="en-US"/>
              </w:rPr>
              <w:t>R,C</w:t>
            </w:r>
            <w:proofErr w:type="gramEnd"/>
            <w:r w:rsidRPr="00624C44">
              <w:rPr>
                <w:lang w:val="en-US"/>
              </w:rPr>
              <w:t>,B)</w:t>
            </w:r>
          </w:p>
        </w:tc>
        <w:tc>
          <w:tcPr>
            <w:tcW w:w="4044" w:type="dxa"/>
            <w:tcBorders>
              <w:left w:val="single" w:sz="36" w:space="0" w:color="auto"/>
              <w:right w:val="single" w:sz="4" w:space="0" w:color="auto"/>
            </w:tcBorders>
            <w:shd w:val="clear" w:color="auto" w:fill="D9D9D9"/>
            <w:vAlign w:val="center"/>
          </w:tcPr>
          <w:p w14:paraId="00DCDCA0" w14:textId="77777777" w:rsidR="00A63366" w:rsidRPr="00624C44" w:rsidRDefault="00A63366" w:rsidP="003B2051">
            <w:pPr>
              <w:rPr>
                <w:lang w:val="en-US"/>
              </w:rPr>
            </w:pPr>
            <w:r w:rsidRPr="00624C44">
              <w:rPr>
                <w:lang w:val="en-US"/>
              </w:rPr>
              <w:t>Message Pattern</w:t>
            </w:r>
          </w:p>
        </w:tc>
        <w:tc>
          <w:tcPr>
            <w:tcW w:w="459" w:type="dxa"/>
            <w:tcBorders>
              <w:left w:val="single" w:sz="4" w:space="0" w:color="auto"/>
              <w:right w:val="single" w:sz="4" w:space="0" w:color="auto"/>
            </w:tcBorders>
            <w:shd w:val="clear" w:color="auto" w:fill="D9D9D9"/>
            <w:textDirection w:val="btLr"/>
            <w:vAlign w:val="center"/>
          </w:tcPr>
          <w:p w14:paraId="753C73BB" w14:textId="247FE383" w:rsidR="00A63366" w:rsidRPr="00624C44" w:rsidRDefault="00A63366" w:rsidP="003B2051">
            <w:pPr>
              <w:ind w:left="113" w:right="113"/>
              <w:rPr>
                <w:lang w:val="en-US"/>
              </w:rPr>
            </w:pPr>
            <w:proofErr w:type="spellStart"/>
            <w:r w:rsidRPr="00624C44">
              <w:rPr>
                <w:lang w:val="en-US"/>
              </w:rPr>
              <w:t>Typetag</w:t>
            </w:r>
            <w:proofErr w:type="spellEnd"/>
          </w:p>
        </w:tc>
        <w:tc>
          <w:tcPr>
            <w:tcW w:w="918" w:type="dxa"/>
            <w:tcBorders>
              <w:left w:val="single" w:sz="4" w:space="0" w:color="auto"/>
            </w:tcBorders>
            <w:shd w:val="clear" w:color="auto" w:fill="D9D9D9"/>
            <w:textDirection w:val="btLr"/>
            <w:vAlign w:val="center"/>
          </w:tcPr>
          <w:p w14:paraId="3408A298" w14:textId="5947E670" w:rsidR="00A63366" w:rsidRPr="00624C44" w:rsidRDefault="00A63366" w:rsidP="003B2051">
            <w:pPr>
              <w:ind w:left="113" w:right="113"/>
              <w:rPr>
                <w:lang w:val="en-US"/>
              </w:rPr>
            </w:pPr>
            <w:r w:rsidRPr="00624C44">
              <w:rPr>
                <w:lang w:val="en-US"/>
              </w:rPr>
              <w:t>Arguments</w:t>
            </w:r>
          </w:p>
        </w:tc>
      </w:tr>
      <w:tr w:rsidR="00A63366" w:rsidRPr="00624C44" w14:paraId="5593AF61" w14:textId="13FADFDC" w:rsidTr="00AD3DA7">
        <w:trPr>
          <w:trHeight w:val="320"/>
        </w:trPr>
        <w:tc>
          <w:tcPr>
            <w:tcW w:w="3651" w:type="dxa"/>
            <w:gridSpan w:val="3"/>
            <w:tcBorders>
              <w:right w:val="single" w:sz="36" w:space="0" w:color="auto"/>
            </w:tcBorders>
            <w:shd w:val="clear" w:color="auto" w:fill="EEECE1" w:themeFill="background2"/>
            <w:vAlign w:val="center"/>
          </w:tcPr>
          <w:p w14:paraId="3C1FE97E" w14:textId="77777777" w:rsidR="00A63366" w:rsidRPr="00624C44" w:rsidRDefault="00A63366" w:rsidP="003B2051">
            <w:pPr>
              <w:rPr>
                <w:lang w:val="en-US"/>
              </w:rPr>
            </w:pPr>
            <w:r w:rsidRPr="00624C44">
              <w:rPr>
                <w:lang w:val="en-US"/>
              </w:rPr>
              <w:t xml:space="preserve">DRUMS SENDs on ports </w:t>
            </w:r>
          </w:p>
          <w:p w14:paraId="2F4D65EF" w14:textId="77777777" w:rsidR="00A63366" w:rsidRPr="00624C44" w:rsidRDefault="00A63366" w:rsidP="003B2051">
            <w:pPr>
              <w:rPr>
                <w:lang w:val="en-US"/>
              </w:rPr>
            </w:pPr>
            <w:r w:rsidRPr="00624C44">
              <w:rPr>
                <w:lang w:val="en-US"/>
              </w:rPr>
              <w:t>9988(</w:t>
            </w:r>
            <w:proofErr w:type="gramStart"/>
            <w:r w:rsidRPr="00624C44">
              <w:rPr>
                <w:lang w:val="en-US"/>
              </w:rPr>
              <w:t>R,B</w:t>
            </w:r>
            <w:proofErr w:type="gramEnd"/>
            <w:r w:rsidRPr="00624C44">
              <w:rPr>
                <w:lang w:val="en-US"/>
              </w:rPr>
              <w:t>) / 9989(C)</w:t>
            </w:r>
          </w:p>
        </w:tc>
        <w:tc>
          <w:tcPr>
            <w:tcW w:w="5421" w:type="dxa"/>
            <w:gridSpan w:val="3"/>
            <w:tcBorders>
              <w:left w:val="single" w:sz="36" w:space="0" w:color="auto"/>
              <w:right w:val="single" w:sz="4" w:space="0" w:color="auto"/>
            </w:tcBorders>
            <w:shd w:val="clear" w:color="auto" w:fill="EEECE1" w:themeFill="background2"/>
            <w:vAlign w:val="center"/>
          </w:tcPr>
          <w:p w14:paraId="474C4F86" w14:textId="5E0A37EA" w:rsidR="00A63366" w:rsidRPr="00624C44" w:rsidRDefault="00A63366" w:rsidP="009E015D">
            <w:pPr>
              <w:rPr>
                <w:lang w:val="en-US"/>
              </w:rPr>
            </w:pPr>
            <w:r w:rsidRPr="00624C44">
              <w:rPr>
                <w:lang w:val="en-US"/>
              </w:rPr>
              <w:t>DRUMS SENDs</w:t>
            </w:r>
            <w:r w:rsidR="009E015D" w:rsidRPr="00624C44">
              <w:rPr>
                <w:lang w:val="en-US"/>
              </w:rPr>
              <w:t xml:space="preserve"> to CM</w:t>
            </w:r>
            <w:r w:rsidRPr="00624C44">
              <w:rPr>
                <w:lang w:val="en-US"/>
              </w:rPr>
              <w:t xml:space="preserve"> on port </w:t>
            </w:r>
            <w:r w:rsidR="009E015D" w:rsidRPr="00624C44">
              <w:rPr>
                <w:lang w:val="en-US"/>
              </w:rPr>
              <w:t>6065</w:t>
            </w:r>
          </w:p>
        </w:tc>
      </w:tr>
      <w:tr w:rsidR="00A63366" w:rsidRPr="00624C44" w14:paraId="27219ABA" w14:textId="77777777" w:rsidTr="00AD3DA7">
        <w:trPr>
          <w:trHeight w:val="320"/>
        </w:trPr>
        <w:tc>
          <w:tcPr>
            <w:tcW w:w="2429" w:type="dxa"/>
          </w:tcPr>
          <w:p w14:paraId="296E5FDA" w14:textId="77777777" w:rsidR="00A63366" w:rsidRPr="00624C44" w:rsidRDefault="00A63366" w:rsidP="003B2051">
            <w:pPr>
              <w:rPr>
                <w:lang w:val="en-US"/>
              </w:rPr>
            </w:pPr>
          </w:p>
        </w:tc>
        <w:tc>
          <w:tcPr>
            <w:tcW w:w="588" w:type="dxa"/>
          </w:tcPr>
          <w:p w14:paraId="0A60047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097192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FACA630" w14:textId="7270EC20" w:rsidR="00A63366" w:rsidRPr="00624C44" w:rsidRDefault="00A63366" w:rsidP="003B2051">
            <w:pPr>
              <w:rPr>
                <w:lang w:val="en-US"/>
              </w:rPr>
            </w:pPr>
            <w:r w:rsidRPr="00624C44">
              <w:rPr>
                <w:lang w:val="en-US"/>
              </w:rPr>
              <w:t>/set/loaded</w:t>
            </w:r>
          </w:p>
        </w:tc>
        <w:tc>
          <w:tcPr>
            <w:tcW w:w="459" w:type="dxa"/>
            <w:tcBorders>
              <w:left w:val="single" w:sz="4" w:space="0" w:color="auto"/>
              <w:right w:val="single" w:sz="4" w:space="0" w:color="auto"/>
            </w:tcBorders>
          </w:tcPr>
          <w:p w14:paraId="7D70620A" w14:textId="77777777" w:rsidR="00A63366" w:rsidRPr="00624C44" w:rsidRDefault="00A63366" w:rsidP="003B2051">
            <w:pPr>
              <w:rPr>
                <w:lang w:val="en-US"/>
              </w:rPr>
            </w:pPr>
          </w:p>
        </w:tc>
        <w:tc>
          <w:tcPr>
            <w:tcW w:w="918" w:type="dxa"/>
            <w:tcBorders>
              <w:left w:val="single" w:sz="4" w:space="0" w:color="auto"/>
            </w:tcBorders>
          </w:tcPr>
          <w:p w14:paraId="5B6E1B55" w14:textId="711F8E45" w:rsidR="00A63366" w:rsidRPr="00624C44" w:rsidRDefault="00A63366" w:rsidP="003B2051">
            <w:pPr>
              <w:rPr>
                <w:lang w:val="en-US"/>
              </w:rPr>
            </w:pPr>
            <w:r w:rsidRPr="00624C44">
              <w:rPr>
                <w:lang w:val="en-US"/>
              </w:rPr>
              <w:t>None</w:t>
            </w:r>
          </w:p>
        </w:tc>
      </w:tr>
      <w:tr w:rsidR="00A63366" w:rsidRPr="00624C44" w14:paraId="58198543" w14:textId="77777777" w:rsidTr="00AD3DA7">
        <w:trPr>
          <w:trHeight w:val="320"/>
        </w:trPr>
        <w:tc>
          <w:tcPr>
            <w:tcW w:w="2429" w:type="dxa"/>
          </w:tcPr>
          <w:p w14:paraId="02C1291A" w14:textId="77777777" w:rsidR="00A63366" w:rsidRPr="00624C44" w:rsidRDefault="00A63366" w:rsidP="00307F07">
            <w:pPr>
              <w:rPr>
                <w:lang w:val="en-US"/>
              </w:rPr>
            </w:pPr>
          </w:p>
        </w:tc>
        <w:tc>
          <w:tcPr>
            <w:tcW w:w="588" w:type="dxa"/>
          </w:tcPr>
          <w:p w14:paraId="47527DEC" w14:textId="77777777" w:rsidR="00A63366" w:rsidRPr="00624C44" w:rsidRDefault="00A63366" w:rsidP="00307F07">
            <w:pPr>
              <w:rPr>
                <w:lang w:val="en-US"/>
              </w:rPr>
            </w:pPr>
          </w:p>
        </w:tc>
        <w:tc>
          <w:tcPr>
            <w:tcW w:w="634" w:type="dxa"/>
            <w:tcBorders>
              <w:left w:val="single" w:sz="4" w:space="0" w:color="auto"/>
              <w:right w:val="single" w:sz="36" w:space="0" w:color="auto"/>
            </w:tcBorders>
          </w:tcPr>
          <w:p w14:paraId="42B59869" w14:textId="77777777" w:rsidR="00A63366" w:rsidRPr="00624C44" w:rsidRDefault="00A63366" w:rsidP="00307F07">
            <w:pPr>
              <w:rPr>
                <w:lang w:val="en-US"/>
              </w:rPr>
            </w:pPr>
          </w:p>
        </w:tc>
        <w:tc>
          <w:tcPr>
            <w:tcW w:w="4044" w:type="dxa"/>
            <w:tcBorders>
              <w:left w:val="single" w:sz="36" w:space="0" w:color="auto"/>
              <w:right w:val="single" w:sz="4" w:space="0" w:color="auto"/>
            </w:tcBorders>
          </w:tcPr>
          <w:p w14:paraId="4BA4BE2C" w14:textId="77777777" w:rsidR="00A63366" w:rsidRPr="00624C44" w:rsidRDefault="00A63366" w:rsidP="00307F07">
            <w:pPr>
              <w:rPr>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p w14:paraId="0A208983" w14:textId="77777777" w:rsidR="00A63366" w:rsidRPr="00624C44" w:rsidRDefault="00A63366" w:rsidP="00307F07">
            <w:pPr>
              <w:rPr>
                <w:lang w:val="en-US"/>
              </w:rPr>
            </w:pPr>
            <w:r w:rsidRPr="00624C44">
              <w:rPr>
                <w:lang w:val="en-US"/>
              </w:rPr>
              <w:t>/set/zone/[id]/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tc>
        <w:tc>
          <w:tcPr>
            <w:tcW w:w="459" w:type="dxa"/>
            <w:tcBorders>
              <w:left w:val="single" w:sz="4" w:space="0" w:color="auto"/>
              <w:right w:val="single" w:sz="4" w:space="0" w:color="auto"/>
            </w:tcBorders>
          </w:tcPr>
          <w:p w14:paraId="1D480CCE" w14:textId="77777777" w:rsidR="00A63366" w:rsidRPr="00624C44" w:rsidRDefault="00A63366" w:rsidP="00307F07">
            <w:pPr>
              <w:rPr>
                <w:lang w:val="en-US"/>
              </w:rPr>
            </w:pPr>
            <w:proofErr w:type="gramStart"/>
            <w:r w:rsidRPr="00624C44">
              <w:rPr>
                <w:lang w:val="en-US"/>
              </w:rPr>
              <w:t>,s</w:t>
            </w:r>
            <w:proofErr w:type="gramEnd"/>
          </w:p>
        </w:tc>
        <w:tc>
          <w:tcPr>
            <w:tcW w:w="918" w:type="dxa"/>
            <w:tcBorders>
              <w:left w:val="single" w:sz="4" w:space="0" w:color="auto"/>
            </w:tcBorders>
            <w:vAlign w:val="center"/>
          </w:tcPr>
          <w:p w14:paraId="702006BC" w14:textId="77777777" w:rsidR="00A63366" w:rsidRPr="00624C44" w:rsidRDefault="00A63366" w:rsidP="00307F07">
            <w:pPr>
              <w:rPr>
                <w:lang w:val="en-US"/>
              </w:rPr>
            </w:pPr>
            <w:r w:rsidRPr="00624C44">
              <w:rPr>
                <w:lang w:val="en-US"/>
              </w:rPr>
              <w:t>String(s)</w:t>
            </w:r>
          </w:p>
        </w:tc>
      </w:tr>
      <w:tr w:rsidR="00A63366" w:rsidRPr="00624C44" w14:paraId="6FD969EA" w14:textId="77777777" w:rsidTr="00AD3DA7">
        <w:trPr>
          <w:trHeight w:val="320"/>
        </w:trPr>
        <w:tc>
          <w:tcPr>
            <w:tcW w:w="2429" w:type="dxa"/>
          </w:tcPr>
          <w:p w14:paraId="36EEE059" w14:textId="77777777" w:rsidR="00A63366" w:rsidRPr="00624C44" w:rsidRDefault="00A63366" w:rsidP="003B2051">
            <w:pPr>
              <w:rPr>
                <w:lang w:val="en-US"/>
              </w:rPr>
            </w:pPr>
          </w:p>
        </w:tc>
        <w:tc>
          <w:tcPr>
            <w:tcW w:w="588" w:type="dxa"/>
          </w:tcPr>
          <w:p w14:paraId="05217F17"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1155724"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ABCEC59" w14:textId="77777777" w:rsidR="00A63366" w:rsidRPr="00624C44" w:rsidRDefault="00A63366" w:rsidP="003B2051">
            <w:pPr>
              <w:rPr>
                <w:lang w:val="en-US"/>
              </w:rPr>
            </w:pPr>
          </w:p>
        </w:tc>
        <w:tc>
          <w:tcPr>
            <w:tcW w:w="459" w:type="dxa"/>
            <w:tcBorders>
              <w:left w:val="single" w:sz="4" w:space="0" w:color="auto"/>
              <w:right w:val="single" w:sz="4" w:space="0" w:color="auto"/>
            </w:tcBorders>
          </w:tcPr>
          <w:p w14:paraId="1CC3FE4E" w14:textId="77777777" w:rsidR="00A63366" w:rsidRPr="00624C44" w:rsidRDefault="00A63366" w:rsidP="003B2051">
            <w:pPr>
              <w:rPr>
                <w:lang w:val="en-US"/>
              </w:rPr>
            </w:pPr>
          </w:p>
        </w:tc>
        <w:tc>
          <w:tcPr>
            <w:tcW w:w="918" w:type="dxa"/>
            <w:tcBorders>
              <w:left w:val="single" w:sz="4" w:space="0" w:color="auto"/>
            </w:tcBorders>
          </w:tcPr>
          <w:p w14:paraId="25FFC65C" w14:textId="77777777" w:rsidR="00A63366" w:rsidRPr="00624C44" w:rsidRDefault="00A63366" w:rsidP="003B2051">
            <w:pPr>
              <w:rPr>
                <w:lang w:val="en-US"/>
              </w:rPr>
            </w:pPr>
          </w:p>
        </w:tc>
      </w:tr>
      <w:tr w:rsidR="00A63366" w:rsidRPr="00624C44" w14:paraId="2D8AA1AB" w14:textId="77777777" w:rsidTr="00AD3DA7">
        <w:trPr>
          <w:trHeight w:val="320"/>
        </w:trPr>
        <w:tc>
          <w:tcPr>
            <w:tcW w:w="2429" w:type="dxa"/>
          </w:tcPr>
          <w:p w14:paraId="1DBC0511" w14:textId="77777777" w:rsidR="00A63366" w:rsidRPr="00624C44" w:rsidRDefault="00A63366" w:rsidP="003B2051">
            <w:pPr>
              <w:rPr>
                <w:lang w:val="en-US"/>
              </w:rPr>
            </w:pPr>
            <w:r w:rsidRPr="00624C44">
              <w:rPr>
                <w:lang w:val="en-US"/>
              </w:rPr>
              <w:t>/ready</w:t>
            </w:r>
          </w:p>
        </w:tc>
        <w:tc>
          <w:tcPr>
            <w:tcW w:w="588" w:type="dxa"/>
          </w:tcPr>
          <w:p w14:paraId="511B1512" w14:textId="77777777" w:rsidR="00A63366" w:rsidRPr="00624C44" w:rsidRDefault="00A63366" w:rsidP="003B2051">
            <w:pPr>
              <w:rPr>
                <w:lang w:val="en-US"/>
              </w:rPr>
            </w:pPr>
            <w:r w:rsidRPr="00624C44">
              <w:rPr>
                <w:lang w:val="en-US"/>
              </w:rPr>
              <w:t>1</w:t>
            </w:r>
          </w:p>
        </w:tc>
        <w:tc>
          <w:tcPr>
            <w:tcW w:w="634" w:type="dxa"/>
            <w:tcBorders>
              <w:left w:val="single" w:sz="4" w:space="0" w:color="auto"/>
              <w:right w:val="single" w:sz="36" w:space="0" w:color="auto"/>
            </w:tcBorders>
          </w:tcPr>
          <w:p w14:paraId="170440B6" w14:textId="77777777" w:rsidR="00A63366" w:rsidRPr="00624C44" w:rsidRDefault="00A63366" w:rsidP="003B2051">
            <w:pPr>
              <w:rPr>
                <w:lang w:val="en-US"/>
              </w:rPr>
            </w:pPr>
            <w:proofErr w:type="gramStart"/>
            <w:r w:rsidRPr="00624C44">
              <w:rPr>
                <w:lang w:val="en-US"/>
              </w:rPr>
              <w:t>R,C</w:t>
            </w:r>
            <w:proofErr w:type="gramEnd"/>
          </w:p>
        </w:tc>
        <w:tc>
          <w:tcPr>
            <w:tcW w:w="4044" w:type="dxa"/>
            <w:tcBorders>
              <w:left w:val="single" w:sz="36" w:space="0" w:color="auto"/>
              <w:right w:val="single" w:sz="4" w:space="0" w:color="auto"/>
            </w:tcBorders>
          </w:tcPr>
          <w:p w14:paraId="1933528C" w14:textId="77777777" w:rsidR="00A63366" w:rsidRPr="00624C44" w:rsidRDefault="00A63366" w:rsidP="003B2051">
            <w:pPr>
              <w:rPr>
                <w:lang w:val="en-US"/>
              </w:rPr>
            </w:pPr>
            <w:r w:rsidRPr="00624C44">
              <w:rPr>
                <w:lang w:val="en-US"/>
              </w:rPr>
              <w:t>/set/ready</w:t>
            </w:r>
          </w:p>
        </w:tc>
        <w:tc>
          <w:tcPr>
            <w:tcW w:w="459" w:type="dxa"/>
            <w:tcBorders>
              <w:left w:val="single" w:sz="4" w:space="0" w:color="auto"/>
              <w:right w:val="single" w:sz="4" w:space="0" w:color="auto"/>
            </w:tcBorders>
          </w:tcPr>
          <w:p w14:paraId="3E562989" w14:textId="77777777" w:rsidR="00A63366" w:rsidRPr="00624C44" w:rsidRDefault="00A63366" w:rsidP="003B2051">
            <w:pPr>
              <w:rPr>
                <w:lang w:val="en-US"/>
              </w:rPr>
            </w:pPr>
          </w:p>
        </w:tc>
        <w:tc>
          <w:tcPr>
            <w:tcW w:w="918" w:type="dxa"/>
            <w:tcBorders>
              <w:left w:val="single" w:sz="4" w:space="0" w:color="auto"/>
            </w:tcBorders>
          </w:tcPr>
          <w:p w14:paraId="60F282D3" w14:textId="39B70C0D" w:rsidR="00A63366" w:rsidRPr="00624C44" w:rsidRDefault="00A63366" w:rsidP="003B2051">
            <w:pPr>
              <w:rPr>
                <w:lang w:val="en-US"/>
              </w:rPr>
            </w:pPr>
            <w:r w:rsidRPr="00624C44">
              <w:rPr>
                <w:lang w:val="en-US"/>
              </w:rPr>
              <w:t>None</w:t>
            </w:r>
          </w:p>
        </w:tc>
      </w:tr>
      <w:tr w:rsidR="00A63366" w:rsidRPr="00624C44" w14:paraId="0EC4AE36" w14:textId="4D7C63DE" w:rsidTr="00AD3DA7">
        <w:trPr>
          <w:trHeight w:val="320"/>
        </w:trPr>
        <w:tc>
          <w:tcPr>
            <w:tcW w:w="2429" w:type="dxa"/>
          </w:tcPr>
          <w:p w14:paraId="3A68EE92" w14:textId="77777777" w:rsidR="00A63366" w:rsidRPr="00624C44" w:rsidRDefault="00A63366" w:rsidP="003B2051">
            <w:pPr>
              <w:rPr>
                <w:lang w:val="en-US"/>
              </w:rPr>
            </w:pPr>
          </w:p>
        </w:tc>
        <w:tc>
          <w:tcPr>
            <w:tcW w:w="588" w:type="dxa"/>
          </w:tcPr>
          <w:p w14:paraId="66951B86"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14DBE46" w14:textId="77777777" w:rsidR="00A63366" w:rsidRPr="00624C44" w:rsidRDefault="00A63366" w:rsidP="003B2051">
            <w:pPr>
              <w:rPr>
                <w:lang w:val="en-US"/>
              </w:rPr>
            </w:pPr>
          </w:p>
        </w:tc>
        <w:tc>
          <w:tcPr>
            <w:tcW w:w="5421" w:type="dxa"/>
            <w:gridSpan w:val="3"/>
            <w:tcBorders>
              <w:left w:val="single" w:sz="36" w:space="0" w:color="auto"/>
              <w:right w:val="single" w:sz="4" w:space="0" w:color="auto"/>
            </w:tcBorders>
            <w:shd w:val="clear" w:color="auto" w:fill="EEECE1" w:themeFill="background2"/>
            <w:vAlign w:val="center"/>
          </w:tcPr>
          <w:p w14:paraId="560FC051" w14:textId="25FB5405" w:rsidR="00A63366" w:rsidRPr="00624C44" w:rsidRDefault="00A63366" w:rsidP="009E015D">
            <w:pPr>
              <w:rPr>
                <w:lang w:val="en-US"/>
              </w:rPr>
            </w:pPr>
            <w:r w:rsidRPr="00624C44">
              <w:rPr>
                <w:lang w:val="en-US"/>
              </w:rPr>
              <w:t>DRUMS SENDs</w:t>
            </w:r>
            <w:r w:rsidR="009E015D" w:rsidRPr="00624C44">
              <w:rPr>
                <w:lang w:val="en-US"/>
              </w:rPr>
              <w:t xml:space="preserve"> to TM</w:t>
            </w:r>
            <w:r w:rsidRPr="00624C44">
              <w:rPr>
                <w:lang w:val="en-US"/>
              </w:rPr>
              <w:t xml:space="preserve"> on </w:t>
            </w:r>
            <w:proofErr w:type="gramStart"/>
            <w:r w:rsidRPr="00624C44">
              <w:rPr>
                <w:lang w:val="en-US"/>
              </w:rPr>
              <w:t xml:space="preserve">port  </w:t>
            </w:r>
            <w:r w:rsidR="009E015D" w:rsidRPr="00624C44">
              <w:rPr>
                <w:lang w:val="en-US"/>
              </w:rPr>
              <w:t>6061</w:t>
            </w:r>
            <w:proofErr w:type="gramEnd"/>
          </w:p>
        </w:tc>
      </w:tr>
      <w:tr w:rsidR="003514B1" w:rsidRPr="00624C44" w14:paraId="4B6E2417" w14:textId="77777777" w:rsidTr="00AD3DA7">
        <w:trPr>
          <w:trHeight w:val="320"/>
        </w:trPr>
        <w:tc>
          <w:tcPr>
            <w:tcW w:w="2429" w:type="dxa"/>
          </w:tcPr>
          <w:p w14:paraId="2A5C04BB" w14:textId="77777777" w:rsidR="003514B1" w:rsidRPr="00624C44" w:rsidRDefault="003514B1" w:rsidP="003B2051">
            <w:pPr>
              <w:rPr>
                <w:lang w:val="en-US"/>
              </w:rPr>
            </w:pPr>
          </w:p>
        </w:tc>
        <w:tc>
          <w:tcPr>
            <w:tcW w:w="588" w:type="dxa"/>
          </w:tcPr>
          <w:p w14:paraId="272E311F" w14:textId="77777777" w:rsidR="003514B1" w:rsidRPr="00624C44" w:rsidRDefault="003514B1" w:rsidP="003B2051">
            <w:pPr>
              <w:rPr>
                <w:lang w:val="en-US"/>
              </w:rPr>
            </w:pPr>
          </w:p>
        </w:tc>
        <w:tc>
          <w:tcPr>
            <w:tcW w:w="634" w:type="dxa"/>
            <w:tcBorders>
              <w:left w:val="single" w:sz="4" w:space="0" w:color="auto"/>
              <w:right w:val="single" w:sz="36" w:space="0" w:color="auto"/>
            </w:tcBorders>
          </w:tcPr>
          <w:p w14:paraId="321F306A" w14:textId="77777777" w:rsidR="003514B1" w:rsidRPr="00624C44" w:rsidRDefault="003514B1" w:rsidP="003B2051">
            <w:pPr>
              <w:rPr>
                <w:lang w:val="en-US"/>
              </w:rPr>
            </w:pPr>
          </w:p>
        </w:tc>
        <w:tc>
          <w:tcPr>
            <w:tcW w:w="4044" w:type="dxa"/>
            <w:tcBorders>
              <w:left w:val="single" w:sz="36" w:space="0" w:color="auto"/>
              <w:right w:val="single" w:sz="4" w:space="0" w:color="auto"/>
            </w:tcBorders>
          </w:tcPr>
          <w:p w14:paraId="56108167" w14:textId="77777777" w:rsidR="003514B1" w:rsidRPr="00624C44" w:rsidRDefault="003514B1" w:rsidP="003514B1">
            <w:pPr>
              <w:rPr>
                <w:lang w:val="en-US"/>
              </w:rPr>
            </w:pPr>
            <w:r w:rsidRPr="00624C44">
              <w:rPr>
                <w:lang w:val="en-US"/>
              </w:rPr>
              <w:t>/set/alphabet/[pattern]</w:t>
            </w:r>
          </w:p>
          <w:p w14:paraId="5241268E" w14:textId="77777777" w:rsidR="003514B1" w:rsidRPr="00624C44" w:rsidRDefault="003514B1" w:rsidP="003514B1">
            <w:pPr>
              <w:rPr>
                <w:lang w:val="en-US"/>
              </w:rPr>
            </w:pPr>
          </w:p>
          <w:p w14:paraId="28710322" w14:textId="77777777" w:rsidR="003514B1" w:rsidRPr="00624C44" w:rsidRDefault="003514B1" w:rsidP="003514B1">
            <w:pPr>
              <w:rPr>
                <w:lang w:val="en-US"/>
              </w:rPr>
            </w:pPr>
            <w:r w:rsidRPr="00624C44">
              <w:rPr>
                <w:lang w:val="en-US"/>
              </w:rPr>
              <w:t>examples*:</w:t>
            </w:r>
          </w:p>
          <w:p w14:paraId="1291F843" w14:textId="77777777" w:rsidR="003514B1" w:rsidRPr="00624C44" w:rsidRDefault="003514B1" w:rsidP="003514B1">
            <w:pPr>
              <w:rPr>
                <w:lang w:val="en-US"/>
              </w:rPr>
            </w:pPr>
            <w:r w:rsidRPr="00624C44">
              <w:rPr>
                <w:lang w:val="en-US"/>
              </w:rPr>
              <w:t>/set/alphabet/player/activity/discrete</w:t>
            </w:r>
          </w:p>
          <w:p w14:paraId="04EDCBB4" w14:textId="77777777" w:rsidR="003514B1" w:rsidRPr="00624C44" w:rsidRDefault="003514B1" w:rsidP="003514B1">
            <w:pPr>
              <w:rPr>
                <w:lang w:val="en-US"/>
              </w:rPr>
            </w:pPr>
            <w:r w:rsidRPr="00624C44">
              <w:rPr>
                <w:lang w:val="en-US"/>
              </w:rPr>
              <w:t>/set/alphabet/player/[id]</w:t>
            </w:r>
          </w:p>
          <w:p w14:paraId="31AC760F" w14:textId="77777777" w:rsidR="003514B1" w:rsidRPr="00624C44" w:rsidRDefault="003514B1" w:rsidP="003514B1">
            <w:pPr>
              <w:rPr>
                <w:lang w:val="en-US"/>
              </w:rPr>
            </w:pPr>
            <w:r w:rsidRPr="00624C44">
              <w:rPr>
                <w:lang w:val="en-US"/>
              </w:rPr>
              <w:t>/set/alphabet/player/[id]/activity</w:t>
            </w:r>
          </w:p>
          <w:p w14:paraId="4039E3BB" w14:textId="77777777" w:rsidR="003514B1" w:rsidRPr="00624C44" w:rsidRDefault="003514B1" w:rsidP="003514B1">
            <w:pPr>
              <w:rPr>
                <w:lang w:val="en-US"/>
              </w:rPr>
            </w:pPr>
            <w:r w:rsidRPr="00624C44">
              <w:rPr>
                <w:lang w:val="en-US"/>
              </w:rPr>
              <w:t>/set/alphabet/zone/[id]/activity</w:t>
            </w:r>
          </w:p>
          <w:p w14:paraId="07E26550" w14:textId="77777777" w:rsidR="003514B1" w:rsidRPr="00624C44" w:rsidRDefault="003514B1" w:rsidP="003514B1">
            <w:pPr>
              <w:rPr>
                <w:lang w:val="en-US"/>
              </w:rPr>
            </w:pPr>
          </w:p>
          <w:p w14:paraId="13556284" w14:textId="77777777" w:rsidR="003514B1" w:rsidRPr="00624C44" w:rsidRDefault="003514B1" w:rsidP="003514B1">
            <w:pPr>
              <w:rPr>
                <w:lang w:val="en-US"/>
              </w:rPr>
            </w:pPr>
            <w:r w:rsidRPr="00624C44">
              <w:rPr>
                <w:lang w:val="en-US"/>
              </w:rPr>
              <w:t>*: see OSC messages section for the rules</w:t>
            </w:r>
          </w:p>
          <w:p w14:paraId="719132E6" w14:textId="440E530C" w:rsidR="003514B1" w:rsidRPr="00624C44" w:rsidRDefault="003514B1" w:rsidP="003B2051">
            <w:pPr>
              <w:rPr>
                <w:lang w:val="en-US"/>
              </w:rPr>
            </w:pPr>
          </w:p>
        </w:tc>
        <w:tc>
          <w:tcPr>
            <w:tcW w:w="459" w:type="dxa"/>
            <w:tcBorders>
              <w:left w:val="single" w:sz="4" w:space="0" w:color="auto"/>
              <w:right w:val="single" w:sz="4" w:space="0" w:color="auto"/>
            </w:tcBorders>
          </w:tcPr>
          <w:p w14:paraId="3542CFB2" w14:textId="1E6A64CE" w:rsidR="003514B1" w:rsidRPr="00624C44" w:rsidRDefault="003514B1" w:rsidP="003B2051">
            <w:pPr>
              <w:rPr>
                <w:lang w:val="en-US"/>
              </w:rPr>
            </w:pPr>
            <w:proofErr w:type="gramStart"/>
            <w:r w:rsidRPr="00624C44">
              <w:rPr>
                <w:lang w:val="en-US"/>
              </w:rPr>
              <w:t>,</w:t>
            </w:r>
            <w:proofErr w:type="spellStart"/>
            <w:r w:rsidRPr="00624C44">
              <w:rPr>
                <w:lang w:val="en-US"/>
              </w:rPr>
              <w:t>i</w:t>
            </w:r>
            <w:proofErr w:type="spellEnd"/>
            <w:proofErr w:type="gramEnd"/>
          </w:p>
        </w:tc>
        <w:tc>
          <w:tcPr>
            <w:tcW w:w="918" w:type="dxa"/>
            <w:tcBorders>
              <w:left w:val="single" w:sz="4" w:space="0" w:color="auto"/>
            </w:tcBorders>
          </w:tcPr>
          <w:p w14:paraId="6A5AA8B0" w14:textId="7FB26628" w:rsidR="003514B1" w:rsidRPr="00624C44" w:rsidRDefault="003514B1" w:rsidP="003B2051">
            <w:pPr>
              <w:rPr>
                <w:lang w:val="en-US"/>
              </w:rPr>
            </w:pPr>
            <w:r w:rsidRPr="00624C44">
              <w:rPr>
                <w:lang w:val="en-US"/>
              </w:rPr>
              <w:t>1/0</w:t>
            </w:r>
          </w:p>
        </w:tc>
      </w:tr>
      <w:tr w:rsidR="003514B1" w:rsidRPr="00624C44" w14:paraId="6ECCA615" w14:textId="77777777" w:rsidTr="00AD3DA7">
        <w:trPr>
          <w:trHeight w:val="320"/>
        </w:trPr>
        <w:tc>
          <w:tcPr>
            <w:tcW w:w="2429" w:type="dxa"/>
          </w:tcPr>
          <w:p w14:paraId="6A0CBC8E" w14:textId="77777777" w:rsidR="003514B1" w:rsidRPr="00624C44" w:rsidRDefault="003514B1" w:rsidP="003B2051">
            <w:pPr>
              <w:rPr>
                <w:lang w:val="en-US"/>
              </w:rPr>
            </w:pPr>
          </w:p>
        </w:tc>
        <w:tc>
          <w:tcPr>
            <w:tcW w:w="588" w:type="dxa"/>
          </w:tcPr>
          <w:p w14:paraId="05AA913F" w14:textId="77777777" w:rsidR="003514B1" w:rsidRPr="00624C44" w:rsidRDefault="003514B1" w:rsidP="003B2051">
            <w:pPr>
              <w:rPr>
                <w:lang w:val="en-US"/>
              </w:rPr>
            </w:pPr>
          </w:p>
        </w:tc>
        <w:tc>
          <w:tcPr>
            <w:tcW w:w="634" w:type="dxa"/>
            <w:tcBorders>
              <w:left w:val="single" w:sz="4" w:space="0" w:color="auto"/>
              <w:right w:val="single" w:sz="36" w:space="0" w:color="auto"/>
            </w:tcBorders>
          </w:tcPr>
          <w:p w14:paraId="7B92C273" w14:textId="77777777" w:rsidR="003514B1" w:rsidRPr="00624C44" w:rsidRDefault="003514B1" w:rsidP="003B2051">
            <w:pPr>
              <w:rPr>
                <w:lang w:val="en-US"/>
              </w:rPr>
            </w:pPr>
          </w:p>
        </w:tc>
        <w:tc>
          <w:tcPr>
            <w:tcW w:w="4044" w:type="dxa"/>
            <w:tcBorders>
              <w:left w:val="single" w:sz="36" w:space="0" w:color="auto"/>
              <w:right w:val="single" w:sz="4" w:space="0" w:color="auto"/>
            </w:tcBorders>
          </w:tcPr>
          <w:p w14:paraId="483AA831" w14:textId="7A322AB2" w:rsidR="003514B1" w:rsidRPr="00624C44" w:rsidRDefault="003514B1" w:rsidP="003B2051">
            <w:pPr>
              <w:rPr>
                <w:lang w:val="en-US"/>
              </w:rPr>
            </w:pPr>
          </w:p>
        </w:tc>
        <w:tc>
          <w:tcPr>
            <w:tcW w:w="459" w:type="dxa"/>
            <w:tcBorders>
              <w:left w:val="single" w:sz="4" w:space="0" w:color="auto"/>
              <w:right w:val="single" w:sz="4" w:space="0" w:color="auto"/>
            </w:tcBorders>
          </w:tcPr>
          <w:p w14:paraId="0D5347BB" w14:textId="621C7E9D" w:rsidR="003514B1" w:rsidRPr="00624C44" w:rsidRDefault="003514B1" w:rsidP="003B2051">
            <w:pPr>
              <w:rPr>
                <w:lang w:val="en-US"/>
              </w:rPr>
            </w:pPr>
          </w:p>
        </w:tc>
        <w:tc>
          <w:tcPr>
            <w:tcW w:w="918" w:type="dxa"/>
            <w:tcBorders>
              <w:left w:val="single" w:sz="4" w:space="0" w:color="auto"/>
            </w:tcBorders>
            <w:vAlign w:val="center"/>
          </w:tcPr>
          <w:p w14:paraId="4EF381F0" w14:textId="017434DC" w:rsidR="003514B1" w:rsidRPr="00624C44" w:rsidRDefault="003514B1" w:rsidP="003B2051">
            <w:pPr>
              <w:rPr>
                <w:lang w:val="en-US"/>
              </w:rPr>
            </w:pPr>
          </w:p>
        </w:tc>
      </w:tr>
      <w:tr w:rsidR="00A63366" w:rsidRPr="00624C44" w14:paraId="185278F2" w14:textId="77777777" w:rsidTr="00AD3DA7">
        <w:trPr>
          <w:trHeight w:val="320"/>
        </w:trPr>
        <w:tc>
          <w:tcPr>
            <w:tcW w:w="2429" w:type="dxa"/>
          </w:tcPr>
          <w:p w14:paraId="5B6B65D0" w14:textId="77777777" w:rsidR="00A63366" w:rsidRPr="00624C44" w:rsidRDefault="00A63366" w:rsidP="003B2051">
            <w:pPr>
              <w:rPr>
                <w:lang w:val="en-US"/>
              </w:rPr>
            </w:pPr>
          </w:p>
        </w:tc>
        <w:tc>
          <w:tcPr>
            <w:tcW w:w="588" w:type="dxa"/>
          </w:tcPr>
          <w:p w14:paraId="422DC623"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11703EE"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AFEABC9" w14:textId="68C32D69" w:rsidR="00A63366" w:rsidRPr="00624C44" w:rsidRDefault="00A63366" w:rsidP="003B2051">
            <w:pPr>
              <w:rPr>
                <w:lang w:val="en-US"/>
              </w:rPr>
            </w:pPr>
          </w:p>
        </w:tc>
        <w:tc>
          <w:tcPr>
            <w:tcW w:w="459" w:type="dxa"/>
            <w:tcBorders>
              <w:left w:val="single" w:sz="4" w:space="0" w:color="auto"/>
              <w:right w:val="single" w:sz="4" w:space="0" w:color="auto"/>
            </w:tcBorders>
          </w:tcPr>
          <w:p w14:paraId="241FD6CC" w14:textId="4ACAFFC6" w:rsidR="00A63366" w:rsidRPr="00624C44" w:rsidRDefault="00A63366" w:rsidP="003B2051">
            <w:pPr>
              <w:rPr>
                <w:lang w:val="en-US"/>
              </w:rPr>
            </w:pPr>
          </w:p>
        </w:tc>
        <w:tc>
          <w:tcPr>
            <w:tcW w:w="918" w:type="dxa"/>
            <w:tcBorders>
              <w:left w:val="single" w:sz="4" w:space="0" w:color="auto"/>
            </w:tcBorders>
            <w:vAlign w:val="center"/>
          </w:tcPr>
          <w:p w14:paraId="37110E45" w14:textId="28CC905D" w:rsidR="00A63366" w:rsidRPr="00624C44" w:rsidRDefault="00A63366" w:rsidP="003B2051">
            <w:pPr>
              <w:rPr>
                <w:lang w:val="en-US"/>
              </w:rPr>
            </w:pPr>
          </w:p>
        </w:tc>
      </w:tr>
      <w:tr w:rsidR="00A63366" w:rsidRPr="00624C44" w14:paraId="25D768E1" w14:textId="7AB69BD9" w:rsidTr="00AD3DA7">
        <w:trPr>
          <w:trHeight w:val="320"/>
        </w:trPr>
        <w:tc>
          <w:tcPr>
            <w:tcW w:w="3651" w:type="dxa"/>
            <w:gridSpan w:val="3"/>
            <w:tcBorders>
              <w:right w:val="single" w:sz="36" w:space="0" w:color="auto"/>
            </w:tcBorders>
            <w:shd w:val="clear" w:color="auto" w:fill="DBE5F1" w:themeFill="accent1" w:themeFillTint="33"/>
            <w:vAlign w:val="center"/>
          </w:tcPr>
          <w:p w14:paraId="2350F96F" w14:textId="77777777" w:rsidR="00A63366" w:rsidRPr="00624C44" w:rsidRDefault="00A63366" w:rsidP="003B2051">
            <w:pPr>
              <w:rPr>
                <w:lang w:val="en-US"/>
              </w:rPr>
            </w:pPr>
            <w:r w:rsidRPr="00624C44">
              <w:rPr>
                <w:lang w:val="en-US"/>
              </w:rPr>
              <w:t xml:space="preserve">DRUMS RECEIVEs on ports </w:t>
            </w:r>
          </w:p>
          <w:p w14:paraId="747DE8EB" w14:textId="77777777" w:rsidR="00A63366" w:rsidRPr="00624C44" w:rsidRDefault="00A63366" w:rsidP="003B2051">
            <w:pPr>
              <w:rPr>
                <w:lang w:val="en-US"/>
              </w:rPr>
            </w:pPr>
            <w:r w:rsidRPr="00624C44">
              <w:rPr>
                <w:lang w:val="en-US"/>
              </w:rPr>
              <w:t>7032(R) / 7036(C) / 7886(B)</w:t>
            </w:r>
          </w:p>
        </w:tc>
        <w:tc>
          <w:tcPr>
            <w:tcW w:w="5421" w:type="dxa"/>
            <w:gridSpan w:val="3"/>
            <w:tcBorders>
              <w:left w:val="single" w:sz="36" w:space="0" w:color="auto"/>
              <w:right w:val="single" w:sz="4" w:space="0" w:color="auto"/>
            </w:tcBorders>
            <w:shd w:val="clear" w:color="auto" w:fill="DBE5F1" w:themeFill="accent1" w:themeFillTint="33"/>
            <w:vAlign w:val="center"/>
          </w:tcPr>
          <w:p w14:paraId="1D5D7828" w14:textId="0903BEDB" w:rsidR="00A63366" w:rsidRPr="00624C44" w:rsidRDefault="00A63366" w:rsidP="009E015D">
            <w:pPr>
              <w:rPr>
                <w:lang w:val="en-US"/>
              </w:rPr>
            </w:pPr>
            <w:r w:rsidRPr="00624C44">
              <w:rPr>
                <w:lang w:val="en-US"/>
              </w:rPr>
              <w:t xml:space="preserve">DRUMS RECEIVEs </w:t>
            </w:r>
            <w:r w:rsidR="009E015D" w:rsidRPr="00624C44">
              <w:rPr>
                <w:lang w:val="en-US"/>
              </w:rPr>
              <w:t xml:space="preserve">from CM </w:t>
            </w:r>
            <w:r w:rsidRPr="00624C44">
              <w:rPr>
                <w:lang w:val="en-US"/>
              </w:rPr>
              <w:t xml:space="preserve">on port </w:t>
            </w:r>
            <w:r w:rsidR="009E015D" w:rsidRPr="00624C44">
              <w:rPr>
                <w:lang w:val="en-US"/>
              </w:rPr>
              <w:t>6560</w:t>
            </w:r>
          </w:p>
        </w:tc>
      </w:tr>
      <w:tr w:rsidR="00A63366" w:rsidRPr="00624C44" w14:paraId="0F15D464" w14:textId="77777777" w:rsidTr="00AD3DA7">
        <w:trPr>
          <w:trHeight w:val="320"/>
        </w:trPr>
        <w:tc>
          <w:tcPr>
            <w:tcW w:w="2429" w:type="dxa"/>
          </w:tcPr>
          <w:p w14:paraId="53DF4B1E" w14:textId="77777777" w:rsidR="00A63366" w:rsidRPr="00624C44" w:rsidRDefault="00A63366" w:rsidP="003B2051">
            <w:pPr>
              <w:rPr>
                <w:lang w:val="en-US"/>
              </w:rPr>
            </w:pPr>
            <w:r w:rsidRPr="00624C44">
              <w:rPr>
                <w:lang w:val="en-US"/>
              </w:rPr>
              <w:t>/start</w:t>
            </w:r>
          </w:p>
        </w:tc>
        <w:tc>
          <w:tcPr>
            <w:tcW w:w="588" w:type="dxa"/>
          </w:tcPr>
          <w:p w14:paraId="38518D66" w14:textId="77777777" w:rsidR="00A63366" w:rsidRPr="00624C44" w:rsidRDefault="00A63366" w:rsidP="003B2051">
            <w:pPr>
              <w:rPr>
                <w:lang w:val="en-US"/>
              </w:rPr>
            </w:pPr>
            <w:proofErr w:type="spellStart"/>
            <w:r w:rsidRPr="00624C44">
              <w:rPr>
                <w:lang w:val="en-US"/>
              </w:rPr>
              <w:t>i</w:t>
            </w:r>
            <w:proofErr w:type="spellEnd"/>
          </w:p>
        </w:tc>
        <w:tc>
          <w:tcPr>
            <w:tcW w:w="634" w:type="dxa"/>
            <w:tcBorders>
              <w:left w:val="single" w:sz="4" w:space="0" w:color="auto"/>
              <w:right w:val="single" w:sz="36" w:space="0" w:color="auto"/>
            </w:tcBorders>
          </w:tcPr>
          <w:p w14:paraId="2BAA512E" w14:textId="77777777" w:rsidR="00A63366" w:rsidRPr="00624C44" w:rsidRDefault="00A63366" w:rsidP="003B2051">
            <w:pPr>
              <w:rPr>
                <w:lang w:val="en-US"/>
              </w:rPr>
            </w:pPr>
            <w:proofErr w:type="gramStart"/>
            <w:r w:rsidRPr="00624C44">
              <w:rPr>
                <w:lang w:val="en-US"/>
              </w:rPr>
              <w:t>R,C</w:t>
            </w:r>
            <w:proofErr w:type="gramEnd"/>
          </w:p>
        </w:tc>
        <w:tc>
          <w:tcPr>
            <w:tcW w:w="4044" w:type="dxa"/>
            <w:vMerge w:val="restart"/>
            <w:tcBorders>
              <w:left w:val="single" w:sz="36" w:space="0" w:color="auto"/>
              <w:right w:val="single" w:sz="4" w:space="0" w:color="auto"/>
            </w:tcBorders>
          </w:tcPr>
          <w:p w14:paraId="401BFD50" w14:textId="77777777" w:rsidR="00A63366" w:rsidRPr="00624C44" w:rsidRDefault="00A63366" w:rsidP="003B2051">
            <w:pPr>
              <w:rPr>
                <w:lang w:val="en-US"/>
              </w:rPr>
            </w:pPr>
            <w:r w:rsidRPr="00624C44">
              <w:rPr>
                <w:lang w:val="en-US"/>
              </w:rPr>
              <w:t>/set/play</w:t>
            </w:r>
          </w:p>
          <w:p w14:paraId="3FF9245B" w14:textId="661148A0" w:rsidR="00A63366" w:rsidRPr="00624C44" w:rsidRDefault="00A63366" w:rsidP="003B2051">
            <w:pPr>
              <w:rPr>
                <w:lang w:val="en-US"/>
              </w:rPr>
            </w:pPr>
          </w:p>
        </w:tc>
        <w:tc>
          <w:tcPr>
            <w:tcW w:w="459" w:type="dxa"/>
            <w:vMerge w:val="restart"/>
            <w:tcBorders>
              <w:left w:val="single" w:sz="4" w:space="0" w:color="auto"/>
              <w:right w:val="single" w:sz="4" w:space="0" w:color="auto"/>
            </w:tcBorders>
            <w:vAlign w:val="center"/>
          </w:tcPr>
          <w:p w14:paraId="0CD1C214" w14:textId="77777777" w:rsidR="00A63366" w:rsidRPr="00624C44" w:rsidRDefault="00A63366" w:rsidP="003B2051">
            <w:pPr>
              <w:rPr>
                <w:lang w:val="en-US"/>
              </w:rPr>
            </w:pPr>
            <w:proofErr w:type="gramStart"/>
            <w:r w:rsidRPr="00624C44">
              <w:rPr>
                <w:lang w:val="en-US"/>
              </w:rPr>
              <w:t>,</w:t>
            </w:r>
            <w:proofErr w:type="spellStart"/>
            <w:r w:rsidRPr="00624C44">
              <w:rPr>
                <w:lang w:val="en-US"/>
              </w:rPr>
              <w:t>i</w:t>
            </w:r>
            <w:proofErr w:type="spellEnd"/>
            <w:proofErr w:type="gramEnd"/>
          </w:p>
          <w:p w14:paraId="0700FC47" w14:textId="77777777" w:rsidR="00A63366" w:rsidRPr="00624C44" w:rsidRDefault="00A63366" w:rsidP="003B2051">
            <w:pPr>
              <w:rPr>
                <w:lang w:val="en-US"/>
              </w:rPr>
            </w:pPr>
          </w:p>
        </w:tc>
        <w:tc>
          <w:tcPr>
            <w:tcW w:w="918" w:type="dxa"/>
            <w:vMerge w:val="restart"/>
            <w:tcBorders>
              <w:left w:val="single" w:sz="4" w:space="0" w:color="auto"/>
            </w:tcBorders>
            <w:vAlign w:val="center"/>
          </w:tcPr>
          <w:p w14:paraId="6F84C312" w14:textId="77777777" w:rsidR="00A63366" w:rsidRPr="00624C44" w:rsidRDefault="00A63366" w:rsidP="003B2051">
            <w:pPr>
              <w:rPr>
                <w:lang w:val="en-US"/>
              </w:rPr>
            </w:pPr>
            <w:r w:rsidRPr="00624C44">
              <w:rPr>
                <w:lang w:val="en-US"/>
              </w:rPr>
              <w:t>1</w:t>
            </w:r>
          </w:p>
          <w:p w14:paraId="53F49E4F" w14:textId="660F2ED6" w:rsidR="00A63366" w:rsidRPr="00624C44" w:rsidRDefault="00A63366" w:rsidP="003B2051">
            <w:pPr>
              <w:rPr>
                <w:lang w:val="en-US"/>
              </w:rPr>
            </w:pPr>
          </w:p>
        </w:tc>
      </w:tr>
      <w:tr w:rsidR="00A63366" w:rsidRPr="00624C44" w14:paraId="2EEBE62B" w14:textId="77777777" w:rsidTr="00AD3DA7">
        <w:trPr>
          <w:trHeight w:val="320"/>
        </w:trPr>
        <w:tc>
          <w:tcPr>
            <w:tcW w:w="2429" w:type="dxa"/>
          </w:tcPr>
          <w:p w14:paraId="5381BB85" w14:textId="77777777" w:rsidR="00A63366" w:rsidRPr="00624C44" w:rsidRDefault="00A63366" w:rsidP="003B2051">
            <w:pPr>
              <w:rPr>
                <w:lang w:val="en-US"/>
              </w:rPr>
            </w:pPr>
            <w:r w:rsidRPr="00624C44">
              <w:rPr>
                <w:lang w:val="en-US"/>
              </w:rPr>
              <w:t>/stop</w:t>
            </w:r>
          </w:p>
        </w:tc>
        <w:tc>
          <w:tcPr>
            <w:tcW w:w="588" w:type="dxa"/>
          </w:tcPr>
          <w:p w14:paraId="3303CA30" w14:textId="77777777" w:rsidR="00A63366" w:rsidRPr="00624C44" w:rsidRDefault="00A63366" w:rsidP="003B2051">
            <w:pPr>
              <w:rPr>
                <w:lang w:val="en-US"/>
              </w:rPr>
            </w:pPr>
            <w:proofErr w:type="spellStart"/>
            <w:r w:rsidRPr="00624C44">
              <w:rPr>
                <w:lang w:val="en-US"/>
              </w:rPr>
              <w:t>i</w:t>
            </w:r>
            <w:proofErr w:type="spellEnd"/>
          </w:p>
        </w:tc>
        <w:tc>
          <w:tcPr>
            <w:tcW w:w="634" w:type="dxa"/>
            <w:tcBorders>
              <w:left w:val="single" w:sz="4" w:space="0" w:color="auto"/>
              <w:right w:val="single" w:sz="36" w:space="0" w:color="auto"/>
            </w:tcBorders>
          </w:tcPr>
          <w:p w14:paraId="33706A5B" w14:textId="77777777" w:rsidR="00A63366" w:rsidRPr="00624C44" w:rsidRDefault="00A63366" w:rsidP="003B2051">
            <w:pPr>
              <w:rPr>
                <w:lang w:val="en-US"/>
              </w:rPr>
            </w:pPr>
            <w:proofErr w:type="gramStart"/>
            <w:r w:rsidRPr="00624C44">
              <w:rPr>
                <w:lang w:val="en-US"/>
              </w:rPr>
              <w:t>R,C</w:t>
            </w:r>
            <w:proofErr w:type="gramEnd"/>
          </w:p>
        </w:tc>
        <w:tc>
          <w:tcPr>
            <w:tcW w:w="4044" w:type="dxa"/>
            <w:vMerge/>
            <w:tcBorders>
              <w:left w:val="single" w:sz="36" w:space="0" w:color="auto"/>
              <w:right w:val="single" w:sz="4" w:space="0" w:color="auto"/>
            </w:tcBorders>
          </w:tcPr>
          <w:p w14:paraId="7AACF381" w14:textId="67DD09BC" w:rsidR="00A63366" w:rsidRPr="00624C44" w:rsidRDefault="00A63366" w:rsidP="003B2051">
            <w:pPr>
              <w:rPr>
                <w:lang w:val="en-US"/>
              </w:rPr>
            </w:pPr>
          </w:p>
        </w:tc>
        <w:tc>
          <w:tcPr>
            <w:tcW w:w="459" w:type="dxa"/>
            <w:vMerge/>
            <w:tcBorders>
              <w:left w:val="single" w:sz="4" w:space="0" w:color="auto"/>
              <w:right w:val="single" w:sz="4" w:space="0" w:color="auto"/>
            </w:tcBorders>
            <w:vAlign w:val="center"/>
          </w:tcPr>
          <w:p w14:paraId="18EB0492" w14:textId="77777777" w:rsidR="00A63366" w:rsidRPr="00624C44" w:rsidRDefault="00A63366" w:rsidP="003B2051">
            <w:pPr>
              <w:rPr>
                <w:lang w:val="en-US"/>
              </w:rPr>
            </w:pPr>
          </w:p>
        </w:tc>
        <w:tc>
          <w:tcPr>
            <w:tcW w:w="918" w:type="dxa"/>
            <w:vMerge/>
            <w:tcBorders>
              <w:left w:val="single" w:sz="4" w:space="0" w:color="auto"/>
            </w:tcBorders>
            <w:vAlign w:val="center"/>
          </w:tcPr>
          <w:p w14:paraId="5806A2E2" w14:textId="6098FADE" w:rsidR="00A63366" w:rsidRPr="00624C44" w:rsidRDefault="00A63366" w:rsidP="003B2051">
            <w:pPr>
              <w:rPr>
                <w:lang w:val="en-US"/>
              </w:rPr>
            </w:pPr>
          </w:p>
        </w:tc>
      </w:tr>
      <w:tr w:rsidR="00A63366" w:rsidRPr="00624C44" w14:paraId="6AB166FC" w14:textId="77777777" w:rsidTr="00AD3DA7">
        <w:trPr>
          <w:trHeight w:val="320"/>
        </w:trPr>
        <w:tc>
          <w:tcPr>
            <w:tcW w:w="2429" w:type="dxa"/>
          </w:tcPr>
          <w:p w14:paraId="2AE9BE90" w14:textId="77777777" w:rsidR="00A63366" w:rsidRPr="00624C44" w:rsidRDefault="00A63366" w:rsidP="003B2051">
            <w:pPr>
              <w:rPr>
                <w:lang w:val="en-US"/>
              </w:rPr>
            </w:pPr>
            <w:r w:rsidRPr="00624C44">
              <w:rPr>
                <w:lang w:val="en-US"/>
              </w:rPr>
              <w:t>/volume</w:t>
            </w:r>
          </w:p>
        </w:tc>
        <w:tc>
          <w:tcPr>
            <w:tcW w:w="588" w:type="dxa"/>
          </w:tcPr>
          <w:p w14:paraId="644063F7" w14:textId="77777777" w:rsidR="00A63366" w:rsidRPr="00624C44" w:rsidRDefault="00A63366" w:rsidP="003B2051">
            <w:pPr>
              <w:rPr>
                <w:lang w:val="en-US"/>
              </w:rPr>
            </w:pPr>
            <w:proofErr w:type="gramStart"/>
            <w:r w:rsidRPr="00624C44">
              <w:rPr>
                <w:lang w:val="en-US"/>
              </w:rPr>
              <w:t>,f</w:t>
            </w:r>
            <w:proofErr w:type="gramEnd"/>
            <w:r w:rsidRPr="00624C44">
              <w:rPr>
                <w:lang w:val="en-US"/>
              </w:rPr>
              <w:t xml:space="preserve"> </w:t>
            </w:r>
          </w:p>
        </w:tc>
        <w:tc>
          <w:tcPr>
            <w:tcW w:w="634" w:type="dxa"/>
            <w:tcBorders>
              <w:left w:val="single" w:sz="4" w:space="0" w:color="auto"/>
              <w:right w:val="single" w:sz="36" w:space="0" w:color="auto"/>
            </w:tcBorders>
          </w:tcPr>
          <w:p w14:paraId="1547E9C7" w14:textId="77777777" w:rsidR="00A63366" w:rsidRPr="00624C44" w:rsidRDefault="00A63366" w:rsidP="003B2051">
            <w:pPr>
              <w:rPr>
                <w:lang w:val="en-US"/>
              </w:rPr>
            </w:pPr>
            <w:proofErr w:type="gramStart"/>
            <w:r w:rsidRPr="00624C44">
              <w:rPr>
                <w:lang w:val="en-US"/>
              </w:rPr>
              <w:t>R,C</w:t>
            </w:r>
            <w:proofErr w:type="gramEnd"/>
          </w:p>
        </w:tc>
        <w:tc>
          <w:tcPr>
            <w:tcW w:w="4044" w:type="dxa"/>
            <w:tcBorders>
              <w:left w:val="single" w:sz="36" w:space="0" w:color="auto"/>
              <w:right w:val="single" w:sz="4" w:space="0" w:color="auto"/>
            </w:tcBorders>
          </w:tcPr>
          <w:p w14:paraId="02E0321E" w14:textId="7EDDA42C" w:rsidR="00A63366" w:rsidRPr="00624C44" w:rsidRDefault="00A63366" w:rsidP="003B2051">
            <w:pPr>
              <w:rPr>
                <w:lang w:val="en-US"/>
              </w:rPr>
            </w:pPr>
            <w:r w:rsidRPr="00624C44">
              <w:rPr>
                <w:lang w:val="en-US"/>
              </w:rPr>
              <w:t>/set/volume</w:t>
            </w:r>
          </w:p>
        </w:tc>
        <w:tc>
          <w:tcPr>
            <w:tcW w:w="459" w:type="dxa"/>
            <w:tcBorders>
              <w:left w:val="single" w:sz="4" w:space="0" w:color="auto"/>
              <w:right w:val="single" w:sz="4" w:space="0" w:color="auto"/>
            </w:tcBorders>
            <w:vAlign w:val="center"/>
          </w:tcPr>
          <w:p w14:paraId="0B2D54DE" w14:textId="17F01B55"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6DEF4C90" w14:textId="6DF95CE7" w:rsidR="00A63366" w:rsidRPr="00624C44" w:rsidRDefault="00A63366" w:rsidP="003B2051">
            <w:pPr>
              <w:rPr>
                <w:lang w:val="en-US"/>
              </w:rPr>
            </w:pPr>
            <w:r w:rsidRPr="00624C44">
              <w:rPr>
                <w:lang w:val="en-US"/>
              </w:rPr>
              <w:t>volume</w:t>
            </w:r>
          </w:p>
        </w:tc>
      </w:tr>
      <w:tr w:rsidR="00A63366" w:rsidRPr="00624C44" w14:paraId="21DFBD3C" w14:textId="77777777" w:rsidTr="00AD3DA7">
        <w:trPr>
          <w:trHeight w:val="320"/>
        </w:trPr>
        <w:tc>
          <w:tcPr>
            <w:tcW w:w="2429" w:type="dxa"/>
          </w:tcPr>
          <w:p w14:paraId="32C8D2A6" w14:textId="77777777" w:rsidR="00A63366" w:rsidRPr="00624C44" w:rsidRDefault="00A63366" w:rsidP="003B2051">
            <w:pPr>
              <w:rPr>
                <w:lang w:val="en-US"/>
              </w:rPr>
            </w:pPr>
            <w:r w:rsidRPr="00624C44">
              <w:rPr>
                <w:lang w:val="en-US"/>
              </w:rPr>
              <w:t>/sensitivity</w:t>
            </w:r>
          </w:p>
        </w:tc>
        <w:tc>
          <w:tcPr>
            <w:tcW w:w="588" w:type="dxa"/>
          </w:tcPr>
          <w:p w14:paraId="5D4602DE" w14:textId="77777777" w:rsidR="00A63366" w:rsidRPr="00624C44" w:rsidRDefault="00A63366" w:rsidP="003B2051">
            <w:pPr>
              <w:rPr>
                <w:lang w:val="en-US"/>
              </w:rPr>
            </w:pPr>
            <w:r w:rsidRPr="00624C44">
              <w:rPr>
                <w:lang w:val="en-US"/>
              </w:rPr>
              <w:t>f</w:t>
            </w:r>
          </w:p>
        </w:tc>
        <w:tc>
          <w:tcPr>
            <w:tcW w:w="634" w:type="dxa"/>
            <w:tcBorders>
              <w:left w:val="single" w:sz="4" w:space="0" w:color="auto"/>
              <w:right w:val="single" w:sz="36" w:space="0" w:color="auto"/>
            </w:tcBorders>
          </w:tcPr>
          <w:p w14:paraId="61E8F34F" w14:textId="77777777" w:rsidR="00A63366" w:rsidRPr="00624C44" w:rsidRDefault="00A63366" w:rsidP="003B2051">
            <w:pPr>
              <w:rPr>
                <w:lang w:val="en-US"/>
              </w:rPr>
            </w:pPr>
            <w:proofErr w:type="gramStart"/>
            <w:r w:rsidRPr="00624C44">
              <w:rPr>
                <w:lang w:val="en-US"/>
              </w:rPr>
              <w:t>R,C</w:t>
            </w:r>
            <w:proofErr w:type="gramEnd"/>
          </w:p>
        </w:tc>
        <w:tc>
          <w:tcPr>
            <w:tcW w:w="4044" w:type="dxa"/>
            <w:tcBorders>
              <w:left w:val="single" w:sz="36" w:space="0" w:color="auto"/>
              <w:right w:val="single" w:sz="4" w:space="0" w:color="auto"/>
            </w:tcBorders>
          </w:tcPr>
          <w:p w14:paraId="40CB16C9" w14:textId="338D064A" w:rsidR="00A63366" w:rsidRPr="00624C44" w:rsidRDefault="00A63366" w:rsidP="003B2051">
            <w:pPr>
              <w:rPr>
                <w:lang w:val="en-US"/>
              </w:rPr>
            </w:pPr>
            <w:r w:rsidRPr="00624C44">
              <w:rPr>
                <w:lang w:val="en-US"/>
              </w:rPr>
              <w:t>/set/sensitivity</w:t>
            </w:r>
          </w:p>
        </w:tc>
        <w:tc>
          <w:tcPr>
            <w:tcW w:w="459" w:type="dxa"/>
            <w:tcBorders>
              <w:left w:val="single" w:sz="4" w:space="0" w:color="auto"/>
              <w:right w:val="single" w:sz="4" w:space="0" w:color="auto"/>
            </w:tcBorders>
            <w:vAlign w:val="center"/>
          </w:tcPr>
          <w:p w14:paraId="3DA1C65D" w14:textId="443720E5"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4A35E4E0" w14:textId="1DCB3FF6" w:rsidR="00A63366" w:rsidRPr="00624C44" w:rsidRDefault="00A63366" w:rsidP="003B2051">
            <w:pPr>
              <w:rPr>
                <w:lang w:val="en-US"/>
              </w:rPr>
            </w:pPr>
            <w:r w:rsidRPr="00624C44">
              <w:rPr>
                <w:lang w:val="en-US"/>
              </w:rPr>
              <w:t>sensitivity</w:t>
            </w:r>
          </w:p>
        </w:tc>
      </w:tr>
      <w:tr w:rsidR="00A63366" w:rsidRPr="00624C44" w14:paraId="3927A746" w14:textId="77777777" w:rsidTr="00AD3DA7">
        <w:trPr>
          <w:trHeight w:val="213"/>
        </w:trPr>
        <w:tc>
          <w:tcPr>
            <w:tcW w:w="2429" w:type="dxa"/>
          </w:tcPr>
          <w:p w14:paraId="433123D6" w14:textId="77777777" w:rsidR="00A63366" w:rsidRPr="00624C44" w:rsidRDefault="00A63366" w:rsidP="003B2051">
            <w:pPr>
              <w:rPr>
                <w:lang w:val="en-US"/>
              </w:rPr>
            </w:pPr>
          </w:p>
          <w:p w14:paraId="231A1A28" w14:textId="77777777" w:rsidR="002F1A03" w:rsidRPr="00624C44" w:rsidRDefault="002F1A03" w:rsidP="003B2051">
            <w:pPr>
              <w:rPr>
                <w:lang w:val="en-US"/>
              </w:rPr>
            </w:pPr>
          </w:p>
        </w:tc>
        <w:tc>
          <w:tcPr>
            <w:tcW w:w="588" w:type="dxa"/>
          </w:tcPr>
          <w:p w14:paraId="3B6A38B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50D8EB4"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4287645" w14:textId="2874A230" w:rsidR="00A63366" w:rsidRPr="00624C44" w:rsidRDefault="00A63366" w:rsidP="003B2051">
            <w:pPr>
              <w:rPr>
                <w:highlight w:val="green"/>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w:t>
            </w:r>
          </w:p>
        </w:tc>
        <w:tc>
          <w:tcPr>
            <w:tcW w:w="459" w:type="dxa"/>
            <w:tcBorders>
              <w:left w:val="single" w:sz="4" w:space="0" w:color="auto"/>
              <w:right w:val="single" w:sz="4" w:space="0" w:color="auto"/>
            </w:tcBorders>
            <w:vAlign w:val="center"/>
          </w:tcPr>
          <w:p w14:paraId="0E679C66" w14:textId="7527F101" w:rsidR="00A63366" w:rsidRPr="00624C44" w:rsidRDefault="00A63366" w:rsidP="003B2051">
            <w:pPr>
              <w:rPr>
                <w:highlight w:val="green"/>
                <w:lang w:val="en-US"/>
              </w:rPr>
            </w:pPr>
            <w:proofErr w:type="gramStart"/>
            <w:r w:rsidRPr="00624C44">
              <w:rPr>
                <w:lang w:val="en-US"/>
              </w:rPr>
              <w:t>,</w:t>
            </w:r>
            <w:proofErr w:type="spellStart"/>
            <w:r w:rsidRPr="00624C44">
              <w:rPr>
                <w:lang w:val="en-US"/>
              </w:rPr>
              <w:t>i</w:t>
            </w:r>
            <w:proofErr w:type="spellEnd"/>
            <w:proofErr w:type="gramEnd"/>
          </w:p>
        </w:tc>
        <w:tc>
          <w:tcPr>
            <w:tcW w:w="918" w:type="dxa"/>
            <w:tcBorders>
              <w:left w:val="single" w:sz="4" w:space="0" w:color="auto"/>
            </w:tcBorders>
            <w:vAlign w:val="center"/>
          </w:tcPr>
          <w:p w14:paraId="3F4DF7AE" w14:textId="1855A9C1" w:rsidR="00A63366" w:rsidRPr="00624C44" w:rsidRDefault="00A63366" w:rsidP="003B2051">
            <w:pPr>
              <w:rPr>
                <w:highlight w:val="green"/>
                <w:lang w:val="en-US"/>
              </w:rPr>
            </w:pPr>
            <w:r w:rsidRPr="00624C44">
              <w:rPr>
                <w:lang w:val="en-US"/>
              </w:rPr>
              <w:t>Instrument’s index</w:t>
            </w:r>
          </w:p>
        </w:tc>
      </w:tr>
      <w:tr w:rsidR="00A63366" w:rsidRPr="00624C44" w14:paraId="68F1BA9A" w14:textId="77777777" w:rsidTr="00AD3DA7">
        <w:trPr>
          <w:trHeight w:val="307"/>
        </w:trPr>
        <w:tc>
          <w:tcPr>
            <w:tcW w:w="2429" w:type="dxa"/>
          </w:tcPr>
          <w:p w14:paraId="414905B7" w14:textId="77777777" w:rsidR="00A63366" w:rsidRPr="00624C44" w:rsidRDefault="00A63366" w:rsidP="003B2051">
            <w:pPr>
              <w:rPr>
                <w:lang w:val="en-US"/>
              </w:rPr>
            </w:pPr>
          </w:p>
        </w:tc>
        <w:tc>
          <w:tcPr>
            <w:tcW w:w="588" w:type="dxa"/>
          </w:tcPr>
          <w:p w14:paraId="296D1CCA"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9F64D05" w14:textId="77777777" w:rsidR="00A63366" w:rsidRPr="00624C44" w:rsidRDefault="00A63366" w:rsidP="003B2051">
            <w:pPr>
              <w:rPr>
                <w:lang w:val="en-US"/>
              </w:rPr>
            </w:pPr>
          </w:p>
        </w:tc>
        <w:tc>
          <w:tcPr>
            <w:tcW w:w="4044" w:type="dxa"/>
            <w:tcBorders>
              <w:left w:val="single" w:sz="36" w:space="0" w:color="auto"/>
              <w:right w:val="single" w:sz="4" w:space="0" w:color="auto"/>
            </w:tcBorders>
            <w:shd w:val="clear" w:color="auto" w:fill="auto"/>
          </w:tcPr>
          <w:p w14:paraId="58F59846" w14:textId="2C38A4C9" w:rsidR="00A63366" w:rsidRPr="00624C44" w:rsidRDefault="00A63366" w:rsidP="003B2051">
            <w:pPr>
              <w:rPr>
                <w:lang w:val="en-US"/>
              </w:rPr>
            </w:pPr>
            <w:r w:rsidRPr="00624C44">
              <w:rPr>
                <w:lang w:val="en-US"/>
              </w:rPr>
              <w:t>/set/background</w:t>
            </w:r>
          </w:p>
        </w:tc>
        <w:tc>
          <w:tcPr>
            <w:tcW w:w="459" w:type="dxa"/>
            <w:tcBorders>
              <w:left w:val="single" w:sz="4" w:space="0" w:color="auto"/>
              <w:right w:val="single" w:sz="4" w:space="0" w:color="auto"/>
            </w:tcBorders>
            <w:shd w:val="clear" w:color="auto" w:fill="auto"/>
            <w:vAlign w:val="center"/>
          </w:tcPr>
          <w:p w14:paraId="1C9D20AB" w14:textId="14167F13" w:rsidR="00A63366" w:rsidRPr="00624C44" w:rsidRDefault="00A63366" w:rsidP="003B2051">
            <w:pPr>
              <w:rPr>
                <w:lang w:val="en-US"/>
              </w:rPr>
            </w:pPr>
            <w:proofErr w:type="gramStart"/>
            <w:r w:rsidRPr="00624C44">
              <w:rPr>
                <w:lang w:val="en-US"/>
              </w:rPr>
              <w:t>,s</w:t>
            </w:r>
            <w:proofErr w:type="gramEnd"/>
          </w:p>
        </w:tc>
        <w:tc>
          <w:tcPr>
            <w:tcW w:w="918" w:type="dxa"/>
            <w:tcBorders>
              <w:left w:val="single" w:sz="4" w:space="0" w:color="auto"/>
            </w:tcBorders>
            <w:shd w:val="clear" w:color="auto" w:fill="auto"/>
            <w:vAlign w:val="center"/>
          </w:tcPr>
          <w:p w14:paraId="60DF9F01" w14:textId="2C031558" w:rsidR="00A63366" w:rsidRPr="00624C44" w:rsidRDefault="00A63366" w:rsidP="003B2051">
            <w:pPr>
              <w:rPr>
                <w:lang w:val="en-US"/>
              </w:rPr>
            </w:pPr>
            <w:r w:rsidRPr="00624C44">
              <w:rPr>
                <w:lang w:val="en-US"/>
              </w:rPr>
              <w:t>always, newer, auto</w:t>
            </w:r>
          </w:p>
        </w:tc>
      </w:tr>
      <w:tr w:rsidR="00A63366" w:rsidRPr="00624C44" w14:paraId="009071C0" w14:textId="77777777" w:rsidTr="00AD3DA7">
        <w:trPr>
          <w:trHeight w:val="230"/>
        </w:trPr>
        <w:tc>
          <w:tcPr>
            <w:tcW w:w="2429" w:type="dxa"/>
          </w:tcPr>
          <w:p w14:paraId="1C909464" w14:textId="77777777" w:rsidR="00A63366" w:rsidRPr="00624C44" w:rsidRDefault="00A63366" w:rsidP="003B2051">
            <w:pPr>
              <w:rPr>
                <w:lang w:val="en-US"/>
              </w:rPr>
            </w:pPr>
          </w:p>
        </w:tc>
        <w:tc>
          <w:tcPr>
            <w:tcW w:w="588" w:type="dxa"/>
          </w:tcPr>
          <w:p w14:paraId="7199902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B3B06A0"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279EA4A" w14:textId="4FDB24C5" w:rsidR="00A63366" w:rsidRPr="00624C44" w:rsidRDefault="00A63366" w:rsidP="003B2051">
            <w:pPr>
              <w:rPr>
                <w:lang w:val="en-US"/>
              </w:rPr>
            </w:pPr>
            <w:r w:rsidRPr="00624C44">
              <w:rPr>
                <w:lang w:val="en-US"/>
              </w:rPr>
              <w:t>/set/evolution</w:t>
            </w:r>
          </w:p>
        </w:tc>
        <w:tc>
          <w:tcPr>
            <w:tcW w:w="459" w:type="dxa"/>
            <w:tcBorders>
              <w:left w:val="single" w:sz="4" w:space="0" w:color="auto"/>
              <w:right w:val="single" w:sz="4" w:space="0" w:color="auto"/>
            </w:tcBorders>
          </w:tcPr>
          <w:p w14:paraId="05F05CAA" w14:textId="251E6E76" w:rsidR="00A63366" w:rsidRPr="00624C44" w:rsidRDefault="00A63366" w:rsidP="003B2051">
            <w:pPr>
              <w:rPr>
                <w:lang w:val="en-US"/>
              </w:rPr>
            </w:pPr>
            <w:proofErr w:type="gramStart"/>
            <w:r w:rsidRPr="00624C44">
              <w:rPr>
                <w:lang w:val="en-US"/>
              </w:rPr>
              <w:t>,</w:t>
            </w:r>
            <w:proofErr w:type="spellStart"/>
            <w:r w:rsidRPr="00624C44">
              <w:rPr>
                <w:lang w:val="en-US"/>
              </w:rPr>
              <w:t>i</w:t>
            </w:r>
            <w:proofErr w:type="spellEnd"/>
            <w:proofErr w:type="gramEnd"/>
          </w:p>
        </w:tc>
        <w:tc>
          <w:tcPr>
            <w:tcW w:w="918" w:type="dxa"/>
            <w:tcBorders>
              <w:left w:val="single" w:sz="4" w:space="0" w:color="auto"/>
            </w:tcBorders>
            <w:vAlign w:val="center"/>
          </w:tcPr>
          <w:p w14:paraId="6A1DDB44" w14:textId="1B8076FE" w:rsidR="00A63366" w:rsidRPr="00624C44" w:rsidRDefault="00A63366" w:rsidP="003B2051">
            <w:pPr>
              <w:rPr>
                <w:lang w:val="en-US"/>
              </w:rPr>
            </w:pPr>
            <w:r w:rsidRPr="00624C44">
              <w:rPr>
                <w:lang w:val="en-US"/>
              </w:rPr>
              <w:t>1/0</w:t>
            </w:r>
          </w:p>
        </w:tc>
      </w:tr>
      <w:tr w:rsidR="00A63366" w:rsidRPr="00624C44" w14:paraId="64806378" w14:textId="77777777" w:rsidTr="00AD3DA7">
        <w:trPr>
          <w:trHeight w:val="230"/>
        </w:trPr>
        <w:tc>
          <w:tcPr>
            <w:tcW w:w="2429" w:type="dxa"/>
          </w:tcPr>
          <w:p w14:paraId="4068943D" w14:textId="77777777" w:rsidR="00A63366" w:rsidRPr="00624C44" w:rsidRDefault="00A63366" w:rsidP="003B2051">
            <w:pPr>
              <w:rPr>
                <w:lang w:val="en-US"/>
              </w:rPr>
            </w:pPr>
            <w:r w:rsidRPr="00624C44">
              <w:rPr>
                <w:lang w:val="en-US"/>
              </w:rPr>
              <w:t>/patch</w:t>
            </w:r>
          </w:p>
        </w:tc>
        <w:tc>
          <w:tcPr>
            <w:tcW w:w="588" w:type="dxa"/>
          </w:tcPr>
          <w:p w14:paraId="070BB890" w14:textId="77777777"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67B4276E" w14:textId="77777777" w:rsidR="00A63366" w:rsidRPr="00624C44" w:rsidRDefault="00A63366" w:rsidP="003B2051">
            <w:pPr>
              <w:rPr>
                <w:lang w:val="en-US"/>
              </w:rPr>
            </w:pPr>
            <w:proofErr w:type="gramStart"/>
            <w:r w:rsidRPr="00624C44">
              <w:rPr>
                <w:lang w:val="en-US"/>
              </w:rPr>
              <w:t>R,C</w:t>
            </w:r>
            <w:proofErr w:type="gramEnd"/>
          </w:p>
        </w:tc>
        <w:tc>
          <w:tcPr>
            <w:tcW w:w="4044" w:type="dxa"/>
            <w:tcBorders>
              <w:left w:val="single" w:sz="36" w:space="0" w:color="auto"/>
              <w:right w:val="single" w:sz="4" w:space="0" w:color="auto"/>
            </w:tcBorders>
          </w:tcPr>
          <w:p w14:paraId="05598CDE" w14:textId="77777777" w:rsidR="00A63366" w:rsidRPr="00624C44" w:rsidRDefault="00A63366" w:rsidP="003B2051">
            <w:pPr>
              <w:rPr>
                <w:lang w:val="en-US"/>
              </w:rPr>
            </w:pPr>
          </w:p>
        </w:tc>
        <w:tc>
          <w:tcPr>
            <w:tcW w:w="459" w:type="dxa"/>
            <w:tcBorders>
              <w:left w:val="single" w:sz="4" w:space="0" w:color="auto"/>
              <w:right w:val="single" w:sz="4" w:space="0" w:color="auto"/>
            </w:tcBorders>
          </w:tcPr>
          <w:p w14:paraId="6ABB2F5F" w14:textId="77777777" w:rsidR="00A63366" w:rsidRPr="00624C44" w:rsidRDefault="00A63366" w:rsidP="003B2051">
            <w:pPr>
              <w:rPr>
                <w:lang w:val="en-US"/>
              </w:rPr>
            </w:pPr>
          </w:p>
        </w:tc>
        <w:tc>
          <w:tcPr>
            <w:tcW w:w="918" w:type="dxa"/>
            <w:tcBorders>
              <w:left w:val="single" w:sz="4" w:space="0" w:color="auto"/>
            </w:tcBorders>
            <w:vAlign w:val="center"/>
          </w:tcPr>
          <w:p w14:paraId="577DD552" w14:textId="5E868C24" w:rsidR="00A63366" w:rsidRPr="00624C44" w:rsidRDefault="00A63366" w:rsidP="003B2051">
            <w:pPr>
              <w:rPr>
                <w:lang w:val="en-US"/>
              </w:rPr>
            </w:pPr>
          </w:p>
        </w:tc>
      </w:tr>
      <w:tr w:rsidR="00A63366" w:rsidRPr="00624C44" w14:paraId="2A3FF10E" w14:textId="77777777" w:rsidTr="00AD3DA7">
        <w:trPr>
          <w:trHeight w:val="230"/>
        </w:trPr>
        <w:tc>
          <w:tcPr>
            <w:tcW w:w="2429" w:type="dxa"/>
          </w:tcPr>
          <w:p w14:paraId="2C74D2BA" w14:textId="77777777" w:rsidR="00A63366" w:rsidRPr="00624C44" w:rsidRDefault="00A63366" w:rsidP="003B2051">
            <w:pPr>
              <w:rPr>
                <w:lang w:val="en-US"/>
              </w:rPr>
            </w:pPr>
          </w:p>
        </w:tc>
        <w:tc>
          <w:tcPr>
            <w:tcW w:w="588" w:type="dxa"/>
          </w:tcPr>
          <w:p w14:paraId="18C50523"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962C1D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CB342CD" w14:textId="77777777" w:rsidR="00A63366" w:rsidRPr="00624C44" w:rsidRDefault="00A63366" w:rsidP="003B2051">
            <w:pPr>
              <w:rPr>
                <w:lang w:val="en-US"/>
              </w:rPr>
            </w:pPr>
          </w:p>
        </w:tc>
        <w:tc>
          <w:tcPr>
            <w:tcW w:w="459" w:type="dxa"/>
            <w:tcBorders>
              <w:left w:val="single" w:sz="4" w:space="0" w:color="auto"/>
              <w:right w:val="single" w:sz="4" w:space="0" w:color="auto"/>
            </w:tcBorders>
          </w:tcPr>
          <w:p w14:paraId="1F2F8370" w14:textId="77777777" w:rsidR="00A63366" w:rsidRPr="00624C44" w:rsidRDefault="00A63366" w:rsidP="003B2051">
            <w:pPr>
              <w:rPr>
                <w:lang w:val="en-US"/>
              </w:rPr>
            </w:pPr>
          </w:p>
        </w:tc>
        <w:tc>
          <w:tcPr>
            <w:tcW w:w="918" w:type="dxa"/>
            <w:tcBorders>
              <w:left w:val="single" w:sz="4" w:space="0" w:color="auto"/>
            </w:tcBorders>
            <w:vAlign w:val="center"/>
          </w:tcPr>
          <w:p w14:paraId="44168951" w14:textId="401FCE06" w:rsidR="00A63366" w:rsidRPr="00624C44" w:rsidRDefault="00A63366" w:rsidP="003B2051">
            <w:pPr>
              <w:rPr>
                <w:lang w:val="en-US"/>
              </w:rPr>
            </w:pPr>
          </w:p>
        </w:tc>
      </w:tr>
      <w:tr w:rsidR="00A63366" w:rsidRPr="00624C44" w14:paraId="182FDC0A" w14:textId="77777777" w:rsidTr="00AD3DA7">
        <w:trPr>
          <w:trHeight w:val="230"/>
        </w:trPr>
        <w:tc>
          <w:tcPr>
            <w:tcW w:w="2429" w:type="dxa"/>
          </w:tcPr>
          <w:p w14:paraId="720F653F" w14:textId="77777777" w:rsidR="00A63366" w:rsidRPr="00624C44" w:rsidRDefault="00A63366" w:rsidP="003B2051">
            <w:pPr>
              <w:rPr>
                <w:lang w:val="en-US"/>
              </w:rPr>
            </w:pPr>
          </w:p>
        </w:tc>
        <w:tc>
          <w:tcPr>
            <w:tcW w:w="588" w:type="dxa"/>
          </w:tcPr>
          <w:p w14:paraId="53AC26CF"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E59B60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2A91ACA" w14:textId="77777777" w:rsidR="00A63366" w:rsidRPr="00624C44" w:rsidRDefault="00A63366" w:rsidP="003B2051">
            <w:pPr>
              <w:rPr>
                <w:lang w:val="en-US"/>
              </w:rPr>
            </w:pPr>
          </w:p>
        </w:tc>
        <w:tc>
          <w:tcPr>
            <w:tcW w:w="459" w:type="dxa"/>
            <w:tcBorders>
              <w:left w:val="single" w:sz="4" w:space="0" w:color="auto"/>
              <w:right w:val="single" w:sz="4" w:space="0" w:color="auto"/>
            </w:tcBorders>
          </w:tcPr>
          <w:p w14:paraId="1527E8A2" w14:textId="77777777" w:rsidR="00A63366" w:rsidRPr="00624C44" w:rsidRDefault="00A63366" w:rsidP="003B2051">
            <w:pPr>
              <w:rPr>
                <w:lang w:val="en-US"/>
              </w:rPr>
            </w:pPr>
          </w:p>
        </w:tc>
        <w:tc>
          <w:tcPr>
            <w:tcW w:w="918" w:type="dxa"/>
            <w:tcBorders>
              <w:left w:val="single" w:sz="4" w:space="0" w:color="auto"/>
            </w:tcBorders>
            <w:vAlign w:val="center"/>
          </w:tcPr>
          <w:p w14:paraId="4C756E9B" w14:textId="36311CBA" w:rsidR="00A63366" w:rsidRPr="00624C44" w:rsidRDefault="00A63366" w:rsidP="003B2051">
            <w:pPr>
              <w:rPr>
                <w:lang w:val="en-US"/>
              </w:rPr>
            </w:pPr>
          </w:p>
        </w:tc>
      </w:tr>
      <w:tr w:rsidR="00A63366" w:rsidRPr="00624C44" w14:paraId="32B00275" w14:textId="70A24B41" w:rsidTr="00AD3DA7">
        <w:trPr>
          <w:trHeight w:val="320"/>
        </w:trPr>
        <w:tc>
          <w:tcPr>
            <w:tcW w:w="3651" w:type="dxa"/>
            <w:gridSpan w:val="3"/>
            <w:tcBorders>
              <w:right w:val="single" w:sz="36" w:space="0" w:color="auto"/>
            </w:tcBorders>
            <w:shd w:val="clear" w:color="auto" w:fill="EAF1DD" w:themeFill="accent3" w:themeFillTint="33"/>
          </w:tcPr>
          <w:p w14:paraId="0C9E52EF" w14:textId="77777777" w:rsidR="00A63366" w:rsidRPr="00624C44" w:rsidRDefault="00A63366" w:rsidP="003B2051">
            <w:pPr>
              <w:rPr>
                <w:lang w:val="en-US"/>
              </w:rPr>
            </w:pPr>
          </w:p>
        </w:tc>
        <w:tc>
          <w:tcPr>
            <w:tcW w:w="5421" w:type="dxa"/>
            <w:gridSpan w:val="3"/>
            <w:tcBorders>
              <w:left w:val="single" w:sz="36" w:space="0" w:color="auto"/>
              <w:right w:val="single" w:sz="4" w:space="0" w:color="auto"/>
            </w:tcBorders>
            <w:shd w:val="clear" w:color="auto" w:fill="EAF1DD" w:themeFill="accent3" w:themeFillTint="33"/>
          </w:tcPr>
          <w:p w14:paraId="0C0B906B" w14:textId="1886F330" w:rsidR="00A63366" w:rsidRPr="00624C44" w:rsidRDefault="009E015D" w:rsidP="003B2051">
            <w:pPr>
              <w:rPr>
                <w:lang w:val="en-US"/>
              </w:rPr>
            </w:pPr>
            <w:r w:rsidRPr="00624C44">
              <w:rPr>
                <w:lang w:val="en-US"/>
              </w:rPr>
              <w:t>DRUMS RECEIVEs from TM on port 6160</w:t>
            </w:r>
          </w:p>
        </w:tc>
      </w:tr>
      <w:tr w:rsidR="00A63366" w:rsidRPr="00624C44" w14:paraId="5D7AB4C6" w14:textId="77777777" w:rsidTr="00AD3DA7">
        <w:trPr>
          <w:trHeight w:val="320"/>
        </w:trPr>
        <w:tc>
          <w:tcPr>
            <w:tcW w:w="2429" w:type="dxa"/>
          </w:tcPr>
          <w:p w14:paraId="6711A541" w14:textId="77777777" w:rsidR="00A63366" w:rsidRPr="00624C44" w:rsidRDefault="00A63366" w:rsidP="003B2051">
            <w:pPr>
              <w:rPr>
                <w:lang w:val="en-US"/>
              </w:rPr>
            </w:pPr>
          </w:p>
        </w:tc>
        <w:tc>
          <w:tcPr>
            <w:tcW w:w="588" w:type="dxa"/>
          </w:tcPr>
          <w:p w14:paraId="2AFD9E0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EA47691"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66657476" w14:textId="4776098A" w:rsidR="00A63366" w:rsidRPr="00624C44" w:rsidRDefault="00A63366" w:rsidP="003B2051">
            <w:pPr>
              <w:rPr>
                <w:lang w:val="en-US"/>
              </w:rPr>
            </w:pPr>
            <w:r w:rsidRPr="00624C44">
              <w:rPr>
                <w:lang w:val="en-US"/>
              </w:rPr>
              <w:t>/player/[id]/activity/discrete/hand/left</w:t>
            </w:r>
          </w:p>
        </w:tc>
        <w:tc>
          <w:tcPr>
            <w:tcW w:w="459" w:type="dxa"/>
            <w:tcBorders>
              <w:left w:val="single" w:sz="4" w:space="0" w:color="auto"/>
              <w:right w:val="single" w:sz="4" w:space="0" w:color="auto"/>
            </w:tcBorders>
          </w:tcPr>
          <w:p w14:paraId="5D31C043" w14:textId="77777777" w:rsidR="00A63366" w:rsidRPr="00624C44" w:rsidRDefault="00A63366" w:rsidP="003B2051">
            <w:pPr>
              <w:rPr>
                <w:lang w:val="en-US"/>
              </w:rPr>
            </w:pPr>
          </w:p>
        </w:tc>
        <w:tc>
          <w:tcPr>
            <w:tcW w:w="918" w:type="dxa"/>
            <w:tcBorders>
              <w:left w:val="single" w:sz="4" w:space="0" w:color="auto"/>
            </w:tcBorders>
            <w:vAlign w:val="center"/>
          </w:tcPr>
          <w:p w14:paraId="58A9ABAC" w14:textId="1658C568" w:rsidR="00A63366" w:rsidRPr="00624C44" w:rsidRDefault="00A63366" w:rsidP="003B2051">
            <w:pPr>
              <w:rPr>
                <w:lang w:val="en-US"/>
              </w:rPr>
            </w:pPr>
            <w:r w:rsidRPr="00624C44">
              <w:rPr>
                <w:lang w:val="en-US"/>
              </w:rPr>
              <w:t>None</w:t>
            </w:r>
          </w:p>
        </w:tc>
      </w:tr>
      <w:tr w:rsidR="00A63366" w:rsidRPr="00624C44" w14:paraId="243C9368" w14:textId="77777777" w:rsidTr="00AD3DA7">
        <w:trPr>
          <w:trHeight w:val="320"/>
        </w:trPr>
        <w:tc>
          <w:tcPr>
            <w:tcW w:w="2429" w:type="dxa"/>
          </w:tcPr>
          <w:p w14:paraId="24A2F787" w14:textId="77777777" w:rsidR="00A63366" w:rsidRPr="00624C44" w:rsidRDefault="00A63366" w:rsidP="003B2051">
            <w:pPr>
              <w:rPr>
                <w:lang w:val="en-US"/>
              </w:rPr>
            </w:pPr>
          </w:p>
        </w:tc>
        <w:tc>
          <w:tcPr>
            <w:tcW w:w="588" w:type="dxa"/>
          </w:tcPr>
          <w:p w14:paraId="1AFECC83"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BF8889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89D023D" w14:textId="42EFCCA8" w:rsidR="00A63366" w:rsidRPr="00624C44" w:rsidRDefault="00A63366" w:rsidP="003B2051">
            <w:pPr>
              <w:rPr>
                <w:lang w:val="en-US"/>
              </w:rPr>
            </w:pPr>
            <w:r w:rsidRPr="00624C44">
              <w:rPr>
                <w:lang w:val="en-US"/>
              </w:rPr>
              <w:t>/player/[id]/activity/discrete/hand/right</w:t>
            </w:r>
          </w:p>
        </w:tc>
        <w:tc>
          <w:tcPr>
            <w:tcW w:w="459" w:type="dxa"/>
            <w:tcBorders>
              <w:left w:val="single" w:sz="4" w:space="0" w:color="auto"/>
              <w:right w:val="single" w:sz="4" w:space="0" w:color="auto"/>
            </w:tcBorders>
          </w:tcPr>
          <w:p w14:paraId="4A6BC1E4" w14:textId="77777777" w:rsidR="00A63366" w:rsidRPr="00624C44" w:rsidRDefault="00A63366" w:rsidP="003B2051">
            <w:pPr>
              <w:rPr>
                <w:lang w:val="en-US"/>
              </w:rPr>
            </w:pPr>
          </w:p>
        </w:tc>
        <w:tc>
          <w:tcPr>
            <w:tcW w:w="918" w:type="dxa"/>
            <w:tcBorders>
              <w:left w:val="single" w:sz="4" w:space="0" w:color="auto"/>
            </w:tcBorders>
          </w:tcPr>
          <w:p w14:paraId="22FA189A" w14:textId="048B14A3" w:rsidR="00A63366" w:rsidRPr="00624C44" w:rsidRDefault="00A63366" w:rsidP="003B2051">
            <w:pPr>
              <w:rPr>
                <w:lang w:val="en-US"/>
              </w:rPr>
            </w:pPr>
            <w:r w:rsidRPr="00624C44">
              <w:rPr>
                <w:lang w:val="en-US"/>
              </w:rPr>
              <w:t>None</w:t>
            </w:r>
          </w:p>
        </w:tc>
      </w:tr>
      <w:tr w:rsidR="00A63366" w:rsidRPr="00624C44" w14:paraId="4BE6550A" w14:textId="77777777" w:rsidTr="00AD3DA7">
        <w:trPr>
          <w:trHeight w:val="320"/>
        </w:trPr>
        <w:tc>
          <w:tcPr>
            <w:tcW w:w="2429" w:type="dxa"/>
          </w:tcPr>
          <w:p w14:paraId="511A3622" w14:textId="77777777" w:rsidR="00A63366" w:rsidRPr="00624C44" w:rsidRDefault="00A63366" w:rsidP="003B2051">
            <w:pPr>
              <w:rPr>
                <w:lang w:val="en-US"/>
              </w:rPr>
            </w:pPr>
          </w:p>
        </w:tc>
        <w:tc>
          <w:tcPr>
            <w:tcW w:w="588" w:type="dxa"/>
          </w:tcPr>
          <w:p w14:paraId="759BA04C"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6E617DAA"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D1EDEEA" w14:textId="5E5936E0" w:rsidR="00A63366" w:rsidRPr="00624C44" w:rsidRDefault="00A63366" w:rsidP="003B2051">
            <w:pPr>
              <w:rPr>
                <w:lang w:val="en-US"/>
              </w:rPr>
            </w:pPr>
            <w:r w:rsidRPr="00624C44">
              <w:rPr>
                <w:lang w:val="en-US"/>
              </w:rPr>
              <w:t>/player/[id]/activity/discrete/head</w:t>
            </w:r>
          </w:p>
        </w:tc>
        <w:tc>
          <w:tcPr>
            <w:tcW w:w="459" w:type="dxa"/>
            <w:tcBorders>
              <w:left w:val="single" w:sz="4" w:space="0" w:color="auto"/>
              <w:right w:val="single" w:sz="4" w:space="0" w:color="auto"/>
            </w:tcBorders>
          </w:tcPr>
          <w:p w14:paraId="145A901A" w14:textId="77777777" w:rsidR="00A63366" w:rsidRPr="00624C44" w:rsidRDefault="00A63366" w:rsidP="003B2051">
            <w:pPr>
              <w:rPr>
                <w:lang w:val="en-US"/>
              </w:rPr>
            </w:pPr>
          </w:p>
        </w:tc>
        <w:tc>
          <w:tcPr>
            <w:tcW w:w="918" w:type="dxa"/>
            <w:tcBorders>
              <w:left w:val="single" w:sz="4" w:space="0" w:color="auto"/>
            </w:tcBorders>
          </w:tcPr>
          <w:p w14:paraId="7156E7CB" w14:textId="1F9B0BD7" w:rsidR="00A63366" w:rsidRPr="00624C44" w:rsidRDefault="00A63366" w:rsidP="003B2051">
            <w:pPr>
              <w:rPr>
                <w:lang w:val="en-US"/>
              </w:rPr>
            </w:pPr>
            <w:r w:rsidRPr="00624C44">
              <w:rPr>
                <w:lang w:val="en-US"/>
              </w:rPr>
              <w:t>None</w:t>
            </w:r>
          </w:p>
        </w:tc>
      </w:tr>
      <w:tr w:rsidR="00A63366" w:rsidRPr="00624C44" w14:paraId="23477770" w14:textId="77777777" w:rsidTr="00AD3DA7">
        <w:trPr>
          <w:trHeight w:val="320"/>
        </w:trPr>
        <w:tc>
          <w:tcPr>
            <w:tcW w:w="2429" w:type="dxa"/>
          </w:tcPr>
          <w:p w14:paraId="22AC325B" w14:textId="77777777" w:rsidR="00A63366" w:rsidRPr="00624C44" w:rsidRDefault="00A63366" w:rsidP="003B2051">
            <w:pPr>
              <w:rPr>
                <w:lang w:val="en-US"/>
              </w:rPr>
            </w:pPr>
          </w:p>
        </w:tc>
        <w:tc>
          <w:tcPr>
            <w:tcW w:w="588" w:type="dxa"/>
          </w:tcPr>
          <w:p w14:paraId="43147F3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4601BC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6162B68" w14:textId="07BDB8F7" w:rsidR="00A63366" w:rsidRPr="00624C44" w:rsidRDefault="00A63366" w:rsidP="003B2051">
            <w:pPr>
              <w:rPr>
                <w:lang w:val="en-US"/>
              </w:rPr>
            </w:pPr>
            <w:r w:rsidRPr="00624C44">
              <w:rPr>
                <w:lang w:val="en-US"/>
              </w:rPr>
              <w:t>/player/[id]/activity/discrete/leg/left</w:t>
            </w:r>
          </w:p>
        </w:tc>
        <w:tc>
          <w:tcPr>
            <w:tcW w:w="459" w:type="dxa"/>
            <w:tcBorders>
              <w:left w:val="single" w:sz="4" w:space="0" w:color="auto"/>
              <w:right w:val="single" w:sz="4" w:space="0" w:color="auto"/>
            </w:tcBorders>
          </w:tcPr>
          <w:p w14:paraId="4B8C22A0" w14:textId="77777777" w:rsidR="00A63366" w:rsidRPr="00624C44" w:rsidRDefault="00A63366" w:rsidP="003B2051">
            <w:pPr>
              <w:rPr>
                <w:lang w:val="en-US"/>
              </w:rPr>
            </w:pPr>
          </w:p>
        </w:tc>
        <w:tc>
          <w:tcPr>
            <w:tcW w:w="918" w:type="dxa"/>
            <w:tcBorders>
              <w:left w:val="single" w:sz="4" w:space="0" w:color="auto"/>
            </w:tcBorders>
          </w:tcPr>
          <w:p w14:paraId="5A19390D" w14:textId="146D94D4" w:rsidR="00A63366" w:rsidRPr="00624C44" w:rsidRDefault="00A63366" w:rsidP="003B2051">
            <w:pPr>
              <w:rPr>
                <w:lang w:val="en-US"/>
              </w:rPr>
            </w:pPr>
            <w:r w:rsidRPr="00624C44">
              <w:rPr>
                <w:lang w:val="en-US"/>
              </w:rPr>
              <w:t>None</w:t>
            </w:r>
          </w:p>
        </w:tc>
      </w:tr>
      <w:tr w:rsidR="00A63366" w:rsidRPr="00624C44" w14:paraId="4A7AA6A3" w14:textId="77777777" w:rsidTr="00AD3DA7">
        <w:trPr>
          <w:trHeight w:val="320"/>
        </w:trPr>
        <w:tc>
          <w:tcPr>
            <w:tcW w:w="2429" w:type="dxa"/>
          </w:tcPr>
          <w:p w14:paraId="1E1D0A10" w14:textId="77777777" w:rsidR="00A63366" w:rsidRPr="00624C44" w:rsidRDefault="00A63366" w:rsidP="003B2051">
            <w:pPr>
              <w:rPr>
                <w:lang w:val="en-US"/>
              </w:rPr>
            </w:pPr>
          </w:p>
        </w:tc>
        <w:tc>
          <w:tcPr>
            <w:tcW w:w="588" w:type="dxa"/>
          </w:tcPr>
          <w:p w14:paraId="5B17CE9E"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B5E7630"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1E8F3C5" w14:textId="5E5795CD" w:rsidR="00A63366" w:rsidRPr="00624C44" w:rsidRDefault="00A63366" w:rsidP="003B2051">
            <w:pPr>
              <w:rPr>
                <w:lang w:val="en-US"/>
              </w:rPr>
            </w:pPr>
            <w:r w:rsidRPr="00624C44">
              <w:rPr>
                <w:lang w:val="en-US"/>
              </w:rPr>
              <w:t>/player/[id]/activity/discrete/leg/right</w:t>
            </w:r>
          </w:p>
        </w:tc>
        <w:tc>
          <w:tcPr>
            <w:tcW w:w="459" w:type="dxa"/>
            <w:tcBorders>
              <w:left w:val="single" w:sz="4" w:space="0" w:color="auto"/>
              <w:right w:val="single" w:sz="4" w:space="0" w:color="auto"/>
            </w:tcBorders>
          </w:tcPr>
          <w:p w14:paraId="50DC885C" w14:textId="77777777" w:rsidR="00A63366" w:rsidRPr="00624C44" w:rsidRDefault="00A63366" w:rsidP="003B2051">
            <w:pPr>
              <w:rPr>
                <w:lang w:val="en-US"/>
              </w:rPr>
            </w:pPr>
          </w:p>
        </w:tc>
        <w:tc>
          <w:tcPr>
            <w:tcW w:w="918" w:type="dxa"/>
            <w:tcBorders>
              <w:left w:val="single" w:sz="4" w:space="0" w:color="auto"/>
            </w:tcBorders>
          </w:tcPr>
          <w:p w14:paraId="37680950" w14:textId="611ACA76" w:rsidR="00A63366" w:rsidRPr="00624C44" w:rsidRDefault="00A63366" w:rsidP="003B2051">
            <w:pPr>
              <w:rPr>
                <w:lang w:val="en-US"/>
              </w:rPr>
            </w:pPr>
            <w:r w:rsidRPr="00624C44">
              <w:rPr>
                <w:lang w:val="en-US"/>
              </w:rPr>
              <w:t>None</w:t>
            </w:r>
          </w:p>
        </w:tc>
      </w:tr>
      <w:tr w:rsidR="00A63366" w:rsidRPr="00624C44" w14:paraId="63347970" w14:textId="77777777" w:rsidTr="00AD3DA7">
        <w:trPr>
          <w:trHeight w:val="320"/>
        </w:trPr>
        <w:tc>
          <w:tcPr>
            <w:tcW w:w="2429" w:type="dxa"/>
          </w:tcPr>
          <w:p w14:paraId="07DED608" w14:textId="77777777" w:rsidR="00A63366" w:rsidRPr="00624C44" w:rsidRDefault="00A63366" w:rsidP="003B2051">
            <w:pPr>
              <w:rPr>
                <w:lang w:val="en-US"/>
              </w:rPr>
            </w:pPr>
          </w:p>
        </w:tc>
        <w:tc>
          <w:tcPr>
            <w:tcW w:w="588" w:type="dxa"/>
          </w:tcPr>
          <w:p w14:paraId="0AC5A39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B2076B2"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07766B07" w14:textId="6F23B605" w:rsidR="00A63366" w:rsidRPr="00624C44" w:rsidRDefault="00A63366" w:rsidP="003B2051">
            <w:pPr>
              <w:rPr>
                <w:lang w:val="en-US"/>
              </w:rPr>
            </w:pPr>
            <w:r w:rsidRPr="00624C44">
              <w:rPr>
                <w:lang w:val="en-US"/>
              </w:rPr>
              <w:t>/player/[id]/activity/ discrete/body/upper</w:t>
            </w:r>
          </w:p>
        </w:tc>
        <w:tc>
          <w:tcPr>
            <w:tcW w:w="459" w:type="dxa"/>
            <w:tcBorders>
              <w:left w:val="single" w:sz="4" w:space="0" w:color="auto"/>
              <w:right w:val="single" w:sz="4" w:space="0" w:color="auto"/>
            </w:tcBorders>
          </w:tcPr>
          <w:p w14:paraId="64F48F48" w14:textId="77777777" w:rsidR="00A63366" w:rsidRPr="00624C44" w:rsidRDefault="00A63366" w:rsidP="003B2051">
            <w:pPr>
              <w:rPr>
                <w:lang w:val="en-US"/>
              </w:rPr>
            </w:pPr>
          </w:p>
        </w:tc>
        <w:tc>
          <w:tcPr>
            <w:tcW w:w="918" w:type="dxa"/>
            <w:tcBorders>
              <w:left w:val="single" w:sz="4" w:space="0" w:color="auto"/>
            </w:tcBorders>
          </w:tcPr>
          <w:p w14:paraId="1529AFA6" w14:textId="480AD314" w:rsidR="00A63366" w:rsidRPr="00624C44" w:rsidRDefault="00A63366" w:rsidP="003B2051">
            <w:pPr>
              <w:rPr>
                <w:lang w:val="en-US"/>
              </w:rPr>
            </w:pPr>
            <w:r w:rsidRPr="00624C44">
              <w:rPr>
                <w:lang w:val="en-US"/>
              </w:rPr>
              <w:t>None</w:t>
            </w:r>
          </w:p>
        </w:tc>
      </w:tr>
      <w:tr w:rsidR="00A63366" w:rsidRPr="00624C44" w14:paraId="7AAD2BCE" w14:textId="77777777" w:rsidTr="00AD3DA7">
        <w:trPr>
          <w:trHeight w:val="320"/>
        </w:trPr>
        <w:tc>
          <w:tcPr>
            <w:tcW w:w="2429" w:type="dxa"/>
          </w:tcPr>
          <w:p w14:paraId="4CD723D7" w14:textId="77777777" w:rsidR="00A63366" w:rsidRPr="00624C44" w:rsidRDefault="00A63366" w:rsidP="003B2051">
            <w:pPr>
              <w:rPr>
                <w:lang w:val="en-US"/>
              </w:rPr>
            </w:pPr>
          </w:p>
        </w:tc>
        <w:tc>
          <w:tcPr>
            <w:tcW w:w="588" w:type="dxa"/>
          </w:tcPr>
          <w:p w14:paraId="7486D59B"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3BD9EBB"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C7F5CDA" w14:textId="607674E5" w:rsidR="00A63366" w:rsidRPr="00624C44" w:rsidRDefault="00A63366" w:rsidP="003B2051">
            <w:pPr>
              <w:rPr>
                <w:lang w:val="en-US"/>
              </w:rPr>
            </w:pPr>
            <w:r w:rsidRPr="00624C44">
              <w:rPr>
                <w:lang w:val="en-US"/>
              </w:rPr>
              <w:t>/player/[id]/activity/discrete/body/lower</w:t>
            </w:r>
          </w:p>
        </w:tc>
        <w:tc>
          <w:tcPr>
            <w:tcW w:w="459" w:type="dxa"/>
            <w:tcBorders>
              <w:left w:val="single" w:sz="4" w:space="0" w:color="auto"/>
              <w:right w:val="single" w:sz="4" w:space="0" w:color="auto"/>
            </w:tcBorders>
          </w:tcPr>
          <w:p w14:paraId="4D19E6D8" w14:textId="77777777" w:rsidR="00A63366" w:rsidRPr="00624C44" w:rsidRDefault="00A63366" w:rsidP="003B2051">
            <w:pPr>
              <w:rPr>
                <w:lang w:val="en-US"/>
              </w:rPr>
            </w:pPr>
          </w:p>
        </w:tc>
        <w:tc>
          <w:tcPr>
            <w:tcW w:w="918" w:type="dxa"/>
            <w:tcBorders>
              <w:left w:val="single" w:sz="4" w:space="0" w:color="auto"/>
            </w:tcBorders>
          </w:tcPr>
          <w:p w14:paraId="75B9C987" w14:textId="3B6F6728" w:rsidR="00A63366" w:rsidRPr="00624C44" w:rsidRDefault="00A63366" w:rsidP="003B2051">
            <w:pPr>
              <w:rPr>
                <w:lang w:val="en-US"/>
              </w:rPr>
            </w:pPr>
            <w:r w:rsidRPr="00624C44">
              <w:rPr>
                <w:lang w:val="en-US"/>
              </w:rPr>
              <w:t>None</w:t>
            </w:r>
          </w:p>
        </w:tc>
      </w:tr>
      <w:tr w:rsidR="00A63366" w:rsidRPr="00624C44" w14:paraId="48693DCF" w14:textId="77777777" w:rsidTr="00AD3DA7">
        <w:trPr>
          <w:trHeight w:val="320"/>
        </w:trPr>
        <w:tc>
          <w:tcPr>
            <w:tcW w:w="2429" w:type="dxa"/>
          </w:tcPr>
          <w:p w14:paraId="453E93F5" w14:textId="77777777" w:rsidR="00A63366" w:rsidRPr="00624C44" w:rsidRDefault="00A63366" w:rsidP="003B2051">
            <w:pPr>
              <w:rPr>
                <w:lang w:val="en-US"/>
              </w:rPr>
            </w:pPr>
          </w:p>
        </w:tc>
        <w:tc>
          <w:tcPr>
            <w:tcW w:w="588" w:type="dxa"/>
          </w:tcPr>
          <w:p w14:paraId="0CBEE4AA"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12570C40"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07DB976" w14:textId="08751707" w:rsidR="00A63366" w:rsidRPr="00624C44" w:rsidRDefault="00A63366" w:rsidP="003B2051">
            <w:pPr>
              <w:rPr>
                <w:lang w:val="en-US"/>
              </w:rPr>
            </w:pPr>
            <w:r w:rsidRPr="00624C44">
              <w:rPr>
                <w:lang w:val="en-US"/>
              </w:rPr>
              <w:t>/player/[id]/activity/discrete/body/right</w:t>
            </w:r>
          </w:p>
        </w:tc>
        <w:tc>
          <w:tcPr>
            <w:tcW w:w="459" w:type="dxa"/>
            <w:tcBorders>
              <w:left w:val="single" w:sz="4" w:space="0" w:color="auto"/>
              <w:right w:val="single" w:sz="4" w:space="0" w:color="auto"/>
            </w:tcBorders>
          </w:tcPr>
          <w:p w14:paraId="62409EE9" w14:textId="77777777" w:rsidR="00A63366" w:rsidRPr="00624C44" w:rsidRDefault="00A63366" w:rsidP="003B2051">
            <w:pPr>
              <w:rPr>
                <w:lang w:val="en-US"/>
              </w:rPr>
            </w:pPr>
          </w:p>
        </w:tc>
        <w:tc>
          <w:tcPr>
            <w:tcW w:w="918" w:type="dxa"/>
            <w:tcBorders>
              <w:left w:val="single" w:sz="4" w:space="0" w:color="auto"/>
            </w:tcBorders>
          </w:tcPr>
          <w:p w14:paraId="641D2F94" w14:textId="0F011F71" w:rsidR="00A63366" w:rsidRPr="00624C44" w:rsidRDefault="00A63366" w:rsidP="003B2051">
            <w:pPr>
              <w:rPr>
                <w:lang w:val="en-US"/>
              </w:rPr>
            </w:pPr>
            <w:r w:rsidRPr="00624C44">
              <w:rPr>
                <w:lang w:val="en-US"/>
              </w:rPr>
              <w:t>None</w:t>
            </w:r>
          </w:p>
        </w:tc>
      </w:tr>
      <w:tr w:rsidR="00A63366" w:rsidRPr="00624C44" w14:paraId="6CE5267E" w14:textId="77777777" w:rsidTr="00AD3DA7">
        <w:trPr>
          <w:trHeight w:val="320"/>
        </w:trPr>
        <w:tc>
          <w:tcPr>
            <w:tcW w:w="2429" w:type="dxa"/>
          </w:tcPr>
          <w:p w14:paraId="25D10C24" w14:textId="77777777" w:rsidR="00A63366" w:rsidRPr="00624C44" w:rsidRDefault="00A63366" w:rsidP="003B2051">
            <w:pPr>
              <w:rPr>
                <w:lang w:val="en-US"/>
              </w:rPr>
            </w:pPr>
          </w:p>
        </w:tc>
        <w:tc>
          <w:tcPr>
            <w:tcW w:w="588" w:type="dxa"/>
          </w:tcPr>
          <w:p w14:paraId="5FCB981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095BFF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BF1F68B" w14:textId="2E02AE2E" w:rsidR="00A63366" w:rsidRPr="00624C44" w:rsidRDefault="00A63366" w:rsidP="003B2051">
            <w:pPr>
              <w:rPr>
                <w:lang w:val="en-US"/>
              </w:rPr>
            </w:pPr>
            <w:r w:rsidRPr="00624C44">
              <w:rPr>
                <w:lang w:val="en-US"/>
              </w:rPr>
              <w:t>/player/[id]/activity/discrete/body/left</w:t>
            </w:r>
          </w:p>
        </w:tc>
        <w:tc>
          <w:tcPr>
            <w:tcW w:w="459" w:type="dxa"/>
            <w:tcBorders>
              <w:left w:val="single" w:sz="4" w:space="0" w:color="auto"/>
              <w:right w:val="single" w:sz="4" w:space="0" w:color="auto"/>
            </w:tcBorders>
          </w:tcPr>
          <w:p w14:paraId="7C8BF27B" w14:textId="77777777" w:rsidR="00A63366" w:rsidRPr="00624C44" w:rsidRDefault="00A63366" w:rsidP="003B2051">
            <w:pPr>
              <w:rPr>
                <w:lang w:val="en-US"/>
              </w:rPr>
            </w:pPr>
          </w:p>
        </w:tc>
        <w:tc>
          <w:tcPr>
            <w:tcW w:w="918" w:type="dxa"/>
            <w:tcBorders>
              <w:left w:val="single" w:sz="4" w:space="0" w:color="auto"/>
            </w:tcBorders>
          </w:tcPr>
          <w:p w14:paraId="1FE25D89" w14:textId="37E0DEAC" w:rsidR="00A63366" w:rsidRPr="00624C44" w:rsidRDefault="00A63366" w:rsidP="003B2051">
            <w:pPr>
              <w:rPr>
                <w:lang w:val="en-US"/>
              </w:rPr>
            </w:pPr>
            <w:r w:rsidRPr="00624C44">
              <w:rPr>
                <w:lang w:val="en-US"/>
              </w:rPr>
              <w:t>None</w:t>
            </w:r>
          </w:p>
        </w:tc>
      </w:tr>
      <w:tr w:rsidR="00A63366" w:rsidRPr="00624C44" w14:paraId="0F15BE21" w14:textId="77777777" w:rsidTr="00AD3DA7">
        <w:trPr>
          <w:trHeight w:val="320"/>
        </w:trPr>
        <w:tc>
          <w:tcPr>
            <w:tcW w:w="2429" w:type="dxa"/>
          </w:tcPr>
          <w:p w14:paraId="182FE9E1" w14:textId="6EBB2C43" w:rsidR="00A63366" w:rsidRPr="00624C44" w:rsidRDefault="00A63366" w:rsidP="003B2051">
            <w:pPr>
              <w:rPr>
                <w:lang w:val="en-US"/>
              </w:rPr>
            </w:pPr>
          </w:p>
        </w:tc>
        <w:tc>
          <w:tcPr>
            <w:tcW w:w="588" w:type="dxa"/>
          </w:tcPr>
          <w:p w14:paraId="012C122B" w14:textId="2235383C" w:rsidR="00A63366" w:rsidRPr="00624C44" w:rsidRDefault="00A63366" w:rsidP="003B2051">
            <w:pPr>
              <w:rPr>
                <w:lang w:val="en-US"/>
              </w:rPr>
            </w:pPr>
          </w:p>
        </w:tc>
        <w:tc>
          <w:tcPr>
            <w:tcW w:w="634" w:type="dxa"/>
            <w:tcBorders>
              <w:left w:val="single" w:sz="4" w:space="0" w:color="auto"/>
              <w:right w:val="single" w:sz="36" w:space="0" w:color="auto"/>
            </w:tcBorders>
          </w:tcPr>
          <w:p w14:paraId="12C19C4B" w14:textId="3360C368" w:rsidR="00A63366" w:rsidRPr="00624C44" w:rsidRDefault="00A63366" w:rsidP="003B2051">
            <w:pPr>
              <w:rPr>
                <w:lang w:val="en-US"/>
              </w:rPr>
            </w:pPr>
          </w:p>
        </w:tc>
        <w:tc>
          <w:tcPr>
            <w:tcW w:w="4044" w:type="dxa"/>
            <w:tcBorders>
              <w:left w:val="single" w:sz="36" w:space="0" w:color="auto"/>
              <w:right w:val="single" w:sz="4" w:space="0" w:color="auto"/>
            </w:tcBorders>
          </w:tcPr>
          <w:p w14:paraId="2895A438" w14:textId="45493B10" w:rsidR="00A63366" w:rsidRPr="00624C44" w:rsidRDefault="00A63366" w:rsidP="003B2051">
            <w:pPr>
              <w:rPr>
                <w:lang w:val="en-US"/>
              </w:rPr>
            </w:pPr>
            <w:r w:rsidRPr="00624C44">
              <w:rPr>
                <w:lang w:val="en-US"/>
              </w:rPr>
              <w:t>/player/[id]/activity/normal/hand/left</w:t>
            </w:r>
          </w:p>
        </w:tc>
        <w:tc>
          <w:tcPr>
            <w:tcW w:w="459" w:type="dxa"/>
            <w:tcBorders>
              <w:left w:val="single" w:sz="4" w:space="0" w:color="auto"/>
              <w:right w:val="single" w:sz="4" w:space="0" w:color="auto"/>
            </w:tcBorders>
          </w:tcPr>
          <w:p w14:paraId="0FC9B573" w14:textId="256BAD3B"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4842C858" w14:textId="2EE170CC" w:rsidR="00A63366" w:rsidRPr="00624C44" w:rsidRDefault="00A63366" w:rsidP="003B2051">
            <w:pPr>
              <w:rPr>
                <w:lang w:val="en-US"/>
              </w:rPr>
            </w:pPr>
            <w:r w:rsidRPr="00624C44">
              <w:rPr>
                <w:lang w:val="en-US"/>
              </w:rPr>
              <w:t>Norm.</w:t>
            </w:r>
          </w:p>
        </w:tc>
      </w:tr>
      <w:tr w:rsidR="00A63366" w:rsidRPr="00624C44" w14:paraId="435C5CFF" w14:textId="77777777" w:rsidTr="00AD3DA7">
        <w:trPr>
          <w:trHeight w:val="320"/>
        </w:trPr>
        <w:tc>
          <w:tcPr>
            <w:tcW w:w="2429" w:type="dxa"/>
          </w:tcPr>
          <w:p w14:paraId="440F8DAA" w14:textId="0FFE4888" w:rsidR="00A63366" w:rsidRPr="00624C44" w:rsidRDefault="00A63366" w:rsidP="003B2051">
            <w:pPr>
              <w:rPr>
                <w:lang w:val="en-US"/>
              </w:rPr>
            </w:pPr>
          </w:p>
        </w:tc>
        <w:tc>
          <w:tcPr>
            <w:tcW w:w="588" w:type="dxa"/>
          </w:tcPr>
          <w:p w14:paraId="23BA78F8" w14:textId="5034ADD9" w:rsidR="00A63366" w:rsidRPr="00624C44" w:rsidRDefault="00A63366" w:rsidP="003B2051">
            <w:pPr>
              <w:rPr>
                <w:lang w:val="en-US"/>
              </w:rPr>
            </w:pPr>
          </w:p>
        </w:tc>
        <w:tc>
          <w:tcPr>
            <w:tcW w:w="634" w:type="dxa"/>
            <w:tcBorders>
              <w:left w:val="single" w:sz="4" w:space="0" w:color="auto"/>
              <w:right w:val="single" w:sz="36" w:space="0" w:color="auto"/>
            </w:tcBorders>
          </w:tcPr>
          <w:p w14:paraId="43BF7D23" w14:textId="1D9DF7B5" w:rsidR="00A63366" w:rsidRPr="00624C44" w:rsidRDefault="00A63366" w:rsidP="003B2051">
            <w:pPr>
              <w:rPr>
                <w:lang w:val="en-US"/>
              </w:rPr>
            </w:pPr>
          </w:p>
        </w:tc>
        <w:tc>
          <w:tcPr>
            <w:tcW w:w="4044" w:type="dxa"/>
            <w:tcBorders>
              <w:left w:val="single" w:sz="36" w:space="0" w:color="auto"/>
              <w:right w:val="single" w:sz="4" w:space="0" w:color="auto"/>
            </w:tcBorders>
          </w:tcPr>
          <w:p w14:paraId="243086A7" w14:textId="01CAF780" w:rsidR="00A63366" w:rsidRPr="00624C44" w:rsidRDefault="00A63366" w:rsidP="003B2051">
            <w:pPr>
              <w:rPr>
                <w:b/>
                <w:lang w:val="en-US"/>
              </w:rPr>
            </w:pPr>
            <w:r w:rsidRPr="00624C44">
              <w:rPr>
                <w:lang w:val="en-US"/>
              </w:rPr>
              <w:t>/player/[id]/activity/normal/hand/right</w:t>
            </w:r>
          </w:p>
        </w:tc>
        <w:tc>
          <w:tcPr>
            <w:tcW w:w="459" w:type="dxa"/>
            <w:tcBorders>
              <w:left w:val="single" w:sz="4" w:space="0" w:color="auto"/>
              <w:right w:val="single" w:sz="4" w:space="0" w:color="auto"/>
            </w:tcBorders>
          </w:tcPr>
          <w:p w14:paraId="74AA6D76" w14:textId="6285896B"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49363BEE" w14:textId="37F5B640" w:rsidR="00A63366" w:rsidRPr="00624C44" w:rsidRDefault="00A63366" w:rsidP="003B2051">
            <w:pPr>
              <w:rPr>
                <w:lang w:val="en-US"/>
              </w:rPr>
            </w:pPr>
            <w:r w:rsidRPr="00624C44">
              <w:rPr>
                <w:lang w:val="en-US"/>
              </w:rPr>
              <w:t>Norm.</w:t>
            </w:r>
          </w:p>
        </w:tc>
      </w:tr>
      <w:tr w:rsidR="00A63366" w:rsidRPr="00624C44" w14:paraId="3EDC91CA" w14:textId="77777777" w:rsidTr="00AD3DA7">
        <w:trPr>
          <w:trHeight w:val="320"/>
        </w:trPr>
        <w:tc>
          <w:tcPr>
            <w:tcW w:w="2429" w:type="dxa"/>
          </w:tcPr>
          <w:p w14:paraId="56AAADE0" w14:textId="77777777" w:rsidR="00A63366" w:rsidRPr="00624C44" w:rsidRDefault="00A63366" w:rsidP="003B2051">
            <w:pPr>
              <w:rPr>
                <w:lang w:val="en-US"/>
              </w:rPr>
            </w:pPr>
          </w:p>
        </w:tc>
        <w:tc>
          <w:tcPr>
            <w:tcW w:w="588" w:type="dxa"/>
          </w:tcPr>
          <w:p w14:paraId="6CDD555F"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2211D0B"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B63E877" w14:textId="2ED1C8B4" w:rsidR="00A63366" w:rsidRPr="00624C44" w:rsidRDefault="00A63366" w:rsidP="003B2051">
            <w:pPr>
              <w:rPr>
                <w:lang w:val="en-US"/>
              </w:rPr>
            </w:pPr>
            <w:r w:rsidRPr="00624C44">
              <w:rPr>
                <w:lang w:val="en-US"/>
              </w:rPr>
              <w:t>/player/[id]/activity/normal/head</w:t>
            </w:r>
          </w:p>
        </w:tc>
        <w:tc>
          <w:tcPr>
            <w:tcW w:w="459" w:type="dxa"/>
            <w:tcBorders>
              <w:left w:val="single" w:sz="4" w:space="0" w:color="auto"/>
              <w:right w:val="single" w:sz="4" w:space="0" w:color="auto"/>
            </w:tcBorders>
          </w:tcPr>
          <w:p w14:paraId="52DA0349" w14:textId="410D5E75"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10BCE123" w14:textId="38ED89C4" w:rsidR="00A63366" w:rsidRPr="00624C44" w:rsidRDefault="00A63366" w:rsidP="003B2051">
            <w:pPr>
              <w:rPr>
                <w:lang w:val="en-US"/>
              </w:rPr>
            </w:pPr>
            <w:r w:rsidRPr="00624C44">
              <w:rPr>
                <w:lang w:val="en-US"/>
              </w:rPr>
              <w:t>Norm.</w:t>
            </w:r>
          </w:p>
        </w:tc>
      </w:tr>
      <w:tr w:rsidR="00A63366" w:rsidRPr="00624C44" w14:paraId="645201D2" w14:textId="77777777" w:rsidTr="00AD3DA7">
        <w:trPr>
          <w:trHeight w:val="320"/>
        </w:trPr>
        <w:tc>
          <w:tcPr>
            <w:tcW w:w="2429" w:type="dxa"/>
          </w:tcPr>
          <w:p w14:paraId="738B5A0B" w14:textId="77777777" w:rsidR="00A63366" w:rsidRPr="00624C44" w:rsidRDefault="00A63366" w:rsidP="003B2051">
            <w:pPr>
              <w:rPr>
                <w:lang w:val="en-US"/>
              </w:rPr>
            </w:pPr>
          </w:p>
        </w:tc>
        <w:tc>
          <w:tcPr>
            <w:tcW w:w="588" w:type="dxa"/>
          </w:tcPr>
          <w:p w14:paraId="440A591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C08ECB9"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D6E4A79" w14:textId="391CB6FF" w:rsidR="00A63366" w:rsidRPr="00624C44" w:rsidRDefault="00A63366" w:rsidP="003B2051">
            <w:pPr>
              <w:rPr>
                <w:lang w:val="en-US"/>
              </w:rPr>
            </w:pPr>
            <w:r w:rsidRPr="00624C44">
              <w:rPr>
                <w:lang w:val="en-US"/>
              </w:rPr>
              <w:t>/player/[id]/activity/normal/leg/left</w:t>
            </w:r>
          </w:p>
        </w:tc>
        <w:tc>
          <w:tcPr>
            <w:tcW w:w="459" w:type="dxa"/>
            <w:tcBorders>
              <w:left w:val="single" w:sz="4" w:space="0" w:color="auto"/>
              <w:right w:val="single" w:sz="4" w:space="0" w:color="auto"/>
            </w:tcBorders>
          </w:tcPr>
          <w:p w14:paraId="6B2BF8EB" w14:textId="1DA52915"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10F93DF8" w14:textId="6425D94D" w:rsidR="00A63366" w:rsidRPr="00624C44" w:rsidRDefault="00A63366" w:rsidP="003B2051">
            <w:pPr>
              <w:rPr>
                <w:lang w:val="en-US"/>
              </w:rPr>
            </w:pPr>
            <w:r w:rsidRPr="00624C44">
              <w:rPr>
                <w:lang w:val="en-US"/>
              </w:rPr>
              <w:t>Norm.</w:t>
            </w:r>
          </w:p>
        </w:tc>
      </w:tr>
      <w:tr w:rsidR="00A63366" w:rsidRPr="00624C44" w14:paraId="1BECE72D" w14:textId="77777777" w:rsidTr="00AD3DA7">
        <w:trPr>
          <w:trHeight w:val="320"/>
        </w:trPr>
        <w:tc>
          <w:tcPr>
            <w:tcW w:w="2429" w:type="dxa"/>
          </w:tcPr>
          <w:p w14:paraId="74AF8407" w14:textId="77777777" w:rsidR="00A63366" w:rsidRPr="00624C44" w:rsidRDefault="00A63366" w:rsidP="003B2051">
            <w:pPr>
              <w:rPr>
                <w:lang w:val="en-US"/>
              </w:rPr>
            </w:pPr>
          </w:p>
        </w:tc>
        <w:tc>
          <w:tcPr>
            <w:tcW w:w="588" w:type="dxa"/>
          </w:tcPr>
          <w:p w14:paraId="0C68FCA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2B0582C"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23365DA" w14:textId="6A6D6F8E" w:rsidR="00A63366" w:rsidRPr="00624C44" w:rsidRDefault="00A63366" w:rsidP="003B2051">
            <w:pPr>
              <w:rPr>
                <w:lang w:val="en-US"/>
              </w:rPr>
            </w:pPr>
            <w:r w:rsidRPr="00624C44">
              <w:rPr>
                <w:lang w:val="en-US"/>
              </w:rPr>
              <w:t>/player/[id]/activity/normal/leg/right</w:t>
            </w:r>
          </w:p>
        </w:tc>
        <w:tc>
          <w:tcPr>
            <w:tcW w:w="459" w:type="dxa"/>
            <w:tcBorders>
              <w:left w:val="single" w:sz="4" w:space="0" w:color="auto"/>
              <w:right w:val="single" w:sz="4" w:space="0" w:color="auto"/>
            </w:tcBorders>
          </w:tcPr>
          <w:p w14:paraId="78D73C2D" w14:textId="035D7BFF"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742C7E55" w14:textId="346A9E35" w:rsidR="00A63366" w:rsidRPr="00624C44" w:rsidRDefault="00A63366" w:rsidP="003B2051">
            <w:pPr>
              <w:rPr>
                <w:lang w:val="en-US"/>
              </w:rPr>
            </w:pPr>
            <w:r w:rsidRPr="00624C44">
              <w:rPr>
                <w:lang w:val="en-US"/>
              </w:rPr>
              <w:t>Norm.</w:t>
            </w:r>
          </w:p>
        </w:tc>
      </w:tr>
      <w:tr w:rsidR="00A63366" w:rsidRPr="00624C44" w14:paraId="59F1E16A" w14:textId="77777777" w:rsidTr="00AD3DA7">
        <w:trPr>
          <w:trHeight w:val="320"/>
        </w:trPr>
        <w:tc>
          <w:tcPr>
            <w:tcW w:w="2429" w:type="dxa"/>
          </w:tcPr>
          <w:p w14:paraId="6B3EC770" w14:textId="77777777" w:rsidR="00A63366" w:rsidRPr="00624C44" w:rsidRDefault="00A63366" w:rsidP="003B2051">
            <w:pPr>
              <w:rPr>
                <w:lang w:val="en-US"/>
              </w:rPr>
            </w:pPr>
          </w:p>
        </w:tc>
        <w:tc>
          <w:tcPr>
            <w:tcW w:w="588" w:type="dxa"/>
          </w:tcPr>
          <w:p w14:paraId="62760DE5"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65FFEDEB"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6574782" w14:textId="2F6183EA" w:rsidR="00A63366" w:rsidRPr="00624C44" w:rsidRDefault="00A63366" w:rsidP="003B2051">
            <w:pPr>
              <w:rPr>
                <w:lang w:val="en-US"/>
              </w:rPr>
            </w:pPr>
            <w:r w:rsidRPr="00624C44">
              <w:rPr>
                <w:lang w:val="en-US"/>
              </w:rPr>
              <w:t>/player/[id]/activity/normal/body/upper</w:t>
            </w:r>
          </w:p>
        </w:tc>
        <w:tc>
          <w:tcPr>
            <w:tcW w:w="459" w:type="dxa"/>
            <w:tcBorders>
              <w:left w:val="single" w:sz="4" w:space="0" w:color="auto"/>
              <w:right w:val="single" w:sz="4" w:space="0" w:color="auto"/>
            </w:tcBorders>
          </w:tcPr>
          <w:p w14:paraId="7D5F18B8" w14:textId="4B0E6AC5"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44444A86" w14:textId="0322DB57" w:rsidR="00A63366" w:rsidRPr="00624C44" w:rsidRDefault="00A63366" w:rsidP="003B2051">
            <w:pPr>
              <w:rPr>
                <w:lang w:val="en-US"/>
              </w:rPr>
            </w:pPr>
            <w:r w:rsidRPr="00624C44">
              <w:rPr>
                <w:lang w:val="en-US"/>
              </w:rPr>
              <w:t>Norm.</w:t>
            </w:r>
          </w:p>
        </w:tc>
      </w:tr>
      <w:tr w:rsidR="00A63366" w:rsidRPr="00624C44" w14:paraId="2E911326" w14:textId="77777777" w:rsidTr="00AD3DA7">
        <w:trPr>
          <w:trHeight w:val="320"/>
        </w:trPr>
        <w:tc>
          <w:tcPr>
            <w:tcW w:w="2429" w:type="dxa"/>
          </w:tcPr>
          <w:p w14:paraId="574A190D" w14:textId="77777777" w:rsidR="00A63366" w:rsidRPr="00624C44" w:rsidRDefault="00A63366" w:rsidP="003B2051">
            <w:pPr>
              <w:rPr>
                <w:lang w:val="en-US"/>
              </w:rPr>
            </w:pPr>
          </w:p>
        </w:tc>
        <w:tc>
          <w:tcPr>
            <w:tcW w:w="588" w:type="dxa"/>
          </w:tcPr>
          <w:p w14:paraId="50AFF232"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8EB464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4F3CAAA" w14:textId="0E98671C" w:rsidR="00A63366" w:rsidRPr="00624C44" w:rsidRDefault="00A63366" w:rsidP="003B2051">
            <w:pPr>
              <w:rPr>
                <w:lang w:val="en-US"/>
              </w:rPr>
            </w:pPr>
            <w:r w:rsidRPr="00624C44">
              <w:rPr>
                <w:lang w:val="en-US"/>
              </w:rPr>
              <w:t>/player/[id]/activity/normal/body/lower</w:t>
            </w:r>
          </w:p>
        </w:tc>
        <w:tc>
          <w:tcPr>
            <w:tcW w:w="459" w:type="dxa"/>
            <w:tcBorders>
              <w:left w:val="single" w:sz="4" w:space="0" w:color="auto"/>
              <w:right w:val="single" w:sz="4" w:space="0" w:color="auto"/>
            </w:tcBorders>
          </w:tcPr>
          <w:p w14:paraId="57B2B06D" w14:textId="07B84988"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7D27292D" w14:textId="43E9AE43" w:rsidR="00A63366" w:rsidRPr="00624C44" w:rsidRDefault="00A63366" w:rsidP="003B2051">
            <w:pPr>
              <w:rPr>
                <w:lang w:val="en-US"/>
              </w:rPr>
            </w:pPr>
            <w:r w:rsidRPr="00624C44">
              <w:rPr>
                <w:lang w:val="en-US"/>
              </w:rPr>
              <w:t>Norm.</w:t>
            </w:r>
          </w:p>
        </w:tc>
      </w:tr>
      <w:tr w:rsidR="00A63366" w:rsidRPr="00624C44" w14:paraId="60E02828" w14:textId="77777777" w:rsidTr="00AD3DA7">
        <w:trPr>
          <w:trHeight w:val="320"/>
        </w:trPr>
        <w:tc>
          <w:tcPr>
            <w:tcW w:w="2429" w:type="dxa"/>
          </w:tcPr>
          <w:p w14:paraId="0EC3EBED" w14:textId="77777777" w:rsidR="00A63366" w:rsidRPr="00624C44" w:rsidRDefault="00A63366" w:rsidP="003B2051">
            <w:pPr>
              <w:rPr>
                <w:lang w:val="en-US"/>
              </w:rPr>
            </w:pPr>
          </w:p>
        </w:tc>
        <w:tc>
          <w:tcPr>
            <w:tcW w:w="588" w:type="dxa"/>
          </w:tcPr>
          <w:p w14:paraId="0D3E98D3"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5799332"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410B604" w14:textId="12716CD0" w:rsidR="00A63366" w:rsidRPr="00624C44" w:rsidRDefault="00A63366" w:rsidP="003B2051">
            <w:pPr>
              <w:rPr>
                <w:lang w:val="en-US"/>
              </w:rPr>
            </w:pPr>
            <w:r w:rsidRPr="00624C44">
              <w:rPr>
                <w:lang w:val="en-US"/>
              </w:rPr>
              <w:t>/player/[id]/activity/normal/body/right</w:t>
            </w:r>
          </w:p>
        </w:tc>
        <w:tc>
          <w:tcPr>
            <w:tcW w:w="459" w:type="dxa"/>
            <w:tcBorders>
              <w:left w:val="single" w:sz="4" w:space="0" w:color="auto"/>
              <w:right w:val="single" w:sz="4" w:space="0" w:color="auto"/>
            </w:tcBorders>
          </w:tcPr>
          <w:p w14:paraId="60236A8D" w14:textId="246818B8"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49BB9EC7" w14:textId="48890450" w:rsidR="00A63366" w:rsidRPr="00624C44" w:rsidRDefault="00A63366" w:rsidP="003B2051">
            <w:pPr>
              <w:rPr>
                <w:lang w:val="en-US"/>
              </w:rPr>
            </w:pPr>
            <w:r w:rsidRPr="00624C44">
              <w:rPr>
                <w:lang w:val="en-US"/>
              </w:rPr>
              <w:t>Norm.</w:t>
            </w:r>
          </w:p>
        </w:tc>
      </w:tr>
      <w:tr w:rsidR="00A63366" w:rsidRPr="00624C44" w14:paraId="2F8CB280" w14:textId="77777777" w:rsidTr="00AD3DA7">
        <w:trPr>
          <w:trHeight w:val="320"/>
        </w:trPr>
        <w:tc>
          <w:tcPr>
            <w:tcW w:w="2429" w:type="dxa"/>
          </w:tcPr>
          <w:p w14:paraId="7689FB0D" w14:textId="77777777" w:rsidR="00A63366" w:rsidRPr="00624C44" w:rsidRDefault="00A63366" w:rsidP="003B2051">
            <w:pPr>
              <w:rPr>
                <w:lang w:val="en-US"/>
              </w:rPr>
            </w:pPr>
          </w:p>
        </w:tc>
        <w:tc>
          <w:tcPr>
            <w:tcW w:w="588" w:type="dxa"/>
          </w:tcPr>
          <w:p w14:paraId="26711C2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C520AAA"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26FF752" w14:textId="43A897BD" w:rsidR="00A63366" w:rsidRPr="00624C44" w:rsidRDefault="00A63366" w:rsidP="003B2051">
            <w:pPr>
              <w:rPr>
                <w:lang w:val="en-US"/>
              </w:rPr>
            </w:pPr>
            <w:r w:rsidRPr="00624C44">
              <w:rPr>
                <w:lang w:val="en-US"/>
              </w:rPr>
              <w:t>/player/[id]/activity/normal/body/left</w:t>
            </w:r>
          </w:p>
        </w:tc>
        <w:tc>
          <w:tcPr>
            <w:tcW w:w="459" w:type="dxa"/>
            <w:tcBorders>
              <w:left w:val="single" w:sz="4" w:space="0" w:color="auto"/>
              <w:right w:val="single" w:sz="4" w:space="0" w:color="auto"/>
            </w:tcBorders>
          </w:tcPr>
          <w:p w14:paraId="2C6FDD48" w14:textId="35D21330"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5A88DA7D" w14:textId="5736F6FF" w:rsidR="00A63366" w:rsidRPr="00624C44" w:rsidRDefault="00A63366" w:rsidP="003B2051">
            <w:pPr>
              <w:rPr>
                <w:lang w:val="en-US"/>
              </w:rPr>
            </w:pPr>
            <w:r w:rsidRPr="00624C44">
              <w:rPr>
                <w:lang w:val="en-US"/>
              </w:rPr>
              <w:t>Norm.</w:t>
            </w:r>
          </w:p>
        </w:tc>
      </w:tr>
      <w:tr w:rsidR="00A63366" w:rsidRPr="00624C44" w14:paraId="402A3115" w14:textId="77777777" w:rsidTr="00AD3DA7">
        <w:trPr>
          <w:trHeight w:val="320"/>
        </w:trPr>
        <w:tc>
          <w:tcPr>
            <w:tcW w:w="2429" w:type="dxa"/>
          </w:tcPr>
          <w:p w14:paraId="0AF6B62A" w14:textId="77777777" w:rsidR="00A63366" w:rsidRPr="00624C44" w:rsidRDefault="00A63366" w:rsidP="003B2051">
            <w:pPr>
              <w:rPr>
                <w:lang w:val="en-US"/>
              </w:rPr>
            </w:pPr>
          </w:p>
        </w:tc>
        <w:tc>
          <w:tcPr>
            <w:tcW w:w="588" w:type="dxa"/>
          </w:tcPr>
          <w:p w14:paraId="35B7234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DD03EB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902E4F8" w14:textId="2DA9D8D5" w:rsidR="00A63366" w:rsidRPr="00624C44" w:rsidRDefault="00A63366" w:rsidP="003B2051">
            <w:pPr>
              <w:rPr>
                <w:lang w:val="en-US"/>
              </w:rPr>
            </w:pPr>
            <w:r w:rsidRPr="00624C44">
              <w:rPr>
                <w:lang w:val="en-US"/>
              </w:rPr>
              <w:t>/player/[id]/activity/peak</w:t>
            </w:r>
          </w:p>
        </w:tc>
        <w:tc>
          <w:tcPr>
            <w:tcW w:w="459" w:type="dxa"/>
            <w:tcBorders>
              <w:left w:val="single" w:sz="4" w:space="0" w:color="auto"/>
              <w:right w:val="single" w:sz="4" w:space="0" w:color="auto"/>
            </w:tcBorders>
          </w:tcPr>
          <w:p w14:paraId="0F16ECEA" w14:textId="67F033ED"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7D8B9948" w14:textId="0504EF0E" w:rsidR="00A63366" w:rsidRPr="00624C44" w:rsidRDefault="00A63366" w:rsidP="003B2051">
            <w:pPr>
              <w:rPr>
                <w:lang w:val="en-US"/>
              </w:rPr>
            </w:pPr>
            <w:r w:rsidRPr="00624C44">
              <w:rPr>
                <w:lang w:val="en-US"/>
              </w:rPr>
              <w:t>Norm.</w:t>
            </w:r>
          </w:p>
        </w:tc>
      </w:tr>
      <w:tr w:rsidR="00A63366" w:rsidRPr="00624C44" w14:paraId="6B123E36" w14:textId="77777777" w:rsidTr="00AD3DA7">
        <w:trPr>
          <w:trHeight w:val="320"/>
        </w:trPr>
        <w:tc>
          <w:tcPr>
            <w:tcW w:w="2429" w:type="dxa"/>
          </w:tcPr>
          <w:p w14:paraId="4C5576EA" w14:textId="77777777" w:rsidR="00A63366" w:rsidRPr="00624C44" w:rsidRDefault="00A63366" w:rsidP="003B2051">
            <w:pPr>
              <w:rPr>
                <w:lang w:val="en-US"/>
              </w:rPr>
            </w:pPr>
          </w:p>
        </w:tc>
        <w:tc>
          <w:tcPr>
            <w:tcW w:w="588" w:type="dxa"/>
          </w:tcPr>
          <w:p w14:paraId="05BFDC55"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C745CE1"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071BFFD4" w14:textId="35E99055" w:rsidR="00A63366" w:rsidRPr="00624C44" w:rsidRDefault="00A63366" w:rsidP="003B2051">
            <w:pPr>
              <w:rPr>
                <w:lang w:val="en-US"/>
              </w:rPr>
            </w:pPr>
            <w:r w:rsidRPr="00624C44">
              <w:rPr>
                <w:lang w:val="en-US"/>
              </w:rPr>
              <w:t>/player/[id]/flow/leftwards/left</w:t>
            </w:r>
          </w:p>
        </w:tc>
        <w:tc>
          <w:tcPr>
            <w:tcW w:w="459" w:type="dxa"/>
            <w:tcBorders>
              <w:left w:val="single" w:sz="4" w:space="0" w:color="auto"/>
              <w:right w:val="single" w:sz="4" w:space="0" w:color="auto"/>
            </w:tcBorders>
          </w:tcPr>
          <w:p w14:paraId="5832248E" w14:textId="77777777" w:rsidR="00A63366" w:rsidRPr="00624C44" w:rsidRDefault="00A63366" w:rsidP="003B2051">
            <w:pPr>
              <w:rPr>
                <w:lang w:val="en-US"/>
              </w:rPr>
            </w:pPr>
          </w:p>
        </w:tc>
        <w:tc>
          <w:tcPr>
            <w:tcW w:w="918" w:type="dxa"/>
            <w:tcBorders>
              <w:left w:val="single" w:sz="4" w:space="0" w:color="auto"/>
            </w:tcBorders>
            <w:vAlign w:val="center"/>
          </w:tcPr>
          <w:p w14:paraId="16B152CD" w14:textId="5C52EA50" w:rsidR="00A63366" w:rsidRPr="00624C44" w:rsidRDefault="00A63366" w:rsidP="003B2051">
            <w:pPr>
              <w:rPr>
                <w:lang w:val="en-US"/>
              </w:rPr>
            </w:pPr>
            <w:r w:rsidRPr="00624C44">
              <w:rPr>
                <w:lang w:val="en-US"/>
              </w:rPr>
              <w:t>None</w:t>
            </w:r>
          </w:p>
        </w:tc>
      </w:tr>
      <w:tr w:rsidR="00A63366" w:rsidRPr="00624C44" w14:paraId="283C0BA2" w14:textId="77777777" w:rsidTr="00AD3DA7">
        <w:trPr>
          <w:trHeight w:val="320"/>
        </w:trPr>
        <w:tc>
          <w:tcPr>
            <w:tcW w:w="2429" w:type="dxa"/>
          </w:tcPr>
          <w:p w14:paraId="10AC918D" w14:textId="77777777" w:rsidR="00A63366" w:rsidRPr="00624C44" w:rsidRDefault="00A63366" w:rsidP="003B2051">
            <w:pPr>
              <w:rPr>
                <w:lang w:val="en-US"/>
              </w:rPr>
            </w:pPr>
          </w:p>
        </w:tc>
        <w:tc>
          <w:tcPr>
            <w:tcW w:w="588" w:type="dxa"/>
          </w:tcPr>
          <w:p w14:paraId="47588FC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B90E963"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1564CDC" w14:textId="22971FFE" w:rsidR="00A63366" w:rsidRPr="00624C44" w:rsidRDefault="00A63366" w:rsidP="003B2051">
            <w:pPr>
              <w:rPr>
                <w:lang w:val="en-US"/>
              </w:rPr>
            </w:pPr>
            <w:r w:rsidRPr="00624C44">
              <w:rPr>
                <w:lang w:val="en-US"/>
              </w:rPr>
              <w:t>/player/[id]/flow/leftwards/right</w:t>
            </w:r>
          </w:p>
        </w:tc>
        <w:tc>
          <w:tcPr>
            <w:tcW w:w="459" w:type="dxa"/>
            <w:tcBorders>
              <w:left w:val="single" w:sz="4" w:space="0" w:color="auto"/>
              <w:right w:val="single" w:sz="4" w:space="0" w:color="auto"/>
            </w:tcBorders>
          </w:tcPr>
          <w:p w14:paraId="16CF8238" w14:textId="77777777" w:rsidR="00A63366" w:rsidRPr="00624C44" w:rsidRDefault="00A63366" w:rsidP="003B2051">
            <w:pPr>
              <w:rPr>
                <w:lang w:val="en-US"/>
              </w:rPr>
            </w:pPr>
          </w:p>
        </w:tc>
        <w:tc>
          <w:tcPr>
            <w:tcW w:w="918" w:type="dxa"/>
            <w:tcBorders>
              <w:left w:val="single" w:sz="4" w:space="0" w:color="auto"/>
            </w:tcBorders>
          </w:tcPr>
          <w:p w14:paraId="31C36035" w14:textId="1AB31A75" w:rsidR="00A63366" w:rsidRPr="00624C44" w:rsidRDefault="00A63366" w:rsidP="003B2051">
            <w:pPr>
              <w:rPr>
                <w:lang w:val="en-US"/>
              </w:rPr>
            </w:pPr>
            <w:r w:rsidRPr="00624C44">
              <w:rPr>
                <w:lang w:val="en-US"/>
              </w:rPr>
              <w:t>None</w:t>
            </w:r>
          </w:p>
        </w:tc>
      </w:tr>
      <w:tr w:rsidR="00A63366" w:rsidRPr="00624C44" w14:paraId="57A1C918" w14:textId="77777777" w:rsidTr="00AD3DA7">
        <w:trPr>
          <w:trHeight w:val="320"/>
        </w:trPr>
        <w:tc>
          <w:tcPr>
            <w:tcW w:w="2429" w:type="dxa"/>
          </w:tcPr>
          <w:p w14:paraId="4DDA9792" w14:textId="77777777" w:rsidR="00A63366" w:rsidRPr="00624C44" w:rsidRDefault="00A63366" w:rsidP="003B2051">
            <w:pPr>
              <w:rPr>
                <w:lang w:val="en-US"/>
              </w:rPr>
            </w:pPr>
          </w:p>
        </w:tc>
        <w:tc>
          <w:tcPr>
            <w:tcW w:w="588" w:type="dxa"/>
          </w:tcPr>
          <w:p w14:paraId="55F59A86"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A35E264"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03AFCC2" w14:textId="74AC8664" w:rsidR="00A63366" w:rsidRPr="00624C44" w:rsidRDefault="00A63366" w:rsidP="003B2051">
            <w:pPr>
              <w:rPr>
                <w:lang w:val="en-US"/>
              </w:rPr>
            </w:pPr>
            <w:r w:rsidRPr="00624C44">
              <w:rPr>
                <w:lang w:val="en-US"/>
              </w:rPr>
              <w:t>/player/[id]/flow/rightwards/left</w:t>
            </w:r>
          </w:p>
        </w:tc>
        <w:tc>
          <w:tcPr>
            <w:tcW w:w="459" w:type="dxa"/>
            <w:tcBorders>
              <w:left w:val="single" w:sz="4" w:space="0" w:color="auto"/>
              <w:right w:val="single" w:sz="4" w:space="0" w:color="auto"/>
            </w:tcBorders>
          </w:tcPr>
          <w:p w14:paraId="41FF5D91" w14:textId="77777777" w:rsidR="00A63366" w:rsidRPr="00624C44" w:rsidRDefault="00A63366" w:rsidP="003B2051">
            <w:pPr>
              <w:rPr>
                <w:lang w:val="en-US"/>
              </w:rPr>
            </w:pPr>
          </w:p>
        </w:tc>
        <w:tc>
          <w:tcPr>
            <w:tcW w:w="918" w:type="dxa"/>
            <w:tcBorders>
              <w:left w:val="single" w:sz="4" w:space="0" w:color="auto"/>
            </w:tcBorders>
          </w:tcPr>
          <w:p w14:paraId="7CB55B43" w14:textId="19ACA104" w:rsidR="00A63366" w:rsidRPr="00624C44" w:rsidRDefault="00A63366" w:rsidP="003B2051">
            <w:pPr>
              <w:rPr>
                <w:lang w:val="en-US"/>
              </w:rPr>
            </w:pPr>
            <w:r w:rsidRPr="00624C44">
              <w:rPr>
                <w:lang w:val="en-US"/>
              </w:rPr>
              <w:t>None</w:t>
            </w:r>
          </w:p>
        </w:tc>
      </w:tr>
      <w:tr w:rsidR="00A63366" w:rsidRPr="00624C44" w14:paraId="12D8EA70" w14:textId="77777777" w:rsidTr="00AD3DA7">
        <w:trPr>
          <w:trHeight w:val="320"/>
        </w:trPr>
        <w:tc>
          <w:tcPr>
            <w:tcW w:w="2429" w:type="dxa"/>
          </w:tcPr>
          <w:p w14:paraId="5733CD51" w14:textId="77777777" w:rsidR="00A63366" w:rsidRPr="00624C44" w:rsidRDefault="00A63366" w:rsidP="003B2051">
            <w:pPr>
              <w:rPr>
                <w:lang w:val="en-US"/>
              </w:rPr>
            </w:pPr>
          </w:p>
        </w:tc>
        <w:tc>
          <w:tcPr>
            <w:tcW w:w="588" w:type="dxa"/>
          </w:tcPr>
          <w:p w14:paraId="79588852"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472A13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C9F4BFD" w14:textId="26A67A92" w:rsidR="00A63366" w:rsidRPr="00624C44" w:rsidRDefault="00A63366" w:rsidP="003B2051">
            <w:pPr>
              <w:rPr>
                <w:lang w:val="en-US"/>
              </w:rPr>
            </w:pPr>
            <w:r w:rsidRPr="00624C44">
              <w:rPr>
                <w:lang w:val="en-US"/>
              </w:rPr>
              <w:t>/player/[id]/flow/rightwards/right</w:t>
            </w:r>
          </w:p>
        </w:tc>
        <w:tc>
          <w:tcPr>
            <w:tcW w:w="459" w:type="dxa"/>
            <w:tcBorders>
              <w:left w:val="single" w:sz="4" w:space="0" w:color="auto"/>
              <w:right w:val="single" w:sz="4" w:space="0" w:color="auto"/>
            </w:tcBorders>
          </w:tcPr>
          <w:p w14:paraId="16330BAB" w14:textId="77777777" w:rsidR="00A63366" w:rsidRPr="00624C44" w:rsidRDefault="00A63366" w:rsidP="003B2051">
            <w:pPr>
              <w:rPr>
                <w:lang w:val="en-US"/>
              </w:rPr>
            </w:pPr>
          </w:p>
        </w:tc>
        <w:tc>
          <w:tcPr>
            <w:tcW w:w="918" w:type="dxa"/>
            <w:tcBorders>
              <w:left w:val="single" w:sz="4" w:space="0" w:color="auto"/>
            </w:tcBorders>
          </w:tcPr>
          <w:p w14:paraId="3F536208" w14:textId="5BB8E923" w:rsidR="00A63366" w:rsidRPr="00624C44" w:rsidRDefault="00A63366" w:rsidP="003B2051">
            <w:pPr>
              <w:rPr>
                <w:lang w:val="en-US"/>
              </w:rPr>
            </w:pPr>
            <w:r w:rsidRPr="00624C44">
              <w:rPr>
                <w:lang w:val="en-US"/>
              </w:rPr>
              <w:t>None</w:t>
            </w:r>
          </w:p>
        </w:tc>
      </w:tr>
      <w:tr w:rsidR="00A63366" w:rsidRPr="00624C44" w14:paraId="05C44BC2" w14:textId="77777777" w:rsidTr="00AD3DA7">
        <w:trPr>
          <w:trHeight w:val="320"/>
        </w:trPr>
        <w:tc>
          <w:tcPr>
            <w:tcW w:w="2429" w:type="dxa"/>
          </w:tcPr>
          <w:p w14:paraId="61607C3A" w14:textId="77777777" w:rsidR="00A63366" w:rsidRPr="00624C44" w:rsidRDefault="00A63366" w:rsidP="003B2051">
            <w:pPr>
              <w:rPr>
                <w:lang w:val="en-US"/>
              </w:rPr>
            </w:pPr>
          </w:p>
        </w:tc>
        <w:tc>
          <w:tcPr>
            <w:tcW w:w="588" w:type="dxa"/>
          </w:tcPr>
          <w:p w14:paraId="4D8AAC3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BFC959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040387C4" w14:textId="569B137D" w:rsidR="00A63366" w:rsidRPr="00624C44" w:rsidRDefault="00A63366" w:rsidP="003B2051">
            <w:pPr>
              <w:rPr>
                <w:lang w:val="en-US"/>
              </w:rPr>
            </w:pPr>
            <w:r w:rsidRPr="00624C44">
              <w:rPr>
                <w:lang w:val="en-US"/>
              </w:rPr>
              <w:t>/player/[id]/flow/upwards/left</w:t>
            </w:r>
          </w:p>
        </w:tc>
        <w:tc>
          <w:tcPr>
            <w:tcW w:w="459" w:type="dxa"/>
            <w:tcBorders>
              <w:left w:val="single" w:sz="4" w:space="0" w:color="auto"/>
              <w:right w:val="single" w:sz="4" w:space="0" w:color="auto"/>
            </w:tcBorders>
          </w:tcPr>
          <w:p w14:paraId="167C2FBD" w14:textId="77777777" w:rsidR="00A63366" w:rsidRPr="00624C44" w:rsidRDefault="00A63366" w:rsidP="003B2051">
            <w:pPr>
              <w:rPr>
                <w:lang w:val="en-US"/>
              </w:rPr>
            </w:pPr>
          </w:p>
        </w:tc>
        <w:tc>
          <w:tcPr>
            <w:tcW w:w="918" w:type="dxa"/>
            <w:tcBorders>
              <w:left w:val="single" w:sz="4" w:space="0" w:color="auto"/>
            </w:tcBorders>
          </w:tcPr>
          <w:p w14:paraId="35402EB7" w14:textId="16477D3A" w:rsidR="00A63366" w:rsidRPr="00624C44" w:rsidRDefault="00A63366" w:rsidP="003B2051">
            <w:pPr>
              <w:rPr>
                <w:lang w:val="en-US"/>
              </w:rPr>
            </w:pPr>
            <w:r w:rsidRPr="00624C44">
              <w:rPr>
                <w:lang w:val="en-US"/>
              </w:rPr>
              <w:t>None</w:t>
            </w:r>
          </w:p>
        </w:tc>
      </w:tr>
      <w:tr w:rsidR="00A63366" w:rsidRPr="00624C44" w14:paraId="00D93674" w14:textId="77777777" w:rsidTr="00AD3DA7">
        <w:trPr>
          <w:trHeight w:val="320"/>
        </w:trPr>
        <w:tc>
          <w:tcPr>
            <w:tcW w:w="2429" w:type="dxa"/>
          </w:tcPr>
          <w:p w14:paraId="5E81863D" w14:textId="77777777" w:rsidR="00A63366" w:rsidRPr="00624C44" w:rsidRDefault="00A63366" w:rsidP="003B2051">
            <w:pPr>
              <w:rPr>
                <w:lang w:val="en-US"/>
              </w:rPr>
            </w:pPr>
          </w:p>
        </w:tc>
        <w:tc>
          <w:tcPr>
            <w:tcW w:w="588" w:type="dxa"/>
          </w:tcPr>
          <w:p w14:paraId="2A07C99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7CDBA9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A7BFBAF" w14:textId="280AA335" w:rsidR="00A63366" w:rsidRPr="00624C44" w:rsidRDefault="00A63366" w:rsidP="003B2051">
            <w:pPr>
              <w:rPr>
                <w:lang w:val="en-US"/>
              </w:rPr>
            </w:pPr>
            <w:r w:rsidRPr="00624C44">
              <w:rPr>
                <w:lang w:val="en-US"/>
              </w:rPr>
              <w:t>/player/[id]/flow/upwards/right</w:t>
            </w:r>
          </w:p>
        </w:tc>
        <w:tc>
          <w:tcPr>
            <w:tcW w:w="459" w:type="dxa"/>
            <w:tcBorders>
              <w:left w:val="single" w:sz="4" w:space="0" w:color="auto"/>
              <w:right w:val="single" w:sz="4" w:space="0" w:color="auto"/>
            </w:tcBorders>
          </w:tcPr>
          <w:p w14:paraId="017357B2" w14:textId="77777777" w:rsidR="00A63366" w:rsidRPr="00624C44" w:rsidRDefault="00A63366" w:rsidP="003B2051">
            <w:pPr>
              <w:rPr>
                <w:lang w:val="en-US"/>
              </w:rPr>
            </w:pPr>
          </w:p>
        </w:tc>
        <w:tc>
          <w:tcPr>
            <w:tcW w:w="918" w:type="dxa"/>
            <w:tcBorders>
              <w:left w:val="single" w:sz="4" w:space="0" w:color="auto"/>
            </w:tcBorders>
          </w:tcPr>
          <w:p w14:paraId="40F80987" w14:textId="3B240265" w:rsidR="00A63366" w:rsidRPr="00624C44" w:rsidRDefault="00A63366" w:rsidP="003B2051">
            <w:pPr>
              <w:rPr>
                <w:lang w:val="en-US"/>
              </w:rPr>
            </w:pPr>
            <w:r w:rsidRPr="00624C44">
              <w:rPr>
                <w:lang w:val="en-US"/>
              </w:rPr>
              <w:t>None</w:t>
            </w:r>
          </w:p>
        </w:tc>
      </w:tr>
      <w:tr w:rsidR="00A63366" w:rsidRPr="00624C44" w14:paraId="353C130E" w14:textId="77777777" w:rsidTr="00AD3DA7">
        <w:trPr>
          <w:trHeight w:val="320"/>
        </w:trPr>
        <w:tc>
          <w:tcPr>
            <w:tcW w:w="2429" w:type="dxa"/>
          </w:tcPr>
          <w:p w14:paraId="038EFAC9" w14:textId="77777777" w:rsidR="00A63366" w:rsidRPr="00624C44" w:rsidRDefault="00A63366" w:rsidP="003B2051">
            <w:pPr>
              <w:rPr>
                <w:lang w:val="en-US"/>
              </w:rPr>
            </w:pPr>
          </w:p>
        </w:tc>
        <w:tc>
          <w:tcPr>
            <w:tcW w:w="588" w:type="dxa"/>
          </w:tcPr>
          <w:p w14:paraId="1F37A64C"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4F36AB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95164F6" w14:textId="5CB3CB50" w:rsidR="00A63366" w:rsidRPr="00624C44" w:rsidRDefault="00A63366" w:rsidP="003B2051">
            <w:pPr>
              <w:rPr>
                <w:lang w:val="en-US"/>
              </w:rPr>
            </w:pPr>
            <w:r w:rsidRPr="00624C44">
              <w:rPr>
                <w:lang w:val="en-US"/>
              </w:rPr>
              <w:t>/player/[id]/flow/downwards/left</w:t>
            </w:r>
          </w:p>
        </w:tc>
        <w:tc>
          <w:tcPr>
            <w:tcW w:w="459" w:type="dxa"/>
            <w:tcBorders>
              <w:left w:val="single" w:sz="4" w:space="0" w:color="auto"/>
              <w:right w:val="single" w:sz="4" w:space="0" w:color="auto"/>
            </w:tcBorders>
          </w:tcPr>
          <w:p w14:paraId="429B2EF2" w14:textId="77777777" w:rsidR="00A63366" w:rsidRPr="00624C44" w:rsidRDefault="00A63366" w:rsidP="003B2051">
            <w:pPr>
              <w:rPr>
                <w:lang w:val="en-US"/>
              </w:rPr>
            </w:pPr>
          </w:p>
        </w:tc>
        <w:tc>
          <w:tcPr>
            <w:tcW w:w="918" w:type="dxa"/>
            <w:tcBorders>
              <w:left w:val="single" w:sz="4" w:space="0" w:color="auto"/>
            </w:tcBorders>
          </w:tcPr>
          <w:p w14:paraId="5664E43C" w14:textId="788BA3FC" w:rsidR="00A63366" w:rsidRPr="00624C44" w:rsidRDefault="00A63366" w:rsidP="003B2051">
            <w:pPr>
              <w:rPr>
                <w:lang w:val="en-US"/>
              </w:rPr>
            </w:pPr>
            <w:r w:rsidRPr="00624C44">
              <w:rPr>
                <w:lang w:val="en-US"/>
              </w:rPr>
              <w:t>None</w:t>
            </w:r>
          </w:p>
        </w:tc>
      </w:tr>
      <w:tr w:rsidR="00A63366" w:rsidRPr="00624C44" w14:paraId="3DB566EE" w14:textId="77777777" w:rsidTr="00AD3DA7">
        <w:trPr>
          <w:trHeight w:val="320"/>
        </w:trPr>
        <w:tc>
          <w:tcPr>
            <w:tcW w:w="2429" w:type="dxa"/>
          </w:tcPr>
          <w:p w14:paraId="69C81447" w14:textId="77777777" w:rsidR="00A63366" w:rsidRPr="00624C44" w:rsidRDefault="00A63366" w:rsidP="003B2051">
            <w:pPr>
              <w:rPr>
                <w:lang w:val="en-US"/>
              </w:rPr>
            </w:pPr>
          </w:p>
        </w:tc>
        <w:tc>
          <w:tcPr>
            <w:tcW w:w="588" w:type="dxa"/>
          </w:tcPr>
          <w:p w14:paraId="3BBECD1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1CF01BD"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D827858" w14:textId="733A925F" w:rsidR="00A63366" w:rsidRPr="00624C44" w:rsidRDefault="00A63366" w:rsidP="003B2051">
            <w:pPr>
              <w:rPr>
                <w:lang w:val="en-US"/>
              </w:rPr>
            </w:pPr>
            <w:r w:rsidRPr="00624C44">
              <w:rPr>
                <w:lang w:val="en-US"/>
              </w:rPr>
              <w:t>/player/[id]/flow/downwards/right</w:t>
            </w:r>
          </w:p>
        </w:tc>
        <w:tc>
          <w:tcPr>
            <w:tcW w:w="459" w:type="dxa"/>
            <w:tcBorders>
              <w:left w:val="single" w:sz="4" w:space="0" w:color="auto"/>
              <w:right w:val="single" w:sz="4" w:space="0" w:color="auto"/>
            </w:tcBorders>
          </w:tcPr>
          <w:p w14:paraId="314F82CA" w14:textId="77777777" w:rsidR="00A63366" w:rsidRPr="00624C44" w:rsidRDefault="00A63366" w:rsidP="003B2051">
            <w:pPr>
              <w:rPr>
                <w:lang w:val="en-US"/>
              </w:rPr>
            </w:pPr>
          </w:p>
        </w:tc>
        <w:tc>
          <w:tcPr>
            <w:tcW w:w="918" w:type="dxa"/>
            <w:tcBorders>
              <w:left w:val="single" w:sz="4" w:space="0" w:color="auto"/>
            </w:tcBorders>
          </w:tcPr>
          <w:p w14:paraId="52594969" w14:textId="290E4584" w:rsidR="00A63366" w:rsidRPr="00624C44" w:rsidRDefault="00A63366" w:rsidP="003B2051">
            <w:pPr>
              <w:rPr>
                <w:lang w:val="en-US"/>
              </w:rPr>
            </w:pPr>
            <w:r w:rsidRPr="00624C44">
              <w:rPr>
                <w:lang w:val="en-US"/>
              </w:rPr>
              <w:t>None</w:t>
            </w:r>
          </w:p>
        </w:tc>
      </w:tr>
      <w:tr w:rsidR="00A63366" w:rsidRPr="00624C44" w14:paraId="111850EB" w14:textId="77777777" w:rsidTr="00AD3DA7">
        <w:trPr>
          <w:trHeight w:val="320"/>
        </w:trPr>
        <w:tc>
          <w:tcPr>
            <w:tcW w:w="2429" w:type="dxa"/>
          </w:tcPr>
          <w:p w14:paraId="2D32A72A" w14:textId="77777777" w:rsidR="00A63366" w:rsidRPr="00624C44" w:rsidRDefault="00A63366" w:rsidP="003B2051">
            <w:pPr>
              <w:rPr>
                <w:lang w:val="en-US"/>
              </w:rPr>
            </w:pPr>
          </w:p>
        </w:tc>
        <w:tc>
          <w:tcPr>
            <w:tcW w:w="588" w:type="dxa"/>
          </w:tcPr>
          <w:p w14:paraId="0B43C4F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1E6D40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F60C3CB" w14:textId="6CE4FC45" w:rsidR="00A63366" w:rsidRPr="00624C44" w:rsidRDefault="00A63366" w:rsidP="003B2051">
            <w:pPr>
              <w:rPr>
                <w:lang w:val="en-US"/>
              </w:rPr>
            </w:pPr>
            <w:r w:rsidRPr="00624C44">
              <w:rPr>
                <w:lang w:val="en-US"/>
              </w:rPr>
              <w:t>/player/[id]/location/ready</w:t>
            </w:r>
          </w:p>
        </w:tc>
        <w:tc>
          <w:tcPr>
            <w:tcW w:w="459" w:type="dxa"/>
            <w:tcBorders>
              <w:left w:val="single" w:sz="4" w:space="0" w:color="auto"/>
              <w:right w:val="single" w:sz="4" w:space="0" w:color="auto"/>
            </w:tcBorders>
          </w:tcPr>
          <w:p w14:paraId="4E4425E0" w14:textId="27AEC60C" w:rsidR="00A63366" w:rsidRPr="00624C44" w:rsidRDefault="00A63366" w:rsidP="003B2051">
            <w:pPr>
              <w:rPr>
                <w:lang w:val="en-US"/>
              </w:rPr>
            </w:pPr>
            <w:proofErr w:type="gramStart"/>
            <w:r w:rsidRPr="00624C44">
              <w:rPr>
                <w:lang w:val="en-US"/>
              </w:rPr>
              <w:t>,</w:t>
            </w:r>
            <w:proofErr w:type="spellStart"/>
            <w:r w:rsidRPr="00624C44">
              <w:rPr>
                <w:lang w:val="en-US"/>
              </w:rPr>
              <w:t>i</w:t>
            </w:r>
            <w:proofErr w:type="spellEnd"/>
            <w:proofErr w:type="gramEnd"/>
          </w:p>
        </w:tc>
        <w:tc>
          <w:tcPr>
            <w:tcW w:w="918" w:type="dxa"/>
            <w:tcBorders>
              <w:left w:val="single" w:sz="4" w:space="0" w:color="auto"/>
            </w:tcBorders>
          </w:tcPr>
          <w:p w14:paraId="276DE821" w14:textId="76F0923F" w:rsidR="00A63366" w:rsidRPr="00624C44" w:rsidRDefault="00A63366" w:rsidP="003B2051">
            <w:pPr>
              <w:rPr>
                <w:lang w:val="en-US"/>
              </w:rPr>
            </w:pPr>
            <w:r w:rsidRPr="00624C44">
              <w:rPr>
                <w:lang w:val="en-US"/>
              </w:rPr>
              <w:t>0/1</w:t>
            </w:r>
          </w:p>
        </w:tc>
      </w:tr>
      <w:tr w:rsidR="00A63366" w:rsidRPr="00624C44" w14:paraId="325336D3" w14:textId="77777777" w:rsidTr="00AD3DA7">
        <w:trPr>
          <w:trHeight w:val="320"/>
        </w:trPr>
        <w:tc>
          <w:tcPr>
            <w:tcW w:w="2429" w:type="dxa"/>
          </w:tcPr>
          <w:p w14:paraId="7D5F829C" w14:textId="77777777" w:rsidR="00A63366" w:rsidRPr="00624C44" w:rsidRDefault="00A63366" w:rsidP="003B2051">
            <w:pPr>
              <w:rPr>
                <w:lang w:val="en-US"/>
              </w:rPr>
            </w:pPr>
          </w:p>
        </w:tc>
        <w:tc>
          <w:tcPr>
            <w:tcW w:w="588" w:type="dxa"/>
          </w:tcPr>
          <w:p w14:paraId="5422A07E"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F73EB7F"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D1E4C4B" w14:textId="3D6B1422" w:rsidR="00A63366" w:rsidRPr="00624C44" w:rsidRDefault="00A63366" w:rsidP="003B2051">
            <w:pPr>
              <w:rPr>
                <w:lang w:val="en-US"/>
              </w:rPr>
            </w:pPr>
            <w:r w:rsidRPr="00624C44">
              <w:rPr>
                <w:lang w:val="en-US"/>
              </w:rPr>
              <w:t>/player/[id]/location/present</w:t>
            </w:r>
          </w:p>
        </w:tc>
        <w:tc>
          <w:tcPr>
            <w:tcW w:w="459" w:type="dxa"/>
            <w:tcBorders>
              <w:left w:val="single" w:sz="4" w:space="0" w:color="auto"/>
              <w:right w:val="single" w:sz="4" w:space="0" w:color="auto"/>
            </w:tcBorders>
          </w:tcPr>
          <w:p w14:paraId="7E6194F6" w14:textId="4FF02585" w:rsidR="00A63366" w:rsidRPr="00624C44" w:rsidRDefault="00A63366" w:rsidP="003B2051">
            <w:pPr>
              <w:rPr>
                <w:lang w:val="en-US"/>
              </w:rPr>
            </w:pPr>
            <w:proofErr w:type="gramStart"/>
            <w:r w:rsidRPr="00624C44">
              <w:rPr>
                <w:lang w:val="en-US"/>
              </w:rPr>
              <w:t>,</w:t>
            </w:r>
            <w:proofErr w:type="spellStart"/>
            <w:r w:rsidRPr="00624C44">
              <w:rPr>
                <w:lang w:val="en-US"/>
              </w:rPr>
              <w:t>i</w:t>
            </w:r>
            <w:proofErr w:type="spellEnd"/>
            <w:proofErr w:type="gramEnd"/>
          </w:p>
        </w:tc>
        <w:tc>
          <w:tcPr>
            <w:tcW w:w="918" w:type="dxa"/>
            <w:tcBorders>
              <w:left w:val="single" w:sz="4" w:space="0" w:color="auto"/>
            </w:tcBorders>
          </w:tcPr>
          <w:p w14:paraId="009C98A8" w14:textId="4ADC3449" w:rsidR="00A63366" w:rsidRPr="00624C44" w:rsidRDefault="00A63366" w:rsidP="003B2051">
            <w:pPr>
              <w:rPr>
                <w:lang w:val="en-US"/>
              </w:rPr>
            </w:pPr>
            <w:r w:rsidRPr="00624C44">
              <w:rPr>
                <w:lang w:val="en-US"/>
              </w:rPr>
              <w:t>0/1</w:t>
            </w:r>
          </w:p>
        </w:tc>
      </w:tr>
      <w:tr w:rsidR="00A63366" w:rsidRPr="00624C44" w14:paraId="41A3BEB3" w14:textId="77777777" w:rsidTr="00AD3DA7">
        <w:trPr>
          <w:trHeight w:val="320"/>
        </w:trPr>
        <w:tc>
          <w:tcPr>
            <w:tcW w:w="2429" w:type="dxa"/>
          </w:tcPr>
          <w:p w14:paraId="3FBAA0A8" w14:textId="77777777" w:rsidR="00A63366" w:rsidRPr="00624C44" w:rsidRDefault="00A63366" w:rsidP="003B2051">
            <w:pPr>
              <w:rPr>
                <w:lang w:val="en-US"/>
              </w:rPr>
            </w:pPr>
          </w:p>
        </w:tc>
        <w:tc>
          <w:tcPr>
            <w:tcW w:w="588" w:type="dxa"/>
          </w:tcPr>
          <w:p w14:paraId="75B228D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ED4C752"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3EF761F" w14:textId="41D7B56A" w:rsidR="00A63366" w:rsidRPr="00624C44" w:rsidRDefault="00A63366" w:rsidP="003B2051">
            <w:pPr>
              <w:rPr>
                <w:lang w:val="en-US"/>
              </w:rPr>
            </w:pPr>
            <w:r w:rsidRPr="00624C44">
              <w:rPr>
                <w:lang w:val="en-US"/>
              </w:rPr>
              <w:t>/player/[id]/location/</w:t>
            </w:r>
            <w:proofErr w:type="spellStart"/>
            <w:r w:rsidRPr="00624C44">
              <w:rPr>
                <w:lang w:val="en-US"/>
              </w:rPr>
              <w:t>centerX</w:t>
            </w:r>
            <w:proofErr w:type="spellEnd"/>
          </w:p>
        </w:tc>
        <w:tc>
          <w:tcPr>
            <w:tcW w:w="459" w:type="dxa"/>
            <w:tcBorders>
              <w:left w:val="single" w:sz="4" w:space="0" w:color="auto"/>
              <w:right w:val="single" w:sz="4" w:space="0" w:color="auto"/>
            </w:tcBorders>
          </w:tcPr>
          <w:p w14:paraId="24935B3B" w14:textId="0B577BED"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441FA35A" w14:textId="3639F376" w:rsidR="00A63366" w:rsidRPr="00624C44" w:rsidRDefault="00A63366" w:rsidP="003B2051">
            <w:pPr>
              <w:rPr>
                <w:lang w:val="en-US"/>
              </w:rPr>
            </w:pPr>
            <w:r w:rsidRPr="00624C44">
              <w:rPr>
                <w:lang w:val="en-US"/>
              </w:rPr>
              <w:t>Norm.</w:t>
            </w:r>
          </w:p>
        </w:tc>
      </w:tr>
      <w:tr w:rsidR="00A63366" w:rsidRPr="00624C44" w14:paraId="530A48A5" w14:textId="77777777" w:rsidTr="00AD3DA7">
        <w:trPr>
          <w:trHeight w:val="320"/>
        </w:trPr>
        <w:tc>
          <w:tcPr>
            <w:tcW w:w="2429" w:type="dxa"/>
          </w:tcPr>
          <w:p w14:paraId="630B130E" w14:textId="77777777" w:rsidR="00A63366" w:rsidRPr="00624C44" w:rsidRDefault="00A63366" w:rsidP="003B2051">
            <w:pPr>
              <w:rPr>
                <w:lang w:val="en-US"/>
              </w:rPr>
            </w:pPr>
          </w:p>
        </w:tc>
        <w:tc>
          <w:tcPr>
            <w:tcW w:w="588" w:type="dxa"/>
          </w:tcPr>
          <w:p w14:paraId="3AE6EC0F"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7FACB79"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B5CBA7E" w14:textId="4C91B44A" w:rsidR="00A63366" w:rsidRPr="00624C44" w:rsidRDefault="00A63366" w:rsidP="003B2051">
            <w:pPr>
              <w:rPr>
                <w:lang w:val="en-US"/>
              </w:rPr>
            </w:pPr>
            <w:r w:rsidRPr="00624C44">
              <w:rPr>
                <w:lang w:val="en-US"/>
              </w:rPr>
              <w:t>/player/[id]/location/</w:t>
            </w:r>
            <w:proofErr w:type="spellStart"/>
            <w:r w:rsidRPr="00624C44">
              <w:rPr>
                <w:lang w:val="en-US"/>
              </w:rPr>
              <w:t>centerZ</w:t>
            </w:r>
            <w:proofErr w:type="spellEnd"/>
          </w:p>
        </w:tc>
        <w:tc>
          <w:tcPr>
            <w:tcW w:w="459" w:type="dxa"/>
            <w:tcBorders>
              <w:left w:val="single" w:sz="4" w:space="0" w:color="auto"/>
              <w:right w:val="single" w:sz="4" w:space="0" w:color="auto"/>
            </w:tcBorders>
          </w:tcPr>
          <w:p w14:paraId="2F6B764D" w14:textId="0CBE4644"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48A62BA2" w14:textId="7A9A47D6" w:rsidR="00A63366" w:rsidRPr="00624C44" w:rsidRDefault="00A63366" w:rsidP="003B2051">
            <w:pPr>
              <w:rPr>
                <w:lang w:val="en-US"/>
              </w:rPr>
            </w:pPr>
            <w:r w:rsidRPr="00624C44">
              <w:rPr>
                <w:lang w:val="en-US"/>
              </w:rPr>
              <w:t>Norm.</w:t>
            </w:r>
          </w:p>
        </w:tc>
      </w:tr>
      <w:tr w:rsidR="00A63366" w:rsidRPr="00624C44" w14:paraId="169BDFAF" w14:textId="77777777" w:rsidTr="00AD3DA7">
        <w:trPr>
          <w:trHeight w:val="320"/>
        </w:trPr>
        <w:tc>
          <w:tcPr>
            <w:tcW w:w="2429" w:type="dxa"/>
          </w:tcPr>
          <w:p w14:paraId="2D92AEDC" w14:textId="77777777" w:rsidR="00A63366" w:rsidRPr="00624C44" w:rsidRDefault="00A63366" w:rsidP="003B2051">
            <w:pPr>
              <w:rPr>
                <w:lang w:val="en-US"/>
              </w:rPr>
            </w:pPr>
          </w:p>
        </w:tc>
        <w:tc>
          <w:tcPr>
            <w:tcW w:w="588" w:type="dxa"/>
          </w:tcPr>
          <w:p w14:paraId="6F4AE837"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7BB6BF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C297815" w14:textId="74E10554" w:rsidR="00A63366" w:rsidRPr="00624C44" w:rsidRDefault="00A63366" w:rsidP="003B2051">
            <w:pPr>
              <w:rPr>
                <w:lang w:val="en-US"/>
              </w:rPr>
            </w:pPr>
            <w:r w:rsidRPr="00624C44">
              <w:rPr>
                <w:lang w:val="en-US"/>
              </w:rPr>
              <w:t>/player/[id]/location/</w:t>
            </w:r>
            <w:proofErr w:type="spellStart"/>
            <w:r w:rsidRPr="00624C44">
              <w:rPr>
                <w:lang w:val="en-US"/>
              </w:rPr>
              <w:t>outOfRange</w:t>
            </w:r>
            <w:proofErr w:type="spellEnd"/>
          </w:p>
        </w:tc>
        <w:tc>
          <w:tcPr>
            <w:tcW w:w="459" w:type="dxa"/>
            <w:tcBorders>
              <w:left w:val="single" w:sz="4" w:space="0" w:color="auto"/>
              <w:right w:val="single" w:sz="4" w:space="0" w:color="auto"/>
            </w:tcBorders>
          </w:tcPr>
          <w:p w14:paraId="3DF0B4EA" w14:textId="77777777" w:rsidR="00A63366" w:rsidRPr="00624C44" w:rsidRDefault="00A63366" w:rsidP="003B2051">
            <w:pPr>
              <w:rPr>
                <w:lang w:val="en-US"/>
              </w:rPr>
            </w:pPr>
          </w:p>
        </w:tc>
        <w:tc>
          <w:tcPr>
            <w:tcW w:w="918" w:type="dxa"/>
            <w:tcBorders>
              <w:left w:val="single" w:sz="4" w:space="0" w:color="auto"/>
            </w:tcBorders>
            <w:vAlign w:val="center"/>
          </w:tcPr>
          <w:p w14:paraId="56595571" w14:textId="77964FAA" w:rsidR="00A63366" w:rsidRPr="00624C44" w:rsidRDefault="00A63366" w:rsidP="003B2051">
            <w:pPr>
              <w:rPr>
                <w:lang w:val="en-US"/>
              </w:rPr>
            </w:pPr>
            <w:r w:rsidRPr="00624C44">
              <w:rPr>
                <w:lang w:val="en-US"/>
              </w:rPr>
              <w:t>None</w:t>
            </w:r>
          </w:p>
        </w:tc>
      </w:tr>
      <w:tr w:rsidR="00A63366" w:rsidRPr="00624C44" w14:paraId="25D9D88C" w14:textId="77777777" w:rsidTr="00AD3DA7">
        <w:trPr>
          <w:trHeight w:val="320"/>
        </w:trPr>
        <w:tc>
          <w:tcPr>
            <w:tcW w:w="2429" w:type="dxa"/>
          </w:tcPr>
          <w:p w14:paraId="07249022" w14:textId="1A792F96" w:rsidR="00A63366" w:rsidRPr="00624C44" w:rsidRDefault="00A63366" w:rsidP="003B2051">
            <w:pPr>
              <w:rPr>
                <w:lang w:val="en-US"/>
              </w:rPr>
            </w:pPr>
          </w:p>
        </w:tc>
        <w:tc>
          <w:tcPr>
            <w:tcW w:w="588" w:type="dxa"/>
          </w:tcPr>
          <w:p w14:paraId="20BA2040" w14:textId="64BF5051" w:rsidR="00A63366" w:rsidRPr="00624C44" w:rsidRDefault="00A63366" w:rsidP="003B2051">
            <w:pPr>
              <w:rPr>
                <w:lang w:val="en-US"/>
              </w:rPr>
            </w:pPr>
          </w:p>
        </w:tc>
        <w:tc>
          <w:tcPr>
            <w:tcW w:w="634" w:type="dxa"/>
            <w:tcBorders>
              <w:left w:val="single" w:sz="4" w:space="0" w:color="auto"/>
              <w:right w:val="single" w:sz="36" w:space="0" w:color="auto"/>
            </w:tcBorders>
          </w:tcPr>
          <w:p w14:paraId="1F73FE0F" w14:textId="2931560F" w:rsidR="00A63366" w:rsidRPr="00624C44" w:rsidRDefault="00A63366" w:rsidP="003B2051">
            <w:pPr>
              <w:rPr>
                <w:lang w:val="en-US"/>
              </w:rPr>
            </w:pPr>
          </w:p>
        </w:tc>
        <w:tc>
          <w:tcPr>
            <w:tcW w:w="4044" w:type="dxa"/>
            <w:tcBorders>
              <w:left w:val="single" w:sz="36" w:space="0" w:color="auto"/>
              <w:right w:val="single" w:sz="4" w:space="0" w:color="auto"/>
            </w:tcBorders>
          </w:tcPr>
          <w:p w14:paraId="3FE651E0" w14:textId="2845F5DD" w:rsidR="00A63366" w:rsidRPr="00624C44" w:rsidRDefault="00A63366" w:rsidP="003B2051">
            <w:pPr>
              <w:rPr>
                <w:lang w:val="en-US"/>
              </w:rPr>
            </w:pPr>
            <w:r w:rsidRPr="00624C44">
              <w:rPr>
                <w:lang w:val="en-US"/>
              </w:rPr>
              <w:t>/player/[id]/position/height</w:t>
            </w:r>
          </w:p>
        </w:tc>
        <w:tc>
          <w:tcPr>
            <w:tcW w:w="459" w:type="dxa"/>
            <w:tcBorders>
              <w:left w:val="single" w:sz="4" w:space="0" w:color="auto"/>
              <w:right w:val="single" w:sz="4" w:space="0" w:color="auto"/>
            </w:tcBorders>
          </w:tcPr>
          <w:p w14:paraId="01DFE2B5" w14:textId="1EF5E066"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0508F58D" w14:textId="59AE7CF9" w:rsidR="00A63366" w:rsidRPr="00624C44" w:rsidRDefault="00A63366" w:rsidP="003B2051">
            <w:pPr>
              <w:rPr>
                <w:lang w:val="en-US"/>
              </w:rPr>
            </w:pPr>
            <w:r w:rsidRPr="00624C44">
              <w:rPr>
                <w:lang w:val="en-US"/>
              </w:rPr>
              <w:t>Norm.</w:t>
            </w:r>
          </w:p>
        </w:tc>
      </w:tr>
      <w:tr w:rsidR="00A63366" w:rsidRPr="00624C44" w14:paraId="74602F5E" w14:textId="77777777" w:rsidTr="00AD3DA7">
        <w:trPr>
          <w:trHeight w:val="320"/>
        </w:trPr>
        <w:tc>
          <w:tcPr>
            <w:tcW w:w="2429" w:type="dxa"/>
          </w:tcPr>
          <w:p w14:paraId="1D95E248" w14:textId="727B1ACB" w:rsidR="00A63366" w:rsidRPr="00624C44" w:rsidRDefault="00A63366" w:rsidP="003B2051">
            <w:pPr>
              <w:rPr>
                <w:lang w:val="en-US"/>
              </w:rPr>
            </w:pPr>
          </w:p>
        </w:tc>
        <w:tc>
          <w:tcPr>
            <w:tcW w:w="588" w:type="dxa"/>
          </w:tcPr>
          <w:p w14:paraId="1A169563" w14:textId="01609D31" w:rsidR="00A63366" w:rsidRPr="00624C44" w:rsidRDefault="00A63366" w:rsidP="003B2051">
            <w:pPr>
              <w:rPr>
                <w:lang w:val="en-US"/>
              </w:rPr>
            </w:pPr>
          </w:p>
        </w:tc>
        <w:tc>
          <w:tcPr>
            <w:tcW w:w="634" w:type="dxa"/>
            <w:tcBorders>
              <w:left w:val="single" w:sz="4" w:space="0" w:color="auto"/>
              <w:right w:val="single" w:sz="36" w:space="0" w:color="auto"/>
            </w:tcBorders>
          </w:tcPr>
          <w:p w14:paraId="6F6DB767" w14:textId="36234025" w:rsidR="00A63366" w:rsidRPr="00624C44" w:rsidRDefault="00A63366" w:rsidP="003B2051">
            <w:pPr>
              <w:rPr>
                <w:lang w:val="en-US"/>
              </w:rPr>
            </w:pPr>
          </w:p>
        </w:tc>
        <w:tc>
          <w:tcPr>
            <w:tcW w:w="4044" w:type="dxa"/>
            <w:tcBorders>
              <w:left w:val="single" w:sz="36" w:space="0" w:color="auto"/>
              <w:right w:val="single" w:sz="4" w:space="0" w:color="auto"/>
            </w:tcBorders>
          </w:tcPr>
          <w:p w14:paraId="5F21CC59" w14:textId="161C55FB" w:rsidR="00A63366" w:rsidRPr="00624C44" w:rsidRDefault="00A63366" w:rsidP="003B2051">
            <w:pPr>
              <w:rPr>
                <w:lang w:val="en-US"/>
              </w:rPr>
            </w:pPr>
            <w:r w:rsidRPr="00624C44">
              <w:rPr>
                <w:lang w:val="en-US"/>
              </w:rPr>
              <w:t>/player/[id]/position/</w:t>
            </w:r>
            <w:proofErr w:type="spellStart"/>
            <w:r w:rsidRPr="00624C44">
              <w:rPr>
                <w:lang w:val="en-US"/>
              </w:rPr>
              <w:t>heightLevel</w:t>
            </w:r>
            <w:proofErr w:type="spellEnd"/>
          </w:p>
        </w:tc>
        <w:tc>
          <w:tcPr>
            <w:tcW w:w="459" w:type="dxa"/>
            <w:tcBorders>
              <w:left w:val="single" w:sz="4" w:space="0" w:color="auto"/>
              <w:right w:val="single" w:sz="4" w:space="0" w:color="auto"/>
            </w:tcBorders>
          </w:tcPr>
          <w:p w14:paraId="2EA95BC2" w14:textId="581B2931" w:rsidR="00A63366" w:rsidRPr="00624C44" w:rsidRDefault="00A63366" w:rsidP="003B2051">
            <w:pPr>
              <w:rPr>
                <w:lang w:val="en-US"/>
              </w:rPr>
            </w:pPr>
            <w:proofErr w:type="gramStart"/>
            <w:r w:rsidRPr="00624C44">
              <w:rPr>
                <w:lang w:val="en-US"/>
              </w:rPr>
              <w:t>,</w:t>
            </w:r>
            <w:proofErr w:type="spellStart"/>
            <w:r w:rsidRPr="00624C44">
              <w:rPr>
                <w:lang w:val="en-US"/>
              </w:rPr>
              <w:t>i</w:t>
            </w:r>
            <w:proofErr w:type="spellEnd"/>
            <w:proofErr w:type="gramEnd"/>
          </w:p>
        </w:tc>
        <w:tc>
          <w:tcPr>
            <w:tcW w:w="918" w:type="dxa"/>
            <w:tcBorders>
              <w:left w:val="single" w:sz="4" w:space="0" w:color="auto"/>
            </w:tcBorders>
            <w:vAlign w:val="center"/>
          </w:tcPr>
          <w:p w14:paraId="3231EAC2" w14:textId="250820AF" w:rsidR="00A63366" w:rsidRPr="00624C44" w:rsidRDefault="00A63366" w:rsidP="003B2051">
            <w:pPr>
              <w:rPr>
                <w:lang w:val="en-US"/>
              </w:rPr>
            </w:pPr>
            <w:r w:rsidRPr="00624C44">
              <w:rPr>
                <w:lang w:val="en-US"/>
              </w:rPr>
              <w:t>0,1,2,3</w:t>
            </w:r>
          </w:p>
        </w:tc>
      </w:tr>
      <w:tr w:rsidR="00A63366" w:rsidRPr="00624C44" w14:paraId="2B4DABFC" w14:textId="77777777" w:rsidTr="00AD3DA7">
        <w:trPr>
          <w:trHeight w:val="320"/>
        </w:trPr>
        <w:tc>
          <w:tcPr>
            <w:tcW w:w="2429" w:type="dxa"/>
          </w:tcPr>
          <w:p w14:paraId="351919D5" w14:textId="77777777" w:rsidR="00A63366" w:rsidRPr="00624C44" w:rsidRDefault="00A63366" w:rsidP="003B2051">
            <w:pPr>
              <w:rPr>
                <w:lang w:val="en-US"/>
              </w:rPr>
            </w:pPr>
          </w:p>
        </w:tc>
        <w:tc>
          <w:tcPr>
            <w:tcW w:w="588" w:type="dxa"/>
          </w:tcPr>
          <w:p w14:paraId="1F00D5B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E13EFC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DE26967" w14:textId="5DCBA8AE" w:rsidR="00A63366" w:rsidRPr="00624C44" w:rsidRDefault="00A63366" w:rsidP="003B2051">
            <w:pPr>
              <w:rPr>
                <w:b/>
                <w:lang w:val="en-US"/>
              </w:rPr>
            </w:pPr>
            <w:r w:rsidRPr="00624C44">
              <w:rPr>
                <w:lang w:val="en-US"/>
              </w:rPr>
              <w:t>/player/[id]/position/vertical/hand/left</w:t>
            </w:r>
          </w:p>
        </w:tc>
        <w:tc>
          <w:tcPr>
            <w:tcW w:w="459" w:type="dxa"/>
            <w:tcBorders>
              <w:left w:val="single" w:sz="4" w:space="0" w:color="auto"/>
              <w:right w:val="single" w:sz="4" w:space="0" w:color="auto"/>
            </w:tcBorders>
          </w:tcPr>
          <w:p w14:paraId="51F2729A" w14:textId="6912F5A6"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5D236425" w14:textId="1766C45D" w:rsidR="00A63366" w:rsidRPr="00624C44" w:rsidRDefault="00A63366" w:rsidP="003B2051">
            <w:pPr>
              <w:rPr>
                <w:lang w:val="en-US"/>
              </w:rPr>
            </w:pPr>
            <w:r w:rsidRPr="00624C44">
              <w:rPr>
                <w:lang w:val="en-US"/>
              </w:rPr>
              <w:t>Norm.</w:t>
            </w:r>
          </w:p>
        </w:tc>
      </w:tr>
      <w:tr w:rsidR="00A63366" w:rsidRPr="00624C44" w14:paraId="12D2FE17" w14:textId="77777777" w:rsidTr="00AD3DA7">
        <w:trPr>
          <w:trHeight w:val="320"/>
        </w:trPr>
        <w:tc>
          <w:tcPr>
            <w:tcW w:w="2429" w:type="dxa"/>
          </w:tcPr>
          <w:p w14:paraId="600DEFC4" w14:textId="77777777" w:rsidR="00A63366" w:rsidRPr="00624C44" w:rsidRDefault="00A63366" w:rsidP="003B2051">
            <w:pPr>
              <w:rPr>
                <w:lang w:val="en-US"/>
              </w:rPr>
            </w:pPr>
          </w:p>
        </w:tc>
        <w:tc>
          <w:tcPr>
            <w:tcW w:w="588" w:type="dxa"/>
          </w:tcPr>
          <w:p w14:paraId="11B420BA"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6582FF9"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40354A55" w14:textId="436A768C" w:rsidR="00A63366" w:rsidRPr="00624C44" w:rsidRDefault="00A63366" w:rsidP="003B2051">
            <w:pPr>
              <w:rPr>
                <w:lang w:val="en-US"/>
              </w:rPr>
            </w:pPr>
            <w:r w:rsidRPr="00624C44">
              <w:rPr>
                <w:lang w:val="en-US"/>
              </w:rPr>
              <w:t xml:space="preserve">/player/[id]/position/vertical/hand/right </w:t>
            </w:r>
          </w:p>
        </w:tc>
        <w:tc>
          <w:tcPr>
            <w:tcW w:w="459" w:type="dxa"/>
            <w:tcBorders>
              <w:left w:val="single" w:sz="4" w:space="0" w:color="auto"/>
              <w:right w:val="single" w:sz="4" w:space="0" w:color="auto"/>
            </w:tcBorders>
          </w:tcPr>
          <w:p w14:paraId="577187C7" w14:textId="6652A98E"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3972C286" w14:textId="0C3F9E7B" w:rsidR="00A63366" w:rsidRPr="00624C44" w:rsidRDefault="00A63366" w:rsidP="003B2051">
            <w:pPr>
              <w:rPr>
                <w:lang w:val="en-US"/>
              </w:rPr>
            </w:pPr>
            <w:r w:rsidRPr="00624C44">
              <w:rPr>
                <w:lang w:val="en-US"/>
              </w:rPr>
              <w:t>Norm.</w:t>
            </w:r>
          </w:p>
        </w:tc>
      </w:tr>
      <w:tr w:rsidR="00A63366" w:rsidRPr="00624C44" w14:paraId="36968924" w14:textId="77777777" w:rsidTr="00AD3DA7">
        <w:trPr>
          <w:trHeight w:val="320"/>
        </w:trPr>
        <w:tc>
          <w:tcPr>
            <w:tcW w:w="2429" w:type="dxa"/>
          </w:tcPr>
          <w:p w14:paraId="2884D95D" w14:textId="77777777" w:rsidR="00A63366" w:rsidRPr="00624C44" w:rsidRDefault="00A63366" w:rsidP="003B2051">
            <w:pPr>
              <w:rPr>
                <w:lang w:val="en-US"/>
              </w:rPr>
            </w:pPr>
          </w:p>
        </w:tc>
        <w:tc>
          <w:tcPr>
            <w:tcW w:w="588" w:type="dxa"/>
          </w:tcPr>
          <w:p w14:paraId="0B938A8C"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636D47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0815DCC" w14:textId="4817F53B" w:rsidR="00A63366" w:rsidRPr="00624C44" w:rsidRDefault="00A63366" w:rsidP="003B2051">
            <w:pPr>
              <w:rPr>
                <w:lang w:val="en-US"/>
              </w:rPr>
            </w:pPr>
            <w:r w:rsidRPr="00624C44">
              <w:rPr>
                <w:lang w:val="en-US"/>
              </w:rPr>
              <w:t xml:space="preserve">/player/[id]/position/side/hand/left </w:t>
            </w:r>
          </w:p>
        </w:tc>
        <w:tc>
          <w:tcPr>
            <w:tcW w:w="459" w:type="dxa"/>
            <w:tcBorders>
              <w:left w:val="single" w:sz="4" w:space="0" w:color="auto"/>
              <w:right w:val="single" w:sz="4" w:space="0" w:color="auto"/>
            </w:tcBorders>
          </w:tcPr>
          <w:p w14:paraId="2DF85E63" w14:textId="5A27B964"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2C49B86F" w14:textId="41000CD1" w:rsidR="00A63366" w:rsidRPr="00624C44" w:rsidRDefault="00A63366" w:rsidP="003B2051">
            <w:pPr>
              <w:rPr>
                <w:lang w:val="en-US"/>
              </w:rPr>
            </w:pPr>
            <w:r w:rsidRPr="00624C44">
              <w:rPr>
                <w:lang w:val="en-US"/>
              </w:rPr>
              <w:t>Norm.</w:t>
            </w:r>
          </w:p>
        </w:tc>
      </w:tr>
      <w:tr w:rsidR="00A63366" w:rsidRPr="00624C44" w14:paraId="0E41130C" w14:textId="77777777" w:rsidTr="00AD3DA7">
        <w:trPr>
          <w:trHeight w:val="320"/>
        </w:trPr>
        <w:tc>
          <w:tcPr>
            <w:tcW w:w="2429" w:type="dxa"/>
          </w:tcPr>
          <w:p w14:paraId="4D33569C" w14:textId="77777777" w:rsidR="00A63366" w:rsidRPr="00624C44" w:rsidRDefault="00A63366" w:rsidP="003B2051">
            <w:pPr>
              <w:rPr>
                <w:lang w:val="en-US"/>
              </w:rPr>
            </w:pPr>
          </w:p>
        </w:tc>
        <w:tc>
          <w:tcPr>
            <w:tcW w:w="588" w:type="dxa"/>
          </w:tcPr>
          <w:p w14:paraId="458E6E9F"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4369C5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E18492A" w14:textId="71846D47" w:rsidR="00A63366" w:rsidRPr="00624C44" w:rsidRDefault="00A63366" w:rsidP="003B2051">
            <w:pPr>
              <w:rPr>
                <w:lang w:val="en-US"/>
              </w:rPr>
            </w:pPr>
            <w:r w:rsidRPr="00624C44">
              <w:rPr>
                <w:lang w:val="en-US"/>
              </w:rPr>
              <w:t>/player/[id]/position/side/hand/right</w:t>
            </w:r>
          </w:p>
        </w:tc>
        <w:tc>
          <w:tcPr>
            <w:tcW w:w="459" w:type="dxa"/>
            <w:tcBorders>
              <w:left w:val="single" w:sz="4" w:space="0" w:color="auto"/>
              <w:right w:val="single" w:sz="4" w:space="0" w:color="auto"/>
            </w:tcBorders>
          </w:tcPr>
          <w:p w14:paraId="44BB9365" w14:textId="0061264C"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6B1259F0" w14:textId="2A06DB7F" w:rsidR="00A63366" w:rsidRPr="00624C44" w:rsidRDefault="00A63366" w:rsidP="003B2051">
            <w:pPr>
              <w:rPr>
                <w:lang w:val="en-US"/>
              </w:rPr>
            </w:pPr>
            <w:r w:rsidRPr="00624C44">
              <w:rPr>
                <w:lang w:val="en-US"/>
              </w:rPr>
              <w:t>Norm.</w:t>
            </w:r>
          </w:p>
        </w:tc>
      </w:tr>
      <w:tr w:rsidR="00A63366" w:rsidRPr="00624C44" w14:paraId="61B81A21" w14:textId="77777777" w:rsidTr="00AD3DA7">
        <w:trPr>
          <w:trHeight w:val="320"/>
        </w:trPr>
        <w:tc>
          <w:tcPr>
            <w:tcW w:w="2429" w:type="dxa"/>
          </w:tcPr>
          <w:p w14:paraId="0FFAFB43" w14:textId="77777777" w:rsidR="00A63366" w:rsidRPr="00624C44" w:rsidRDefault="00A63366" w:rsidP="003B2051">
            <w:pPr>
              <w:rPr>
                <w:lang w:val="en-US"/>
              </w:rPr>
            </w:pPr>
          </w:p>
        </w:tc>
        <w:tc>
          <w:tcPr>
            <w:tcW w:w="588" w:type="dxa"/>
          </w:tcPr>
          <w:p w14:paraId="2A85E433"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6D904E7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41F388B" w14:textId="6ECF5700" w:rsidR="00A63366" w:rsidRPr="00624C44" w:rsidRDefault="00A63366" w:rsidP="003B2051">
            <w:pPr>
              <w:rPr>
                <w:lang w:val="en-US"/>
              </w:rPr>
            </w:pPr>
            <w:r w:rsidRPr="00624C44">
              <w:rPr>
                <w:lang w:val="en-US"/>
              </w:rPr>
              <w:t xml:space="preserve">/player/[id]/position/side/foot/left </w:t>
            </w:r>
          </w:p>
        </w:tc>
        <w:tc>
          <w:tcPr>
            <w:tcW w:w="459" w:type="dxa"/>
            <w:tcBorders>
              <w:left w:val="single" w:sz="4" w:space="0" w:color="auto"/>
              <w:right w:val="single" w:sz="4" w:space="0" w:color="auto"/>
            </w:tcBorders>
          </w:tcPr>
          <w:p w14:paraId="4CC91C83" w14:textId="2349943C"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5A57BCA2" w14:textId="58C897BD" w:rsidR="00A63366" w:rsidRPr="00624C44" w:rsidRDefault="00A63366" w:rsidP="003B2051">
            <w:pPr>
              <w:rPr>
                <w:lang w:val="en-US"/>
              </w:rPr>
            </w:pPr>
            <w:r w:rsidRPr="00624C44">
              <w:rPr>
                <w:lang w:val="en-US"/>
              </w:rPr>
              <w:t>Norm.</w:t>
            </w:r>
          </w:p>
        </w:tc>
      </w:tr>
      <w:tr w:rsidR="00A63366" w:rsidRPr="00624C44" w14:paraId="7C3181D5" w14:textId="77777777" w:rsidTr="00AD3DA7">
        <w:trPr>
          <w:trHeight w:val="320"/>
        </w:trPr>
        <w:tc>
          <w:tcPr>
            <w:tcW w:w="2429" w:type="dxa"/>
          </w:tcPr>
          <w:p w14:paraId="2A00C586" w14:textId="77777777" w:rsidR="00A63366" w:rsidRPr="00624C44" w:rsidRDefault="00A63366" w:rsidP="003B2051">
            <w:pPr>
              <w:rPr>
                <w:lang w:val="en-US"/>
              </w:rPr>
            </w:pPr>
          </w:p>
        </w:tc>
        <w:tc>
          <w:tcPr>
            <w:tcW w:w="588" w:type="dxa"/>
          </w:tcPr>
          <w:p w14:paraId="7AA67626"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F0F932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38D290A" w14:textId="124EBA7F" w:rsidR="00A63366" w:rsidRPr="00624C44" w:rsidRDefault="00A63366" w:rsidP="003B2051">
            <w:pPr>
              <w:rPr>
                <w:lang w:val="en-US"/>
              </w:rPr>
            </w:pPr>
            <w:r w:rsidRPr="00624C44">
              <w:rPr>
                <w:lang w:val="en-US"/>
              </w:rPr>
              <w:t>/player/[id]/position/side/foot/right</w:t>
            </w:r>
          </w:p>
        </w:tc>
        <w:tc>
          <w:tcPr>
            <w:tcW w:w="459" w:type="dxa"/>
            <w:tcBorders>
              <w:left w:val="single" w:sz="4" w:space="0" w:color="auto"/>
              <w:right w:val="single" w:sz="4" w:space="0" w:color="auto"/>
            </w:tcBorders>
          </w:tcPr>
          <w:p w14:paraId="096C57BA" w14:textId="71556630"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1C6E2E0C" w14:textId="743E2749" w:rsidR="00A63366" w:rsidRPr="00624C44" w:rsidRDefault="00A63366" w:rsidP="003B2051">
            <w:pPr>
              <w:rPr>
                <w:lang w:val="en-US"/>
              </w:rPr>
            </w:pPr>
            <w:r w:rsidRPr="00624C44">
              <w:rPr>
                <w:lang w:val="en-US"/>
              </w:rPr>
              <w:t>Norm.</w:t>
            </w:r>
          </w:p>
        </w:tc>
      </w:tr>
      <w:tr w:rsidR="00A63366" w:rsidRPr="00624C44" w14:paraId="239474ED" w14:textId="77777777" w:rsidTr="00AD3DA7">
        <w:trPr>
          <w:trHeight w:val="320"/>
        </w:trPr>
        <w:tc>
          <w:tcPr>
            <w:tcW w:w="2429" w:type="dxa"/>
          </w:tcPr>
          <w:p w14:paraId="41D890DB" w14:textId="77777777" w:rsidR="00A63366" w:rsidRPr="00624C44" w:rsidRDefault="00A63366" w:rsidP="003B2051">
            <w:pPr>
              <w:rPr>
                <w:lang w:val="en-US"/>
              </w:rPr>
            </w:pPr>
          </w:p>
        </w:tc>
        <w:tc>
          <w:tcPr>
            <w:tcW w:w="588" w:type="dxa"/>
          </w:tcPr>
          <w:p w14:paraId="2C39F46E"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662F5C1"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D7AC620" w14:textId="11567461" w:rsidR="00A63366" w:rsidRPr="00624C44" w:rsidRDefault="00A63366" w:rsidP="003B2051">
            <w:pPr>
              <w:rPr>
                <w:lang w:val="en-US"/>
              </w:rPr>
            </w:pPr>
            <w:r w:rsidRPr="00624C44">
              <w:rPr>
                <w:lang w:val="en-US"/>
              </w:rPr>
              <w:t xml:space="preserve">/player/[id]/position/front/hand/left </w:t>
            </w:r>
          </w:p>
        </w:tc>
        <w:tc>
          <w:tcPr>
            <w:tcW w:w="459" w:type="dxa"/>
            <w:tcBorders>
              <w:left w:val="single" w:sz="4" w:space="0" w:color="auto"/>
              <w:right w:val="single" w:sz="4" w:space="0" w:color="auto"/>
            </w:tcBorders>
          </w:tcPr>
          <w:p w14:paraId="4A0FB1BC" w14:textId="3CBB5D45"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572259A7" w14:textId="7AF5E419" w:rsidR="00A63366" w:rsidRPr="00624C44" w:rsidRDefault="00A63366" w:rsidP="003B2051">
            <w:pPr>
              <w:rPr>
                <w:lang w:val="en-US"/>
              </w:rPr>
            </w:pPr>
            <w:r w:rsidRPr="00624C44">
              <w:rPr>
                <w:lang w:val="en-US"/>
              </w:rPr>
              <w:t>Norm.</w:t>
            </w:r>
          </w:p>
        </w:tc>
      </w:tr>
      <w:tr w:rsidR="00A63366" w:rsidRPr="00624C44" w14:paraId="68FFB82E" w14:textId="77777777" w:rsidTr="00AD3DA7">
        <w:trPr>
          <w:trHeight w:val="320"/>
        </w:trPr>
        <w:tc>
          <w:tcPr>
            <w:tcW w:w="2429" w:type="dxa"/>
          </w:tcPr>
          <w:p w14:paraId="7D5F0248" w14:textId="77777777" w:rsidR="00A63366" w:rsidRPr="00624C44" w:rsidRDefault="00A63366" w:rsidP="003B2051">
            <w:pPr>
              <w:rPr>
                <w:lang w:val="en-US"/>
              </w:rPr>
            </w:pPr>
          </w:p>
        </w:tc>
        <w:tc>
          <w:tcPr>
            <w:tcW w:w="588" w:type="dxa"/>
          </w:tcPr>
          <w:p w14:paraId="40E7834F"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CA550FC"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D207A83" w14:textId="3549BE0A" w:rsidR="00A63366" w:rsidRPr="00624C44" w:rsidRDefault="00A63366" w:rsidP="003B2051">
            <w:pPr>
              <w:rPr>
                <w:lang w:val="en-US"/>
              </w:rPr>
            </w:pPr>
            <w:r w:rsidRPr="00624C44">
              <w:rPr>
                <w:lang w:val="en-US"/>
              </w:rPr>
              <w:t>/player/[id]/position/front/hand/right</w:t>
            </w:r>
          </w:p>
        </w:tc>
        <w:tc>
          <w:tcPr>
            <w:tcW w:w="459" w:type="dxa"/>
            <w:tcBorders>
              <w:left w:val="single" w:sz="4" w:space="0" w:color="auto"/>
              <w:right w:val="single" w:sz="4" w:space="0" w:color="auto"/>
            </w:tcBorders>
          </w:tcPr>
          <w:p w14:paraId="2208B873" w14:textId="690C4CBD"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4398EAD8" w14:textId="17E8D6F7" w:rsidR="00A63366" w:rsidRPr="00624C44" w:rsidRDefault="00A63366" w:rsidP="003B2051">
            <w:pPr>
              <w:rPr>
                <w:lang w:val="en-US"/>
              </w:rPr>
            </w:pPr>
            <w:r w:rsidRPr="00624C44">
              <w:rPr>
                <w:lang w:val="en-US"/>
              </w:rPr>
              <w:t>Norm.</w:t>
            </w:r>
          </w:p>
        </w:tc>
      </w:tr>
      <w:tr w:rsidR="00A63366" w:rsidRPr="00624C44" w14:paraId="7DB329D2" w14:textId="77777777" w:rsidTr="00AD3DA7">
        <w:trPr>
          <w:trHeight w:val="320"/>
        </w:trPr>
        <w:tc>
          <w:tcPr>
            <w:tcW w:w="2429" w:type="dxa"/>
          </w:tcPr>
          <w:p w14:paraId="3B252199" w14:textId="77777777" w:rsidR="00A63366" w:rsidRPr="00624C44" w:rsidRDefault="00A63366" w:rsidP="003B2051">
            <w:pPr>
              <w:rPr>
                <w:lang w:val="en-US"/>
              </w:rPr>
            </w:pPr>
          </w:p>
        </w:tc>
        <w:tc>
          <w:tcPr>
            <w:tcW w:w="588" w:type="dxa"/>
          </w:tcPr>
          <w:p w14:paraId="1A86BBF5"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DE5638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2427C407" w14:textId="5D586715" w:rsidR="00A63366" w:rsidRPr="00624C44" w:rsidRDefault="00A63366" w:rsidP="003B2051">
            <w:pPr>
              <w:rPr>
                <w:lang w:val="en-US"/>
              </w:rPr>
            </w:pPr>
            <w:r w:rsidRPr="00624C44">
              <w:rPr>
                <w:lang w:val="en-US"/>
              </w:rPr>
              <w:t xml:space="preserve">/player/[id]/position/front/foot/left </w:t>
            </w:r>
          </w:p>
        </w:tc>
        <w:tc>
          <w:tcPr>
            <w:tcW w:w="459" w:type="dxa"/>
            <w:tcBorders>
              <w:left w:val="single" w:sz="4" w:space="0" w:color="auto"/>
              <w:right w:val="single" w:sz="4" w:space="0" w:color="auto"/>
            </w:tcBorders>
          </w:tcPr>
          <w:p w14:paraId="24980ACD" w14:textId="23776BF8"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77E30E2C" w14:textId="3775CCAE" w:rsidR="00A63366" w:rsidRPr="00624C44" w:rsidRDefault="00A63366" w:rsidP="003B2051">
            <w:pPr>
              <w:rPr>
                <w:lang w:val="en-US"/>
              </w:rPr>
            </w:pPr>
            <w:r w:rsidRPr="00624C44">
              <w:rPr>
                <w:lang w:val="en-US"/>
              </w:rPr>
              <w:t>Norm.</w:t>
            </w:r>
          </w:p>
        </w:tc>
      </w:tr>
      <w:tr w:rsidR="00A63366" w:rsidRPr="00624C44" w14:paraId="6B10E028" w14:textId="77777777" w:rsidTr="00AD3DA7">
        <w:trPr>
          <w:trHeight w:val="320"/>
        </w:trPr>
        <w:tc>
          <w:tcPr>
            <w:tcW w:w="2429" w:type="dxa"/>
          </w:tcPr>
          <w:p w14:paraId="6236FC19" w14:textId="77777777" w:rsidR="00A63366" w:rsidRPr="00624C44" w:rsidRDefault="00A63366" w:rsidP="003B2051">
            <w:pPr>
              <w:rPr>
                <w:lang w:val="en-US"/>
              </w:rPr>
            </w:pPr>
          </w:p>
        </w:tc>
        <w:tc>
          <w:tcPr>
            <w:tcW w:w="588" w:type="dxa"/>
          </w:tcPr>
          <w:p w14:paraId="727242BD"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4774FF0"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04266A8" w14:textId="01746063" w:rsidR="00A63366" w:rsidRPr="00624C44" w:rsidRDefault="00A63366" w:rsidP="003B2051">
            <w:pPr>
              <w:rPr>
                <w:lang w:val="en-US"/>
              </w:rPr>
            </w:pPr>
            <w:r w:rsidRPr="00624C44">
              <w:rPr>
                <w:lang w:val="en-US"/>
              </w:rPr>
              <w:t>/player/[id]/position/front/foot/right</w:t>
            </w:r>
          </w:p>
        </w:tc>
        <w:tc>
          <w:tcPr>
            <w:tcW w:w="459" w:type="dxa"/>
            <w:tcBorders>
              <w:left w:val="single" w:sz="4" w:space="0" w:color="auto"/>
              <w:right w:val="single" w:sz="4" w:space="0" w:color="auto"/>
            </w:tcBorders>
          </w:tcPr>
          <w:p w14:paraId="5E6904E9" w14:textId="68A26132"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7DEE3C3A" w14:textId="3877B3F3" w:rsidR="00A63366" w:rsidRPr="00624C44" w:rsidRDefault="00A63366" w:rsidP="003B2051">
            <w:pPr>
              <w:rPr>
                <w:lang w:val="en-US"/>
              </w:rPr>
            </w:pPr>
            <w:r w:rsidRPr="00624C44">
              <w:rPr>
                <w:lang w:val="en-US"/>
              </w:rPr>
              <w:t>Norm.</w:t>
            </w:r>
          </w:p>
        </w:tc>
      </w:tr>
      <w:tr w:rsidR="00A63366" w:rsidRPr="00624C44" w14:paraId="18A59115" w14:textId="77777777" w:rsidTr="00AD3DA7">
        <w:trPr>
          <w:trHeight w:val="320"/>
        </w:trPr>
        <w:tc>
          <w:tcPr>
            <w:tcW w:w="2429" w:type="dxa"/>
          </w:tcPr>
          <w:p w14:paraId="2C516A81" w14:textId="659DE6A8" w:rsidR="00A63366" w:rsidRPr="00624C44" w:rsidRDefault="00A63366" w:rsidP="003B2051">
            <w:pPr>
              <w:rPr>
                <w:lang w:val="en-US"/>
              </w:rPr>
            </w:pPr>
          </w:p>
        </w:tc>
        <w:tc>
          <w:tcPr>
            <w:tcW w:w="588" w:type="dxa"/>
          </w:tcPr>
          <w:p w14:paraId="4A6FA17E" w14:textId="1456EBB9" w:rsidR="00A63366" w:rsidRPr="00624C44" w:rsidRDefault="00A63366" w:rsidP="003B2051">
            <w:pPr>
              <w:rPr>
                <w:lang w:val="en-US"/>
              </w:rPr>
            </w:pPr>
          </w:p>
        </w:tc>
        <w:tc>
          <w:tcPr>
            <w:tcW w:w="634" w:type="dxa"/>
            <w:tcBorders>
              <w:left w:val="single" w:sz="4" w:space="0" w:color="auto"/>
              <w:right w:val="single" w:sz="36" w:space="0" w:color="auto"/>
            </w:tcBorders>
          </w:tcPr>
          <w:p w14:paraId="37933551" w14:textId="77BFCE36" w:rsidR="00A63366" w:rsidRPr="00624C44" w:rsidRDefault="00A63366" w:rsidP="003B2051">
            <w:pPr>
              <w:rPr>
                <w:lang w:val="en-US"/>
              </w:rPr>
            </w:pPr>
          </w:p>
        </w:tc>
        <w:tc>
          <w:tcPr>
            <w:tcW w:w="4044" w:type="dxa"/>
            <w:tcBorders>
              <w:left w:val="single" w:sz="36" w:space="0" w:color="auto"/>
              <w:right w:val="single" w:sz="4" w:space="0" w:color="auto"/>
            </w:tcBorders>
          </w:tcPr>
          <w:p w14:paraId="25713666" w14:textId="54C97A3D" w:rsidR="00A63366" w:rsidRPr="00624C44" w:rsidRDefault="00A63366" w:rsidP="003B2051">
            <w:pPr>
              <w:rPr>
                <w:lang w:val="en-US"/>
              </w:rPr>
            </w:pPr>
            <w:r w:rsidRPr="00624C44">
              <w:rPr>
                <w:lang w:val="en-US"/>
              </w:rPr>
              <w:t>/player/[id]/position/width</w:t>
            </w:r>
          </w:p>
        </w:tc>
        <w:tc>
          <w:tcPr>
            <w:tcW w:w="459" w:type="dxa"/>
            <w:tcBorders>
              <w:left w:val="single" w:sz="4" w:space="0" w:color="auto"/>
              <w:right w:val="single" w:sz="4" w:space="0" w:color="auto"/>
            </w:tcBorders>
          </w:tcPr>
          <w:p w14:paraId="0340B5F5" w14:textId="50634E80" w:rsidR="00A63366" w:rsidRPr="00624C44" w:rsidRDefault="00A63366" w:rsidP="003B2051">
            <w:pPr>
              <w:rPr>
                <w:lang w:val="en-US"/>
              </w:rPr>
            </w:pPr>
            <w:proofErr w:type="gramStart"/>
            <w:r w:rsidRPr="00624C44">
              <w:rPr>
                <w:lang w:val="en-US"/>
              </w:rPr>
              <w:t>,f</w:t>
            </w:r>
            <w:proofErr w:type="gramEnd"/>
          </w:p>
        </w:tc>
        <w:tc>
          <w:tcPr>
            <w:tcW w:w="918" w:type="dxa"/>
            <w:tcBorders>
              <w:left w:val="single" w:sz="4" w:space="0" w:color="auto"/>
            </w:tcBorders>
            <w:vAlign w:val="center"/>
          </w:tcPr>
          <w:p w14:paraId="649135BE" w14:textId="0CC76443" w:rsidR="00A63366" w:rsidRPr="00624C44" w:rsidRDefault="00A63366" w:rsidP="003B2051">
            <w:pPr>
              <w:rPr>
                <w:lang w:val="en-US"/>
              </w:rPr>
            </w:pPr>
            <w:r w:rsidRPr="00624C44">
              <w:rPr>
                <w:lang w:val="en-US"/>
              </w:rPr>
              <w:t>Norm.</w:t>
            </w:r>
          </w:p>
        </w:tc>
      </w:tr>
      <w:tr w:rsidR="00A63366" w:rsidRPr="00624C44" w14:paraId="2FF2D503" w14:textId="77777777" w:rsidTr="00AD3DA7">
        <w:trPr>
          <w:trHeight w:val="320"/>
        </w:trPr>
        <w:tc>
          <w:tcPr>
            <w:tcW w:w="2429" w:type="dxa"/>
          </w:tcPr>
          <w:p w14:paraId="2D16E087" w14:textId="29679865" w:rsidR="00A63366" w:rsidRPr="00624C44" w:rsidRDefault="00A63366" w:rsidP="003B2051">
            <w:pPr>
              <w:rPr>
                <w:lang w:val="en-US"/>
              </w:rPr>
            </w:pPr>
            <w:r w:rsidRPr="00624C44">
              <w:rPr>
                <w:lang w:val="en-US"/>
              </w:rPr>
              <w:t>/overhead</w:t>
            </w:r>
          </w:p>
        </w:tc>
        <w:tc>
          <w:tcPr>
            <w:tcW w:w="588" w:type="dxa"/>
          </w:tcPr>
          <w:p w14:paraId="61B055A3" w14:textId="064E2746"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44D229B4" w14:textId="7F454DF7" w:rsidR="00A63366" w:rsidRPr="00624C44" w:rsidRDefault="00A63366" w:rsidP="003B2051">
            <w:pPr>
              <w:rPr>
                <w:b/>
                <w:lang w:val="en-US"/>
              </w:rPr>
            </w:pPr>
            <w:proofErr w:type="gramStart"/>
            <w:r w:rsidRPr="00624C44">
              <w:rPr>
                <w:b/>
                <w:lang w:val="en-US"/>
              </w:rPr>
              <w:t>R,C</w:t>
            </w:r>
            <w:proofErr w:type="gramEnd"/>
          </w:p>
        </w:tc>
        <w:tc>
          <w:tcPr>
            <w:tcW w:w="4044" w:type="dxa"/>
            <w:tcBorders>
              <w:left w:val="single" w:sz="36" w:space="0" w:color="auto"/>
              <w:right w:val="single" w:sz="4" w:space="0" w:color="auto"/>
            </w:tcBorders>
          </w:tcPr>
          <w:p w14:paraId="4D96AFE9" w14:textId="11E2A4DE" w:rsidR="00A63366" w:rsidRPr="00624C44" w:rsidRDefault="00A63366" w:rsidP="003B2051">
            <w:pPr>
              <w:rPr>
                <w:b/>
                <w:lang w:val="en-US"/>
              </w:rPr>
            </w:pPr>
            <w:r w:rsidRPr="00624C44">
              <w:rPr>
                <w:b/>
                <w:lang w:val="en-US"/>
              </w:rPr>
              <w:t>/player/[id]/gesture/hit/overhead</w:t>
            </w:r>
          </w:p>
        </w:tc>
        <w:tc>
          <w:tcPr>
            <w:tcW w:w="459" w:type="dxa"/>
            <w:tcBorders>
              <w:left w:val="single" w:sz="4" w:space="0" w:color="auto"/>
              <w:right w:val="single" w:sz="4" w:space="0" w:color="auto"/>
            </w:tcBorders>
          </w:tcPr>
          <w:p w14:paraId="28E76F76" w14:textId="77777777" w:rsidR="00A63366" w:rsidRPr="00624C44" w:rsidRDefault="00A63366" w:rsidP="003B2051">
            <w:pPr>
              <w:rPr>
                <w:lang w:val="en-US"/>
              </w:rPr>
            </w:pPr>
          </w:p>
        </w:tc>
        <w:tc>
          <w:tcPr>
            <w:tcW w:w="918" w:type="dxa"/>
            <w:tcBorders>
              <w:left w:val="single" w:sz="4" w:space="0" w:color="auto"/>
            </w:tcBorders>
            <w:vAlign w:val="center"/>
          </w:tcPr>
          <w:p w14:paraId="51ABD855" w14:textId="3EDB84C8" w:rsidR="00A63366" w:rsidRPr="00624C44" w:rsidRDefault="00A63366" w:rsidP="003B2051">
            <w:pPr>
              <w:rPr>
                <w:lang w:val="en-US"/>
              </w:rPr>
            </w:pPr>
            <w:r w:rsidRPr="00624C44">
              <w:rPr>
                <w:lang w:val="en-US"/>
              </w:rPr>
              <w:t>None</w:t>
            </w:r>
          </w:p>
        </w:tc>
      </w:tr>
      <w:tr w:rsidR="00A63366" w:rsidRPr="00624C44" w14:paraId="6A0FEB32" w14:textId="77777777" w:rsidTr="00AD3DA7">
        <w:trPr>
          <w:trHeight w:val="320"/>
        </w:trPr>
        <w:tc>
          <w:tcPr>
            <w:tcW w:w="2429" w:type="dxa"/>
          </w:tcPr>
          <w:p w14:paraId="1F5661A4" w14:textId="20CCFD03" w:rsidR="00A63366" w:rsidRPr="00624C44" w:rsidRDefault="00A63366" w:rsidP="003B2051">
            <w:pPr>
              <w:rPr>
                <w:lang w:val="en-US"/>
              </w:rPr>
            </w:pPr>
            <w:r w:rsidRPr="00624C44">
              <w:rPr>
                <w:lang w:val="en-US"/>
              </w:rPr>
              <w:t>/SideHandL1</w:t>
            </w:r>
          </w:p>
        </w:tc>
        <w:tc>
          <w:tcPr>
            <w:tcW w:w="588" w:type="dxa"/>
          </w:tcPr>
          <w:p w14:paraId="4FEC8A1F" w14:textId="73130E5D"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407BB448" w14:textId="3D1B016B" w:rsidR="00A63366" w:rsidRPr="00624C44" w:rsidRDefault="00A63366" w:rsidP="003B2051">
            <w:pPr>
              <w:rPr>
                <w:lang w:val="en-US"/>
              </w:rPr>
            </w:pPr>
            <w:proofErr w:type="gramStart"/>
            <w:r w:rsidRPr="00624C44">
              <w:rPr>
                <w:lang w:val="en-US"/>
              </w:rPr>
              <w:t>R,C</w:t>
            </w:r>
            <w:proofErr w:type="gramEnd"/>
          </w:p>
        </w:tc>
        <w:tc>
          <w:tcPr>
            <w:tcW w:w="4044" w:type="dxa"/>
            <w:tcBorders>
              <w:left w:val="single" w:sz="36" w:space="0" w:color="auto"/>
              <w:right w:val="single" w:sz="4" w:space="0" w:color="auto"/>
            </w:tcBorders>
          </w:tcPr>
          <w:p w14:paraId="64C01302" w14:textId="627350FA" w:rsidR="00A63366" w:rsidRPr="00624C44" w:rsidRDefault="00A63366" w:rsidP="003B2051">
            <w:pPr>
              <w:rPr>
                <w:lang w:val="en-US"/>
              </w:rPr>
            </w:pPr>
            <w:r w:rsidRPr="00624C44">
              <w:rPr>
                <w:b/>
                <w:lang w:val="en-US"/>
              </w:rPr>
              <w:t>/player/[id]/gesture/hit/side/left</w:t>
            </w:r>
          </w:p>
        </w:tc>
        <w:tc>
          <w:tcPr>
            <w:tcW w:w="459" w:type="dxa"/>
            <w:tcBorders>
              <w:left w:val="single" w:sz="4" w:space="0" w:color="auto"/>
              <w:right w:val="single" w:sz="4" w:space="0" w:color="auto"/>
            </w:tcBorders>
          </w:tcPr>
          <w:p w14:paraId="37A6204C" w14:textId="77777777" w:rsidR="00A63366" w:rsidRPr="00624C44" w:rsidRDefault="00A63366" w:rsidP="003B2051">
            <w:pPr>
              <w:rPr>
                <w:lang w:val="en-US"/>
              </w:rPr>
            </w:pPr>
          </w:p>
        </w:tc>
        <w:tc>
          <w:tcPr>
            <w:tcW w:w="918" w:type="dxa"/>
            <w:tcBorders>
              <w:left w:val="single" w:sz="4" w:space="0" w:color="auto"/>
            </w:tcBorders>
          </w:tcPr>
          <w:p w14:paraId="7B31E503" w14:textId="7CF67BA1" w:rsidR="00A63366" w:rsidRPr="00624C44" w:rsidRDefault="00A63366" w:rsidP="003B2051">
            <w:pPr>
              <w:rPr>
                <w:lang w:val="en-US"/>
              </w:rPr>
            </w:pPr>
            <w:r w:rsidRPr="00624C44">
              <w:rPr>
                <w:lang w:val="en-US"/>
              </w:rPr>
              <w:t>None</w:t>
            </w:r>
          </w:p>
        </w:tc>
      </w:tr>
      <w:tr w:rsidR="00A63366" w:rsidRPr="00624C44" w14:paraId="32DB713D" w14:textId="77777777" w:rsidTr="00AD3DA7">
        <w:trPr>
          <w:trHeight w:val="320"/>
        </w:trPr>
        <w:tc>
          <w:tcPr>
            <w:tcW w:w="2429" w:type="dxa"/>
          </w:tcPr>
          <w:p w14:paraId="481E93DE" w14:textId="5012349F" w:rsidR="00A63366" w:rsidRPr="00624C44" w:rsidRDefault="00A63366" w:rsidP="003B2051">
            <w:pPr>
              <w:rPr>
                <w:lang w:val="en-US"/>
              </w:rPr>
            </w:pPr>
            <w:r w:rsidRPr="00624C44">
              <w:rPr>
                <w:lang w:val="en-US"/>
              </w:rPr>
              <w:t>/SideHandR1</w:t>
            </w:r>
          </w:p>
        </w:tc>
        <w:tc>
          <w:tcPr>
            <w:tcW w:w="588" w:type="dxa"/>
          </w:tcPr>
          <w:p w14:paraId="581B7A19" w14:textId="65798DED"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3127F1BE" w14:textId="0346B8F5" w:rsidR="00A63366" w:rsidRPr="00624C44" w:rsidRDefault="00A63366" w:rsidP="003B2051">
            <w:pPr>
              <w:rPr>
                <w:lang w:val="en-US"/>
              </w:rPr>
            </w:pPr>
            <w:proofErr w:type="gramStart"/>
            <w:r w:rsidRPr="00624C44">
              <w:rPr>
                <w:lang w:val="en-US"/>
              </w:rPr>
              <w:t>R,C</w:t>
            </w:r>
            <w:proofErr w:type="gramEnd"/>
          </w:p>
        </w:tc>
        <w:tc>
          <w:tcPr>
            <w:tcW w:w="4044" w:type="dxa"/>
            <w:tcBorders>
              <w:left w:val="single" w:sz="36" w:space="0" w:color="auto"/>
              <w:right w:val="single" w:sz="4" w:space="0" w:color="auto"/>
            </w:tcBorders>
          </w:tcPr>
          <w:p w14:paraId="6471C5A3" w14:textId="04760D80" w:rsidR="00A63366" w:rsidRPr="00624C44" w:rsidRDefault="00A63366" w:rsidP="003B2051">
            <w:pPr>
              <w:rPr>
                <w:b/>
                <w:lang w:val="en-US"/>
              </w:rPr>
            </w:pPr>
            <w:r w:rsidRPr="00624C44">
              <w:rPr>
                <w:b/>
                <w:lang w:val="en-US"/>
              </w:rPr>
              <w:t>/player/[id]/gesture/hit/side/right</w:t>
            </w:r>
          </w:p>
        </w:tc>
        <w:tc>
          <w:tcPr>
            <w:tcW w:w="459" w:type="dxa"/>
            <w:tcBorders>
              <w:left w:val="single" w:sz="4" w:space="0" w:color="auto"/>
              <w:right w:val="single" w:sz="4" w:space="0" w:color="auto"/>
            </w:tcBorders>
          </w:tcPr>
          <w:p w14:paraId="7BB7E038" w14:textId="77777777" w:rsidR="00A63366" w:rsidRPr="00624C44" w:rsidRDefault="00A63366" w:rsidP="003B2051">
            <w:pPr>
              <w:rPr>
                <w:lang w:val="en-US"/>
              </w:rPr>
            </w:pPr>
          </w:p>
        </w:tc>
        <w:tc>
          <w:tcPr>
            <w:tcW w:w="918" w:type="dxa"/>
            <w:tcBorders>
              <w:left w:val="single" w:sz="4" w:space="0" w:color="auto"/>
            </w:tcBorders>
          </w:tcPr>
          <w:p w14:paraId="5821B4A9" w14:textId="3FF09FFF" w:rsidR="00A63366" w:rsidRPr="00624C44" w:rsidRDefault="00A63366" w:rsidP="003B2051">
            <w:pPr>
              <w:rPr>
                <w:lang w:val="en-US"/>
              </w:rPr>
            </w:pPr>
            <w:r w:rsidRPr="00624C44">
              <w:rPr>
                <w:lang w:val="en-US"/>
              </w:rPr>
              <w:t>None</w:t>
            </w:r>
          </w:p>
        </w:tc>
      </w:tr>
      <w:tr w:rsidR="00A63366" w:rsidRPr="00624C44" w14:paraId="4CFC6861" w14:textId="77777777" w:rsidTr="00AD3DA7">
        <w:trPr>
          <w:trHeight w:val="320"/>
        </w:trPr>
        <w:tc>
          <w:tcPr>
            <w:tcW w:w="2429" w:type="dxa"/>
          </w:tcPr>
          <w:p w14:paraId="764E74C9" w14:textId="77777777" w:rsidR="00A63366" w:rsidRPr="00624C44" w:rsidRDefault="00A63366" w:rsidP="003B2051">
            <w:pPr>
              <w:rPr>
                <w:lang w:val="en-US"/>
              </w:rPr>
            </w:pPr>
          </w:p>
        </w:tc>
        <w:tc>
          <w:tcPr>
            <w:tcW w:w="588" w:type="dxa"/>
          </w:tcPr>
          <w:p w14:paraId="3AE32FBE"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8AB5514"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FEBBDEE" w14:textId="0A3D2C81" w:rsidR="00A63366" w:rsidRPr="00624C44" w:rsidRDefault="00A63366" w:rsidP="003B2051">
            <w:pPr>
              <w:rPr>
                <w:b/>
                <w:lang w:val="en-US"/>
              </w:rPr>
            </w:pPr>
            <w:r w:rsidRPr="00624C44">
              <w:rPr>
                <w:lang w:val="en-US"/>
              </w:rPr>
              <w:t>/player/[id]/gesture/hit/down/left</w:t>
            </w:r>
          </w:p>
        </w:tc>
        <w:tc>
          <w:tcPr>
            <w:tcW w:w="459" w:type="dxa"/>
            <w:tcBorders>
              <w:left w:val="single" w:sz="4" w:space="0" w:color="auto"/>
              <w:right w:val="single" w:sz="4" w:space="0" w:color="auto"/>
            </w:tcBorders>
          </w:tcPr>
          <w:p w14:paraId="31E208E3" w14:textId="77777777" w:rsidR="00A63366" w:rsidRPr="00624C44" w:rsidRDefault="00A63366" w:rsidP="003B2051">
            <w:pPr>
              <w:rPr>
                <w:lang w:val="en-US"/>
              </w:rPr>
            </w:pPr>
          </w:p>
        </w:tc>
        <w:tc>
          <w:tcPr>
            <w:tcW w:w="918" w:type="dxa"/>
            <w:tcBorders>
              <w:left w:val="single" w:sz="4" w:space="0" w:color="auto"/>
            </w:tcBorders>
          </w:tcPr>
          <w:p w14:paraId="477BB37F" w14:textId="67E10D7A" w:rsidR="00A63366" w:rsidRPr="00624C44" w:rsidRDefault="00A63366" w:rsidP="003B2051">
            <w:pPr>
              <w:rPr>
                <w:lang w:val="en-US"/>
              </w:rPr>
            </w:pPr>
            <w:r w:rsidRPr="00624C44">
              <w:rPr>
                <w:lang w:val="en-US"/>
              </w:rPr>
              <w:t>None</w:t>
            </w:r>
          </w:p>
        </w:tc>
      </w:tr>
      <w:tr w:rsidR="00A63366" w:rsidRPr="00624C44" w14:paraId="25E5FDEA" w14:textId="77777777" w:rsidTr="00AD3DA7">
        <w:trPr>
          <w:trHeight w:val="320"/>
        </w:trPr>
        <w:tc>
          <w:tcPr>
            <w:tcW w:w="2429" w:type="dxa"/>
          </w:tcPr>
          <w:p w14:paraId="5B7305C9" w14:textId="77777777" w:rsidR="00A63366" w:rsidRPr="00624C44" w:rsidRDefault="00A63366" w:rsidP="003B2051">
            <w:pPr>
              <w:rPr>
                <w:lang w:val="en-US"/>
              </w:rPr>
            </w:pPr>
          </w:p>
        </w:tc>
        <w:tc>
          <w:tcPr>
            <w:tcW w:w="588" w:type="dxa"/>
          </w:tcPr>
          <w:p w14:paraId="66B1D5D8"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4F65B9E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0C99A51E" w14:textId="034AB189" w:rsidR="00A63366" w:rsidRPr="00624C44" w:rsidRDefault="00A63366" w:rsidP="003B2051">
            <w:pPr>
              <w:rPr>
                <w:lang w:val="en-US"/>
              </w:rPr>
            </w:pPr>
            <w:r w:rsidRPr="00624C44">
              <w:rPr>
                <w:lang w:val="en-US"/>
              </w:rPr>
              <w:t>/player/[id]/gesture/hit/down/right</w:t>
            </w:r>
          </w:p>
        </w:tc>
        <w:tc>
          <w:tcPr>
            <w:tcW w:w="459" w:type="dxa"/>
            <w:tcBorders>
              <w:left w:val="single" w:sz="4" w:space="0" w:color="auto"/>
              <w:right w:val="single" w:sz="4" w:space="0" w:color="auto"/>
            </w:tcBorders>
          </w:tcPr>
          <w:p w14:paraId="7D602D56" w14:textId="77777777" w:rsidR="00A63366" w:rsidRPr="00624C44" w:rsidRDefault="00A63366" w:rsidP="003B2051">
            <w:pPr>
              <w:rPr>
                <w:lang w:val="en-US"/>
              </w:rPr>
            </w:pPr>
          </w:p>
        </w:tc>
        <w:tc>
          <w:tcPr>
            <w:tcW w:w="918" w:type="dxa"/>
            <w:tcBorders>
              <w:left w:val="single" w:sz="4" w:space="0" w:color="auto"/>
            </w:tcBorders>
          </w:tcPr>
          <w:p w14:paraId="6DB83A58" w14:textId="638978BC" w:rsidR="00A63366" w:rsidRPr="00624C44" w:rsidRDefault="00A63366" w:rsidP="003B2051">
            <w:pPr>
              <w:rPr>
                <w:lang w:val="en-US"/>
              </w:rPr>
            </w:pPr>
            <w:r w:rsidRPr="00624C44">
              <w:rPr>
                <w:lang w:val="en-US"/>
              </w:rPr>
              <w:t>None</w:t>
            </w:r>
          </w:p>
        </w:tc>
      </w:tr>
      <w:tr w:rsidR="00A63366" w:rsidRPr="00624C44" w14:paraId="48C4FE6E" w14:textId="77777777" w:rsidTr="00AD3DA7">
        <w:trPr>
          <w:trHeight w:val="320"/>
        </w:trPr>
        <w:tc>
          <w:tcPr>
            <w:tcW w:w="2429" w:type="dxa"/>
          </w:tcPr>
          <w:p w14:paraId="2FAA957D" w14:textId="77777777" w:rsidR="00A63366" w:rsidRPr="00624C44" w:rsidRDefault="00A63366" w:rsidP="003B2051">
            <w:pPr>
              <w:rPr>
                <w:lang w:val="en-US"/>
              </w:rPr>
            </w:pPr>
          </w:p>
        </w:tc>
        <w:tc>
          <w:tcPr>
            <w:tcW w:w="588" w:type="dxa"/>
          </w:tcPr>
          <w:p w14:paraId="3E35B67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DA62689"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A2122CB" w14:textId="48618C5D" w:rsidR="00A63366" w:rsidRPr="00624C44" w:rsidRDefault="00A63366" w:rsidP="003B2051">
            <w:pPr>
              <w:rPr>
                <w:lang w:val="en-US"/>
              </w:rPr>
            </w:pPr>
            <w:r w:rsidRPr="00624C44">
              <w:rPr>
                <w:lang w:val="en-US"/>
              </w:rPr>
              <w:t>/player/[id]/gesture/hit/forward/left</w:t>
            </w:r>
          </w:p>
        </w:tc>
        <w:tc>
          <w:tcPr>
            <w:tcW w:w="459" w:type="dxa"/>
            <w:tcBorders>
              <w:left w:val="single" w:sz="4" w:space="0" w:color="auto"/>
              <w:right w:val="single" w:sz="4" w:space="0" w:color="auto"/>
            </w:tcBorders>
          </w:tcPr>
          <w:p w14:paraId="4440BB75" w14:textId="77777777" w:rsidR="00A63366" w:rsidRPr="00624C44" w:rsidRDefault="00A63366" w:rsidP="003B2051">
            <w:pPr>
              <w:rPr>
                <w:lang w:val="en-US"/>
              </w:rPr>
            </w:pPr>
          </w:p>
        </w:tc>
        <w:tc>
          <w:tcPr>
            <w:tcW w:w="918" w:type="dxa"/>
            <w:tcBorders>
              <w:left w:val="single" w:sz="4" w:space="0" w:color="auto"/>
            </w:tcBorders>
          </w:tcPr>
          <w:p w14:paraId="02645F0F" w14:textId="6152B3C9" w:rsidR="00A63366" w:rsidRPr="00624C44" w:rsidRDefault="00A63366" w:rsidP="003B2051">
            <w:pPr>
              <w:rPr>
                <w:lang w:val="en-US"/>
              </w:rPr>
            </w:pPr>
            <w:r w:rsidRPr="00624C44">
              <w:rPr>
                <w:lang w:val="en-US"/>
              </w:rPr>
              <w:t>None</w:t>
            </w:r>
          </w:p>
        </w:tc>
      </w:tr>
      <w:tr w:rsidR="00A63366" w:rsidRPr="00624C44" w14:paraId="25664016" w14:textId="77777777" w:rsidTr="00AD3DA7">
        <w:trPr>
          <w:trHeight w:val="320"/>
        </w:trPr>
        <w:tc>
          <w:tcPr>
            <w:tcW w:w="2429" w:type="dxa"/>
          </w:tcPr>
          <w:p w14:paraId="62A8CF9F" w14:textId="77777777" w:rsidR="00A63366" w:rsidRPr="00624C44" w:rsidRDefault="00A63366" w:rsidP="003B2051">
            <w:pPr>
              <w:rPr>
                <w:lang w:val="en-US"/>
              </w:rPr>
            </w:pPr>
          </w:p>
        </w:tc>
        <w:tc>
          <w:tcPr>
            <w:tcW w:w="588" w:type="dxa"/>
          </w:tcPr>
          <w:p w14:paraId="0131EC72"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348712E"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D2AF284" w14:textId="5EB54BD4" w:rsidR="00A63366" w:rsidRPr="00624C44" w:rsidRDefault="00A63366" w:rsidP="003B2051">
            <w:pPr>
              <w:rPr>
                <w:lang w:val="en-US"/>
              </w:rPr>
            </w:pPr>
            <w:r w:rsidRPr="00624C44">
              <w:rPr>
                <w:lang w:val="en-US"/>
              </w:rPr>
              <w:t>/player/[id]/gesture/hit/ forward /right</w:t>
            </w:r>
          </w:p>
        </w:tc>
        <w:tc>
          <w:tcPr>
            <w:tcW w:w="459" w:type="dxa"/>
            <w:tcBorders>
              <w:left w:val="single" w:sz="4" w:space="0" w:color="auto"/>
              <w:right w:val="single" w:sz="4" w:space="0" w:color="auto"/>
            </w:tcBorders>
          </w:tcPr>
          <w:p w14:paraId="33A67A43" w14:textId="77777777" w:rsidR="00A63366" w:rsidRPr="00624C44" w:rsidRDefault="00A63366" w:rsidP="003B2051">
            <w:pPr>
              <w:rPr>
                <w:lang w:val="en-US"/>
              </w:rPr>
            </w:pPr>
          </w:p>
        </w:tc>
        <w:tc>
          <w:tcPr>
            <w:tcW w:w="918" w:type="dxa"/>
            <w:tcBorders>
              <w:left w:val="single" w:sz="4" w:space="0" w:color="auto"/>
            </w:tcBorders>
          </w:tcPr>
          <w:p w14:paraId="14AD1AAF" w14:textId="6C2AFAED" w:rsidR="00A63366" w:rsidRPr="00624C44" w:rsidRDefault="00A63366" w:rsidP="003B2051">
            <w:pPr>
              <w:rPr>
                <w:lang w:val="en-US"/>
              </w:rPr>
            </w:pPr>
            <w:r w:rsidRPr="00624C44">
              <w:rPr>
                <w:lang w:val="en-US"/>
              </w:rPr>
              <w:t>None</w:t>
            </w:r>
          </w:p>
        </w:tc>
      </w:tr>
      <w:tr w:rsidR="00A63366" w:rsidRPr="00624C44" w14:paraId="2EFFC609" w14:textId="77777777" w:rsidTr="00AD3DA7">
        <w:trPr>
          <w:trHeight w:val="320"/>
        </w:trPr>
        <w:tc>
          <w:tcPr>
            <w:tcW w:w="2429" w:type="dxa"/>
          </w:tcPr>
          <w:p w14:paraId="28F0B06C" w14:textId="3A748055" w:rsidR="00A63366" w:rsidRPr="00624C44" w:rsidRDefault="00A63366" w:rsidP="003B2051">
            <w:pPr>
              <w:rPr>
                <w:lang w:val="en-US"/>
              </w:rPr>
            </w:pPr>
            <w:r w:rsidRPr="00624C44">
              <w:rPr>
                <w:lang w:val="en-US"/>
              </w:rPr>
              <w:t>/SideFootL1</w:t>
            </w:r>
          </w:p>
        </w:tc>
        <w:tc>
          <w:tcPr>
            <w:tcW w:w="588" w:type="dxa"/>
          </w:tcPr>
          <w:p w14:paraId="34ACED76" w14:textId="226C1B24"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691E939E" w14:textId="2859FAE3" w:rsidR="00A63366" w:rsidRPr="00624C44" w:rsidRDefault="00A63366" w:rsidP="003B2051">
            <w:pPr>
              <w:rPr>
                <w:lang w:val="en-US"/>
              </w:rPr>
            </w:pPr>
            <w:r w:rsidRPr="00624C44">
              <w:rPr>
                <w:lang w:val="en-US"/>
              </w:rPr>
              <w:t>C</w:t>
            </w:r>
          </w:p>
        </w:tc>
        <w:tc>
          <w:tcPr>
            <w:tcW w:w="4044" w:type="dxa"/>
            <w:tcBorders>
              <w:left w:val="single" w:sz="36" w:space="0" w:color="auto"/>
              <w:right w:val="single" w:sz="4" w:space="0" w:color="auto"/>
            </w:tcBorders>
          </w:tcPr>
          <w:p w14:paraId="551206BD" w14:textId="255D0E74" w:rsidR="00A63366" w:rsidRPr="00624C44" w:rsidRDefault="00A63366" w:rsidP="003B2051">
            <w:pPr>
              <w:rPr>
                <w:b/>
                <w:lang w:val="en-US"/>
              </w:rPr>
            </w:pPr>
            <w:r w:rsidRPr="00624C44">
              <w:rPr>
                <w:b/>
                <w:lang w:val="en-US"/>
              </w:rPr>
              <w:t>/player/[id]/gesture/kick/side/left</w:t>
            </w:r>
          </w:p>
        </w:tc>
        <w:tc>
          <w:tcPr>
            <w:tcW w:w="459" w:type="dxa"/>
            <w:tcBorders>
              <w:left w:val="single" w:sz="4" w:space="0" w:color="auto"/>
              <w:right w:val="single" w:sz="4" w:space="0" w:color="auto"/>
            </w:tcBorders>
          </w:tcPr>
          <w:p w14:paraId="2F99618B" w14:textId="77777777" w:rsidR="00A63366" w:rsidRPr="00624C44" w:rsidRDefault="00A63366" w:rsidP="003B2051">
            <w:pPr>
              <w:rPr>
                <w:b/>
                <w:lang w:val="en-US"/>
              </w:rPr>
            </w:pPr>
          </w:p>
        </w:tc>
        <w:tc>
          <w:tcPr>
            <w:tcW w:w="918" w:type="dxa"/>
            <w:tcBorders>
              <w:left w:val="single" w:sz="4" w:space="0" w:color="auto"/>
            </w:tcBorders>
          </w:tcPr>
          <w:p w14:paraId="2A3FE604" w14:textId="7E00410B" w:rsidR="00A63366" w:rsidRPr="00624C44" w:rsidRDefault="00A63366" w:rsidP="003B2051">
            <w:pPr>
              <w:rPr>
                <w:lang w:val="en-US"/>
              </w:rPr>
            </w:pPr>
            <w:r w:rsidRPr="00624C44">
              <w:rPr>
                <w:lang w:val="en-US"/>
              </w:rPr>
              <w:t>None</w:t>
            </w:r>
          </w:p>
        </w:tc>
      </w:tr>
      <w:tr w:rsidR="00A63366" w:rsidRPr="00624C44" w14:paraId="47EC8A5A" w14:textId="77777777" w:rsidTr="00AD3DA7">
        <w:trPr>
          <w:trHeight w:val="320"/>
        </w:trPr>
        <w:tc>
          <w:tcPr>
            <w:tcW w:w="2429" w:type="dxa"/>
          </w:tcPr>
          <w:p w14:paraId="3325CB23" w14:textId="1EFAA2E5" w:rsidR="00A63366" w:rsidRPr="00624C44" w:rsidRDefault="00A63366" w:rsidP="003B2051">
            <w:pPr>
              <w:rPr>
                <w:lang w:val="en-US"/>
              </w:rPr>
            </w:pPr>
            <w:r w:rsidRPr="00624C44">
              <w:rPr>
                <w:lang w:val="en-US"/>
              </w:rPr>
              <w:t>/SideFootR1</w:t>
            </w:r>
          </w:p>
        </w:tc>
        <w:tc>
          <w:tcPr>
            <w:tcW w:w="588" w:type="dxa"/>
          </w:tcPr>
          <w:p w14:paraId="4BEEBA08" w14:textId="1047E929"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2063A737" w14:textId="31C885B0" w:rsidR="00A63366" w:rsidRPr="00624C44" w:rsidRDefault="00A63366" w:rsidP="003B2051">
            <w:pPr>
              <w:rPr>
                <w:lang w:val="en-US"/>
              </w:rPr>
            </w:pPr>
            <w:r w:rsidRPr="00624C44">
              <w:rPr>
                <w:lang w:val="en-US"/>
              </w:rPr>
              <w:t>C</w:t>
            </w:r>
          </w:p>
        </w:tc>
        <w:tc>
          <w:tcPr>
            <w:tcW w:w="4044" w:type="dxa"/>
            <w:tcBorders>
              <w:left w:val="single" w:sz="36" w:space="0" w:color="auto"/>
              <w:right w:val="single" w:sz="4" w:space="0" w:color="auto"/>
            </w:tcBorders>
          </w:tcPr>
          <w:p w14:paraId="2A12A872" w14:textId="58847862" w:rsidR="00A63366" w:rsidRPr="00624C44" w:rsidRDefault="00A63366" w:rsidP="003B2051">
            <w:pPr>
              <w:rPr>
                <w:b/>
                <w:lang w:val="en-US"/>
              </w:rPr>
            </w:pPr>
            <w:r w:rsidRPr="00624C44">
              <w:rPr>
                <w:b/>
                <w:lang w:val="en-US"/>
              </w:rPr>
              <w:t>/player/[id]/gesture/kick/side/right</w:t>
            </w:r>
          </w:p>
        </w:tc>
        <w:tc>
          <w:tcPr>
            <w:tcW w:w="459" w:type="dxa"/>
            <w:tcBorders>
              <w:left w:val="single" w:sz="4" w:space="0" w:color="auto"/>
              <w:right w:val="single" w:sz="4" w:space="0" w:color="auto"/>
            </w:tcBorders>
          </w:tcPr>
          <w:p w14:paraId="28D4F17C" w14:textId="77777777" w:rsidR="00A63366" w:rsidRPr="00624C44" w:rsidRDefault="00A63366" w:rsidP="003B2051">
            <w:pPr>
              <w:rPr>
                <w:b/>
                <w:lang w:val="en-US"/>
              </w:rPr>
            </w:pPr>
          </w:p>
        </w:tc>
        <w:tc>
          <w:tcPr>
            <w:tcW w:w="918" w:type="dxa"/>
            <w:tcBorders>
              <w:left w:val="single" w:sz="4" w:space="0" w:color="auto"/>
            </w:tcBorders>
          </w:tcPr>
          <w:p w14:paraId="0C40F43F" w14:textId="6D0B31B3" w:rsidR="00A63366" w:rsidRPr="00624C44" w:rsidRDefault="00A63366" w:rsidP="003B2051">
            <w:pPr>
              <w:rPr>
                <w:lang w:val="en-US"/>
              </w:rPr>
            </w:pPr>
            <w:r w:rsidRPr="00624C44">
              <w:rPr>
                <w:lang w:val="en-US"/>
              </w:rPr>
              <w:t>None</w:t>
            </w:r>
          </w:p>
        </w:tc>
      </w:tr>
      <w:tr w:rsidR="00A63366" w:rsidRPr="00624C44" w14:paraId="0C040B5E" w14:textId="77777777" w:rsidTr="00AD3DA7">
        <w:trPr>
          <w:trHeight w:val="320"/>
        </w:trPr>
        <w:tc>
          <w:tcPr>
            <w:tcW w:w="2429" w:type="dxa"/>
          </w:tcPr>
          <w:p w14:paraId="1BF07D30" w14:textId="77777777" w:rsidR="00A63366" w:rsidRPr="00624C44" w:rsidRDefault="00A63366" w:rsidP="003B2051">
            <w:pPr>
              <w:rPr>
                <w:lang w:val="en-US"/>
              </w:rPr>
            </w:pPr>
          </w:p>
        </w:tc>
        <w:tc>
          <w:tcPr>
            <w:tcW w:w="588" w:type="dxa"/>
          </w:tcPr>
          <w:p w14:paraId="73FF5FE5"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70EBCA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B67C182" w14:textId="1234D31E" w:rsidR="00A63366" w:rsidRPr="00624C44" w:rsidRDefault="00A63366" w:rsidP="003B2051">
            <w:pPr>
              <w:rPr>
                <w:lang w:val="en-US"/>
              </w:rPr>
            </w:pPr>
            <w:r w:rsidRPr="00624C44">
              <w:rPr>
                <w:lang w:val="en-US"/>
              </w:rPr>
              <w:t>/player/[id]/gesture/kick/forward/left</w:t>
            </w:r>
          </w:p>
        </w:tc>
        <w:tc>
          <w:tcPr>
            <w:tcW w:w="459" w:type="dxa"/>
            <w:tcBorders>
              <w:left w:val="single" w:sz="4" w:space="0" w:color="auto"/>
              <w:right w:val="single" w:sz="4" w:space="0" w:color="auto"/>
            </w:tcBorders>
          </w:tcPr>
          <w:p w14:paraId="56778193" w14:textId="77777777" w:rsidR="00A63366" w:rsidRPr="00624C44" w:rsidRDefault="00A63366" w:rsidP="003B2051">
            <w:pPr>
              <w:rPr>
                <w:lang w:val="en-US"/>
              </w:rPr>
            </w:pPr>
          </w:p>
        </w:tc>
        <w:tc>
          <w:tcPr>
            <w:tcW w:w="918" w:type="dxa"/>
            <w:tcBorders>
              <w:left w:val="single" w:sz="4" w:space="0" w:color="auto"/>
            </w:tcBorders>
          </w:tcPr>
          <w:p w14:paraId="41B2CD3A" w14:textId="0F93E1B2" w:rsidR="00A63366" w:rsidRPr="00624C44" w:rsidRDefault="00A63366" w:rsidP="003B2051">
            <w:pPr>
              <w:rPr>
                <w:lang w:val="en-US"/>
              </w:rPr>
            </w:pPr>
            <w:r w:rsidRPr="00624C44">
              <w:rPr>
                <w:lang w:val="en-US"/>
              </w:rPr>
              <w:t>None</w:t>
            </w:r>
          </w:p>
        </w:tc>
      </w:tr>
      <w:tr w:rsidR="00A63366" w:rsidRPr="00624C44" w14:paraId="7D78F359" w14:textId="77777777" w:rsidTr="00AD3DA7">
        <w:trPr>
          <w:trHeight w:val="320"/>
        </w:trPr>
        <w:tc>
          <w:tcPr>
            <w:tcW w:w="2429" w:type="dxa"/>
          </w:tcPr>
          <w:p w14:paraId="47E12AE5" w14:textId="77777777" w:rsidR="00A63366" w:rsidRPr="00624C44" w:rsidRDefault="00A63366" w:rsidP="003B2051">
            <w:pPr>
              <w:rPr>
                <w:lang w:val="en-US"/>
              </w:rPr>
            </w:pPr>
          </w:p>
        </w:tc>
        <w:tc>
          <w:tcPr>
            <w:tcW w:w="588" w:type="dxa"/>
          </w:tcPr>
          <w:p w14:paraId="24376072"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B7BB34D"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539A9286" w14:textId="241C8B54" w:rsidR="00A63366" w:rsidRPr="00624C44" w:rsidRDefault="00A63366" w:rsidP="003B2051">
            <w:pPr>
              <w:rPr>
                <w:lang w:val="en-US"/>
              </w:rPr>
            </w:pPr>
            <w:r w:rsidRPr="00624C44">
              <w:rPr>
                <w:lang w:val="en-US"/>
              </w:rPr>
              <w:t>/player/[id]/gesture/kick/forward/right</w:t>
            </w:r>
          </w:p>
        </w:tc>
        <w:tc>
          <w:tcPr>
            <w:tcW w:w="459" w:type="dxa"/>
            <w:tcBorders>
              <w:left w:val="single" w:sz="4" w:space="0" w:color="auto"/>
              <w:right w:val="single" w:sz="4" w:space="0" w:color="auto"/>
            </w:tcBorders>
          </w:tcPr>
          <w:p w14:paraId="6BF3FAC4" w14:textId="77777777" w:rsidR="00A63366" w:rsidRPr="00624C44" w:rsidRDefault="00A63366" w:rsidP="003B2051">
            <w:pPr>
              <w:rPr>
                <w:lang w:val="en-US"/>
              </w:rPr>
            </w:pPr>
          </w:p>
        </w:tc>
        <w:tc>
          <w:tcPr>
            <w:tcW w:w="918" w:type="dxa"/>
            <w:tcBorders>
              <w:left w:val="single" w:sz="4" w:space="0" w:color="auto"/>
            </w:tcBorders>
          </w:tcPr>
          <w:p w14:paraId="09E8141D" w14:textId="7619ED67" w:rsidR="00A63366" w:rsidRPr="00624C44" w:rsidRDefault="00A63366" w:rsidP="003B2051">
            <w:pPr>
              <w:rPr>
                <w:lang w:val="en-US"/>
              </w:rPr>
            </w:pPr>
            <w:r w:rsidRPr="00624C44">
              <w:rPr>
                <w:lang w:val="en-US"/>
              </w:rPr>
              <w:t>None</w:t>
            </w:r>
          </w:p>
        </w:tc>
      </w:tr>
      <w:tr w:rsidR="00A63366" w:rsidRPr="00624C44" w14:paraId="7CA89CE8" w14:textId="77777777" w:rsidTr="00AD3DA7">
        <w:trPr>
          <w:trHeight w:val="320"/>
        </w:trPr>
        <w:tc>
          <w:tcPr>
            <w:tcW w:w="2429" w:type="dxa"/>
          </w:tcPr>
          <w:p w14:paraId="1B4ACE01" w14:textId="77777777" w:rsidR="00A63366" w:rsidRPr="00624C44" w:rsidRDefault="00A63366" w:rsidP="003B2051">
            <w:pPr>
              <w:rPr>
                <w:lang w:val="en-US"/>
              </w:rPr>
            </w:pPr>
          </w:p>
        </w:tc>
        <w:tc>
          <w:tcPr>
            <w:tcW w:w="588" w:type="dxa"/>
          </w:tcPr>
          <w:p w14:paraId="1FCDBA42"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326F2ACD"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6DC9D67B" w14:textId="6B987C52" w:rsidR="00A63366" w:rsidRPr="00624C44" w:rsidRDefault="00A63366" w:rsidP="003B2051">
            <w:pPr>
              <w:rPr>
                <w:lang w:val="en-US"/>
              </w:rPr>
            </w:pPr>
            <w:r w:rsidRPr="00624C44">
              <w:rPr>
                <w:lang w:val="en-US"/>
              </w:rPr>
              <w:t>/player/[id]/gesture/</w:t>
            </w:r>
            <w:proofErr w:type="spellStart"/>
            <w:r w:rsidRPr="00624C44">
              <w:rPr>
                <w:lang w:val="en-US"/>
              </w:rPr>
              <w:t>doubleArmSide</w:t>
            </w:r>
            <w:proofErr w:type="spellEnd"/>
          </w:p>
        </w:tc>
        <w:tc>
          <w:tcPr>
            <w:tcW w:w="459" w:type="dxa"/>
            <w:tcBorders>
              <w:left w:val="single" w:sz="4" w:space="0" w:color="auto"/>
              <w:right w:val="single" w:sz="4" w:space="0" w:color="auto"/>
            </w:tcBorders>
          </w:tcPr>
          <w:p w14:paraId="73362EFB" w14:textId="77777777" w:rsidR="00A63366" w:rsidRPr="00624C44" w:rsidRDefault="00A63366" w:rsidP="003B2051">
            <w:pPr>
              <w:rPr>
                <w:lang w:val="en-US"/>
              </w:rPr>
            </w:pPr>
          </w:p>
        </w:tc>
        <w:tc>
          <w:tcPr>
            <w:tcW w:w="918" w:type="dxa"/>
            <w:tcBorders>
              <w:left w:val="single" w:sz="4" w:space="0" w:color="auto"/>
            </w:tcBorders>
          </w:tcPr>
          <w:p w14:paraId="00B54E98" w14:textId="53E6425C" w:rsidR="00A63366" w:rsidRPr="00624C44" w:rsidRDefault="00A63366" w:rsidP="003B2051">
            <w:pPr>
              <w:rPr>
                <w:lang w:val="en-US"/>
              </w:rPr>
            </w:pPr>
            <w:r w:rsidRPr="00624C44">
              <w:rPr>
                <w:lang w:val="en-US"/>
              </w:rPr>
              <w:t>None</w:t>
            </w:r>
          </w:p>
        </w:tc>
      </w:tr>
      <w:tr w:rsidR="00A63366" w:rsidRPr="00624C44" w14:paraId="2C49196F" w14:textId="77777777" w:rsidTr="00AD3DA7">
        <w:trPr>
          <w:trHeight w:val="320"/>
        </w:trPr>
        <w:tc>
          <w:tcPr>
            <w:tcW w:w="2429" w:type="dxa"/>
          </w:tcPr>
          <w:p w14:paraId="0FDB5EE3" w14:textId="77777777" w:rsidR="00A63366" w:rsidRPr="00624C44" w:rsidRDefault="00A63366" w:rsidP="003B2051">
            <w:pPr>
              <w:rPr>
                <w:lang w:val="en-US"/>
              </w:rPr>
            </w:pPr>
          </w:p>
        </w:tc>
        <w:tc>
          <w:tcPr>
            <w:tcW w:w="588" w:type="dxa"/>
          </w:tcPr>
          <w:p w14:paraId="6DD3DAF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3833D6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0CD730A0" w14:textId="0B618C4C" w:rsidR="00A63366" w:rsidRPr="00624C44" w:rsidRDefault="00A63366" w:rsidP="003B2051">
            <w:pPr>
              <w:rPr>
                <w:lang w:val="en-US"/>
              </w:rPr>
            </w:pPr>
            <w:r w:rsidRPr="00624C44">
              <w:rPr>
                <w:lang w:val="en-US"/>
              </w:rPr>
              <w:t>/player/[id]/gesture/</w:t>
            </w:r>
            <w:proofErr w:type="spellStart"/>
            <w:r w:rsidRPr="00624C44">
              <w:rPr>
                <w:lang w:val="en-US"/>
              </w:rPr>
              <w:t>doubleArmSideClose</w:t>
            </w:r>
            <w:proofErr w:type="spellEnd"/>
          </w:p>
        </w:tc>
        <w:tc>
          <w:tcPr>
            <w:tcW w:w="459" w:type="dxa"/>
            <w:tcBorders>
              <w:left w:val="single" w:sz="4" w:space="0" w:color="auto"/>
              <w:right w:val="single" w:sz="4" w:space="0" w:color="auto"/>
            </w:tcBorders>
          </w:tcPr>
          <w:p w14:paraId="36711104" w14:textId="77777777" w:rsidR="00A63366" w:rsidRPr="00624C44" w:rsidRDefault="00A63366" w:rsidP="003B2051">
            <w:pPr>
              <w:rPr>
                <w:lang w:val="en-US"/>
              </w:rPr>
            </w:pPr>
          </w:p>
        </w:tc>
        <w:tc>
          <w:tcPr>
            <w:tcW w:w="918" w:type="dxa"/>
            <w:tcBorders>
              <w:left w:val="single" w:sz="4" w:space="0" w:color="auto"/>
            </w:tcBorders>
          </w:tcPr>
          <w:p w14:paraId="2AA68458" w14:textId="384FF256" w:rsidR="00A63366" w:rsidRPr="00624C44" w:rsidRDefault="00A63366" w:rsidP="003B2051">
            <w:pPr>
              <w:rPr>
                <w:lang w:val="en-US"/>
              </w:rPr>
            </w:pPr>
            <w:r w:rsidRPr="00624C44">
              <w:rPr>
                <w:lang w:val="en-US"/>
              </w:rPr>
              <w:t>None</w:t>
            </w:r>
          </w:p>
        </w:tc>
      </w:tr>
      <w:tr w:rsidR="00A63366" w:rsidRPr="00624C44" w14:paraId="4C3D936F" w14:textId="77777777" w:rsidTr="00AD3DA7">
        <w:trPr>
          <w:trHeight w:val="320"/>
        </w:trPr>
        <w:tc>
          <w:tcPr>
            <w:tcW w:w="2429" w:type="dxa"/>
          </w:tcPr>
          <w:p w14:paraId="31EAEB18" w14:textId="6F8B7B7B" w:rsidR="00A63366" w:rsidRPr="00624C44" w:rsidRDefault="00A63366" w:rsidP="003B2051">
            <w:pPr>
              <w:rPr>
                <w:lang w:val="en-US"/>
              </w:rPr>
            </w:pPr>
            <w:r w:rsidRPr="00624C44">
              <w:rPr>
                <w:lang w:val="en-US"/>
              </w:rPr>
              <w:t>/jump</w:t>
            </w:r>
          </w:p>
        </w:tc>
        <w:tc>
          <w:tcPr>
            <w:tcW w:w="588" w:type="dxa"/>
          </w:tcPr>
          <w:p w14:paraId="1C49B311" w14:textId="550D114C" w:rsidR="00A63366" w:rsidRPr="00624C44" w:rsidRDefault="00A63366" w:rsidP="003B2051">
            <w:pPr>
              <w:rPr>
                <w:lang w:val="en-US"/>
              </w:rPr>
            </w:pPr>
            <w:r w:rsidRPr="00624C44">
              <w:rPr>
                <w:lang w:val="en-US"/>
              </w:rPr>
              <w:t>B</w:t>
            </w:r>
          </w:p>
        </w:tc>
        <w:tc>
          <w:tcPr>
            <w:tcW w:w="634" w:type="dxa"/>
            <w:tcBorders>
              <w:left w:val="single" w:sz="4" w:space="0" w:color="auto"/>
              <w:right w:val="single" w:sz="36" w:space="0" w:color="auto"/>
            </w:tcBorders>
          </w:tcPr>
          <w:p w14:paraId="52674142" w14:textId="715D74F0" w:rsidR="00A63366" w:rsidRPr="00624C44" w:rsidRDefault="00A63366" w:rsidP="003B2051">
            <w:pPr>
              <w:rPr>
                <w:lang w:val="en-US"/>
              </w:rPr>
            </w:pPr>
            <w:proofErr w:type="gramStart"/>
            <w:r w:rsidRPr="00624C44">
              <w:rPr>
                <w:lang w:val="en-US"/>
              </w:rPr>
              <w:t>R,C</w:t>
            </w:r>
            <w:proofErr w:type="gramEnd"/>
          </w:p>
        </w:tc>
        <w:tc>
          <w:tcPr>
            <w:tcW w:w="4044" w:type="dxa"/>
            <w:tcBorders>
              <w:left w:val="single" w:sz="36" w:space="0" w:color="auto"/>
              <w:right w:val="single" w:sz="4" w:space="0" w:color="auto"/>
            </w:tcBorders>
          </w:tcPr>
          <w:p w14:paraId="5E3F4FA6" w14:textId="714DDFA4" w:rsidR="00A63366" w:rsidRPr="00624C44" w:rsidRDefault="00A63366" w:rsidP="003B2051">
            <w:pPr>
              <w:rPr>
                <w:b/>
                <w:lang w:val="en-US"/>
              </w:rPr>
            </w:pPr>
            <w:r w:rsidRPr="00624C44">
              <w:rPr>
                <w:b/>
                <w:lang w:val="en-US"/>
              </w:rPr>
              <w:t>/player/[id]/gesture/jump</w:t>
            </w:r>
          </w:p>
        </w:tc>
        <w:tc>
          <w:tcPr>
            <w:tcW w:w="459" w:type="dxa"/>
            <w:tcBorders>
              <w:left w:val="single" w:sz="4" w:space="0" w:color="auto"/>
              <w:right w:val="single" w:sz="4" w:space="0" w:color="auto"/>
            </w:tcBorders>
          </w:tcPr>
          <w:p w14:paraId="3DDF88DE" w14:textId="77777777" w:rsidR="00A63366" w:rsidRPr="00624C44" w:rsidRDefault="00A63366" w:rsidP="003B2051">
            <w:pPr>
              <w:rPr>
                <w:lang w:val="en-US"/>
              </w:rPr>
            </w:pPr>
          </w:p>
        </w:tc>
        <w:tc>
          <w:tcPr>
            <w:tcW w:w="918" w:type="dxa"/>
            <w:tcBorders>
              <w:left w:val="single" w:sz="4" w:space="0" w:color="auto"/>
            </w:tcBorders>
          </w:tcPr>
          <w:p w14:paraId="43928643" w14:textId="53897A02" w:rsidR="00A63366" w:rsidRPr="00624C44" w:rsidRDefault="00A63366" w:rsidP="003B2051">
            <w:pPr>
              <w:rPr>
                <w:lang w:val="en-US"/>
              </w:rPr>
            </w:pPr>
            <w:r w:rsidRPr="00624C44">
              <w:rPr>
                <w:lang w:val="en-US"/>
              </w:rPr>
              <w:t>None</w:t>
            </w:r>
          </w:p>
        </w:tc>
      </w:tr>
      <w:tr w:rsidR="00A63366" w:rsidRPr="00624C44" w14:paraId="023C2AB7" w14:textId="77777777" w:rsidTr="00AD3DA7">
        <w:trPr>
          <w:trHeight w:val="320"/>
        </w:trPr>
        <w:tc>
          <w:tcPr>
            <w:tcW w:w="2429" w:type="dxa"/>
          </w:tcPr>
          <w:p w14:paraId="7C729F2D" w14:textId="77777777" w:rsidR="00A63366" w:rsidRPr="00624C44" w:rsidRDefault="00A63366" w:rsidP="003B2051">
            <w:pPr>
              <w:rPr>
                <w:lang w:val="en-US"/>
              </w:rPr>
            </w:pPr>
          </w:p>
        </w:tc>
        <w:tc>
          <w:tcPr>
            <w:tcW w:w="588" w:type="dxa"/>
          </w:tcPr>
          <w:p w14:paraId="545173B0"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53D007F8"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6ECE978C" w14:textId="593F56B7" w:rsidR="00A63366" w:rsidRPr="00624C44" w:rsidRDefault="00A63366" w:rsidP="003B2051">
            <w:pPr>
              <w:rPr>
                <w:lang w:val="en-US"/>
              </w:rPr>
            </w:pPr>
            <w:r w:rsidRPr="00624C44">
              <w:rPr>
                <w:lang w:val="en-US"/>
              </w:rPr>
              <w:t>/zone/[id]/activity/discrete</w:t>
            </w:r>
          </w:p>
        </w:tc>
        <w:tc>
          <w:tcPr>
            <w:tcW w:w="459" w:type="dxa"/>
            <w:tcBorders>
              <w:left w:val="single" w:sz="4" w:space="0" w:color="auto"/>
              <w:right w:val="single" w:sz="4" w:space="0" w:color="auto"/>
            </w:tcBorders>
          </w:tcPr>
          <w:p w14:paraId="0698C9A1" w14:textId="77777777" w:rsidR="00A63366" w:rsidRPr="00624C44" w:rsidRDefault="00A63366" w:rsidP="003B2051">
            <w:pPr>
              <w:rPr>
                <w:lang w:val="en-US"/>
              </w:rPr>
            </w:pPr>
          </w:p>
        </w:tc>
        <w:tc>
          <w:tcPr>
            <w:tcW w:w="918" w:type="dxa"/>
            <w:tcBorders>
              <w:left w:val="single" w:sz="4" w:space="0" w:color="auto"/>
            </w:tcBorders>
          </w:tcPr>
          <w:p w14:paraId="2E7BCB07" w14:textId="6DEE9913" w:rsidR="00A63366" w:rsidRPr="00624C44" w:rsidRDefault="00A63366" w:rsidP="003B2051">
            <w:pPr>
              <w:rPr>
                <w:lang w:val="en-US"/>
              </w:rPr>
            </w:pPr>
            <w:r w:rsidRPr="00624C44">
              <w:rPr>
                <w:lang w:val="en-US"/>
              </w:rPr>
              <w:t>None</w:t>
            </w:r>
          </w:p>
        </w:tc>
      </w:tr>
      <w:tr w:rsidR="00A63366" w:rsidRPr="00624C44" w14:paraId="039FBDFB" w14:textId="77777777" w:rsidTr="00AD3DA7">
        <w:trPr>
          <w:trHeight w:val="320"/>
        </w:trPr>
        <w:tc>
          <w:tcPr>
            <w:tcW w:w="2429" w:type="dxa"/>
          </w:tcPr>
          <w:p w14:paraId="70B063A3" w14:textId="77777777" w:rsidR="00A63366" w:rsidRPr="00624C44" w:rsidRDefault="00A63366" w:rsidP="003B2051">
            <w:pPr>
              <w:rPr>
                <w:lang w:val="en-US"/>
              </w:rPr>
            </w:pPr>
          </w:p>
        </w:tc>
        <w:tc>
          <w:tcPr>
            <w:tcW w:w="588" w:type="dxa"/>
          </w:tcPr>
          <w:p w14:paraId="39EB61B8"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1610B347"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9BA5FB2" w14:textId="2247F9F6" w:rsidR="00A63366" w:rsidRPr="00624C44" w:rsidRDefault="00A63366" w:rsidP="003B2051">
            <w:pPr>
              <w:rPr>
                <w:lang w:val="en-US"/>
              </w:rPr>
            </w:pPr>
            <w:r w:rsidRPr="00624C44">
              <w:rPr>
                <w:lang w:val="en-US"/>
              </w:rPr>
              <w:t>/zone/[id]/activity/normal</w:t>
            </w:r>
          </w:p>
        </w:tc>
        <w:tc>
          <w:tcPr>
            <w:tcW w:w="459" w:type="dxa"/>
            <w:tcBorders>
              <w:left w:val="single" w:sz="4" w:space="0" w:color="auto"/>
              <w:right w:val="single" w:sz="4" w:space="0" w:color="auto"/>
            </w:tcBorders>
          </w:tcPr>
          <w:p w14:paraId="1DF5EC49" w14:textId="3E4D198D" w:rsidR="00A63366" w:rsidRPr="00624C44" w:rsidRDefault="00A63366" w:rsidP="003B2051">
            <w:pPr>
              <w:rPr>
                <w:lang w:val="en-US"/>
              </w:rPr>
            </w:pPr>
            <w:proofErr w:type="gramStart"/>
            <w:r w:rsidRPr="00624C44">
              <w:rPr>
                <w:lang w:val="en-US"/>
              </w:rPr>
              <w:t>,f</w:t>
            </w:r>
            <w:proofErr w:type="gramEnd"/>
            <w:r w:rsidRPr="00624C44">
              <w:rPr>
                <w:lang w:val="en-US"/>
              </w:rPr>
              <w:t xml:space="preserve"> </w:t>
            </w:r>
          </w:p>
        </w:tc>
        <w:tc>
          <w:tcPr>
            <w:tcW w:w="918" w:type="dxa"/>
            <w:tcBorders>
              <w:left w:val="single" w:sz="4" w:space="0" w:color="auto"/>
            </w:tcBorders>
            <w:vAlign w:val="center"/>
          </w:tcPr>
          <w:p w14:paraId="7E765DF8" w14:textId="2ED9FF21" w:rsidR="00A63366" w:rsidRPr="00624C44" w:rsidRDefault="00A63366" w:rsidP="003B2051">
            <w:pPr>
              <w:rPr>
                <w:lang w:val="en-US"/>
              </w:rPr>
            </w:pPr>
            <w:r w:rsidRPr="00624C44">
              <w:rPr>
                <w:lang w:val="en-US"/>
              </w:rPr>
              <w:t>Norm.</w:t>
            </w:r>
          </w:p>
        </w:tc>
      </w:tr>
      <w:tr w:rsidR="00A63366" w:rsidRPr="00624C44" w14:paraId="1108594F" w14:textId="77777777" w:rsidTr="00AD3DA7">
        <w:trPr>
          <w:trHeight w:val="320"/>
        </w:trPr>
        <w:tc>
          <w:tcPr>
            <w:tcW w:w="2429" w:type="dxa"/>
          </w:tcPr>
          <w:p w14:paraId="3A8E2AEF" w14:textId="77777777" w:rsidR="00A63366" w:rsidRPr="00624C44" w:rsidRDefault="00A63366" w:rsidP="003B2051">
            <w:pPr>
              <w:rPr>
                <w:lang w:val="en-US"/>
              </w:rPr>
            </w:pPr>
          </w:p>
        </w:tc>
        <w:tc>
          <w:tcPr>
            <w:tcW w:w="588" w:type="dxa"/>
          </w:tcPr>
          <w:p w14:paraId="7B11F1C1"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7A747EA2"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622B0110" w14:textId="0856D8E2" w:rsidR="00A63366" w:rsidRPr="00624C44" w:rsidRDefault="00A63366" w:rsidP="003B2051">
            <w:pPr>
              <w:rPr>
                <w:lang w:val="en-US"/>
              </w:rPr>
            </w:pPr>
            <w:r w:rsidRPr="00624C44">
              <w:rPr>
                <w:lang w:val="en-US"/>
              </w:rPr>
              <w:t>/zone/[id]/activity/flow/leftwards</w:t>
            </w:r>
          </w:p>
        </w:tc>
        <w:tc>
          <w:tcPr>
            <w:tcW w:w="459" w:type="dxa"/>
            <w:tcBorders>
              <w:left w:val="single" w:sz="4" w:space="0" w:color="auto"/>
              <w:right w:val="single" w:sz="4" w:space="0" w:color="auto"/>
            </w:tcBorders>
          </w:tcPr>
          <w:p w14:paraId="26D4B887" w14:textId="77777777" w:rsidR="00A63366" w:rsidRPr="00624C44" w:rsidRDefault="00A63366" w:rsidP="003B2051">
            <w:pPr>
              <w:rPr>
                <w:lang w:val="en-US"/>
              </w:rPr>
            </w:pPr>
          </w:p>
        </w:tc>
        <w:tc>
          <w:tcPr>
            <w:tcW w:w="918" w:type="dxa"/>
            <w:tcBorders>
              <w:left w:val="single" w:sz="4" w:space="0" w:color="auto"/>
            </w:tcBorders>
            <w:vAlign w:val="center"/>
          </w:tcPr>
          <w:p w14:paraId="49B7D43B" w14:textId="06CB1DE3" w:rsidR="00A63366" w:rsidRPr="00624C44" w:rsidRDefault="00A63366" w:rsidP="003B2051">
            <w:pPr>
              <w:rPr>
                <w:lang w:val="en-US"/>
              </w:rPr>
            </w:pPr>
            <w:r w:rsidRPr="00624C44">
              <w:rPr>
                <w:lang w:val="en-US"/>
              </w:rPr>
              <w:t>None</w:t>
            </w:r>
          </w:p>
        </w:tc>
      </w:tr>
      <w:tr w:rsidR="00A63366" w:rsidRPr="00624C44" w14:paraId="0B600A4A" w14:textId="77777777" w:rsidTr="00AD3DA7">
        <w:trPr>
          <w:trHeight w:val="320"/>
        </w:trPr>
        <w:tc>
          <w:tcPr>
            <w:tcW w:w="2429" w:type="dxa"/>
          </w:tcPr>
          <w:p w14:paraId="5EAF0986" w14:textId="77777777" w:rsidR="00A63366" w:rsidRPr="00624C44" w:rsidRDefault="00A63366" w:rsidP="003B2051">
            <w:pPr>
              <w:rPr>
                <w:lang w:val="en-US"/>
              </w:rPr>
            </w:pPr>
          </w:p>
        </w:tc>
        <w:tc>
          <w:tcPr>
            <w:tcW w:w="588" w:type="dxa"/>
          </w:tcPr>
          <w:p w14:paraId="7C0D51E6"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60BE296"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1005C0D" w14:textId="7E7772F3" w:rsidR="00A63366" w:rsidRPr="00624C44" w:rsidRDefault="00A63366" w:rsidP="003B2051">
            <w:pPr>
              <w:rPr>
                <w:lang w:val="en-US"/>
              </w:rPr>
            </w:pPr>
            <w:r w:rsidRPr="00624C44">
              <w:rPr>
                <w:lang w:val="en-US"/>
              </w:rPr>
              <w:t>/zone/[id]/activity/flow/rightwards</w:t>
            </w:r>
          </w:p>
        </w:tc>
        <w:tc>
          <w:tcPr>
            <w:tcW w:w="459" w:type="dxa"/>
            <w:tcBorders>
              <w:left w:val="single" w:sz="4" w:space="0" w:color="auto"/>
              <w:right w:val="single" w:sz="4" w:space="0" w:color="auto"/>
            </w:tcBorders>
          </w:tcPr>
          <w:p w14:paraId="75D8241A" w14:textId="77777777" w:rsidR="00A63366" w:rsidRPr="00624C44" w:rsidRDefault="00A63366" w:rsidP="003B2051">
            <w:pPr>
              <w:rPr>
                <w:lang w:val="en-US"/>
              </w:rPr>
            </w:pPr>
          </w:p>
        </w:tc>
        <w:tc>
          <w:tcPr>
            <w:tcW w:w="918" w:type="dxa"/>
            <w:tcBorders>
              <w:left w:val="single" w:sz="4" w:space="0" w:color="auto"/>
            </w:tcBorders>
          </w:tcPr>
          <w:p w14:paraId="7FEE0149" w14:textId="4781CBB7" w:rsidR="00A63366" w:rsidRPr="00624C44" w:rsidRDefault="00A63366" w:rsidP="003B2051">
            <w:pPr>
              <w:rPr>
                <w:lang w:val="en-US"/>
              </w:rPr>
            </w:pPr>
            <w:r w:rsidRPr="00624C44">
              <w:rPr>
                <w:lang w:val="en-US"/>
              </w:rPr>
              <w:t>None</w:t>
            </w:r>
          </w:p>
        </w:tc>
      </w:tr>
      <w:tr w:rsidR="00A63366" w:rsidRPr="00624C44" w14:paraId="1F70E979" w14:textId="77777777" w:rsidTr="00AD3DA7">
        <w:trPr>
          <w:trHeight w:val="320"/>
        </w:trPr>
        <w:tc>
          <w:tcPr>
            <w:tcW w:w="2429" w:type="dxa"/>
          </w:tcPr>
          <w:p w14:paraId="60DC1D84" w14:textId="77777777" w:rsidR="00A63366" w:rsidRPr="00624C44" w:rsidRDefault="00A63366" w:rsidP="003B2051">
            <w:pPr>
              <w:rPr>
                <w:lang w:val="en-US"/>
              </w:rPr>
            </w:pPr>
          </w:p>
        </w:tc>
        <w:tc>
          <w:tcPr>
            <w:tcW w:w="588" w:type="dxa"/>
          </w:tcPr>
          <w:p w14:paraId="77654204"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02A2975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32943F5E" w14:textId="49B998B4" w:rsidR="00A63366" w:rsidRPr="00624C44" w:rsidRDefault="00A63366" w:rsidP="003B2051">
            <w:pPr>
              <w:rPr>
                <w:lang w:val="en-US"/>
              </w:rPr>
            </w:pPr>
            <w:r w:rsidRPr="00624C44">
              <w:rPr>
                <w:lang w:val="en-US"/>
              </w:rPr>
              <w:t>/zone/[id]/activity/flow/upwards</w:t>
            </w:r>
          </w:p>
        </w:tc>
        <w:tc>
          <w:tcPr>
            <w:tcW w:w="459" w:type="dxa"/>
            <w:tcBorders>
              <w:left w:val="single" w:sz="4" w:space="0" w:color="auto"/>
              <w:right w:val="single" w:sz="4" w:space="0" w:color="auto"/>
            </w:tcBorders>
          </w:tcPr>
          <w:p w14:paraId="7C4FC86C" w14:textId="77777777" w:rsidR="00A63366" w:rsidRPr="00624C44" w:rsidRDefault="00A63366" w:rsidP="003B2051">
            <w:pPr>
              <w:rPr>
                <w:lang w:val="en-US"/>
              </w:rPr>
            </w:pPr>
          </w:p>
        </w:tc>
        <w:tc>
          <w:tcPr>
            <w:tcW w:w="918" w:type="dxa"/>
            <w:tcBorders>
              <w:left w:val="single" w:sz="4" w:space="0" w:color="auto"/>
            </w:tcBorders>
          </w:tcPr>
          <w:p w14:paraId="1BC8CED3" w14:textId="702411BF" w:rsidR="00A63366" w:rsidRPr="00624C44" w:rsidRDefault="00A63366" w:rsidP="003B2051">
            <w:pPr>
              <w:rPr>
                <w:lang w:val="en-US"/>
              </w:rPr>
            </w:pPr>
            <w:r w:rsidRPr="00624C44">
              <w:rPr>
                <w:lang w:val="en-US"/>
              </w:rPr>
              <w:t>None</w:t>
            </w:r>
          </w:p>
        </w:tc>
      </w:tr>
      <w:tr w:rsidR="00A63366" w:rsidRPr="00624C44" w14:paraId="01CACDD1" w14:textId="77777777" w:rsidTr="00AD3DA7">
        <w:trPr>
          <w:trHeight w:val="320"/>
        </w:trPr>
        <w:tc>
          <w:tcPr>
            <w:tcW w:w="2429" w:type="dxa"/>
          </w:tcPr>
          <w:p w14:paraId="219F3A68" w14:textId="77777777" w:rsidR="00A63366" w:rsidRPr="00624C44" w:rsidRDefault="00A63366" w:rsidP="003B2051">
            <w:pPr>
              <w:rPr>
                <w:lang w:val="en-US"/>
              </w:rPr>
            </w:pPr>
          </w:p>
        </w:tc>
        <w:tc>
          <w:tcPr>
            <w:tcW w:w="588" w:type="dxa"/>
          </w:tcPr>
          <w:p w14:paraId="7490709C"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643CFFCA"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132DD09C" w14:textId="5C466D77" w:rsidR="00A63366" w:rsidRPr="00624C44" w:rsidRDefault="00A63366" w:rsidP="003B2051">
            <w:pPr>
              <w:rPr>
                <w:lang w:val="en-US"/>
              </w:rPr>
            </w:pPr>
            <w:r w:rsidRPr="00624C44">
              <w:rPr>
                <w:lang w:val="en-US"/>
              </w:rPr>
              <w:t>/zone/[id]/activity/flow/downwards</w:t>
            </w:r>
          </w:p>
        </w:tc>
        <w:tc>
          <w:tcPr>
            <w:tcW w:w="459" w:type="dxa"/>
            <w:tcBorders>
              <w:left w:val="single" w:sz="4" w:space="0" w:color="auto"/>
              <w:right w:val="single" w:sz="4" w:space="0" w:color="auto"/>
            </w:tcBorders>
          </w:tcPr>
          <w:p w14:paraId="5FA8BD8C" w14:textId="77777777" w:rsidR="00A63366" w:rsidRPr="00624C44" w:rsidRDefault="00A63366" w:rsidP="003B2051">
            <w:pPr>
              <w:rPr>
                <w:lang w:val="en-US"/>
              </w:rPr>
            </w:pPr>
          </w:p>
        </w:tc>
        <w:tc>
          <w:tcPr>
            <w:tcW w:w="918" w:type="dxa"/>
            <w:tcBorders>
              <w:left w:val="single" w:sz="4" w:space="0" w:color="auto"/>
            </w:tcBorders>
          </w:tcPr>
          <w:p w14:paraId="677C8BA2" w14:textId="14E26453" w:rsidR="00A63366" w:rsidRPr="00624C44" w:rsidRDefault="00A63366" w:rsidP="003B2051">
            <w:pPr>
              <w:rPr>
                <w:lang w:val="en-US"/>
              </w:rPr>
            </w:pPr>
            <w:r w:rsidRPr="00624C44">
              <w:rPr>
                <w:lang w:val="en-US"/>
              </w:rPr>
              <w:t>None</w:t>
            </w:r>
          </w:p>
        </w:tc>
      </w:tr>
      <w:tr w:rsidR="00A63366" w:rsidRPr="00624C44" w14:paraId="30808FCD" w14:textId="77777777" w:rsidTr="00AD3DA7">
        <w:trPr>
          <w:trHeight w:val="320"/>
        </w:trPr>
        <w:tc>
          <w:tcPr>
            <w:tcW w:w="2429" w:type="dxa"/>
          </w:tcPr>
          <w:p w14:paraId="0D55D374" w14:textId="77777777" w:rsidR="00A63366" w:rsidRPr="00624C44" w:rsidRDefault="00A63366" w:rsidP="003B2051">
            <w:pPr>
              <w:rPr>
                <w:lang w:val="en-US"/>
              </w:rPr>
            </w:pPr>
          </w:p>
        </w:tc>
        <w:tc>
          <w:tcPr>
            <w:tcW w:w="588" w:type="dxa"/>
          </w:tcPr>
          <w:p w14:paraId="309DC2E9" w14:textId="77777777" w:rsidR="00A63366" w:rsidRPr="00624C44" w:rsidRDefault="00A63366" w:rsidP="003B2051">
            <w:pPr>
              <w:rPr>
                <w:lang w:val="en-US"/>
              </w:rPr>
            </w:pPr>
          </w:p>
        </w:tc>
        <w:tc>
          <w:tcPr>
            <w:tcW w:w="634" w:type="dxa"/>
            <w:tcBorders>
              <w:left w:val="single" w:sz="4" w:space="0" w:color="auto"/>
              <w:right w:val="single" w:sz="36" w:space="0" w:color="auto"/>
            </w:tcBorders>
          </w:tcPr>
          <w:p w14:paraId="2F4B4035" w14:textId="77777777" w:rsidR="00A63366" w:rsidRPr="00624C44" w:rsidRDefault="00A63366" w:rsidP="003B2051">
            <w:pPr>
              <w:rPr>
                <w:lang w:val="en-US"/>
              </w:rPr>
            </w:pPr>
          </w:p>
        </w:tc>
        <w:tc>
          <w:tcPr>
            <w:tcW w:w="4044" w:type="dxa"/>
            <w:tcBorders>
              <w:left w:val="single" w:sz="36" w:space="0" w:color="auto"/>
              <w:right w:val="single" w:sz="4" w:space="0" w:color="auto"/>
            </w:tcBorders>
          </w:tcPr>
          <w:p w14:paraId="74EB09BE" w14:textId="4F196B03" w:rsidR="00A63366" w:rsidRPr="00624C44" w:rsidRDefault="00A63366" w:rsidP="003B2051">
            <w:pPr>
              <w:rPr>
                <w:lang w:val="en-US"/>
              </w:rPr>
            </w:pPr>
            <w:r w:rsidRPr="00624C44">
              <w:rPr>
                <w:lang w:val="en-US"/>
              </w:rPr>
              <w:t>/zone/[id]/activity/flow/forward</w:t>
            </w:r>
          </w:p>
        </w:tc>
        <w:tc>
          <w:tcPr>
            <w:tcW w:w="459" w:type="dxa"/>
            <w:tcBorders>
              <w:left w:val="single" w:sz="4" w:space="0" w:color="auto"/>
              <w:right w:val="single" w:sz="4" w:space="0" w:color="auto"/>
            </w:tcBorders>
            <w:vAlign w:val="center"/>
          </w:tcPr>
          <w:p w14:paraId="77E1ABB7" w14:textId="77777777" w:rsidR="00A63366" w:rsidRPr="00624C44" w:rsidRDefault="00A63366" w:rsidP="003B2051">
            <w:pPr>
              <w:rPr>
                <w:lang w:val="en-US"/>
              </w:rPr>
            </w:pPr>
          </w:p>
        </w:tc>
        <w:tc>
          <w:tcPr>
            <w:tcW w:w="918" w:type="dxa"/>
            <w:tcBorders>
              <w:left w:val="single" w:sz="4" w:space="0" w:color="auto"/>
            </w:tcBorders>
          </w:tcPr>
          <w:p w14:paraId="278588B0" w14:textId="1D2B2D21" w:rsidR="00A63366" w:rsidRPr="00624C44" w:rsidRDefault="00A63366" w:rsidP="003B2051">
            <w:pPr>
              <w:rPr>
                <w:lang w:val="en-US"/>
              </w:rPr>
            </w:pPr>
            <w:r w:rsidRPr="00624C44">
              <w:rPr>
                <w:lang w:val="en-US"/>
              </w:rPr>
              <w:t>None</w:t>
            </w:r>
          </w:p>
        </w:tc>
      </w:tr>
    </w:tbl>
    <w:p w14:paraId="255B1514" w14:textId="77777777" w:rsidR="00D926EC" w:rsidRPr="00624C44" w:rsidRDefault="00D926EC" w:rsidP="00D926EC">
      <w:pPr>
        <w:rPr>
          <w:lang w:val="en-US"/>
        </w:rPr>
      </w:pPr>
    </w:p>
    <w:p w14:paraId="32445A30" w14:textId="77777777" w:rsidR="00D926EC" w:rsidRPr="00624C44" w:rsidRDefault="00D926EC" w:rsidP="00940981">
      <w:pPr>
        <w:pStyle w:val="Heading3"/>
        <w:rPr>
          <w:lang w:val="en-US"/>
        </w:rPr>
      </w:pPr>
      <w:bookmarkStart w:id="1375" w:name="_Toc362437921"/>
      <w:bookmarkStart w:id="1376" w:name="_Toc365022747"/>
      <w:bookmarkStart w:id="1377" w:name="_Toc380405794"/>
      <w:r w:rsidRPr="00624C44">
        <w:rPr>
          <w:lang w:val="en-US"/>
        </w:rPr>
        <w:t>GUI</w:t>
      </w:r>
      <w:bookmarkEnd w:id="1375"/>
      <w:bookmarkEnd w:id="1376"/>
      <w:bookmarkEnd w:id="1377"/>
      <w:r w:rsidRPr="00624C44">
        <w:rPr>
          <w:lang w:val="en-US"/>
        </w:rPr>
        <w:t xml:space="preserve"> </w:t>
      </w:r>
    </w:p>
    <w:p w14:paraId="0344A694" w14:textId="77777777" w:rsidR="00D926EC" w:rsidRPr="00624C44" w:rsidRDefault="00D926EC" w:rsidP="00940981">
      <w:pPr>
        <w:pStyle w:val="Heading5"/>
        <w:rPr>
          <w:u w:val="none"/>
          <w:lang w:val="en-US"/>
        </w:rPr>
      </w:pPr>
      <w:bookmarkStart w:id="1378" w:name="_Toc365022748"/>
      <w:r w:rsidRPr="00624C44">
        <w:rPr>
          <w:u w:val="none"/>
          <w:lang w:val="en-US"/>
        </w:rPr>
        <w:t>INTERFACE ELEMENTS</w:t>
      </w:r>
      <w:bookmarkEnd w:id="1378"/>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89"/>
        <w:gridCol w:w="3642"/>
        <w:gridCol w:w="3342"/>
      </w:tblGrid>
      <w:tr w:rsidR="00D926EC" w:rsidRPr="00624C44" w14:paraId="1310D607" w14:textId="77777777" w:rsidTr="00AD3DA7">
        <w:trPr>
          <w:trHeight w:val="173"/>
        </w:trPr>
        <w:tc>
          <w:tcPr>
            <w:tcW w:w="3191" w:type="dxa"/>
          </w:tcPr>
          <w:p w14:paraId="7BB725A6" w14:textId="77777777" w:rsidR="00D926EC" w:rsidRPr="00624C44" w:rsidRDefault="00D926EC" w:rsidP="00D926EC">
            <w:pPr>
              <w:rPr>
                <w:lang w:val="en-US"/>
              </w:rPr>
            </w:pPr>
            <w:r w:rsidRPr="00624C44">
              <w:rPr>
                <w:lang w:val="en-US"/>
              </w:rPr>
              <w:t>General controls</w:t>
            </w:r>
          </w:p>
        </w:tc>
        <w:tc>
          <w:tcPr>
            <w:tcW w:w="3067" w:type="dxa"/>
          </w:tcPr>
          <w:p w14:paraId="3C2C3FC0" w14:textId="0A9D848D" w:rsidR="00D926EC" w:rsidRPr="00624C44" w:rsidRDefault="001230D1" w:rsidP="00D926EC">
            <w:pPr>
              <w:rPr>
                <w:lang w:val="en-US"/>
              </w:rPr>
            </w:pPr>
            <w:r w:rsidRPr="00624C44">
              <w:rPr>
                <w:lang w:val="en-US"/>
              </w:rPr>
              <w:t>Player</w:t>
            </w:r>
            <w:r w:rsidR="00D926EC" w:rsidRPr="00624C44">
              <w:rPr>
                <w:lang w:val="en-US"/>
              </w:rPr>
              <w:t xml:space="preserve"> controls</w:t>
            </w:r>
          </w:p>
        </w:tc>
        <w:tc>
          <w:tcPr>
            <w:tcW w:w="2814" w:type="dxa"/>
          </w:tcPr>
          <w:p w14:paraId="08968FA1" w14:textId="77777777" w:rsidR="00D926EC" w:rsidRPr="00624C44" w:rsidRDefault="00D926EC" w:rsidP="00D926EC">
            <w:pPr>
              <w:rPr>
                <w:lang w:val="en-US"/>
              </w:rPr>
            </w:pPr>
            <w:r w:rsidRPr="00624C44">
              <w:rPr>
                <w:lang w:val="en-US"/>
              </w:rPr>
              <w:t>Musical controls</w:t>
            </w:r>
          </w:p>
        </w:tc>
      </w:tr>
      <w:tr w:rsidR="00F148A3" w:rsidRPr="00624C44" w14:paraId="0F6F6CDF" w14:textId="77777777" w:rsidTr="00AD3DA7">
        <w:trPr>
          <w:trHeight w:val="173"/>
        </w:trPr>
        <w:tc>
          <w:tcPr>
            <w:tcW w:w="3191" w:type="dxa"/>
          </w:tcPr>
          <w:p w14:paraId="07EF8969" w14:textId="77777777" w:rsidR="00F148A3" w:rsidRPr="00624C44" w:rsidRDefault="00F148A3" w:rsidP="00D926EC">
            <w:pPr>
              <w:rPr>
                <w:lang w:val="en-US"/>
              </w:rPr>
            </w:pPr>
            <w:r w:rsidRPr="00624C44">
              <w:rPr>
                <w:lang w:val="en-US"/>
              </w:rPr>
              <w:t xml:space="preserve">Start </w:t>
            </w:r>
            <w:r w:rsidRPr="00624C44">
              <w:rPr>
                <w:highlight w:val="yellow"/>
                <w:lang w:val="en-US"/>
              </w:rPr>
              <w:t>(button)</w:t>
            </w:r>
          </w:p>
          <w:p w14:paraId="0B7743D6" w14:textId="77777777" w:rsidR="00F148A3" w:rsidRPr="00624C44" w:rsidRDefault="00F148A3" w:rsidP="00D926EC">
            <w:pPr>
              <w:rPr>
                <w:lang w:val="en-US"/>
              </w:rPr>
            </w:pPr>
          </w:p>
          <w:p w14:paraId="79720F2D" w14:textId="77777777" w:rsidR="00F148A3" w:rsidRPr="00624C44" w:rsidRDefault="00F148A3" w:rsidP="00D926EC">
            <w:pPr>
              <w:rPr>
                <w:lang w:val="en-US"/>
              </w:rPr>
            </w:pPr>
            <w:r w:rsidRPr="00624C44">
              <w:rPr>
                <w:lang w:val="en-US"/>
              </w:rPr>
              <w:t xml:space="preserve">Stop </w:t>
            </w:r>
            <w:r w:rsidRPr="00624C44">
              <w:rPr>
                <w:highlight w:val="yellow"/>
                <w:lang w:val="en-US"/>
              </w:rPr>
              <w:t>(button)</w:t>
            </w:r>
          </w:p>
          <w:p w14:paraId="27BD3885" w14:textId="77777777" w:rsidR="00F148A3" w:rsidRPr="00624C44" w:rsidRDefault="00F148A3" w:rsidP="00D926EC">
            <w:pPr>
              <w:rPr>
                <w:lang w:val="en-US"/>
              </w:rPr>
            </w:pPr>
          </w:p>
          <w:p w14:paraId="212E13DF" w14:textId="27C5F9D2" w:rsidR="00F148A3" w:rsidRPr="00624C44" w:rsidRDefault="00F148A3" w:rsidP="00D926EC">
            <w:pPr>
              <w:rPr>
                <w:lang w:val="en-US"/>
              </w:rPr>
            </w:pPr>
            <w:r w:rsidRPr="00624C44">
              <w:rPr>
                <w:lang w:val="en-US"/>
              </w:rPr>
              <w:t>Volume</w:t>
            </w:r>
            <w:r w:rsidRPr="00624C44">
              <w:rPr>
                <w:highlight w:val="yellow"/>
                <w:lang w:val="en-US"/>
              </w:rPr>
              <w:t xml:space="preserve"> (</w:t>
            </w:r>
            <w:proofErr w:type="gramStart"/>
            <w:r w:rsidRPr="00624C44">
              <w:rPr>
                <w:highlight w:val="yellow"/>
                <w:lang w:val="en-US"/>
              </w:rPr>
              <w:t>slider )</w:t>
            </w:r>
            <w:proofErr w:type="gramEnd"/>
          </w:p>
          <w:p w14:paraId="7FBD0569" w14:textId="77777777" w:rsidR="00F148A3" w:rsidRPr="00624C44" w:rsidRDefault="00F148A3" w:rsidP="00D926EC">
            <w:pPr>
              <w:rPr>
                <w:lang w:val="en-US"/>
              </w:rPr>
            </w:pPr>
          </w:p>
          <w:p w14:paraId="11857E37" w14:textId="710DC21B" w:rsidR="00F148A3" w:rsidRPr="00624C44" w:rsidRDefault="00F148A3" w:rsidP="00D926EC">
            <w:pPr>
              <w:rPr>
                <w:lang w:val="en-US"/>
              </w:rPr>
            </w:pPr>
            <w:r w:rsidRPr="00624C44">
              <w:rPr>
                <w:lang w:val="en-US"/>
              </w:rPr>
              <w:t>Sensitivity</w:t>
            </w:r>
            <w:r w:rsidRPr="00624C44">
              <w:rPr>
                <w:highlight w:val="yellow"/>
                <w:lang w:val="en-US"/>
              </w:rPr>
              <w:t xml:space="preserve"> (</w:t>
            </w:r>
            <w:proofErr w:type="gramStart"/>
            <w:r w:rsidRPr="00624C44">
              <w:rPr>
                <w:highlight w:val="yellow"/>
                <w:lang w:val="en-US"/>
              </w:rPr>
              <w:t>slider )</w:t>
            </w:r>
            <w:proofErr w:type="gramEnd"/>
          </w:p>
          <w:p w14:paraId="4947BB34" w14:textId="77777777" w:rsidR="00F148A3" w:rsidRPr="00624C44" w:rsidRDefault="00F148A3" w:rsidP="00D926EC">
            <w:pPr>
              <w:rPr>
                <w:lang w:val="en-US"/>
              </w:rPr>
            </w:pPr>
          </w:p>
        </w:tc>
        <w:tc>
          <w:tcPr>
            <w:tcW w:w="3067" w:type="dxa"/>
          </w:tcPr>
          <w:p w14:paraId="363AB7BA" w14:textId="08C34571" w:rsidR="00F148A3" w:rsidRPr="00624C44" w:rsidRDefault="00C9436D" w:rsidP="00F148A3">
            <w:pPr>
              <w:rPr>
                <w:lang w:val="en-US"/>
              </w:rPr>
            </w:pPr>
            <w:r w:rsidRPr="00624C44">
              <w:rPr>
                <w:lang w:val="en-US"/>
              </w:rPr>
              <w:t xml:space="preserve">1 Player / 2 Players </w:t>
            </w:r>
            <w:r w:rsidR="00F148A3" w:rsidRPr="00624C44">
              <w:rPr>
                <w:lang w:val="en-US"/>
              </w:rPr>
              <w:t>/ Zones</w:t>
            </w:r>
            <w:r w:rsidR="00A66A62" w:rsidRPr="00624C44">
              <w:rPr>
                <w:lang w:val="en-US"/>
              </w:rPr>
              <w:t xml:space="preserve"> </w:t>
            </w:r>
            <w:r w:rsidR="00F148A3" w:rsidRPr="00624C44">
              <w:rPr>
                <w:lang w:val="en-US"/>
              </w:rPr>
              <w:br/>
            </w:r>
            <w:r w:rsidR="00F148A3" w:rsidRPr="00624C44">
              <w:rPr>
                <w:sz w:val="16"/>
                <w:szCs w:val="16"/>
                <w:highlight w:val="yellow"/>
                <w:lang w:val="en-US"/>
              </w:rPr>
              <w:t>(radio button)</w:t>
            </w:r>
          </w:p>
          <w:p w14:paraId="05A7225B" w14:textId="77777777" w:rsidR="00F148A3" w:rsidRPr="00624C44" w:rsidRDefault="00F148A3" w:rsidP="00F148A3">
            <w:pPr>
              <w:rPr>
                <w:lang w:val="en-US"/>
              </w:rPr>
            </w:pPr>
          </w:p>
          <w:p w14:paraId="0EDB88AB" w14:textId="19D65DFB" w:rsidR="00F148A3" w:rsidRPr="00624C44" w:rsidRDefault="00F148A3" w:rsidP="00F148A3">
            <w:pPr>
              <w:rPr>
                <w:lang w:val="en-US"/>
              </w:rPr>
            </w:pPr>
            <w:r w:rsidRPr="00624C44">
              <w:rPr>
                <w:sz w:val="16"/>
                <w:szCs w:val="16"/>
                <w:highlight w:val="yellow"/>
                <w:u w:val="single"/>
                <w:lang w:val="en-US"/>
              </w:rPr>
              <w:t xml:space="preserve">For each player </w:t>
            </w:r>
            <w:ins w:id="1379" w:author="motioncomposer" w:date="2017-12-21T19:52:00Z">
              <w:r w:rsidR="009A7690" w:rsidRPr="00624C44">
                <w:rPr>
                  <w:sz w:val="16"/>
                  <w:szCs w:val="16"/>
                  <w:highlight w:val="yellow"/>
                  <w:u w:val="single"/>
                  <w:lang w:val="en-US"/>
                </w:rPr>
                <w:t>or</w:t>
              </w:r>
            </w:ins>
            <w:del w:id="1380" w:author="motioncomposer" w:date="2017-12-21T19:52:00Z">
              <w:r w:rsidRPr="00624C44">
                <w:rPr>
                  <w:sz w:val="16"/>
                  <w:szCs w:val="16"/>
                  <w:highlight w:val="yellow"/>
                  <w:u w:val="single"/>
                  <w:lang w:val="en-US"/>
                </w:rPr>
                <w:delText>and</w:delText>
              </w:r>
            </w:del>
            <w:r w:rsidRPr="00624C44">
              <w:rPr>
                <w:sz w:val="16"/>
                <w:szCs w:val="16"/>
                <w:highlight w:val="yellow"/>
                <w:u w:val="single"/>
                <w:lang w:val="en-US"/>
              </w:rPr>
              <w:t xml:space="preserve"> zone</w:t>
            </w:r>
            <w:r w:rsidRPr="00624C44">
              <w:rPr>
                <w:lang w:val="en-US"/>
              </w:rPr>
              <w:t>:</w:t>
            </w:r>
          </w:p>
          <w:p w14:paraId="03BD99C3" w14:textId="2BACA8D9" w:rsidR="00F148A3" w:rsidRPr="00624C44" w:rsidRDefault="00BB254C" w:rsidP="00A66A62">
            <w:pPr>
              <w:rPr>
                <w:lang w:val="en-US"/>
              </w:rPr>
            </w:pPr>
            <w:ins w:id="1381" w:author="motioncomposer" w:date="2017-12-21T19:52:00Z">
              <w:r w:rsidRPr="00624C44">
                <w:rPr>
                  <w:lang w:val="en-US"/>
                </w:rPr>
                <w:t xml:space="preserve">drum </w:t>
              </w:r>
            </w:ins>
            <w:r w:rsidR="00A66A62" w:rsidRPr="00624C44">
              <w:rPr>
                <w:lang w:val="en-US"/>
              </w:rPr>
              <w:t xml:space="preserve">set </w:t>
            </w:r>
            <w:del w:id="1382" w:author="motioncomposer" w:date="2017-12-21T19:52:00Z">
              <w:r w:rsidR="00F148A3" w:rsidRPr="00624C44">
                <w:rPr>
                  <w:sz w:val="16"/>
                  <w:szCs w:val="16"/>
                  <w:highlight w:val="yellow"/>
                  <w:lang w:val="en-US"/>
                </w:rPr>
                <w:delText>(dropdown list</w:delText>
              </w:r>
            </w:del>
            <w:r w:rsidR="00F148A3" w:rsidRPr="00624C44">
              <w:rPr>
                <w:sz w:val="16"/>
                <w:szCs w:val="16"/>
                <w:highlight w:val="yellow"/>
                <w:lang w:val="en-US"/>
              </w:rPr>
              <w:t>)</w:t>
            </w:r>
          </w:p>
          <w:p w14:paraId="58DC7BEC" w14:textId="77777777" w:rsidR="00F148A3" w:rsidRPr="00624C44" w:rsidRDefault="00F148A3" w:rsidP="00D926EC">
            <w:pPr>
              <w:rPr>
                <w:lang w:val="en-US"/>
              </w:rPr>
            </w:pPr>
          </w:p>
        </w:tc>
        <w:tc>
          <w:tcPr>
            <w:tcW w:w="2814" w:type="dxa"/>
          </w:tcPr>
          <w:p w14:paraId="1D8AFC61" w14:textId="77777777" w:rsidR="00F148A3" w:rsidRPr="00624C44" w:rsidRDefault="00F148A3" w:rsidP="00D926EC">
            <w:pPr>
              <w:rPr>
                <w:lang w:val="en-US"/>
              </w:rPr>
            </w:pPr>
            <w:r w:rsidRPr="00624C44">
              <w:rPr>
                <w:lang w:val="en-US"/>
              </w:rPr>
              <w:t xml:space="preserve">Evolves Over Time </w:t>
            </w:r>
            <w:r w:rsidRPr="00624C44">
              <w:rPr>
                <w:highlight w:val="yellow"/>
                <w:lang w:val="en-US"/>
              </w:rPr>
              <w:t>(check box)</w:t>
            </w:r>
          </w:p>
          <w:p w14:paraId="68C14308" w14:textId="77777777" w:rsidR="00F975E0" w:rsidRPr="00624C44" w:rsidRDefault="00F975E0" w:rsidP="00D926EC">
            <w:pPr>
              <w:rPr>
                <w:lang w:val="en-US"/>
              </w:rPr>
            </w:pPr>
          </w:p>
          <w:p w14:paraId="7800E170" w14:textId="77777777" w:rsidR="00F148A3" w:rsidRPr="00624C44" w:rsidRDefault="00F148A3" w:rsidP="00D926EC">
            <w:pPr>
              <w:rPr>
                <w:lang w:val="en-US"/>
              </w:rPr>
            </w:pPr>
            <w:r w:rsidRPr="00624C44">
              <w:rPr>
                <w:lang w:val="en-US"/>
              </w:rPr>
              <w:t>Background Music</w:t>
            </w:r>
            <w:r w:rsidRPr="00624C44">
              <w:rPr>
                <w:highlight w:val="yellow"/>
                <w:lang w:val="en-US"/>
              </w:rPr>
              <w:t xml:space="preserve"> (radio button):</w:t>
            </w:r>
          </w:p>
          <w:p w14:paraId="54D57B79" w14:textId="5CAA8480" w:rsidR="00F148A3" w:rsidRPr="00624C44" w:rsidRDefault="00F148A3" w:rsidP="00D74A10">
            <w:pPr>
              <w:pStyle w:val="ListParagraph"/>
              <w:numPr>
                <w:ilvl w:val="0"/>
                <w:numId w:val="26"/>
              </w:numPr>
              <w:rPr>
                <w:lang w:val="en-US"/>
              </w:rPr>
            </w:pPr>
            <w:r w:rsidRPr="00624C44">
              <w:rPr>
                <w:lang w:val="en-US"/>
              </w:rPr>
              <w:t xml:space="preserve">Always </w:t>
            </w:r>
          </w:p>
          <w:p w14:paraId="1CEEBF7B" w14:textId="7C98F5A9" w:rsidR="00F148A3" w:rsidRPr="00624C44" w:rsidRDefault="00E2230C" w:rsidP="00D74A10">
            <w:pPr>
              <w:pStyle w:val="ListParagraph"/>
              <w:numPr>
                <w:ilvl w:val="0"/>
                <w:numId w:val="26"/>
              </w:numPr>
              <w:rPr>
                <w:lang w:val="en-US"/>
              </w:rPr>
            </w:pPr>
            <w:r w:rsidRPr="00624C44">
              <w:rPr>
                <w:lang w:val="en-US"/>
              </w:rPr>
              <w:t>N</w:t>
            </w:r>
            <w:r w:rsidR="00F148A3" w:rsidRPr="00624C44">
              <w:rPr>
                <w:lang w:val="en-US"/>
              </w:rPr>
              <w:t xml:space="preserve">ever </w:t>
            </w:r>
          </w:p>
          <w:p w14:paraId="0E348217" w14:textId="290E0E48" w:rsidR="00F148A3" w:rsidRPr="00624C44" w:rsidRDefault="00E2230C" w:rsidP="00D74A10">
            <w:pPr>
              <w:pStyle w:val="ListParagraph"/>
              <w:numPr>
                <w:ilvl w:val="0"/>
                <w:numId w:val="26"/>
              </w:numPr>
              <w:rPr>
                <w:lang w:val="en-US"/>
              </w:rPr>
            </w:pPr>
            <w:r w:rsidRPr="00624C44">
              <w:rPr>
                <w:lang w:val="en-US"/>
              </w:rPr>
              <w:t>A</w:t>
            </w:r>
            <w:r w:rsidR="00F148A3" w:rsidRPr="00624C44">
              <w:rPr>
                <w:lang w:val="en-US"/>
              </w:rPr>
              <w:t>uto</w:t>
            </w:r>
          </w:p>
        </w:tc>
      </w:tr>
    </w:tbl>
    <w:p w14:paraId="40B0698C" w14:textId="0D4B4ECF" w:rsidR="00D926EC" w:rsidRPr="00624C44" w:rsidRDefault="00D926EC" w:rsidP="00D926EC">
      <w:pPr>
        <w:rPr>
          <w:lang w:val="en-US"/>
        </w:rPr>
      </w:pPr>
    </w:p>
    <w:p w14:paraId="0AE47E58" w14:textId="372FD719" w:rsidR="00D926EC" w:rsidRPr="00624C44" w:rsidRDefault="00D926EC" w:rsidP="0087276E">
      <w:pPr>
        <w:pStyle w:val="Heading1"/>
      </w:pPr>
      <w:bookmarkStart w:id="1383" w:name="_Toc347839382"/>
      <w:bookmarkStart w:id="1384" w:name="_Toc348390772"/>
      <w:bookmarkStart w:id="1385" w:name="_Toc362437922"/>
      <w:bookmarkStart w:id="1386" w:name="_Toc365022749"/>
      <w:bookmarkStart w:id="1387" w:name="_Toc369191218"/>
      <w:bookmarkStart w:id="1388" w:name="_Toc380405795"/>
      <w:bookmarkEnd w:id="1343"/>
      <w:bookmarkEnd w:id="1344"/>
      <w:r w:rsidRPr="00624C44">
        <w:t>Particles</w:t>
      </w:r>
      <w:bookmarkEnd w:id="1383"/>
      <w:bookmarkEnd w:id="1384"/>
      <w:bookmarkEnd w:id="1385"/>
      <w:bookmarkEnd w:id="1386"/>
      <w:bookmarkEnd w:id="1387"/>
      <w:bookmarkEnd w:id="1388"/>
      <w:r w:rsidRPr="00624C44">
        <w:t xml:space="preserve"> </w:t>
      </w:r>
    </w:p>
    <w:p w14:paraId="7EA6874E" w14:textId="64C99FB3" w:rsidR="006F5E51" w:rsidRPr="00624C44" w:rsidRDefault="0045077E" w:rsidP="000123E7">
      <w:pPr>
        <w:pStyle w:val="Heading3"/>
        <w:rPr>
          <w:ins w:id="1389" w:author="motioncomposer" w:date="2017-12-21T19:52:00Z"/>
          <w:lang w:val="en-US"/>
        </w:rPr>
      </w:pPr>
      <w:bookmarkStart w:id="1390" w:name="_Toc362437923"/>
      <w:bookmarkStart w:id="1391" w:name="_Toc365022750"/>
      <w:ins w:id="1392" w:author="motioncomposer" w:date="2017-12-21T19:52:00Z">
        <w:r w:rsidRPr="00624C44">
          <w:rPr>
            <w:noProof/>
            <w:lang w:val="en-GB" w:eastAsia="en-GB"/>
            <w:rPrChange w:id="1393" w:author="Unknown">
              <w:rPr>
                <w:rFonts w:ascii="Blender Pro Book" w:eastAsiaTheme="minorEastAsia" w:hAnsi="Blender Pro Book" w:cstheme="minorBidi"/>
                <w:noProof/>
                <w:color w:val="auto"/>
                <w:sz w:val="20"/>
                <w:szCs w:val="24"/>
                <w:lang w:val="en-GB" w:eastAsia="en-GB"/>
              </w:rPr>
            </w:rPrChange>
          </w:rPr>
          <mc:AlternateContent>
            <mc:Choice Requires="wps">
              <w:drawing>
                <wp:inline distT="0" distB="0" distL="0" distR="0" wp14:anchorId="2600715E" wp14:editId="7A09E6BB">
                  <wp:extent cx="5799622" cy="923078"/>
                  <wp:effectExtent l="0" t="0" r="17145" b="17145"/>
                  <wp:docPr id="489"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0EFD5503" w14:textId="77777777" w:rsidR="00D124BC" w:rsidRPr="00EE6221" w:rsidRDefault="00D124BC" w:rsidP="0045077E">
                              <w:pPr>
                                <w:pStyle w:val="Heading3"/>
                                <w:spacing w:before="120"/>
                                <w:ind w:left="431" w:hanging="431"/>
                                <w:rPr>
                                  <w:ins w:id="1394" w:author="motioncomposer" w:date="2017-12-21T19:52:00Z"/>
                                  <w:lang w:val="en-US"/>
                                </w:rPr>
                              </w:pPr>
                              <w:ins w:id="1395" w:author="motioncomposer" w:date="2017-12-21T19:52:00Z">
                                <w:r>
                                  <w:rPr>
                                    <w:lang w:val="en-US"/>
                                  </w:rPr>
                                  <w:t xml:space="preserve">Note to Composers </w:t>
                                </w:r>
                              </w:ins>
                            </w:p>
                            <w:p w14:paraId="27B303F9" w14:textId="77777777" w:rsidR="00D124BC" w:rsidRPr="001A4E3A" w:rsidRDefault="00D124BC" w:rsidP="0045077E">
                              <w:pPr>
                                <w:pStyle w:val="bullet2"/>
                                <w:ind w:left="567"/>
                                <w:rPr>
                                  <w:ins w:id="1396" w:author="motioncomposer" w:date="2017-12-21T19:52:00Z"/>
                                </w:rPr>
                              </w:pPr>
                              <w:ins w:id="1397"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19AC1D8F" w14:textId="77777777" w:rsidR="00D124BC" w:rsidRPr="00EE6221" w:rsidRDefault="00D124BC" w:rsidP="0045077E">
                              <w:pPr>
                                <w:jc w:val="center"/>
                                <w:rPr>
                                  <w:ins w:id="1398" w:author="motioncomposer" w:date="2017-12-21T19:52:00Z"/>
                                  <w:lang w:val="en-US"/>
                                </w:rPr>
                              </w:pPr>
                            </w:p>
                            <w:p w14:paraId="7AF6AFF7" w14:textId="77777777" w:rsidR="00D124BC" w:rsidRPr="00EE6221" w:rsidRDefault="00D124BC" w:rsidP="0045077E">
                              <w:pPr>
                                <w:rPr>
                                  <w:ins w:id="1399"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2600715E" id="_x0000_s1215"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" fillcolor="#dbe5f1 [660]" strokecolor="#b8cce4 [1300]" strokeweight=".25pt">
                  <v:path arrowok="t"/>
                  <v:textbox>
                    <w:txbxContent>
                      <w:p w14:paraId="0EFD5503" w14:textId="77777777" w:rsidR="00D124BC" w:rsidRPr="00EE6221" w:rsidRDefault="00D124BC" w:rsidP="0045077E">
                        <w:pPr>
                          <w:pStyle w:val="Heading3"/>
                          <w:spacing w:before="120"/>
                          <w:ind w:left="431" w:hanging="431"/>
                          <w:rPr>
                            <w:ins w:id="1400" w:author="motioncomposer" w:date="2017-12-21T19:52:00Z"/>
                            <w:lang w:val="en-US"/>
                          </w:rPr>
                        </w:pPr>
                        <w:ins w:id="1401" w:author="motioncomposer" w:date="2017-12-21T19:52:00Z">
                          <w:r>
                            <w:rPr>
                              <w:lang w:val="en-US"/>
                            </w:rPr>
                            <w:t xml:space="preserve">Note to Composers </w:t>
                          </w:r>
                        </w:ins>
                      </w:p>
                      <w:p w14:paraId="27B303F9" w14:textId="77777777" w:rsidR="00D124BC" w:rsidRPr="001A4E3A" w:rsidRDefault="00D124BC" w:rsidP="0045077E">
                        <w:pPr>
                          <w:pStyle w:val="bullet2"/>
                          <w:ind w:left="567"/>
                          <w:rPr>
                            <w:ins w:id="1402" w:author="motioncomposer" w:date="2017-12-21T19:52:00Z"/>
                          </w:rPr>
                        </w:pPr>
                        <w:ins w:id="1403"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19AC1D8F" w14:textId="77777777" w:rsidR="00D124BC" w:rsidRPr="00EE6221" w:rsidRDefault="00D124BC" w:rsidP="0045077E">
                        <w:pPr>
                          <w:jc w:val="center"/>
                          <w:rPr>
                            <w:ins w:id="1404" w:author="motioncomposer" w:date="2017-12-21T19:52:00Z"/>
                            <w:lang w:val="en-US"/>
                          </w:rPr>
                        </w:pPr>
                      </w:p>
                      <w:p w14:paraId="7AF6AFF7" w14:textId="77777777" w:rsidR="00D124BC" w:rsidRPr="00EE6221" w:rsidRDefault="00D124BC" w:rsidP="0045077E">
                        <w:pPr>
                          <w:rPr>
                            <w:ins w:id="1405" w:author="motioncomposer" w:date="2017-12-21T19:52:00Z"/>
                            <w:lang w:val="en-US"/>
                          </w:rPr>
                        </w:pPr>
                      </w:p>
                    </w:txbxContent>
                  </v:textbox>
                  <w10:anchorlock/>
                </v:roundrect>
              </w:pict>
            </mc:Fallback>
          </mc:AlternateContent>
        </w:r>
      </w:ins>
    </w:p>
    <w:p w14:paraId="40EB1F87" w14:textId="2458CDBC" w:rsidR="008D1D0B" w:rsidRPr="00624C44" w:rsidRDefault="000A2CBD" w:rsidP="005B4912">
      <w:pPr>
        <w:pStyle w:val="Heading3"/>
        <w:rPr>
          <w:del w:id="1406" w:author="motioncomposer" w:date="2017-12-21T19:52:00Z"/>
          <w:lang w:val="en-US"/>
        </w:rPr>
      </w:pPr>
      <w:ins w:id="1407" w:author="motioncomposer" w:date="2017-12-21T19:52:00Z">
        <w:r w:rsidRPr="00624C44">
          <w:rPr>
            <w:lang w:val="en-US"/>
          </w:rPr>
          <w:t>Alphabet used (marked in red)</w:t>
        </w:r>
      </w:ins>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968"/>
        <w:gridCol w:w="1357"/>
        <w:gridCol w:w="1128"/>
        <w:gridCol w:w="830"/>
        <w:gridCol w:w="1657"/>
        <w:gridCol w:w="1657"/>
        <w:gridCol w:w="1658"/>
        <w:gridCol w:w="1518"/>
      </w:tblGrid>
      <w:tr w:rsidR="00C708E1" w:rsidRPr="00624C44" w14:paraId="4772DB26" w14:textId="77777777" w:rsidTr="008D3801">
        <w:trPr>
          <w:cantSplit/>
          <w:trHeight w:val="328"/>
        </w:trPr>
        <w:tc>
          <w:tcPr>
            <w:tcW w:w="968" w:type="dxa"/>
            <w:tcBorders>
              <w:bottom w:val="single" w:sz="4" w:space="0" w:color="auto"/>
            </w:tcBorders>
          </w:tcPr>
          <w:p w14:paraId="22BBA2D5" w14:textId="77777777" w:rsidR="00C708E1" w:rsidRPr="00624C44" w:rsidRDefault="00C708E1" w:rsidP="00C708E1">
            <w:pPr>
              <w:rPr>
                <w:lang w:val="en-US"/>
              </w:rPr>
            </w:pPr>
          </w:p>
        </w:tc>
        <w:tc>
          <w:tcPr>
            <w:tcW w:w="1357" w:type="dxa"/>
            <w:tcBorders>
              <w:bottom w:val="single" w:sz="4" w:space="0" w:color="auto"/>
            </w:tcBorders>
          </w:tcPr>
          <w:p w14:paraId="136297A7" w14:textId="77777777" w:rsidR="00C708E1" w:rsidRPr="00624C44" w:rsidRDefault="00C708E1" w:rsidP="00C708E1">
            <w:pPr>
              <w:rPr>
                <w:lang w:val="en-US"/>
              </w:rPr>
            </w:pPr>
          </w:p>
        </w:tc>
        <w:tc>
          <w:tcPr>
            <w:tcW w:w="1128" w:type="dxa"/>
            <w:tcBorders>
              <w:bottom w:val="single" w:sz="4" w:space="0" w:color="auto"/>
            </w:tcBorders>
          </w:tcPr>
          <w:p w14:paraId="4860A614" w14:textId="77777777" w:rsidR="00C708E1" w:rsidRPr="00624C44" w:rsidRDefault="00C708E1" w:rsidP="00C708E1">
            <w:pPr>
              <w:rPr>
                <w:lang w:val="en-US"/>
              </w:rPr>
            </w:pPr>
          </w:p>
        </w:tc>
        <w:tc>
          <w:tcPr>
            <w:tcW w:w="830" w:type="dxa"/>
            <w:tcBorders>
              <w:bottom w:val="single" w:sz="4" w:space="0" w:color="auto"/>
            </w:tcBorders>
          </w:tcPr>
          <w:p w14:paraId="3ED020E3" w14:textId="77777777" w:rsidR="00C708E1" w:rsidRPr="00624C44" w:rsidRDefault="00C708E1" w:rsidP="00C708E1">
            <w:pPr>
              <w:rPr>
                <w:lang w:val="en-US"/>
              </w:rPr>
            </w:pPr>
          </w:p>
        </w:tc>
        <w:tc>
          <w:tcPr>
            <w:tcW w:w="6490" w:type="dxa"/>
            <w:gridSpan w:val="4"/>
            <w:tcBorders>
              <w:bottom w:val="single" w:sz="4" w:space="0" w:color="auto"/>
            </w:tcBorders>
          </w:tcPr>
          <w:p w14:paraId="518A7337" w14:textId="77777777" w:rsidR="00C708E1" w:rsidRPr="00624C44" w:rsidRDefault="00C708E1" w:rsidP="00C708E1">
            <w:pPr>
              <w:jc w:val="center"/>
              <w:rPr>
                <w:lang w:val="en-US"/>
              </w:rPr>
            </w:pPr>
            <w:r w:rsidRPr="00624C44">
              <w:rPr>
                <w:lang w:val="en-US"/>
              </w:rPr>
              <w:t>Particles Modes</w:t>
            </w:r>
          </w:p>
        </w:tc>
      </w:tr>
      <w:tr w:rsidR="00C708E1" w:rsidRPr="00624C44" w14:paraId="4A5C5A14" w14:textId="77777777" w:rsidTr="008D3801">
        <w:trPr>
          <w:cantSplit/>
          <w:trHeight w:val="328"/>
        </w:trPr>
        <w:tc>
          <w:tcPr>
            <w:tcW w:w="968" w:type="dxa"/>
            <w:tcBorders>
              <w:bottom w:val="single" w:sz="4" w:space="0" w:color="auto"/>
            </w:tcBorders>
          </w:tcPr>
          <w:p w14:paraId="1C4E164D" w14:textId="77777777" w:rsidR="00C708E1" w:rsidRPr="00624C44" w:rsidRDefault="00C708E1" w:rsidP="00C708E1">
            <w:pPr>
              <w:rPr>
                <w:lang w:val="en-US"/>
              </w:rPr>
            </w:pPr>
          </w:p>
        </w:tc>
        <w:tc>
          <w:tcPr>
            <w:tcW w:w="1357" w:type="dxa"/>
            <w:tcBorders>
              <w:bottom w:val="single" w:sz="4" w:space="0" w:color="auto"/>
            </w:tcBorders>
          </w:tcPr>
          <w:p w14:paraId="7ABA451C" w14:textId="77777777" w:rsidR="00C708E1" w:rsidRPr="00624C44" w:rsidRDefault="00C708E1" w:rsidP="00C708E1">
            <w:pPr>
              <w:rPr>
                <w:lang w:val="en-US"/>
              </w:rPr>
            </w:pPr>
          </w:p>
        </w:tc>
        <w:tc>
          <w:tcPr>
            <w:tcW w:w="1128" w:type="dxa"/>
            <w:tcBorders>
              <w:bottom w:val="single" w:sz="4" w:space="0" w:color="auto"/>
            </w:tcBorders>
          </w:tcPr>
          <w:p w14:paraId="56FA4BC4" w14:textId="77777777" w:rsidR="00C708E1" w:rsidRPr="00624C44" w:rsidRDefault="00C708E1" w:rsidP="00C708E1">
            <w:pPr>
              <w:rPr>
                <w:lang w:val="en-US"/>
              </w:rPr>
            </w:pPr>
          </w:p>
        </w:tc>
        <w:tc>
          <w:tcPr>
            <w:tcW w:w="830" w:type="dxa"/>
            <w:tcBorders>
              <w:bottom w:val="single" w:sz="4" w:space="0" w:color="auto"/>
            </w:tcBorders>
          </w:tcPr>
          <w:p w14:paraId="5B397D23" w14:textId="77777777" w:rsidR="00C708E1" w:rsidRPr="00624C44" w:rsidRDefault="00C708E1" w:rsidP="00C708E1">
            <w:pPr>
              <w:rPr>
                <w:lang w:val="en-US"/>
              </w:rPr>
            </w:pPr>
          </w:p>
        </w:tc>
        <w:tc>
          <w:tcPr>
            <w:tcW w:w="1657" w:type="dxa"/>
            <w:tcBorders>
              <w:bottom w:val="single" w:sz="4" w:space="0" w:color="auto"/>
            </w:tcBorders>
          </w:tcPr>
          <w:p w14:paraId="478286E0" w14:textId="77777777" w:rsidR="00C708E1" w:rsidRPr="00624C44" w:rsidRDefault="00C708E1" w:rsidP="00C708E1">
            <w:pPr>
              <w:jc w:val="center"/>
              <w:rPr>
                <w:lang w:val="en-US"/>
              </w:rPr>
            </w:pPr>
            <w:r w:rsidRPr="00624C44">
              <w:rPr>
                <w:lang w:val="en-US"/>
              </w:rPr>
              <w:t>1-Pers. (or2-pers.)</w:t>
            </w:r>
          </w:p>
          <w:p w14:paraId="757D0D13" w14:textId="77777777" w:rsidR="00C708E1" w:rsidRPr="00624C44" w:rsidRDefault="00C708E1" w:rsidP="00C708E1">
            <w:pPr>
              <w:jc w:val="center"/>
              <w:rPr>
                <w:lang w:val="en-US"/>
              </w:rPr>
            </w:pPr>
            <w:r w:rsidRPr="00624C44">
              <w:rPr>
                <w:lang w:val="en-US"/>
              </w:rPr>
              <w:t>In-Space</w:t>
            </w:r>
          </w:p>
        </w:tc>
        <w:tc>
          <w:tcPr>
            <w:tcW w:w="1657" w:type="dxa"/>
            <w:tcBorders>
              <w:bottom w:val="single" w:sz="4" w:space="0" w:color="auto"/>
            </w:tcBorders>
          </w:tcPr>
          <w:p w14:paraId="596B799A" w14:textId="77777777" w:rsidR="00C708E1" w:rsidRPr="00624C44" w:rsidRDefault="00C708E1" w:rsidP="00C708E1">
            <w:pPr>
              <w:jc w:val="center"/>
              <w:rPr>
                <w:lang w:val="en-US"/>
              </w:rPr>
            </w:pPr>
            <w:r w:rsidRPr="00624C44">
              <w:rPr>
                <w:lang w:val="en-US"/>
              </w:rPr>
              <w:t>1-Pers. (or2-pers.)</w:t>
            </w:r>
          </w:p>
          <w:p w14:paraId="0B24F1C6" w14:textId="77777777" w:rsidR="00C708E1" w:rsidRPr="00624C44" w:rsidRDefault="00C708E1" w:rsidP="00C708E1">
            <w:pPr>
              <w:jc w:val="center"/>
              <w:rPr>
                <w:lang w:val="en-US"/>
              </w:rPr>
            </w:pPr>
            <w:r w:rsidRPr="00624C44">
              <w:rPr>
                <w:lang w:val="en-US"/>
              </w:rPr>
              <w:t>In-Place</w:t>
            </w:r>
          </w:p>
        </w:tc>
        <w:tc>
          <w:tcPr>
            <w:tcW w:w="1658" w:type="dxa"/>
            <w:tcBorders>
              <w:bottom w:val="single" w:sz="4" w:space="0" w:color="auto"/>
            </w:tcBorders>
          </w:tcPr>
          <w:p w14:paraId="235BF0D4" w14:textId="77777777" w:rsidR="00C708E1" w:rsidRPr="00624C44" w:rsidRDefault="00C708E1" w:rsidP="00C708E1">
            <w:pPr>
              <w:jc w:val="center"/>
              <w:rPr>
                <w:lang w:val="en-US"/>
              </w:rPr>
            </w:pPr>
            <w:r w:rsidRPr="00624C44">
              <w:rPr>
                <w:lang w:val="en-US"/>
              </w:rPr>
              <w:t>1-zone</w:t>
            </w:r>
          </w:p>
        </w:tc>
        <w:tc>
          <w:tcPr>
            <w:tcW w:w="1518" w:type="dxa"/>
            <w:tcBorders>
              <w:bottom w:val="single" w:sz="4" w:space="0" w:color="auto"/>
            </w:tcBorders>
          </w:tcPr>
          <w:p w14:paraId="1932BBD3" w14:textId="77777777" w:rsidR="00C708E1" w:rsidRPr="00624C44" w:rsidRDefault="00C708E1" w:rsidP="00C708E1">
            <w:pPr>
              <w:jc w:val="center"/>
              <w:rPr>
                <w:lang w:val="en-US"/>
              </w:rPr>
            </w:pPr>
            <w:r w:rsidRPr="00624C44">
              <w:rPr>
                <w:lang w:val="en-US"/>
              </w:rPr>
              <w:t>2-zones</w:t>
            </w:r>
          </w:p>
        </w:tc>
      </w:tr>
      <w:tr w:rsidR="00C708E1" w:rsidRPr="00624C44" w14:paraId="59CBFA62" w14:textId="77777777" w:rsidTr="008D3801">
        <w:trPr>
          <w:cantSplit/>
          <w:trHeight w:val="328"/>
        </w:trPr>
        <w:tc>
          <w:tcPr>
            <w:tcW w:w="968" w:type="dxa"/>
            <w:tcBorders>
              <w:bottom w:val="single" w:sz="4" w:space="0" w:color="auto"/>
            </w:tcBorders>
          </w:tcPr>
          <w:p w14:paraId="53F89598" w14:textId="77777777" w:rsidR="00C708E1" w:rsidRPr="00624C44" w:rsidRDefault="00C708E1" w:rsidP="00C708E1">
            <w:pPr>
              <w:rPr>
                <w:lang w:val="en-US"/>
              </w:rPr>
            </w:pPr>
          </w:p>
        </w:tc>
        <w:tc>
          <w:tcPr>
            <w:tcW w:w="1357" w:type="dxa"/>
            <w:tcBorders>
              <w:bottom w:val="single" w:sz="4" w:space="0" w:color="auto"/>
            </w:tcBorders>
          </w:tcPr>
          <w:p w14:paraId="028FCA61" w14:textId="77777777" w:rsidR="00C708E1" w:rsidRPr="00624C44" w:rsidRDefault="00C708E1" w:rsidP="00C708E1">
            <w:pPr>
              <w:rPr>
                <w:lang w:val="en-US"/>
              </w:rPr>
            </w:pPr>
          </w:p>
        </w:tc>
        <w:tc>
          <w:tcPr>
            <w:tcW w:w="1128" w:type="dxa"/>
            <w:tcBorders>
              <w:bottom w:val="single" w:sz="4" w:space="0" w:color="auto"/>
            </w:tcBorders>
          </w:tcPr>
          <w:p w14:paraId="61539CC4" w14:textId="77777777" w:rsidR="00C708E1" w:rsidRPr="00624C44" w:rsidRDefault="00C708E1" w:rsidP="00C708E1">
            <w:pPr>
              <w:rPr>
                <w:lang w:val="en-US"/>
              </w:rPr>
            </w:pPr>
          </w:p>
        </w:tc>
        <w:tc>
          <w:tcPr>
            <w:tcW w:w="830" w:type="dxa"/>
            <w:tcBorders>
              <w:bottom w:val="single" w:sz="4" w:space="0" w:color="auto"/>
            </w:tcBorders>
          </w:tcPr>
          <w:p w14:paraId="5FB1E784" w14:textId="77777777" w:rsidR="00C708E1" w:rsidRPr="00624C44" w:rsidRDefault="00C708E1" w:rsidP="00C708E1">
            <w:pPr>
              <w:rPr>
                <w:lang w:val="en-US"/>
              </w:rPr>
            </w:pPr>
          </w:p>
        </w:tc>
        <w:tc>
          <w:tcPr>
            <w:tcW w:w="1657" w:type="dxa"/>
            <w:tcBorders>
              <w:bottom w:val="single" w:sz="4" w:space="0" w:color="auto"/>
            </w:tcBorders>
          </w:tcPr>
          <w:p w14:paraId="470B9B67" w14:textId="77777777" w:rsidR="00C708E1" w:rsidRPr="00624C44" w:rsidRDefault="00C708E1" w:rsidP="00C708E1">
            <w:pPr>
              <w:rPr>
                <w:lang w:val="en-US"/>
              </w:rPr>
            </w:pPr>
          </w:p>
        </w:tc>
        <w:tc>
          <w:tcPr>
            <w:tcW w:w="1657" w:type="dxa"/>
            <w:tcBorders>
              <w:bottom w:val="single" w:sz="4" w:space="0" w:color="auto"/>
            </w:tcBorders>
          </w:tcPr>
          <w:p w14:paraId="2355A034" w14:textId="77777777" w:rsidR="00C708E1" w:rsidRPr="00624C44" w:rsidRDefault="00C708E1" w:rsidP="00C708E1">
            <w:pPr>
              <w:rPr>
                <w:lang w:val="en-US"/>
              </w:rPr>
            </w:pPr>
          </w:p>
        </w:tc>
        <w:tc>
          <w:tcPr>
            <w:tcW w:w="1658" w:type="dxa"/>
            <w:tcBorders>
              <w:bottom w:val="single" w:sz="4" w:space="0" w:color="auto"/>
            </w:tcBorders>
          </w:tcPr>
          <w:p w14:paraId="26EF9FF1" w14:textId="77777777" w:rsidR="00C708E1" w:rsidRPr="00624C44" w:rsidRDefault="00C708E1" w:rsidP="00C708E1">
            <w:pPr>
              <w:rPr>
                <w:lang w:val="en-US"/>
              </w:rPr>
            </w:pPr>
            <w:r w:rsidRPr="00624C44">
              <w:rPr>
                <w:lang w:val="en-US"/>
              </w:rPr>
              <w:t xml:space="preserve">I’m not sure we need this </w:t>
            </w:r>
            <w:proofErr w:type="gramStart"/>
            <w:r w:rsidRPr="00624C44">
              <w:rPr>
                <w:lang w:val="en-US"/>
              </w:rPr>
              <w:t>option  (</w:t>
            </w:r>
            <w:proofErr w:type="gramEnd"/>
            <w:r w:rsidRPr="00624C44">
              <w:rPr>
                <w:lang w:val="en-US"/>
              </w:rPr>
              <w:t>let’s talk about it).</w:t>
            </w:r>
          </w:p>
        </w:tc>
        <w:tc>
          <w:tcPr>
            <w:tcW w:w="1518" w:type="dxa"/>
            <w:tcBorders>
              <w:bottom w:val="single" w:sz="4" w:space="0" w:color="auto"/>
            </w:tcBorders>
          </w:tcPr>
          <w:p w14:paraId="51D7AB1B" w14:textId="77777777" w:rsidR="00C708E1" w:rsidRPr="00624C44" w:rsidRDefault="00C708E1" w:rsidP="00C708E1">
            <w:pPr>
              <w:rPr>
                <w:lang w:val="en-US"/>
              </w:rPr>
            </w:pPr>
            <w:r w:rsidRPr="00624C44">
              <w:rPr>
                <w:lang w:val="en-US"/>
              </w:rPr>
              <w:t xml:space="preserve"> </w:t>
            </w:r>
          </w:p>
        </w:tc>
      </w:tr>
      <w:tr w:rsidR="00C708E1" w:rsidRPr="00624C44" w14:paraId="4359A96B" w14:textId="77777777" w:rsidTr="008D3801">
        <w:trPr>
          <w:cantSplit/>
          <w:trHeight w:val="286"/>
        </w:trPr>
        <w:tc>
          <w:tcPr>
            <w:tcW w:w="968" w:type="dxa"/>
            <w:vMerge w:val="restart"/>
            <w:shd w:val="clear" w:color="auto" w:fill="FFFFC4"/>
          </w:tcPr>
          <w:p w14:paraId="015157B3" w14:textId="77777777" w:rsidR="00C708E1" w:rsidRPr="00624C44" w:rsidRDefault="00C708E1" w:rsidP="00C708E1">
            <w:pPr>
              <w:rPr>
                <w:b/>
                <w:color w:val="FF0000"/>
                <w:lang w:val="en-US"/>
              </w:rPr>
            </w:pPr>
            <w:r w:rsidRPr="00624C44">
              <w:rPr>
                <w:b/>
                <w:color w:val="FF0000"/>
                <w:lang w:val="en-US"/>
              </w:rPr>
              <w:t>/activity</w:t>
            </w:r>
          </w:p>
        </w:tc>
        <w:tc>
          <w:tcPr>
            <w:tcW w:w="1357" w:type="dxa"/>
            <w:vMerge w:val="restart"/>
            <w:shd w:val="clear" w:color="auto" w:fill="FFFFC4"/>
          </w:tcPr>
          <w:p w14:paraId="289E1631" w14:textId="77777777" w:rsidR="00C708E1" w:rsidRPr="00624C44" w:rsidRDefault="00C708E1" w:rsidP="00C708E1">
            <w:pPr>
              <w:rPr>
                <w:b/>
                <w:color w:val="FF0000"/>
                <w:lang w:val="en-US"/>
              </w:rPr>
            </w:pPr>
            <w:r w:rsidRPr="00624C44">
              <w:rPr>
                <w:b/>
                <w:color w:val="FF0000"/>
                <w:lang w:val="en-US"/>
              </w:rPr>
              <w:t>/discrete</w:t>
            </w:r>
          </w:p>
          <w:p w14:paraId="53C61710" w14:textId="77777777" w:rsidR="00C708E1" w:rsidRPr="00624C44" w:rsidRDefault="00C708E1" w:rsidP="00C708E1">
            <w:pPr>
              <w:rPr>
                <w:lang w:val="en-US"/>
              </w:rPr>
            </w:pPr>
          </w:p>
          <w:p w14:paraId="716FAE2B" w14:textId="77777777" w:rsidR="00C708E1" w:rsidRPr="00624C44" w:rsidRDefault="00C708E1" w:rsidP="00C708E1">
            <w:pPr>
              <w:rPr>
                <w:lang w:val="en-US"/>
              </w:rPr>
            </w:pPr>
          </w:p>
        </w:tc>
        <w:tc>
          <w:tcPr>
            <w:tcW w:w="1128" w:type="dxa"/>
            <w:vMerge w:val="restart"/>
            <w:shd w:val="clear" w:color="auto" w:fill="FFFFC4"/>
          </w:tcPr>
          <w:p w14:paraId="6479989C" w14:textId="77777777" w:rsidR="00C708E1" w:rsidRPr="00624C44" w:rsidRDefault="00C708E1" w:rsidP="00C708E1">
            <w:pPr>
              <w:rPr>
                <w:b/>
                <w:color w:val="FF0000"/>
                <w:lang w:val="en-US"/>
              </w:rPr>
            </w:pPr>
            <w:r w:rsidRPr="00624C44">
              <w:rPr>
                <w:b/>
                <w:color w:val="FF0000"/>
                <w:lang w:val="en-US"/>
              </w:rPr>
              <w:t>/hand</w:t>
            </w:r>
          </w:p>
          <w:p w14:paraId="27E09594" w14:textId="77777777" w:rsidR="00C708E1" w:rsidRPr="00624C44" w:rsidRDefault="00C708E1" w:rsidP="00C708E1">
            <w:pPr>
              <w:rPr>
                <w:b/>
                <w:color w:val="FF0000"/>
                <w:lang w:val="en-US"/>
              </w:rPr>
            </w:pPr>
          </w:p>
        </w:tc>
        <w:tc>
          <w:tcPr>
            <w:tcW w:w="830" w:type="dxa"/>
            <w:shd w:val="clear" w:color="auto" w:fill="FFFFC4"/>
          </w:tcPr>
          <w:p w14:paraId="6DD720BC" w14:textId="77777777" w:rsidR="00C708E1" w:rsidRPr="00624C44" w:rsidRDefault="00C708E1" w:rsidP="00C708E1">
            <w:pPr>
              <w:rPr>
                <w:b/>
                <w:color w:val="FF0000"/>
                <w:lang w:val="en-US"/>
              </w:rPr>
            </w:pPr>
            <w:r w:rsidRPr="00624C44">
              <w:rPr>
                <w:b/>
                <w:color w:val="FF0000"/>
                <w:lang w:val="en-US"/>
              </w:rPr>
              <w:t>/left</w:t>
            </w:r>
          </w:p>
        </w:tc>
        <w:tc>
          <w:tcPr>
            <w:tcW w:w="1657" w:type="dxa"/>
            <w:vMerge w:val="restart"/>
            <w:shd w:val="clear" w:color="auto" w:fill="FFFFC4"/>
            <w:vAlign w:val="center"/>
          </w:tcPr>
          <w:p w14:paraId="710FC18F" w14:textId="77777777" w:rsidR="00C708E1" w:rsidRPr="00624C44" w:rsidRDefault="00C708E1" w:rsidP="00C708E1">
            <w:pPr>
              <w:jc w:val="center"/>
              <w:rPr>
                <w:lang w:val="en-US"/>
              </w:rPr>
            </w:pPr>
            <w:r w:rsidRPr="00624C44">
              <w:rPr>
                <w:lang w:val="en-US"/>
              </w:rPr>
              <w:t>plays single particles</w:t>
            </w:r>
          </w:p>
        </w:tc>
        <w:tc>
          <w:tcPr>
            <w:tcW w:w="1657" w:type="dxa"/>
            <w:shd w:val="clear" w:color="auto" w:fill="FFFFC4"/>
            <w:vAlign w:val="center"/>
          </w:tcPr>
          <w:p w14:paraId="04816F22" w14:textId="77777777" w:rsidR="00C708E1" w:rsidRPr="00624C44" w:rsidRDefault="00C708E1" w:rsidP="00C708E1">
            <w:pPr>
              <w:rPr>
                <w:lang w:val="en-US"/>
              </w:rPr>
            </w:pPr>
            <w:r w:rsidRPr="00624C44">
              <w:rPr>
                <w:lang w:val="en-US"/>
              </w:rPr>
              <w:t>plays single particles</w:t>
            </w:r>
          </w:p>
        </w:tc>
        <w:tc>
          <w:tcPr>
            <w:tcW w:w="1658" w:type="dxa"/>
            <w:shd w:val="clear" w:color="auto" w:fill="FFFFC4"/>
          </w:tcPr>
          <w:p w14:paraId="74911948" w14:textId="77777777" w:rsidR="00C708E1" w:rsidRPr="00624C44" w:rsidRDefault="00C708E1" w:rsidP="00C708E1">
            <w:pPr>
              <w:rPr>
                <w:lang w:val="en-US"/>
              </w:rPr>
            </w:pPr>
          </w:p>
        </w:tc>
        <w:tc>
          <w:tcPr>
            <w:tcW w:w="1518" w:type="dxa"/>
            <w:shd w:val="clear" w:color="auto" w:fill="FFFFC4"/>
          </w:tcPr>
          <w:p w14:paraId="7D83C641" w14:textId="77777777" w:rsidR="00C708E1" w:rsidRPr="00624C44" w:rsidRDefault="00C708E1" w:rsidP="00C708E1">
            <w:pPr>
              <w:rPr>
                <w:lang w:val="en-US"/>
              </w:rPr>
            </w:pPr>
          </w:p>
        </w:tc>
      </w:tr>
      <w:tr w:rsidR="00C708E1" w:rsidRPr="00624C44" w14:paraId="3389A850" w14:textId="77777777" w:rsidTr="008D3801">
        <w:trPr>
          <w:cantSplit/>
          <w:trHeight w:val="286"/>
        </w:trPr>
        <w:tc>
          <w:tcPr>
            <w:tcW w:w="968" w:type="dxa"/>
            <w:vMerge/>
            <w:shd w:val="clear" w:color="auto" w:fill="FFFFC4"/>
          </w:tcPr>
          <w:p w14:paraId="61C546CF" w14:textId="77777777" w:rsidR="00C708E1" w:rsidRPr="00624C44" w:rsidRDefault="00C708E1" w:rsidP="00C708E1">
            <w:pPr>
              <w:rPr>
                <w:lang w:val="en-US"/>
              </w:rPr>
            </w:pPr>
          </w:p>
        </w:tc>
        <w:tc>
          <w:tcPr>
            <w:tcW w:w="1357" w:type="dxa"/>
            <w:vMerge/>
            <w:shd w:val="clear" w:color="auto" w:fill="FFFFC4"/>
          </w:tcPr>
          <w:p w14:paraId="683A6457" w14:textId="77777777" w:rsidR="00C708E1" w:rsidRPr="00624C44" w:rsidRDefault="00C708E1" w:rsidP="00C708E1">
            <w:pPr>
              <w:rPr>
                <w:lang w:val="en-US"/>
              </w:rPr>
            </w:pPr>
          </w:p>
        </w:tc>
        <w:tc>
          <w:tcPr>
            <w:tcW w:w="1128" w:type="dxa"/>
            <w:vMerge/>
            <w:shd w:val="clear" w:color="auto" w:fill="FFFFC4"/>
          </w:tcPr>
          <w:p w14:paraId="23284216" w14:textId="77777777" w:rsidR="00C708E1" w:rsidRPr="00624C44" w:rsidRDefault="00C708E1" w:rsidP="00C708E1">
            <w:pPr>
              <w:rPr>
                <w:b/>
                <w:color w:val="FF0000"/>
                <w:lang w:val="en-US"/>
              </w:rPr>
            </w:pPr>
          </w:p>
        </w:tc>
        <w:tc>
          <w:tcPr>
            <w:tcW w:w="830" w:type="dxa"/>
            <w:shd w:val="clear" w:color="auto" w:fill="FFFFC4"/>
          </w:tcPr>
          <w:p w14:paraId="5A7C0FB8" w14:textId="77777777" w:rsidR="00C708E1" w:rsidRPr="00624C44" w:rsidRDefault="00C708E1" w:rsidP="00C708E1">
            <w:pPr>
              <w:rPr>
                <w:b/>
                <w:color w:val="FF0000"/>
                <w:lang w:val="en-US"/>
              </w:rPr>
            </w:pPr>
            <w:r w:rsidRPr="00624C44">
              <w:rPr>
                <w:b/>
                <w:color w:val="FF0000"/>
                <w:lang w:val="en-US"/>
              </w:rPr>
              <w:t>/right</w:t>
            </w:r>
          </w:p>
        </w:tc>
        <w:tc>
          <w:tcPr>
            <w:tcW w:w="1657" w:type="dxa"/>
            <w:vMerge/>
            <w:shd w:val="clear" w:color="auto" w:fill="FFFFC4"/>
            <w:vAlign w:val="center"/>
          </w:tcPr>
          <w:p w14:paraId="6473FBDB" w14:textId="77777777" w:rsidR="00C708E1" w:rsidRPr="00624C44" w:rsidRDefault="00C708E1" w:rsidP="00C708E1">
            <w:pPr>
              <w:jc w:val="center"/>
              <w:rPr>
                <w:lang w:val="en-US"/>
              </w:rPr>
            </w:pPr>
          </w:p>
        </w:tc>
        <w:tc>
          <w:tcPr>
            <w:tcW w:w="1657" w:type="dxa"/>
            <w:shd w:val="clear" w:color="auto" w:fill="FFFFC4"/>
            <w:vAlign w:val="center"/>
          </w:tcPr>
          <w:p w14:paraId="5091DD9E" w14:textId="77777777" w:rsidR="00C708E1" w:rsidRPr="00624C44" w:rsidRDefault="00C708E1" w:rsidP="00C708E1">
            <w:pPr>
              <w:rPr>
                <w:lang w:val="en-US"/>
              </w:rPr>
            </w:pPr>
            <w:r w:rsidRPr="00624C44">
              <w:rPr>
                <w:lang w:val="en-US"/>
              </w:rPr>
              <w:t>plays single particles</w:t>
            </w:r>
          </w:p>
        </w:tc>
        <w:tc>
          <w:tcPr>
            <w:tcW w:w="1658" w:type="dxa"/>
            <w:shd w:val="clear" w:color="auto" w:fill="FFFFC4"/>
          </w:tcPr>
          <w:p w14:paraId="06EFE72B" w14:textId="77777777" w:rsidR="00C708E1" w:rsidRPr="00624C44" w:rsidRDefault="00C708E1" w:rsidP="00C708E1">
            <w:pPr>
              <w:rPr>
                <w:lang w:val="en-US"/>
              </w:rPr>
            </w:pPr>
          </w:p>
        </w:tc>
        <w:tc>
          <w:tcPr>
            <w:tcW w:w="1518" w:type="dxa"/>
            <w:shd w:val="clear" w:color="auto" w:fill="FFFFC4"/>
          </w:tcPr>
          <w:p w14:paraId="3C841E42" w14:textId="77777777" w:rsidR="00C708E1" w:rsidRPr="00624C44" w:rsidRDefault="00C708E1" w:rsidP="00C708E1">
            <w:pPr>
              <w:rPr>
                <w:lang w:val="en-US"/>
              </w:rPr>
            </w:pPr>
          </w:p>
        </w:tc>
      </w:tr>
      <w:tr w:rsidR="00C708E1" w:rsidRPr="00624C44" w14:paraId="6F772D9E" w14:textId="77777777" w:rsidTr="008D3801">
        <w:trPr>
          <w:cantSplit/>
          <w:trHeight w:val="64"/>
        </w:trPr>
        <w:tc>
          <w:tcPr>
            <w:tcW w:w="968" w:type="dxa"/>
            <w:vMerge/>
            <w:shd w:val="clear" w:color="auto" w:fill="FFFFC4"/>
          </w:tcPr>
          <w:p w14:paraId="430AD2D7" w14:textId="77777777" w:rsidR="00C708E1" w:rsidRPr="00624C44" w:rsidRDefault="00C708E1" w:rsidP="00C708E1">
            <w:pPr>
              <w:rPr>
                <w:lang w:val="en-US"/>
              </w:rPr>
            </w:pPr>
          </w:p>
        </w:tc>
        <w:tc>
          <w:tcPr>
            <w:tcW w:w="1357" w:type="dxa"/>
            <w:vMerge/>
            <w:shd w:val="clear" w:color="auto" w:fill="FFFFC4"/>
          </w:tcPr>
          <w:p w14:paraId="11474A6A" w14:textId="77777777" w:rsidR="00C708E1" w:rsidRPr="00624C44" w:rsidRDefault="00C708E1" w:rsidP="00C708E1">
            <w:pPr>
              <w:rPr>
                <w:lang w:val="en-US"/>
              </w:rPr>
            </w:pPr>
          </w:p>
        </w:tc>
        <w:tc>
          <w:tcPr>
            <w:tcW w:w="1128" w:type="dxa"/>
            <w:shd w:val="clear" w:color="auto" w:fill="FFFFC4"/>
          </w:tcPr>
          <w:p w14:paraId="76FE82D8" w14:textId="77777777" w:rsidR="00C708E1" w:rsidRPr="00624C44" w:rsidRDefault="00C708E1" w:rsidP="00C708E1">
            <w:pPr>
              <w:rPr>
                <w:lang w:val="en-US"/>
              </w:rPr>
            </w:pPr>
            <w:r w:rsidRPr="00624C44">
              <w:rPr>
                <w:b/>
                <w:color w:val="FF0000"/>
                <w:lang w:val="en-US"/>
              </w:rPr>
              <w:t>/head</w:t>
            </w:r>
          </w:p>
        </w:tc>
        <w:tc>
          <w:tcPr>
            <w:tcW w:w="830" w:type="dxa"/>
            <w:shd w:val="clear" w:color="auto" w:fill="FFFFC4"/>
          </w:tcPr>
          <w:p w14:paraId="1CEE9D78" w14:textId="77777777" w:rsidR="00C708E1" w:rsidRPr="00624C44" w:rsidRDefault="00C708E1" w:rsidP="00C708E1">
            <w:pPr>
              <w:rPr>
                <w:lang w:val="en-US"/>
              </w:rPr>
            </w:pPr>
          </w:p>
        </w:tc>
        <w:tc>
          <w:tcPr>
            <w:tcW w:w="1657" w:type="dxa"/>
            <w:vMerge/>
            <w:shd w:val="clear" w:color="auto" w:fill="FFFFC4"/>
            <w:vAlign w:val="center"/>
          </w:tcPr>
          <w:p w14:paraId="091BC7F5" w14:textId="77777777" w:rsidR="00C708E1" w:rsidRPr="00624C44" w:rsidRDefault="00C708E1" w:rsidP="00C708E1">
            <w:pPr>
              <w:jc w:val="center"/>
              <w:rPr>
                <w:lang w:val="en-US"/>
              </w:rPr>
            </w:pPr>
          </w:p>
        </w:tc>
        <w:tc>
          <w:tcPr>
            <w:tcW w:w="1657" w:type="dxa"/>
            <w:shd w:val="clear" w:color="auto" w:fill="FFFFC4"/>
            <w:vAlign w:val="center"/>
          </w:tcPr>
          <w:p w14:paraId="09D2C0CC" w14:textId="77777777" w:rsidR="00C708E1" w:rsidRPr="00624C44" w:rsidRDefault="00C708E1" w:rsidP="00C708E1">
            <w:pPr>
              <w:rPr>
                <w:lang w:val="en-US"/>
              </w:rPr>
            </w:pPr>
            <w:r w:rsidRPr="00624C44">
              <w:rPr>
                <w:lang w:val="en-US"/>
              </w:rPr>
              <w:t>plays single particles</w:t>
            </w:r>
          </w:p>
        </w:tc>
        <w:tc>
          <w:tcPr>
            <w:tcW w:w="1658" w:type="dxa"/>
            <w:shd w:val="clear" w:color="auto" w:fill="FFFFC4"/>
          </w:tcPr>
          <w:p w14:paraId="753B0DD3" w14:textId="77777777" w:rsidR="00C708E1" w:rsidRPr="00624C44" w:rsidRDefault="00C708E1" w:rsidP="00C708E1">
            <w:pPr>
              <w:rPr>
                <w:lang w:val="en-US"/>
              </w:rPr>
            </w:pPr>
          </w:p>
        </w:tc>
        <w:tc>
          <w:tcPr>
            <w:tcW w:w="1518" w:type="dxa"/>
            <w:shd w:val="clear" w:color="auto" w:fill="FFFFC4"/>
          </w:tcPr>
          <w:p w14:paraId="758E4EEF" w14:textId="77777777" w:rsidR="00C708E1" w:rsidRPr="00624C44" w:rsidRDefault="00C708E1" w:rsidP="00C708E1">
            <w:pPr>
              <w:rPr>
                <w:lang w:val="en-US"/>
              </w:rPr>
            </w:pPr>
          </w:p>
        </w:tc>
      </w:tr>
      <w:tr w:rsidR="00C708E1" w:rsidRPr="00624C44" w14:paraId="07C19CB4" w14:textId="77777777" w:rsidTr="008D3801">
        <w:trPr>
          <w:cantSplit/>
          <w:trHeight w:val="63"/>
        </w:trPr>
        <w:tc>
          <w:tcPr>
            <w:tcW w:w="968" w:type="dxa"/>
            <w:vMerge/>
            <w:shd w:val="clear" w:color="auto" w:fill="FFFFC4"/>
          </w:tcPr>
          <w:p w14:paraId="4A1DFDE9" w14:textId="77777777" w:rsidR="00C708E1" w:rsidRPr="00624C44" w:rsidRDefault="00C708E1" w:rsidP="00C708E1">
            <w:pPr>
              <w:rPr>
                <w:lang w:val="en-US"/>
              </w:rPr>
            </w:pPr>
          </w:p>
        </w:tc>
        <w:tc>
          <w:tcPr>
            <w:tcW w:w="1357" w:type="dxa"/>
            <w:vMerge/>
            <w:shd w:val="clear" w:color="auto" w:fill="FFFFC4"/>
          </w:tcPr>
          <w:p w14:paraId="7BA2A2B1" w14:textId="77777777" w:rsidR="00C708E1" w:rsidRPr="00624C44" w:rsidRDefault="00C708E1" w:rsidP="00C708E1">
            <w:pPr>
              <w:rPr>
                <w:lang w:val="en-US"/>
              </w:rPr>
            </w:pPr>
          </w:p>
        </w:tc>
        <w:tc>
          <w:tcPr>
            <w:tcW w:w="1128" w:type="dxa"/>
            <w:vMerge w:val="restart"/>
            <w:shd w:val="clear" w:color="auto" w:fill="FFFFC4"/>
          </w:tcPr>
          <w:p w14:paraId="29485258" w14:textId="77777777" w:rsidR="00C708E1" w:rsidRPr="00624C44" w:rsidRDefault="00C708E1" w:rsidP="00C708E1">
            <w:pPr>
              <w:rPr>
                <w:szCs w:val="20"/>
                <w:lang w:val="en-US"/>
              </w:rPr>
            </w:pPr>
            <w:r w:rsidRPr="00624C44">
              <w:rPr>
                <w:szCs w:val="20"/>
                <w:lang w:val="en-US"/>
              </w:rPr>
              <w:t>/leg</w:t>
            </w:r>
          </w:p>
          <w:p w14:paraId="568BBF20" w14:textId="77777777" w:rsidR="00C708E1" w:rsidRPr="00624C44" w:rsidRDefault="00C708E1" w:rsidP="00C708E1">
            <w:pPr>
              <w:rPr>
                <w:szCs w:val="20"/>
                <w:lang w:val="en-US"/>
              </w:rPr>
            </w:pPr>
          </w:p>
        </w:tc>
        <w:tc>
          <w:tcPr>
            <w:tcW w:w="830" w:type="dxa"/>
            <w:shd w:val="clear" w:color="auto" w:fill="FFFFC4"/>
          </w:tcPr>
          <w:p w14:paraId="4A302191" w14:textId="77777777" w:rsidR="00C708E1" w:rsidRPr="00624C44" w:rsidRDefault="00C708E1" w:rsidP="00C708E1">
            <w:pPr>
              <w:rPr>
                <w:szCs w:val="20"/>
                <w:lang w:val="en-US"/>
              </w:rPr>
            </w:pPr>
            <w:r w:rsidRPr="00624C44">
              <w:rPr>
                <w:szCs w:val="20"/>
                <w:lang w:val="en-US"/>
              </w:rPr>
              <w:t>/left</w:t>
            </w:r>
          </w:p>
        </w:tc>
        <w:tc>
          <w:tcPr>
            <w:tcW w:w="1657" w:type="dxa"/>
            <w:vMerge/>
            <w:shd w:val="clear" w:color="auto" w:fill="FFFFC4"/>
            <w:vAlign w:val="center"/>
          </w:tcPr>
          <w:p w14:paraId="33848394" w14:textId="77777777" w:rsidR="00C708E1" w:rsidRPr="00624C44" w:rsidRDefault="00C708E1" w:rsidP="00C708E1">
            <w:pPr>
              <w:jc w:val="center"/>
              <w:rPr>
                <w:szCs w:val="20"/>
                <w:lang w:val="en-US"/>
              </w:rPr>
            </w:pPr>
          </w:p>
        </w:tc>
        <w:tc>
          <w:tcPr>
            <w:tcW w:w="1657" w:type="dxa"/>
            <w:shd w:val="clear" w:color="auto" w:fill="FFFFC4"/>
            <w:vAlign w:val="center"/>
          </w:tcPr>
          <w:p w14:paraId="7DB89EAD" w14:textId="77777777" w:rsidR="00C708E1" w:rsidRPr="00624C44" w:rsidRDefault="00C708E1" w:rsidP="00C708E1">
            <w:pPr>
              <w:rPr>
                <w:szCs w:val="20"/>
                <w:lang w:val="en-US"/>
              </w:rPr>
            </w:pPr>
          </w:p>
        </w:tc>
        <w:tc>
          <w:tcPr>
            <w:tcW w:w="1658" w:type="dxa"/>
            <w:shd w:val="clear" w:color="auto" w:fill="FFFFC4"/>
          </w:tcPr>
          <w:p w14:paraId="2EAC51DA" w14:textId="77777777" w:rsidR="00C708E1" w:rsidRPr="00624C44" w:rsidRDefault="00C708E1" w:rsidP="00C708E1">
            <w:pPr>
              <w:rPr>
                <w:szCs w:val="20"/>
                <w:lang w:val="en-US"/>
              </w:rPr>
            </w:pPr>
          </w:p>
        </w:tc>
        <w:tc>
          <w:tcPr>
            <w:tcW w:w="1518" w:type="dxa"/>
            <w:shd w:val="clear" w:color="auto" w:fill="FFFFC4"/>
          </w:tcPr>
          <w:p w14:paraId="23CCED8A" w14:textId="77777777" w:rsidR="00C708E1" w:rsidRPr="00624C44" w:rsidRDefault="00C708E1" w:rsidP="00C708E1">
            <w:pPr>
              <w:rPr>
                <w:szCs w:val="20"/>
                <w:lang w:val="en-US"/>
              </w:rPr>
            </w:pPr>
          </w:p>
        </w:tc>
      </w:tr>
      <w:tr w:rsidR="00C708E1" w:rsidRPr="00624C44" w14:paraId="09C03F2A" w14:textId="77777777" w:rsidTr="008D3801">
        <w:trPr>
          <w:cantSplit/>
          <w:trHeight w:val="63"/>
        </w:trPr>
        <w:tc>
          <w:tcPr>
            <w:tcW w:w="968" w:type="dxa"/>
            <w:vMerge/>
            <w:shd w:val="clear" w:color="auto" w:fill="FFFFC4"/>
          </w:tcPr>
          <w:p w14:paraId="29A56981" w14:textId="77777777" w:rsidR="00C708E1" w:rsidRPr="00624C44" w:rsidRDefault="00C708E1" w:rsidP="00C708E1">
            <w:pPr>
              <w:rPr>
                <w:lang w:val="en-US"/>
              </w:rPr>
            </w:pPr>
          </w:p>
        </w:tc>
        <w:tc>
          <w:tcPr>
            <w:tcW w:w="1357" w:type="dxa"/>
            <w:vMerge/>
            <w:shd w:val="clear" w:color="auto" w:fill="FFFFC4"/>
          </w:tcPr>
          <w:p w14:paraId="49CD319C" w14:textId="77777777" w:rsidR="00C708E1" w:rsidRPr="00624C44" w:rsidRDefault="00C708E1" w:rsidP="00C708E1">
            <w:pPr>
              <w:rPr>
                <w:lang w:val="en-US"/>
              </w:rPr>
            </w:pPr>
          </w:p>
        </w:tc>
        <w:tc>
          <w:tcPr>
            <w:tcW w:w="1128" w:type="dxa"/>
            <w:vMerge/>
            <w:shd w:val="clear" w:color="auto" w:fill="FFFFC4"/>
          </w:tcPr>
          <w:p w14:paraId="5FF50CE7" w14:textId="77777777" w:rsidR="00C708E1" w:rsidRPr="00624C44" w:rsidRDefault="00C708E1" w:rsidP="00C708E1">
            <w:pPr>
              <w:rPr>
                <w:szCs w:val="20"/>
                <w:lang w:val="en-US"/>
              </w:rPr>
            </w:pPr>
          </w:p>
        </w:tc>
        <w:tc>
          <w:tcPr>
            <w:tcW w:w="830" w:type="dxa"/>
            <w:shd w:val="clear" w:color="auto" w:fill="FFFFC4"/>
          </w:tcPr>
          <w:p w14:paraId="56FCF4F3" w14:textId="77777777" w:rsidR="00C708E1" w:rsidRPr="00624C44" w:rsidRDefault="00C708E1" w:rsidP="00C708E1">
            <w:pPr>
              <w:rPr>
                <w:szCs w:val="20"/>
                <w:lang w:val="en-US"/>
              </w:rPr>
            </w:pPr>
            <w:r w:rsidRPr="00624C44">
              <w:rPr>
                <w:szCs w:val="20"/>
                <w:lang w:val="en-US"/>
              </w:rPr>
              <w:t>/right</w:t>
            </w:r>
          </w:p>
        </w:tc>
        <w:tc>
          <w:tcPr>
            <w:tcW w:w="1657" w:type="dxa"/>
            <w:vMerge/>
            <w:shd w:val="clear" w:color="auto" w:fill="FFFFC4"/>
            <w:vAlign w:val="center"/>
          </w:tcPr>
          <w:p w14:paraId="414DF1DB" w14:textId="77777777" w:rsidR="00C708E1" w:rsidRPr="00624C44" w:rsidRDefault="00C708E1" w:rsidP="00C708E1">
            <w:pPr>
              <w:jc w:val="center"/>
              <w:rPr>
                <w:szCs w:val="20"/>
                <w:lang w:val="en-US"/>
              </w:rPr>
            </w:pPr>
          </w:p>
        </w:tc>
        <w:tc>
          <w:tcPr>
            <w:tcW w:w="1657" w:type="dxa"/>
            <w:shd w:val="clear" w:color="auto" w:fill="FFFFC4"/>
            <w:vAlign w:val="center"/>
          </w:tcPr>
          <w:p w14:paraId="664447C2" w14:textId="77777777" w:rsidR="00C708E1" w:rsidRPr="00624C44" w:rsidRDefault="00C708E1" w:rsidP="00C708E1">
            <w:pPr>
              <w:rPr>
                <w:szCs w:val="20"/>
                <w:lang w:val="en-US"/>
              </w:rPr>
            </w:pPr>
          </w:p>
        </w:tc>
        <w:tc>
          <w:tcPr>
            <w:tcW w:w="1658" w:type="dxa"/>
            <w:shd w:val="clear" w:color="auto" w:fill="FFFFC4"/>
          </w:tcPr>
          <w:p w14:paraId="6481B836" w14:textId="77777777" w:rsidR="00C708E1" w:rsidRPr="00624C44" w:rsidRDefault="00C708E1" w:rsidP="00C708E1">
            <w:pPr>
              <w:rPr>
                <w:szCs w:val="20"/>
                <w:lang w:val="en-US"/>
              </w:rPr>
            </w:pPr>
          </w:p>
        </w:tc>
        <w:tc>
          <w:tcPr>
            <w:tcW w:w="1518" w:type="dxa"/>
            <w:shd w:val="clear" w:color="auto" w:fill="FFFFC4"/>
          </w:tcPr>
          <w:p w14:paraId="5F84EE8B" w14:textId="77777777" w:rsidR="00C708E1" w:rsidRPr="00624C44" w:rsidRDefault="00C708E1" w:rsidP="00C708E1">
            <w:pPr>
              <w:rPr>
                <w:szCs w:val="20"/>
                <w:lang w:val="en-US"/>
              </w:rPr>
            </w:pPr>
          </w:p>
        </w:tc>
      </w:tr>
      <w:tr w:rsidR="00C708E1" w:rsidRPr="00624C44" w14:paraId="221514DE" w14:textId="77777777" w:rsidTr="008D3801">
        <w:trPr>
          <w:cantSplit/>
          <w:trHeight w:val="286"/>
        </w:trPr>
        <w:tc>
          <w:tcPr>
            <w:tcW w:w="968" w:type="dxa"/>
            <w:vMerge/>
            <w:shd w:val="clear" w:color="auto" w:fill="FFFFC4"/>
          </w:tcPr>
          <w:p w14:paraId="2F43DA9E" w14:textId="77777777" w:rsidR="00C708E1" w:rsidRPr="00624C44" w:rsidRDefault="00C708E1" w:rsidP="00C708E1">
            <w:pPr>
              <w:rPr>
                <w:lang w:val="en-US"/>
              </w:rPr>
            </w:pPr>
          </w:p>
        </w:tc>
        <w:tc>
          <w:tcPr>
            <w:tcW w:w="1357" w:type="dxa"/>
            <w:vMerge/>
            <w:shd w:val="clear" w:color="auto" w:fill="FFFFC4"/>
          </w:tcPr>
          <w:p w14:paraId="5926A741" w14:textId="77777777" w:rsidR="00C708E1" w:rsidRPr="00624C44" w:rsidRDefault="00C708E1" w:rsidP="00C708E1">
            <w:pPr>
              <w:rPr>
                <w:lang w:val="en-US"/>
              </w:rPr>
            </w:pPr>
          </w:p>
        </w:tc>
        <w:tc>
          <w:tcPr>
            <w:tcW w:w="1128" w:type="dxa"/>
            <w:vMerge w:val="restart"/>
            <w:shd w:val="clear" w:color="auto" w:fill="FFFFC4"/>
          </w:tcPr>
          <w:p w14:paraId="3AEB49DF" w14:textId="77777777" w:rsidR="00C708E1" w:rsidRPr="00624C44" w:rsidRDefault="00C708E1" w:rsidP="00C708E1">
            <w:pPr>
              <w:rPr>
                <w:lang w:val="en-US"/>
              </w:rPr>
            </w:pPr>
            <w:r w:rsidRPr="00624C44">
              <w:rPr>
                <w:lang w:val="en-US"/>
              </w:rPr>
              <w:t>/body</w:t>
            </w:r>
          </w:p>
        </w:tc>
        <w:tc>
          <w:tcPr>
            <w:tcW w:w="830" w:type="dxa"/>
            <w:shd w:val="clear" w:color="auto" w:fill="FFFFC4"/>
          </w:tcPr>
          <w:p w14:paraId="6F7DC102" w14:textId="77777777" w:rsidR="00C708E1" w:rsidRPr="00624C44" w:rsidRDefault="00C708E1" w:rsidP="00C708E1">
            <w:pPr>
              <w:rPr>
                <w:lang w:val="en-US"/>
              </w:rPr>
            </w:pPr>
            <w:r w:rsidRPr="00624C44">
              <w:rPr>
                <w:lang w:val="en-US"/>
              </w:rPr>
              <w:t>/upper</w:t>
            </w:r>
          </w:p>
        </w:tc>
        <w:tc>
          <w:tcPr>
            <w:tcW w:w="1657" w:type="dxa"/>
            <w:vMerge/>
            <w:shd w:val="clear" w:color="auto" w:fill="FFFFC4"/>
            <w:vAlign w:val="center"/>
          </w:tcPr>
          <w:p w14:paraId="46625121" w14:textId="77777777" w:rsidR="00C708E1" w:rsidRPr="00624C44" w:rsidRDefault="00C708E1" w:rsidP="00C708E1">
            <w:pPr>
              <w:jc w:val="center"/>
              <w:rPr>
                <w:lang w:val="en-US"/>
              </w:rPr>
            </w:pPr>
          </w:p>
        </w:tc>
        <w:tc>
          <w:tcPr>
            <w:tcW w:w="1657" w:type="dxa"/>
            <w:shd w:val="clear" w:color="auto" w:fill="FFFFC4"/>
            <w:vAlign w:val="center"/>
          </w:tcPr>
          <w:p w14:paraId="44CF2BF1" w14:textId="77777777" w:rsidR="00C708E1" w:rsidRPr="00624C44" w:rsidRDefault="00C708E1" w:rsidP="00C708E1">
            <w:pPr>
              <w:rPr>
                <w:lang w:val="en-US"/>
              </w:rPr>
            </w:pPr>
          </w:p>
        </w:tc>
        <w:tc>
          <w:tcPr>
            <w:tcW w:w="1658" w:type="dxa"/>
            <w:shd w:val="clear" w:color="auto" w:fill="FFFFC4"/>
          </w:tcPr>
          <w:p w14:paraId="5AD584EE" w14:textId="77777777" w:rsidR="00C708E1" w:rsidRPr="00624C44" w:rsidRDefault="00C708E1" w:rsidP="00C708E1">
            <w:pPr>
              <w:rPr>
                <w:lang w:val="en-US"/>
              </w:rPr>
            </w:pPr>
          </w:p>
        </w:tc>
        <w:tc>
          <w:tcPr>
            <w:tcW w:w="1518" w:type="dxa"/>
            <w:shd w:val="clear" w:color="auto" w:fill="FFFFC4"/>
          </w:tcPr>
          <w:p w14:paraId="4C598A22" w14:textId="77777777" w:rsidR="00C708E1" w:rsidRPr="00624C44" w:rsidRDefault="00C708E1" w:rsidP="00C708E1">
            <w:pPr>
              <w:rPr>
                <w:lang w:val="en-US"/>
              </w:rPr>
            </w:pPr>
          </w:p>
        </w:tc>
      </w:tr>
      <w:tr w:rsidR="00C708E1" w:rsidRPr="00624C44" w14:paraId="04FE58C1" w14:textId="77777777" w:rsidTr="008D3801">
        <w:trPr>
          <w:cantSplit/>
          <w:trHeight w:val="286"/>
        </w:trPr>
        <w:tc>
          <w:tcPr>
            <w:tcW w:w="968" w:type="dxa"/>
            <w:vMerge/>
            <w:shd w:val="clear" w:color="auto" w:fill="FFFFC4"/>
          </w:tcPr>
          <w:p w14:paraId="1DCE4C50" w14:textId="77777777" w:rsidR="00C708E1" w:rsidRPr="00624C44" w:rsidRDefault="00C708E1" w:rsidP="00C708E1">
            <w:pPr>
              <w:rPr>
                <w:lang w:val="en-US"/>
              </w:rPr>
            </w:pPr>
          </w:p>
        </w:tc>
        <w:tc>
          <w:tcPr>
            <w:tcW w:w="1357" w:type="dxa"/>
            <w:vMerge/>
            <w:shd w:val="clear" w:color="auto" w:fill="FFFFC4"/>
          </w:tcPr>
          <w:p w14:paraId="0E524D5E" w14:textId="77777777" w:rsidR="00C708E1" w:rsidRPr="00624C44" w:rsidRDefault="00C708E1" w:rsidP="00C708E1">
            <w:pPr>
              <w:rPr>
                <w:lang w:val="en-US"/>
              </w:rPr>
            </w:pPr>
          </w:p>
        </w:tc>
        <w:tc>
          <w:tcPr>
            <w:tcW w:w="1128" w:type="dxa"/>
            <w:vMerge/>
            <w:shd w:val="clear" w:color="auto" w:fill="FFFFC4"/>
          </w:tcPr>
          <w:p w14:paraId="066EBA63" w14:textId="77777777" w:rsidR="00C708E1" w:rsidRPr="00624C44" w:rsidRDefault="00C708E1" w:rsidP="00C708E1">
            <w:pPr>
              <w:rPr>
                <w:lang w:val="en-US"/>
              </w:rPr>
            </w:pPr>
          </w:p>
        </w:tc>
        <w:tc>
          <w:tcPr>
            <w:tcW w:w="830" w:type="dxa"/>
            <w:shd w:val="clear" w:color="auto" w:fill="FFFFC4"/>
          </w:tcPr>
          <w:p w14:paraId="60F11405" w14:textId="77777777" w:rsidR="00C708E1" w:rsidRPr="00624C44" w:rsidRDefault="00C708E1" w:rsidP="00C708E1">
            <w:pPr>
              <w:rPr>
                <w:lang w:val="en-US"/>
              </w:rPr>
            </w:pPr>
            <w:r w:rsidRPr="00624C44">
              <w:rPr>
                <w:lang w:val="en-US"/>
              </w:rPr>
              <w:t>/lower</w:t>
            </w:r>
          </w:p>
        </w:tc>
        <w:tc>
          <w:tcPr>
            <w:tcW w:w="1657" w:type="dxa"/>
            <w:vMerge/>
            <w:shd w:val="clear" w:color="auto" w:fill="FFFFC4"/>
            <w:vAlign w:val="center"/>
          </w:tcPr>
          <w:p w14:paraId="1B99FC87" w14:textId="77777777" w:rsidR="00C708E1" w:rsidRPr="00624C44" w:rsidRDefault="00C708E1" w:rsidP="00C708E1">
            <w:pPr>
              <w:jc w:val="center"/>
              <w:rPr>
                <w:lang w:val="en-US"/>
              </w:rPr>
            </w:pPr>
          </w:p>
        </w:tc>
        <w:tc>
          <w:tcPr>
            <w:tcW w:w="1657" w:type="dxa"/>
            <w:shd w:val="clear" w:color="auto" w:fill="FFFFC4"/>
            <w:vAlign w:val="center"/>
          </w:tcPr>
          <w:p w14:paraId="7D79926B" w14:textId="77777777" w:rsidR="00C708E1" w:rsidRPr="00624C44" w:rsidRDefault="00C708E1" w:rsidP="00C708E1">
            <w:pPr>
              <w:rPr>
                <w:lang w:val="en-US"/>
              </w:rPr>
            </w:pPr>
          </w:p>
        </w:tc>
        <w:tc>
          <w:tcPr>
            <w:tcW w:w="1658" w:type="dxa"/>
            <w:shd w:val="clear" w:color="auto" w:fill="FFFFC4"/>
          </w:tcPr>
          <w:p w14:paraId="3BF308BC" w14:textId="77777777" w:rsidR="00C708E1" w:rsidRPr="00624C44" w:rsidRDefault="00C708E1" w:rsidP="00C708E1">
            <w:pPr>
              <w:rPr>
                <w:lang w:val="en-US"/>
              </w:rPr>
            </w:pPr>
          </w:p>
        </w:tc>
        <w:tc>
          <w:tcPr>
            <w:tcW w:w="1518" w:type="dxa"/>
            <w:shd w:val="clear" w:color="auto" w:fill="FFFFC4"/>
          </w:tcPr>
          <w:p w14:paraId="75A2E37E" w14:textId="77777777" w:rsidR="00C708E1" w:rsidRPr="00624C44" w:rsidRDefault="00C708E1" w:rsidP="00C708E1">
            <w:pPr>
              <w:rPr>
                <w:lang w:val="en-US"/>
              </w:rPr>
            </w:pPr>
          </w:p>
        </w:tc>
      </w:tr>
      <w:tr w:rsidR="00C708E1" w:rsidRPr="00624C44" w14:paraId="2122140A" w14:textId="77777777" w:rsidTr="008D3801">
        <w:trPr>
          <w:cantSplit/>
          <w:trHeight w:val="286"/>
        </w:trPr>
        <w:tc>
          <w:tcPr>
            <w:tcW w:w="968" w:type="dxa"/>
            <w:vMerge/>
            <w:shd w:val="clear" w:color="auto" w:fill="FFFFC4"/>
          </w:tcPr>
          <w:p w14:paraId="2C9FA0E2" w14:textId="77777777" w:rsidR="00C708E1" w:rsidRPr="00624C44" w:rsidRDefault="00C708E1" w:rsidP="00C708E1">
            <w:pPr>
              <w:rPr>
                <w:lang w:val="en-US"/>
              </w:rPr>
            </w:pPr>
          </w:p>
        </w:tc>
        <w:tc>
          <w:tcPr>
            <w:tcW w:w="1357" w:type="dxa"/>
            <w:vMerge/>
            <w:shd w:val="clear" w:color="auto" w:fill="FFFFC4"/>
          </w:tcPr>
          <w:p w14:paraId="02EBBD7F" w14:textId="77777777" w:rsidR="00C708E1" w:rsidRPr="00624C44" w:rsidRDefault="00C708E1" w:rsidP="00C708E1">
            <w:pPr>
              <w:rPr>
                <w:lang w:val="en-US"/>
              </w:rPr>
            </w:pPr>
          </w:p>
        </w:tc>
        <w:tc>
          <w:tcPr>
            <w:tcW w:w="1128" w:type="dxa"/>
            <w:vMerge/>
            <w:shd w:val="clear" w:color="auto" w:fill="FFFFC4"/>
          </w:tcPr>
          <w:p w14:paraId="28D157E0" w14:textId="77777777" w:rsidR="00C708E1" w:rsidRPr="00624C44" w:rsidRDefault="00C708E1" w:rsidP="00C708E1">
            <w:pPr>
              <w:rPr>
                <w:lang w:val="en-US"/>
              </w:rPr>
            </w:pPr>
          </w:p>
        </w:tc>
        <w:tc>
          <w:tcPr>
            <w:tcW w:w="830" w:type="dxa"/>
            <w:shd w:val="clear" w:color="auto" w:fill="FFFFC4"/>
          </w:tcPr>
          <w:p w14:paraId="022502B3" w14:textId="77777777" w:rsidR="00C708E1" w:rsidRPr="00624C44" w:rsidRDefault="00C708E1" w:rsidP="00C708E1">
            <w:pPr>
              <w:rPr>
                <w:b/>
                <w:color w:val="FF0000"/>
                <w:lang w:val="en-US"/>
              </w:rPr>
            </w:pPr>
            <w:r w:rsidRPr="00624C44">
              <w:rPr>
                <w:b/>
                <w:color w:val="FF0000"/>
                <w:lang w:val="en-US"/>
              </w:rPr>
              <w:t>/right</w:t>
            </w:r>
          </w:p>
        </w:tc>
        <w:tc>
          <w:tcPr>
            <w:tcW w:w="1657" w:type="dxa"/>
            <w:vMerge/>
            <w:shd w:val="clear" w:color="auto" w:fill="FFFFC4"/>
            <w:vAlign w:val="center"/>
          </w:tcPr>
          <w:p w14:paraId="60E53ABB" w14:textId="77777777" w:rsidR="00C708E1" w:rsidRPr="00624C44" w:rsidRDefault="00C708E1" w:rsidP="00C708E1">
            <w:pPr>
              <w:jc w:val="center"/>
              <w:rPr>
                <w:lang w:val="en-US"/>
              </w:rPr>
            </w:pPr>
          </w:p>
        </w:tc>
        <w:tc>
          <w:tcPr>
            <w:tcW w:w="1657" w:type="dxa"/>
            <w:shd w:val="clear" w:color="auto" w:fill="FFFFC4"/>
            <w:vAlign w:val="center"/>
          </w:tcPr>
          <w:p w14:paraId="550B107F" w14:textId="77777777" w:rsidR="00C708E1" w:rsidRPr="00624C44" w:rsidRDefault="00C708E1" w:rsidP="00C708E1">
            <w:pPr>
              <w:rPr>
                <w:lang w:val="en-US"/>
              </w:rPr>
            </w:pPr>
            <w:r w:rsidRPr="00624C44">
              <w:rPr>
                <w:lang w:val="en-US"/>
              </w:rPr>
              <w:t>plays single particles</w:t>
            </w:r>
          </w:p>
        </w:tc>
        <w:tc>
          <w:tcPr>
            <w:tcW w:w="1658" w:type="dxa"/>
            <w:shd w:val="clear" w:color="auto" w:fill="FFFFC4"/>
          </w:tcPr>
          <w:p w14:paraId="2484AC95" w14:textId="77777777" w:rsidR="00C708E1" w:rsidRPr="00624C44" w:rsidRDefault="00C708E1" w:rsidP="00C708E1">
            <w:pPr>
              <w:rPr>
                <w:lang w:val="en-US"/>
              </w:rPr>
            </w:pPr>
          </w:p>
        </w:tc>
        <w:tc>
          <w:tcPr>
            <w:tcW w:w="1518" w:type="dxa"/>
            <w:shd w:val="clear" w:color="auto" w:fill="FFFFC4"/>
          </w:tcPr>
          <w:p w14:paraId="10DD9ECF" w14:textId="77777777" w:rsidR="00C708E1" w:rsidRPr="00624C44" w:rsidRDefault="00C708E1" w:rsidP="00C708E1">
            <w:pPr>
              <w:rPr>
                <w:lang w:val="en-US"/>
              </w:rPr>
            </w:pPr>
          </w:p>
        </w:tc>
      </w:tr>
      <w:tr w:rsidR="00C708E1" w:rsidRPr="00624C44" w14:paraId="12419BA5" w14:textId="77777777" w:rsidTr="008D3801">
        <w:trPr>
          <w:cantSplit/>
          <w:trHeight w:val="286"/>
        </w:trPr>
        <w:tc>
          <w:tcPr>
            <w:tcW w:w="968" w:type="dxa"/>
            <w:vMerge/>
            <w:shd w:val="clear" w:color="auto" w:fill="FFFFC4"/>
          </w:tcPr>
          <w:p w14:paraId="336776E3" w14:textId="77777777" w:rsidR="00C708E1" w:rsidRPr="00624C44" w:rsidRDefault="00C708E1" w:rsidP="00C708E1">
            <w:pPr>
              <w:rPr>
                <w:lang w:val="en-US"/>
              </w:rPr>
            </w:pPr>
          </w:p>
        </w:tc>
        <w:tc>
          <w:tcPr>
            <w:tcW w:w="1357" w:type="dxa"/>
            <w:vMerge/>
            <w:shd w:val="clear" w:color="auto" w:fill="FFFFC4"/>
          </w:tcPr>
          <w:p w14:paraId="23489F3C" w14:textId="77777777" w:rsidR="00C708E1" w:rsidRPr="00624C44" w:rsidRDefault="00C708E1" w:rsidP="00C708E1">
            <w:pPr>
              <w:rPr>
                <w:lang w:val="en-US"/>
              </w:rPr>
            </w:pPr>
          </w:p>
        </w:tc>
        <w:tc>
          <w:tcPr>
            <w:tcW w:w="1128" w:type="dxa"/>
            <w:vMerge/>
            <w:shd w:val="clear" w:color="auto" w:fill="FFFFC4"/>
          </w:tcPr>
          <w:p w14:paraId="34118030" w14:textId="77777777" w:rsidR="00C708E1" w:rsidRPr="00624C44" w:rsidRDefault="00C708E1" w:rsidP="00C708E1">
            <w:pPr>
              <w:rPr>
                <w:lang w:val="en-US"/>
              </w:rPr>
            </w:pPr>
          </w:p>
        </w:tc>
        <w:tc>
          <w:tcPr>
            <w:tcW w:w="830" w:type="dxa"/>
            <w:shd w:val="clear" w:color="auto" w:fill="FFFFC4"/>
          </w:tcPr>
          <w:p w14:paraId="1E6F7E8B" w14:textId="77777777" w:rsidR="00C708E1" w:rsidRPr="00624C44" w:rsidRDefault="00C708E1" w:rsidP="00C708E1">
            <w:pPr>
              <w:rPr>
                <w:b/>
                <w:color w:val="FF0000"/>
                <w:lang w:val="en-US"/>
              </w:rPr>
            </w:pPr>
            <w:r w:rsidRPr="00624C44">
              <w:rPr>
                <w:b/>
                <w:color w:val="FF0000"/>
                <w:lang w:val="en-US"/>
              </w:rPr>
              <w:t>/left</w:t>
            </w:r>
          </w:p>
        </w:tc>
        <w:tc>
          <w:tcPr>
            <w:tcW w:w="1657" w:type="dxa"/>
            <w:vMerge/>
            <w:shd w:val="clear" w:color="auto" w:fill="FFFFC4"/>
            <w:vAlign w:val="center"/>
          </w:tcPr>
          <w:p w14:paraId="36564A73" w14:textId="77777777" w:rsidR="00C708E1" w:rsidRPr="00624C44" w:rsidRDefault="00C708E1" w:rsidP="00C708E1">
            <w:pPr>
              <w:jc w:val="center"/>
              <w:rPr>
                <w:lang w:val="en-US"/>
              </w:rPr>
            </w:pPr>
          </w:p>
        </w:tc>
        <w:tc>
          <w:tcPr>
            <w:tcW w:w="1657" w:type="dxa"/>
            <w:shd w:val="clear" w:color="auto" w:fill="FFFFC4"/>
            <w:vAlign w:val="center"/>
          </w:tcPr>
          <w:p w14:paraId="27730136" w14:textId="77777777" w:rsidR="00C708E1" w:rsidRPr="00624C44" w:rsidRDefault="00C708E1" w:rsidP="00C708E1">
            <w:pPr>
              <w:rPr>
                <w:lang w:val="en-US"/>
              </w:rPr>
            </w:pPr>
            <w:r w:rsidRPr="00624C44">
              <w:rPr>
                <w:lang w:val="en-US"/>
              </w:rPr>
              <w:t>plays single particles</w:t>
            </w:r>
          </w:p>
        </w:tc>
        <w:tc>
          <w:tcPr>
            <w:tcW w:w="1658" w:type="dxa"/>
            <w:shd w:val="clear" w:color="auto" w:fill="FFFFC4"/>
          </w:tcPr>
          <w:p w14:paraId="02022985" w14:textId="77777777" w:rsidR="00C708E1" w:rsidRPr="00624C44" w:rsidRDefault="00C708E1" w:rsidP="00C708E1">
            <w:pPr>
              <w:rPr>
                <w:lang w:val="en-US"/>
              </w:rPr>
            </w:pPr>
          </w:p>
        </w:tc>
        <w:tc>
          <w:tcPr>
            <w:tcW w:w="1518" w:type="dxa"/>
            <w:shd w:val="clear" w:color="auto" w:fill="FFFFC4"/>
          </w:tcPr>
          <w:p w14:paraId="27FF8FEF" w14:textId="77777777" w:rsidR="00C708E1" w:rsidRPr="00624C44" w:rsidRDefault="00C708E1" w:rsidP="00C708E1">
            <w:pPr>
              <w:rPr>
                <w:lang w:val="en-US"/>
              </w:rPr>
            </w:pPr>
          </w:p>
        </w:tc>
      </w:tr>
      <w:tr w:rsidR="00C708E1" w:rsidRPr="00624C44" w14:paraId="204D0696" w14:textId="77777777" w:rsidTr="008D3801">
        <w:trPr>
          <w:cantSplit/>
          <w:trHeight w:val="286"/>
        </w:trPr>
        <w:tc>
          <w:tcPr>
            <w:tcW w:w="968" w:type="dxa"/>
            <w:vMerge/>
            <w:shd w:val="clear" w:color="auto" w:fill="FFFFC4"/>
          </w:tcPr>
          <w:p w14:paraId="79FCCEEC" w14:textId="77777777" w:rsidR="00C708E1" w:rsidRPr="00624C44" w:rsidRDefault="00C708E1" w:rsidP="00C708E1">
            <w:pPr>
              <w:rPr>
                <w:lang w:val="en-US"/>
              </w:rPr>
            </w:pPr>
          </w:p>
        </w:tc>
        <w:tc>
          <w:tcPr>
            <w:tcW w:w="1357" w:type="dxa"/>
            <w:vMerge w:val="restart"/>
            <w:shd w:val="clear" w:color="auto" w:fill="FFFFC4"/>
          </w:tcPr>
          <w:p w14:paraId="729B2699" w14:textId="77777777" w:rsidR="00C708E1" w:rsidRPr="00624C44" w:rsidRDefault="00C708E1" w:rsidP="00C708E1">
            <w:pPr>
              <w:rPr>
                <w:b/>
                <w:color w:val="FF0000"/>
                <w:lang w:val="en-US"/>
              </w:rPr>
            </w:pPr>
            <w:r w:rsidRPr="00624C44">
              <w:rPr>
                <w:b/>
                <w:color w:val="FF0000"/>
                <w:lang w:val="en-US"/>
              </w:rPr>
              <w:t>/normal</w:t>
            </w:r>
          </w:p>
        </w:tc>
        <w:tc>
          <w:tcPr>
            <w:tcW w:w="1128" w:type="dxa"/>
            <w:vMerge w:val="restart"/>
            <w:shd w:val="clear" w:color="auto" w:fill="FFFFC4"/>
          </w:tcPr>
          <w:p w14:paraId="4524A6F4" w14:textId="77777777" w:rsidR="00C708E1" w:rsidRPr="00624C44" w:rsidRDefault="00C708E1" w:rsidP="00C708E1">
            <w:pPr>
              <w:rPr>
                <w:b/>
                <w:color w:val="FF0000"/>
                <w:lang w:val="en-US"/>
              </w:rPr>
            </w:pPr>
            <w:r w:rsidRPr="00624C44">
              <w:rPr>
                <w:b/>
                <w:color w:val="FF0000"/>
                <w:lang w:val="en-US"/>
              </w:rPr>
              <w:t>/hand</w:t>
            </w:r>
          </w:p>
        </w:tc>
        <w:tc>
          <w:tcPr>
            <w:tcW w:w="830" w:type="dxa"/>
            <w:shd w:val="clear" w:color="auto" w:fill="FFFFC4"/>
          </w:tcPr>
          <w:p w14:paraId="2A25C3B8" w14:textId="77777777" w:rsidR="00C708E1" w:rsidRPr="00624C44" w:rsidRDefault="00C708E1" w:rsidP="00C708E1">
            <w:pPr>
              <w:rPr>
                <w:b/>
                <w:color w:val="FF0000"/>
                <w:lang w:val="en-US"/>
              </w:rPr>
            </w:pPr>
            <w:r w:rsidRPr="00624C44">
              <w:rPr>
                <w:b/>
                <w:color w:val="FF0000"/>
                <w:lang w:val="en-US"/>
              </w:rPr>
              <w:t>/left</w:t>
            </w:r>
          </w:p>
        </w:tc>
        <w:tc>
          <w:tcPr>
            <w:tcW w:w="1657" w:type="dxa"/>
            <w:vMerge w:val="restart"/>
            <w:shd w:val="clear" w:color="auto" w:fill="FFFFC4"/>
            <w:vAlign w:val="center"/>
          </w:tcPr>
          <w:p w14:paraId="05D244F6" w14:textId="77777777" w:rsidR="00C708E1" w:rsidRPr="00624C44" w:rsidRDefault="00C708E1" w:rsidP="00C708E1">
            <w:pPr>
              <w:jc w:val="center"/>
              <w:rPr>
                <w:lang w:val="en-US"/>
              </w:rPr>
            </w:pPr>
            <w:r w:rsidRPr="00624C44">
              <w:rPr>
                <w:lang w:val="en-US"/>
              </w:rPr>
              <w:t>plays music</w:t>
            </w:r>
          </w:p>
        </w:tc>
        <w:tc>
          <w:tcPr>
            <w:tcW w:w="1657" w:type="dxa"/>
            <w:shd w:val="clear" w:color="auto" w:fill="FFFFC4"/>
            <w:vAlign w:val="center"/>
          </w:tcPr>
          <w:p w14:paraId="6EAC400C" w14:textId="77777777" w:rsidR="00C708E1" w:rsidRPr="00624C44" w:rsidRDefault="00C708E1" w:rsidP="00C708E1">
            <w:pPr>
              <w:rPr>
                <w:lang w:val="en-US"/>
              </w:rPr>
            </w:pPr>
            <w:r w:rsidRPr="00624C44">
              <w:rPr>
                <w:lang w:val="en-US"/>
              </w:rPr>
              <w:t>plays music</w:t>
            </w:r>
          </w:p>
        </w:tc>
        <w:tc>
          <w:tcPr>
            <w:tcW w:w="1658" w:type="dxa"/>
            <w:shd w:val="clear" w:color="auto" w:fill="FFFFC4"/>
            <w:vAlign w:val="center"/>
          </w:tcPr>
          <w:p w14:paraId="6121EC6A" w14:textId="77777777" w:rsidR="00C708E1" w:rsidRPr="00624C44" w:rsidRDefault="00C708E1" w:rsidP="00C708E1">
            <w:pPr>
              <w:rPr>
                <w:lang w:val="en-US"/>
              </w:rPr>
            </w:pPr>
          </w:p>
        </w:tc>
        <w:tc>
          <w:tcPr>
            <w:tcW w:w="1518" w:type="dxa"/>
            <w:shd w:val="clear" w:color="auto" w:fill="FFFFC4"/>
            <w:vAlign w:val="center"/>
          </w:tcPr>
          <w:p w14:paraId="6D77999D" w14:textId="77777777" w:rsidR="00C708E1" w:rsidRPr="00624C44" w:rsidRDefault="00C708E1" w:rsidP="00C708E1">
            <w:pPr>
              <w:rPr>
                <w:lang w:val="en-US"/>
              </w:rPr>
            </w:pPr>
          </w:p>
        </w:tc>
      </w:tr>
      <w:tr w:rsidR="00C708E1" w:rsidRPr="00624C44" w14:paraId="6ECC9CDD" w14:textId="77777777" w:rsidTr="008D3801">
        <w:trPr>
          <w:cantSplit/>
          <w:trHeight w:val="286"/>
        </w:trPr>
        <w:tc>
          <w:tcPr>
            <w:tcW w:w="968" w:type="dxa"/>
            <w:vMerge/>
            <w:shd w:val="clear" w:color="auto" w:fill="FFFFC4"/>
          </w:tcPr>
          <w:p w14:paraId="4602675B" w14:textId="77777777" w:rsidR="00C708E1" w:rsidRPr="00624C44" w:rsidRDefault="00C708E1" w:rsidP="00C708E1">
            <w:pPr>
              <w:rPr>
                <w:lang w:val="en-US"/>
              </w:rPr>
            </w:pPr>
          </w:p>
        </w:tc>
        <w:tc>
          <w:tcPr>
            <w:tcW w:w="1357" w:type="dxa"/>
            <w:vMerge/>
            <w:shd w:val="clear" w:color="auto" w:fill="FFFFC4"/>
          </w:tcPr>
          <w:p w14:paraId="6543F71B" w14:textId="77777777" w:rsidR="00C708E1" w:rsidRPr="00624C44" w:rsidRDefault="00C708E1" w:rsidP="00C708E1">
            <w:pPr>
              <w:rPr>
                <w:b/>
                <w:color w:val="FF0000"/>
                <w:lang w:val="en-US"/>
              </w:rPr>
            </w:pPr>
          </w:p>
        </w:tc>
        <w:tc>
          <w:tcPr>
            <w:tcW w:w="1128" w:type="dxa"/>
            <w:vMerge/>
            <w:shd w:val="clear" w:color="auto" w:fill="FFFFC4"/>
          </w:tcPr>
          <w:p w14:paraId="7B6BB9F8" w14:textId="77777777" w:rsidR="00C708E1" w:rsidRPr="00624C44" w:rsidRDefault="00C708E1" w:rsidP="00C708E1">
            <w:pPr>
              <w:rPr>
                <w:b/>
                <w:color w:val="FF0000"/>
                <w:lang w:val="en-US"/>
              </w:rPr>
            </w:pPr>
          </w:p>
        </w:tc>
        <w:tc>
          <w:tcPr>
            <w:tcW w:w="830" w:type="dxa"/>
            <w:shd w:val="clear" w:color="auto" w:fill="FFFFC4"/>
          </w:tcPr>
          <w:p w14:paraId="6ECA6643" w14:textId="77777777" w:rsidR="00C708E1" w:rsidRPr="00624C44" w:rsidRDefault="00C708E1" w:rsidP="00C708E1">
            <w:pPr>
              <w:rPr>
                <w:b/>
                <w:color w:val="FF0000"/>
                <w:lang w:val="en-US"/>
              </w:rPr>
            </w:pPr>
            <w:r w:rsidRPr="00624C44">
              <w:rPr>
                <w:b/>
                <w:color w:val="FF0000"/>
                <w:lang w:val="en-US"/>
              </w:rPr>
              <w:t>/right</w:t>
            </w:r>
          </w:p>
        </w:tc>
        <w:tc>
          <w:tcPr>
            <w:tcW w:w="1657" w:type="dxa"/>
            <w:vMerge/>
            <w:shd w:val="clear" w:color="auto" w:fill="FFFFC4"/>
          </w:tcPr>
          <w:p w14:paraId="65C20C40" w14:textId="77777777" w:rsidR="00C708E1" w:rsidRPr="00624C44" w:rsidRDefault="00C708E1" w:rsidP="00C708E1">
            <w:pPr>
              <w:rPr>
                <w:lang w:val="en-US"/>
              </w:rPr>
            </w:pPr>
          </w:p>
        </w:tc>
        <w:tc>
          <w:tcPr>
            <w:tcW w:w="1657" w:type="dxa"/>
            <w:shd w:val="clear" w:color="auto" w:fill="FFFFC4"/>
          </w:tcPr>
          <w:p w14:paraId="605CF373" w14:textId="77777777" w:rsidR="00C708E1" w:rsidRPr="00624C44" w:rsidRDefault="00C708E1" w:rsidP="00C708E1">
            <w:pPr>
              <w:rPr>
                <w:lang w:val="en-US"/>
              </w:rPr>
            </w:pPr>
            <w:r w:rsidRPr="00624C44">
              <w:rPr>
                <w:lang w:val="en-US"/>
              </w:rPr>
              <w:t>plays music</w:t>
            </w:r>
          </w:p>
        </w:tc>
        <w:tc>
          <w:tcPr>
            <w:tcW w:w="1658" w:type="dxa"/>
            <w:shd w:val="clear" w:color="auto" w:fill="FFFFC4"/>
          </w:tcPr>
          <w:p w14:paraId="68F47ACF" w14:textId="77777777" w:rsidR="00C708E1" w:rsidRPr="00624C44" w:rsidRDefault="00C708E1" w:rsidP="00C708E1">
            <w:pPr>
              <w:rPr>
                <w:lang w:val="en-US"/>
              </w:rPr>
            </w:pPr>
          </w:p>
        </w:tc>
        <w:tc>
          <w:tcPr>
            <w:tcW w:w="1518" w:type="dxa"/>
            <w:shd w:val="clear" w:color="auto" w:fill="FFFFC4"/>
          </w:tcPr>
          <w:p w14:paraId="061856F5" w14:textId="77777777" w:rsidR="00C708E1" w:rsidRPr="00624C44" w:rsidRDefault="00C708E1" w:rsidP="00C708E1">
            <w:pPr>
              <w:rPr>
                <w:lang w:val="en-US"/>
              </w:rPr>
            </w:pPr>
          </w:p>
        </w:tc>
      </w:tr>
      <w:tr w:rsidR="00C708E1" w:rsidRPr="00624C44" w14:paraId="5D997FF8" w14:textId="77777777" w:rsidTr="008D3801">
        <w:trPr>
          <w:cantSplit/>
          <w:trHeight w:val="286"/>
        </w:trPr>
        <w:tc>
          <w:tcPr>
            <w:tcW w:w="968" w:type="dxa"/>
            <w:vMerge/>
            <w:shd w:val="clear" w:color="auto" w:fill="FFFFC4"/>
          </w:tcPr>
          <w:p w14:paraId="3AAABC67" w14:textId="77777777" w:rsidR="00C708E1" w:rsidRPr="00624C44" w:rsidRDefault="00C708E1" w:rsidP="00C708E1">
            <w:pPr>
              <w:rPr>
                <w:lang w:val="en-US"/>
              </w:rPr>
            </w:pPr>
          </w:p>
        </w:tc>
        <w:tc>
          <w:tcPr>
            <w:tcW w:w="1357" w:type="dxa"/>
            <w:vMerge/>
            <w:shd w:val="clear" w:color="auto" w:fill="FFFFC4"/>
          </w:tcPr>
          <w:p w14:paraId="430A8778" w14:textId="77777777" w:rsidR="00C708E1" w:rsidRPr="00624C44" w:rsidRDefault="00C708E1" w:rsidP="00C708E1">
            <w:pPr>
              <w:rPr>
                <w:b/>
                <w:color w:val="FF0000"/>
                <w:lang w:val="en-US"/>
              </w:rPr>
            </w:pPr>
          </w:p>
        </w:tc>
        <w:tc>
          <w:tcPr>
            <w:tcW w:w="1128" w:type="dxa"/>
            <w:shd w:val="clear" w:color="auto" w:fill="FFFFC4"/>
          </w:tcPr>
          <w:p w14:paraId="05FBEE73" w14:textId="77777777" w:rsidR="00C708E1" w:rsidRPr="00624C44" w:rsidRDefault="00C708E1" w:rsidP="00C708E1">
            <w:pPr>
              <w:rPr>
                <w:b/>
                <w:color w:val="FF0000"/>
                <w:lang w:val="en-US"/>
              </w:rPr>
            </w:pPr>
            <w:r w:rsidRPr="00624C44">
              <w:rPr>
                <w:b/>
                <w:color w:val="FF0000"/>
                <w:lang w:val="en-US"/>
              </w:rPr>
              <w:t>/head</w:t>
            </w:r>
          </w:p>
        </w:tc>
        <w:tc>
          <w:tcPr>
            <w:tcW w:w="830" w:type="dxa"/>
            <w:shd w:val="clear" w:color="auto" w:fill="FFFFC4"/>
          </w:tcPr>
          <w:p w14:paraId="2CF75BD0" w14:textId="77777777" w:rsidR="00C708E1" w:rsidRPr="00624C44" w:rsidRDefault="00C708E1" w:rsidP="00C708E1">
            <w:pPr>
              <w:rPr>
                <w:lang w:val="en-US"/>
              </w:rPr>
            </w:pPr>
          </w:p>
        </w:tc>
        <w:tc>
          <w:tcPr>
            <w:tcW w:w="1657" w:type="dxa"/>
            <w:vMerge/>
            <w:shd w:val="clear" w:color="auto" w:fill="FFFFC4"/>
          </w:tcPr>
          <w:p w14:paraId="288A1095" w14:textId="77777777" w:rsidR="00C708E1" w:rsidRPr="00624C44" w:rsidRDefault="00C708E1" w:rsidP="00C708E1">
            <w:pPr>
              <w:rPr>
                <w:lang w:val="en-US"/>
              </w:rPr>
            </w:pPr>
          </w:p>
        </w:tc>
        <w:tc>
          <w:tcPr>
            <w:tcW w:w="1657" w:type="dxa"/>
            <w:shd w:val="clear" w:color="auto" w:fill="FFFFC4"/>
          </w:tcPr>
          <w:p w14:paraId="53AAEBAF" w14:textId="77777777" w:rsidR="00C708E1" w:rsidRPr="00624C44" w:rsidRDefault="00C708E1" w:rsidP="00C708E1">
            <w:pPr>
              <w:rPr>
                <w:lang w:val="en-US"/>
              </w:rPr>
            </w:pPr>
            <w:r w:rsidRPr="00624C44">
              <w:rPr>
                <w:lang w:val="en-US"/>
              </w:rPr>
              <w:t>plays music (could be random L/R, or something special)</w:t>
            </w:r>
          </w:p>
        </w:tc>
        <w:tc>
          <w:tcPr>
            <w:tcW w:w="1658" w:type="dxa"/>
            <w:shd w:val="clear" w:color="auto" w:fill="FFFFC4"/>
          </w:tcPr>
          <w:p w14:paraId="5F208452" w14:textId="77777777" w:rsidR="00C708E1" w:rsidRPr="00624C44" w:rsidRDefault="00C708E1" w:rsidP="00C708E1">
            <w:pPr>
              <w:rPr>
                <w:lang w:val="en-US"/>
              </w:rPr>
            </w:pPr>
          </w:p>
        </w:tc>
        <w:tc>
          <w:tcPr>
            <w:tcW w:w="1518" w:type="dxa"/>
            <w:shd w:val="clear" w:color="auto" w:fill="FFFFC4"/>
          </w:tcPr>
          <w:p w14:paraId="7D811F44" w14:textId="77777777" w:rsidR="00C708E1" w:rsidRPr="00624C44" w:rsidRDefault="00C708E1" w:rsidP="00C708E1">
            <w:pPr>
              <w:rPr>
                <w:lang w:val="en-US"/>
              </w:rPr>
            </w:pPr>
          </w:p>
        </w:tc>
      </w:tr>
      <w:tr w:rsidR="00C708E1" w:rsidRPr="00624C44" w14:paraId="53C0D22A" w14:textId="77777777" w:rsidTr="008D3801">
        <w:trPr>
          <w:cantSplit/>
          <w:trHeight w:val="286"/>
        </w:trPr>
        <w:tc>
          <w:tcPr>
            <w:tcW w:w="968" w:type="dxa"/>
            <w:vMerge/>
            <w:shd w:val="clear" w:color="auto" w:fill="FFFFC4"/>
          </w:tcPr>
          <w:p w14:paraId="64CF2821" w14:textId="77777777" w:rsidR="00C708E1" w:rsidRPr="00624C44" w:rsidRDefault="00C708E1" w:rsidP="00C708E1">
            <w:pPr>
              <w:rPr>
                <w:lang w:val="en-US"/>
              </w:rPr>
            </w:pPr>
          </w:p>
        </w:tc>
        <w:tc>
          <w:tcPr>
            <w:tcW w:w="1357" w:type="dxa"/>
            <w:vMerge/>
            <w:shd w:val="clear" w:color="auto" w:fill="FFFFC4"/>
          </w:tcPr>
          <w:p w14:paraId="7A436E6C" w14:textId="77777777" w:rsidR="00C708E1" w:rsidRPr="00624C44" w:rsidRDefault="00C708E1" w:rsidP="00C708E1">
            <w:pPr>
              <w:rPr>
                <w:lang w:val="en-US"/>
              </w:rPr>
            </w:pPr>
          </w:p>
        </w:tc>
        <w:tc>
          <w:tcPr>
            <w:tcW w:w="1128" w:type="dxa"/>
            <w:vMerge w:val="restart"/>
            <w:shd w:val="clear" w:color="auto" w:fill="FFFFC4"/>
          </w:tcPr>
          <w:p w14:paraId="07F02FC8" w14:textId="77777777" w:rsidR="00C708E1" w:rsidRPr="00624C44" w:rsidRDefault="00C708E1" w:rsidP="00C708E1">
            <w:pPr>
              <w:rPr>
                <w:szCs w:val="20"/>
                <w:lang w:val="en-US"/>
              </w:rPr>
            </w:pPr>
            <w:r w:rsidRPr="00624C44">
              <w:rPr>
                <w:szCs w:val="20"/>
                <w:lang w:val="en-US"/>
              </w:rPr>
              <w:t>/leg</w:t>
            </w:r>
          </w:p>
        </w:tc>
        <w:tc>
          <w:tcPr>
            <w:tcW w:w="830" w:type="dxa"/>
            <w:shd w:val="clear" w:color="auto" w:fill="FFFFC4"/>
          </w:tcPr>
          <w:p w14:paraId="2465B997" w14:textId="77777777" w:rsidR="00C708E1" w:rsidRPr="00624C44" w:rsidRDefault="00C708E1" w:rsidP="00C708E1">
            <w:pPr>
              <w:rPr>
                <w:szCs w:val="20"/>
                <w:lang w:val="en-US"/>
              </w:rPr>
            </w:pPr>
            <w:r w:rsidRPr="00624C44">
              <w:rPr>
                <w:szCs w:val="20"/>
                <w:lang w:val="en-US"/>
              </w:rPr>
              <w:t>/left</w:t>
            </w:r>
          </w:p>
        </w:tc>
        <w:tc>
          <w:tcPr>
            <w:tcW w:w="1657" w:type="dxa"/>
            <w:vMerge/>
            <w:shd w:val="clear" w:color="auto" w:fill="FFFFC4"/>
          </w:tcPr>
          <w:p w14:paraId="6D8D9697" w14:textId="77777777" w:rsidR="00C708E1" w:rsidRPr="00624C44" w:rsidRDefault="00C708E1" w:rsidP="00C708E1">
            <w:pPr>
              <w:rPr>
                <w:szCs w:val="20"/>
                <w:lang w:val="en-US"/>
              </w:rPr>
            </w:pPr>
          </w:p>
        </w:tc>
        <w:tc>
          <w:tcPr>
            <w:tcW w:w="1657" w:type="dxa"/>
            <w:shd w:val="clear" w:color="auto" w:fill="FFFFC4"/>
          </w:tcPr>
          <w:p w14:paraId="6BD71CA8" w14:textId="77777777" w:rsidR="00C708E1" w:rsidRPr="00624C44" w:rsidRDefault="00C708E1" w:rsidP="00C708E1">
            <w:pPr>
              <w:rPr>
                <w:szCs w:val="20"/>
                <w:lang w:val="en-US"/>
              </w:rPr>
            </w:pPr>
          </w:p>
        </w:tc>
        <w:tc>
          <w:tcPr>
            <w:tcW w:w="1658" w:type="dxa"/>
            <w:shd w:val="clear" w:color="auto" w:fill="FFFFC4"/>
          </w:tcPr>
          <w:p w14:paraId="36735856" w14:textId="77777777" w:rsidR="00C708E1" w:rsidRPr="00624C44" w:rsidRDefault="00C708E1" w:rsidP="00C708E1">
            <w:pPr>
              <w:rPr>
                <w:szCs w:val="20"/>
                <w:lang w:val="en-US"/>
              </w:rPr>
            </w:pPr>
          </w:p>
        </w:tc>
        <w:tc>
          <w:tcPr>
            <w:tcW w:w="1518" w:type="dxa"/>
            <w:shd w:val="clear" w:color="auto" w:fill="FFFFC4"/>
          </w:tcPr>
          <w:p w14:paraId="0210A61A" w14:textId="77777777" w:rsidR="00C708E1" w:rsidRPr="00624C44" w:rsidRDefault="00C708E1" w:rsidP="00C708E1">
            <w:pPr>
              <w:rPr>
                <w:szCs w:val="20"/>
                <w:lang w:val="en-US"/>
              </w:rPr>
            </w:pPr>
          </w:p>
        </w:tc>
      </w:tr>
      <w:tr w:rsidR="00C708E1" w:rsidRPr="00624C44" w14:paraId="7C87559C" w14:textId="77777777" w:rsidTr="008D3801">
        <w:trPr>
          <w:cantSplit/>
          <w:trHeight w:val="63"/>
        </w:trPr>
        <w:tc>
          <w:tcPr>
            <w:tcW w:w="968" w:type="dxa"/>
            <w:vMerge/>
            <w:shd w:val="clear" w:color="auto" w:fill="FFFFC4"/>
          </w:tcPr>
          <w:p w14:paraId="274B813C" w14:textId="77777777" w:rsidR="00C708E1" w:rsidRPr="00624C44" w:rsidRDefault="00C708E1" w:rsidP="00C708E1">
            <w:pPr>
              <w:rPr>
                <w:lang w:val="en-US"/>
              </w:rPr>
            </w:pPr>
          </w:p>
        </w:tc>
        <w:tc>
          <w:tcPr>
            <w:tcW w:w="1357" w:type="dxa"/>
            <w:vMerge/>
            <w:shd w:val="clear" w:color="auto" w:fill="FFFFC4"/>
          </w:tcPr>
          <w:p w14:paraId="16A99B76" w14:textId="77777777" w:rsidR="00C708E1" w:rsidRPr="00624C44" w:rsidRDefault="00C708E1" w:rsidP="00C708E1">
            <w:pPr>
              <w:rPr>
                <w:lang w:val="en-US"/>
              </w:rPr>
            </w:pPr>
          </w:p>
        </w:tc>
        <w:tc>
          <w:tcPr>
            <w:tcW w:w="1128" w:type="dxa"/>
            <w:vMerge/>
            <w:shd w:val="clear" w:color="auto" w:fill="FFFFC4"/>
          </w:tcPr>
          <w:p w14:paraId="03BDCE58" w14:textId="77777777" w:rsidR="00C708E1" w:rsidRPr="00624C44" w:rsidRDefault="00C708E1" w:rsidP="00C708E1">
            <w:pPr>
              <w:rPr>
                <w:szCs w:val="20"/>
                <w:lang w:val="en-US"/>
              </w:rPr>
            </w:pPr>
          </w:p>
        </w:tc>
        <w:tc>
          <w:tcPr>
            <w:tcW w:w="830" w:type="dxa"/>
            <w:shd w:val="clear" w:color="auto" w:fill="FFFFC4"/>
          </w:tcPr>
          <w:p w14:paraId="23A1BC98" w14:textId="77777777" w:rsidR="00C708E1" w:rsidRPr="00624C44" w:rsidRDefault="00C708E1" w:rsidP="00C708E1">
            <w:pPr>
              <w:rPr>
                <w:szCs w:val="20"/>
                <w:lang w:val="en-US"/>
              </w:rPr>
            </w:pPr>
            <w:r w:rsidRPr="00624C44">
              <w:rPr>
                <w:szCs w:val="20"/>
                <w:lang w:val="en-US"/>
              </w:rPr>
              <w:t>/right</w:t>
            </w:r>
          </w:p>
        </w:tc>
        <w:tc>
          <w:tcPr>
            <w:tcW w:w="1657" w:type="dxa"/>
            <w:vMerge/>
            <w:shd w:val="clear" w:color="auto" w:fill="FFFFC4"/>
          </w:tcPr>
          <w:p w14:paraId="0ECCD6A8" w14:textId="77777777" w:rsidR="00C708E1" w:rsidRPr="00624C44" w:rsidRDefault="00C708E1" w:rsidP="00C708E1">
            <w:pPr>
              <w:rPr>
                <w:szCs w:val="20"/>
                <w:lang w:val="en-US"/>
              </w:rPr>
            </w:pPr>
          </w:p>
        </w:tc>
        <w:tc>
          <w:tcPr>
            <w:tcW w:w="1657" w:type="dxa"/>
            <w:shd w:val="clear" w:color="auto" w:fill="FFFFC4"/>
          </w:tcPr>
          <w:p w14:paraId="6353B0CA" w14:textId="77777777" w:rsidR="00C708E1" w:rsidRPr="00624C44" w:rsidRDefault="00C708E1" w:rsidP="00C708E1">
            <w:pPr>
              <w:rPr>
                <w:szCs w:val="20"/>
                <w:lang w:val="en-US"/>
              </w:rPr>
            </w:pPr>
          </w:p>
        </w:tc>
        <w:tc>
          <w:tcPr>
            <w:tcW w:w="1658" w:type="dxa"/>
            <w:shd w:val="clear" w:color="auto" w:fill="FFFFC4"/>
          </w:tcPr>
          <w:p w14:paraId="1CB21358" w14:textId="77777777" w:rsidR="00C708E1" w:rsidRPr="00624C44" w:rsidRDefault="00C708E1" w:rsidP="00C708E1">
            <w:pPr>
              <w:rPr>
                <w:szCs w:val="20"/>
                <w:lang w:val="en-US"/>
              </w:rPr>
            </w:pPr>
          </w:p>
        </w:tc>
        <w:tc>
          <w:tcPr>
            <w:tcW w:w="1518" w:type="dxa"/>
            <w:shd w:val="clear" w:color="auto" w:fill="FFFFC4"/>
          </w:tcPr>
          <w:p w14:paraId="769CE843" w14:textId="77777777" w:rsidR="00C708E1" w:rsidRPr="00624C44" w:rsidRDefault="00C708E1" w:rsidP="00C708E1">
            <w:pPr>
              <w:rPr>
                <w:szCs w:val="20"/>
                <w:lang w:val="en-US"/>
              </w:rPr>
            </w:pPr>
          </w:p>
        </w:tc>
      </w:tr>
      <w:tr w:rsidR="00C708E1" w:rsidRPr="00624C44" w14:paraId="777203E9" w14:textId="77777777" w:rsidTr="008D3801">
        <w:trPr>
          <w:cantSplit/>
          <w:trHeight w:val="55"/>
        </w:trPr>
        <w:tc>
          <w:tcPr>
            <w:tcW w:w="968" w:type="dxa"/>
            <w:vMerge/>
            <w:shd w:val="clear" w:color="auto" w:fill="FFFFC4"/>
          </w:tcPr>
          <w:p w14:paraId="6EEC4ADD" w14:textId="77777777" w:rsidR="00C708E1" w:rsidRPr="00624C44" w:rsidRDefault="00C708E1" w:rsidP="00C708E1">
            <w:pPr>
              <w:rPr>
                <w:lang w:val="en-US"/>
              </w:rPr>
            </w:pPr>
          </w:p>
        </w:tc>
        <w:tc>
          <w:tcPr>
            <w:tcW w:w="1357" w:type="dxa"/>
            <w:vMerge/>
            <w:shd w:val="clear" w:color="auto" w:fill="FFFFC4"/>
          </w:tcPr>
          <w:p w14:paraId="7A00F099" w14:textId="77777777" w:rsidR="00C708E1" w:rsidRPr="00624C44" w:rsidRDefault="00C708E1" w:rsidP="00C708E1">
            <w:pPr>
              <w:rPr>
                <w:lang w:val="en-US"/>
              </w:rPr>
            </w:pPr>
          </w:p>
        </w:tc>
        <w:tc>
          <w:tcPr>
            <w:tcW w:w="1128" w:type="dxa"/>
            <w:vMerge w:val="restart"/>
            <w:shd w:val="clear" w:color="auto" w:fill="FFFFC4"/>
          </w:tcPr>
          <w:p w14:paraId="111B2894" w14:textId="77777777" w:rsidR="00C708E1" w:rsidRPr="00624C44" w:rsidRDefault="00C708E1" w:rsidP="00C708E1">
            <w:pPr>
              <w:rPr>
                <w:lang w:val="en-US"/>
              </w:rPr>
            </w:pPr>
            <w:r w:rsidRPr="00624C44">
              <w:rPr>
                <w:lang w:val="en-US"/>
              </w:rPr>
              <w:t>/body</w:t>
            </w:r>
          </w:p>
        </w:tc>
        <w:tc>
          <w:tcPr>
            <w:tcW w:w="830" w:type="dxa"/>
            <w:shd w:val="clear" w:color="auto" w:fill="FFFFC4"/>
          </w:tcPr>
          <w:p w14:paraId="59F06724" w14:textId="77777777" w:rsidR="00C708E1" w:rsidRPr="00624C44" w:rsidRDefault="00C708E1" w:rsidP="00C708E1">
            <w:pPr>
              <w:rPr>
                <w:lang w:val="en-US"/>
              </w:rPr>
            </w:pPr>
            <w:r w:rsidRPr="00624C44">
              <w:rPr>
                <w:lang w:val="en-US"/>
              </w:rPr>
              <w:t>/upper</w:t>
            </w:r>
          </w:p>
        </w:tc>
        <w:tc>
          <w:tcPr>
            <w:tcW w:w="1657" w:type="dxa"/>
            <w:vMerge/>
            <w:shd w:val="clear" w:color="auto" w:fill="FFFFC4"/>
          </w:tcPr>
          <w:p w14:paraId="76B1C4D0" w14:textId="77777777" w:rsidR="00C708E1" w:rsidRPr="00624C44" w:rsidRDefault="00C708E1" w:rsidP="00C708E1">
            <w:pPr>
              <w:rPr>
                <w:lang w:val="en-US"/>
              </w:rPr>
            </w:pPr>
          </w:p>
        </w:tc>
        <w:tc>
          <w:tcPr>
            <w:tcW w:w="1657" w:type="dxa"/>
            <w:shd w:val="clear" w:color="auto" w:fill="FFFFC4"/>
          </w:tcPr>
          <w:p w14:paraId="1CD85F9E" w14:textId="77777777" w:rsidR="00C708E1" w:rsidRPr="00624C44" w:rsidRDefault="00C708E1" w:rsidP="00C708E1">
            <w:pPr>
              <w:rPr>
                <w:lang w:val="en-US"/>
              </w:rPr>
            </w:pPr>
          </w:p>
        </w:tc>
        <w:tc>
          <w:tcPr>
            <w:tcW w:w="1658" w:type="dxa"/>
            <w:shd w:val="clear" w:color="auto" w:fill="FFFFC4"/>
          </w:tcPr>
          <w:p w14:paraId="33D8F436" w14:textId="77777777" w:rsidR="00C708E1" w:rsidRPr="00624C44" w:rsidRDefault="00C708E1" w:rsidP="00C708E1">
            <w:pPr>
              <w:rPr>
                <w:lang w:val="en-US"/>
              </w:rPr>
            </w:pPr>
          </w:p>
        </w:tc>
        <w:tc>
          <w:tcPr>
            <w:tcW w:w="1518" w:type="dxa"/>
            <w:shd w:val="clear" w:color="auto" w:fill="FFFFC4"/>
          </w:tcPr>
          <w:p w14:paraId="251D7DDB" w14:textId="77777777" w:rsidR="00C708E1" w:rsidRPr="00624C44" w:rsidRDefault="00C708E1" w:rsidP="00C708E1">
            <w:pPr>
              <w:rPr>
                <w:lang w:val="en-US"/>
              </w:rPr>
            </w:pPr>
          </w:p>
        </w:tc>
      </w:tr>
      <w:tr w:rsidR="00C708E1" w:rsidRPr="00624C44" w14:paraId="60213C0A" w14:textId="77777777" w:rsidTr="008D3801">
        <w:trPr>
          <w:cantSplit/>
          <w:trHeight w:val="55"/>
        </w:trPr>
        <w:tc>
          <w:tcPr>
            <w:tcW w:w="968" w:type="dxa"/>
            <w:vMerge/>
            <w:shd w:val="clear" w:color="auto" w:fill="FFFFC4"/>
          </w:tcPr>
          <w:p w14:paraId="6C0CFB2D" w14:textId="77777777" w:rsidR="00C708E1" w:rsidRPr="00624C44" w:rsidRDefault="00C708E1" w:rsidP="00C708E1">
            <w:pPr>
              <w:rPr>
                <w:lang w:val="en-US"/>
              </w:rPr>
            </w:pPr>
          </w:p>
        </w:tc>
        <w:tc>
          <w:tcPr>
            <w:tcW w:w="1357" w:type="dxa"/>
            <w:vMerge/>
            <w:shd w:val="clear" w:color="auto" w:fill="FFFFC4"/>
          </w:tcPr>
          <w:p w14:paraId="490CDF2A" w14:textId="77777777" w:rsidR="00C708E1" w:rsidRPr="00624C44" w:rsidRDefault="00C708E1" w:rsidP="00C708E1">
            <w:pPr>
              <w:rPr>
                <w:lang w:val="en-US"/>
              </w:rPr>
            </w:pPr>
          </w:p>
        </w:tc>
        <w:tc>
          <w:tcPr>
            <w:tcW w:w="1128" w:type="dxa"/>
            <w:vMerge/>
            <w:shd w:val="clear" w:color="auto" w:fill="FFFFC4"/>
          </w:tcPr>
          <w:p w14:paraId="0DDA24CE" w14:textId="77777777" w:rsidR="00C708E1" w:rsidRPr="00624C44" w:rsidRDefault="00C708E1" w:rsidP="00C708E1">
            <w:pPr>
              <w:rPr>
                <w:lang w:val="en-US"/>
              </w:rPr>
            </w:pPr>
          </w:p>
        </w:tc>
        <w:tc>
          <w:tcPr>
            <w:tcW w:w="830" w:type="dxa"/>
            <w:shd w:val="clear" w:color="auto" w:fill="FFFFC4"/>
          </w:tcPr>
          <w:p w14:paraId="04C29E73" w14:textId="77777777" w:rsidR="00C708E1" w:rsidRPr="00624C44" w:rsidRDefault="00C708E1" w:rsidP="00C708E1">
            <w:pPr>
              <w:rPr>
                <w:lang w:val="en-US"/>
              </w:rPr>
            </w:pPr>
            <w:r w:rsidRPr="00624C44">
              <w:rPr>
                <w:lang w:val="en-US"/>
              </w:rPr>
              <w:t>/lower</w:t>
            </w:r>
          </w:p>
        </w:tc>
        <w:tc>
          <w:tcPr>
            <w:tcW w:w="1657" w:type="dxa"/>
            <w:vMerge/>
            <w:shd w:val="clear" w:color="auto" w:fill="FFFFC4"/>
          </w:tcPr>
          <w:p w14:paraId="39454A50" w14:textId="77777777" w:rsidR="00C708E1" w:rsidRPr="00624C44" w:rsidRDefault="00C708E1" w:rsidP="00C708E1">
            <w:pPr>
              <w:rPr>
                <w:lang w:val="en-US"/>
              </w:rPr>
            </w:pPr>
          </w:p>
        </w:tc>
        <w:tc>
          <w:tcPr>
            <w:tcW w:w="1657" w:type="dxa"/>
            <w:shd w:val="clear" w:color="auto" w:fill="FFFFC4"/>
          </w:tcPr>
          <w:p w14:paraId="3240C32B" w14:textId="77777777" w:rsidR="00C708E1" w:rsidRPr="00624C44" w:rsidRDefault="00C708E1" w:rsidP="00C708E1">
            <w:pPr>
              <w:rPr>
                <w:lang w:val="en-US"/>
              </w:rPr>
            </w:pPr>
          </w:p>
        </w:tc>
        <w:tc>
          <w:tcPr>
            <w:tcW w:w="1658" w:type="dxa"/>
            <w:shd w:val="clear" w:color="auto" w:fill="FFFFC4"/>
          </w:tcPr>
          <w:p w14:paraId="798C15DE" w14:textId="77777777" w:rsidR="00C708E1" w:rsidRPr="00624C44" w:rsidRDefault="00C708E1" w:rsidP="00C708E1">
            <w:pPr>
              <w:rPr>
                <w:lang w:val="en-US"/>
              </w:rPr>
            </w:pPr>
          </w:p>
        </w:tc>
        <w:tc>
          <w:tcPr>
            <w:tcW w:w="1518" w:type="dxa"/>
            <w:shd w:val="clear" w:color="auto" w:fill="FFFFC4"/>
          </w:tcPr>
          <w:p w14:paraId="0E2FF045" w14:textId="77777777" w:rsidR="00C708E1" w:rsidRPr="00624C44" w:rsidRDefault="00C708E1" w:rsidP="00C708E1">
            <w:pPr>
              <w:rPr>
                <w:lang w:val="en-US"/>
              </w:rPr>
            </w:pPr>
          </w:p>
        </w:tc>
      </w:tr>
      <w:tr w:rsidR="00C708E1" w:rsidRPr="00624C44" w14:paraId="5D20FFFD" w14:textId="77777777" w:rsidTr="008D3801">
        <w:trPr>
          <w:cantSplit/>
          <w:trHeight w:val="264"/>
        </w:trPr>
        <w:tc>
          <w:tcPr>
            <w:tcW w:w="968" w:type="dxa"/>
            <w:vMerge/>
            <w:shd w:val="clear" w:color="auto" w:fill="FFFFC4"/>
          </w:tcPr>
          <w:p w14:paraId="76093594" w14:textId="77777777" w:rsidR="00C708E1" w:rsidRPr="00624C44" w:rsidRDefault="00C708E1" w:rsidP="00C708E1">
            <w:pPr>
              <w:rPr>
                <w:lang w:val="en-US"/>
              </w:rPr>
            </w:pPr>
          </w:p>
        </w:tc>
        <w:tc>
          <w:tcPr>
            <w:tcW w:w="1357" w:type="dxa"/>
            <w:vMerge/>
            <w:shd w:val="clear" w:color="auto" w:fill="FFFFC4"/>
          </w:tcPr>
          <w:p w14:paraId="5A5968D3" w14:textId="77777777" w:rsidR="00C708E1" w:rsidRPr="00624C44" w:rsidRDefault="00C708E1" w:rsidP="00C708E1">
            <w:pPr>
              <w:rPr>
                <w:lang w:val="en-US"/>
              </w:rPr>
            </w:pPr>
          </w:p>
        </w:tc>
        <w:tc>
          <w:tcPr>
            <w:tcW w:w="1128" w:type="dxa"/>
            <w:vMerge/>
            <w:shd w:val="clear" w:color="auto" w:fill="FFFFC4"/>
          </w:tcPr>
          <w:p w14:paraId="33173C72" w14:textId="77777777" w:rsidR="00C708E1" w:rsidRPr="00624C44" w:rsidRDefault="00C708E1" w:rsidP="00C708E1">
            <w:pPr>
              <w:rPr>
                <w:lang w:val="en-US"/>
              </w:rPr>
            </w:pPr>
          </w:p>
        </w:tc>
        <w:tc>
          <w:tcPr>
            <w:tcW w:w="830" w:type="dxa"/>
            <w:shd w:val="clear" w:color="auto" w:fill="FFFFC4"/>
          </w:tcPr>
          <w:p w14:paraId="1D76BA6E" w14:textId="77777777" w:rsidR="00C708E1" w:rsidRPr="00624C44" w:rsidRDefault="00C708E1" w:rsidP="00C708E1">
            <w:pPr>
              <w:rPr>
                <w:lang w:val="en-US"/>
              </w:rPr>
            </w:pPr>
            <w:r w:rsidRPr="00624C44">
              <w:rPr>
                <w:lang w:val="en-US"/>
              </w:rPr>
              <w:t>/right</w:t>
            </w:r>
          </w:p>
        </w:tc>
        <w:tc>
          <w:tcPr>
            <w:tcW w:w="1657" w:type="dxa"/>
            <w:vMerge/>
            <w:shd w:val="clear" w:color="auto" w:fill="FFFFC4"/>
          </w:tcPr>
          <w:p w14:paraId="6EDADFB5" w14:textId="77777777" w:rsidR="00C708E1" w:rsidRPr="00624C44" w:rsidRDefault="00C708E1" w:rsidP="00C708E1">
            <w:pPr>
              <w:rPr>
                <w:lang w:val="en-US"/>
              </w:rPr>
            </w:pPr>
          </w:p>
        </w:tc>
        <w:tc>
          <w:tcPr>
            <w:tcW w:w="1657" w:type="dxa"/>
            <w:shd w:val="clear" w:color="auto" w:fill="FFFFC4"/>
          </w:tcPr>
          <w:p w14:paraId="5DC5031C" w14:textId="77777777" w:rsidR="00C708E1" w:rsidRPr="00624C44" w:rsidRDefault="00C708E1" w:rsidP="00C708E1">
            <w:pPr>
              <w:rPr>
                <w:lang w:val="en-US"/>
              </w:rPr>
            </w:pPr>
          </w:p>
        </w:tc>
        <w:tc>
          <w:tcPr>
            <w:tcW w:w="1658" w:type="dxa"/>
            <w:shd w:val="clear" w:color="auto" w:fill="FFFFC4"/>
          </w:tcPr>
          <w:p w14:paraId="6A1539C9" w14:textId="77777777" w:rsidR="00C708E1" w:rsidRPr="00624C44" w:rsidRDefault="00C708E1" w:rsidP="00C708E1">
            <w:pPr>
              <w:rPr>
                <w:lang w:val="en-US"/>
              </w:rPr>
            </w:pPr>
          </w:p>
        </w:tc>
        <w:tc>
          <w:tcPr>
            <w:tcW w:w="1518" w:type="dxa"/>
            <w:shd w:val="clear" w:color="auto" w:fill="FFFFC4"/>
          </w:tcPr>
          <w:p w14:paraId="4B56D472" w14:textId="77777777" w:rsidR="00C708E1" w:rsidRPr="00624C44" w:rsidRDefault="00C708E1" w:rsidP="00C708E1">
            <w:pPr>
              <w:rPr>
                <w:lang w:val="en-US"/>
              </w:rPr>
            </w:pPr>
          </w:p>
        </w:tc>
      </w:tr>
      <w:tr w:rsidR="00C708E1" w:rsidRPr="00624C44" w14:paraId="652A3BF9" w14:textId="77777777" w:rsidTr="008D3801">
        <w:trPr>
          <w:cantSplit/>
          <w:trHeight w:val="233"/>
        </w:trPr>
        <w:tc>
          <w:tcPr>
            <w:tcW w:w="968" w:type="dxa"/>
            <w:vMerge/>
            <w:shd w:val="clear" w:color="auto" w:fill="FFFFC4"/>
          </w:tcPr>
          <w:p w14:paraId="5609804C" w14:textId="77777777" w:rsidR="00C708E1" w:rsidRPr="00624C44" w:rsidRDefault="00C708E1" w:rsidP="00C708E1">
            <w:pPr>
              <w:rPr>
                <w:lang w:val="en-US"/>
              </w:rPr>
            </w:pPr>
          </w:p>
        </w:tc>
        <w:tc>
          <w:tcPr>
            <w:tcW w:w="1357" w:type="dxa"/>
            <w:vMerge/>
            <w:shd w:val="clear" w:color="auto" w:fill="FFFFC4"/>
          </w:tcPr>
          <w:p w14:paraId="458BD952" w14:textId="77777777" w:rsidR="00C708E1" w:rsidRPr="00624C44" w:rsidRDefault="00C708E1" w:rsidP="00C708E1">
            <w:pPr>
              <w:rPr>
                <w:lang w:val="en-US"/>
              </w:rPr>
            </w:pPr>
          </w:p>
        </w:tc>
        <w:tc>
          <w:tcPr>
            <w:tcW w:w="1128" w:type="dxa"/>
            <w:vMerge/>
            <w:shd w:val="clear" w:color="auto" w:fill="FFFFC4"/>
          </w:tcPr>
          <w:p w14:paraId="211D0658" w14:textId="77777777" w:rsidR="00C708E1" w:rsidRPr="00624C44" w:rsidRDefault="00C708E1" w:rsidP="00C708E1">
            <w:pPr>
              <w:rPr>
                <w:lang w:val="en-US"/>
              </w:rPr>
            </w:pPr>
          </w:p>
        </w:tc>
        <w:tc>
          <w:tcPr>
            <w:tcW w:w="830" w:type="dxa"/>
            <w:shd w:val="clear" w:color="auto" w:fill="FFFFC4"/>
          </w:tcPr>
          <w:p w14:paraId="7189127E" w14:textId="77777777" w:rsidR="00C708E1" w:rsidRPr="00624C44" w:rsidRDefault="00C708E1" w:rsidP="00C708E1">
            <w:pPr>
              <w:rPr>
                <w:lang w:val="en-US"/>
              </w:rPr>
            </w:pPr>
            <w:r w:rsidRPr="00624C44">
              <w:rPr>
                <w:lang w:val="en-US"/>
              </w:rPr>
              <w:t>/left</w:t>
            </w:r>
          </w:p>
        </w:tc>
        <w:tc>
          <w:tcPr>
            <w:tcW w:w="1657" w:type="dxa"/>
            <w:vMerge/>
            <w:shd w:val="clear" w:color="auto" w:fill="FFFFC4"/>
          </w:tcPr>
          <w:p w14:paraId="32975247" w14:textId="77777777" w:rsidR="00C708E1" w:rsidRPr="00624C44" w:rsidRDefault="00C708E1" w:rsidP="00C708E1">
            <w:pPr>
              <w:rPr>
                <w:lang w:val="en-US"/>
              </w:rPr>
            </w:pPr>
          </w:p>
        </w:tc>
        <w:tc>
          <w:tcPr>
            <w:tcW w:w="1657" w:type="dxa"/>
            <w:shd w:val="clear" w:color="auto" w:fill="FFFFC4"/>
          </w:tcPr>
          <w:p w14:paraId="723C33D9" w14:textId="77777777" w:rsidR="00C708E1" w:rsidRPr="00624C44" w:rsidRDefault="00C708E1" w:rsidP="00C708E1">
            <w:pPr>
              <w:rPr>
                <w:lang w:val="en-US"/>
              </w:rPr>
            </w:pPr>
          </w:p>
        </w:tc>
        <w:tc>
          <w:tcPr>
            <w:tcW w:w="1658" w:type="dxa"/>
            <w:shd w:val="clear" w:color="auto" w:fill="FFFFC4"/>
          </w:tcPr>
          <w:p w14:paraId="0A9E05AB" w14:textId="77777777" w:rsidR="00C708E1" w:rsidRPr="00624C44" w:rsidRDefault="00C708E1" w:rsidP="00C708E1">
            <w:pPr>
              <w:rPr>
                <w:lang w:val="en-US"/>
              </w:rPr>
            </w:pPr>
          </w:p>
        </w:tc>
        <w:tc>
          <w:tcPr>
            <w:tcW w:w="1518" w:type="dxa"/>
            <w:shd w:val="clear" w:color="auto" w:fill="FFFFC4"/>
          </w:tcPr>
          <w:p w14:paraId="6B4C3215" w14:textId="77777777" w:rsidR="00C708E1" w:rsidRPr="00624C44" w:rsidRDefault="00C708E1" w:rsidP="00C708E1">
            <w:pPr>
              <w:rPr>
                <w:lang w:val="en-US"/>
              </w:rPr>
            </w:pPr>
          </w:p>
        </w:tc>
      </w:tr>
      <w:tr w:rsidR="00C708E1" w:rsidRPr="00624C44" w14:paraId="0047E94C" w14:textId="77777777" w:rsidTr="008D3801">
        <w:trPr>
          <w:cantSplit/>
          <w:trHeight w:val="286"/>
        </w:trPr>
        <w:tc>
          <w:tcPr>
            <w:tcW w:w="968" w:type="dxa"/>
            <w:vMerge/>
            <w:shd w:val="clear" w:color="auto" w:fill="FFFFC4"/>
          </w:tcPr>
          <w:p w14:paraId="204BB279" w14:textId="77777777" w:rsidR="00C708E1" w:rsidRPr="00624C44" w:rsidRDefault="00C708E1" w:rsidP="00C708E1">
            <w:pPr>
              <w:rPr>
                <w:lang w:val="en-US"/>
              </w:rPr>
            </w:pPr>
          </w:p>
        </w:tc>
        <w:tc>
          <w:tcPr>
            <w:tcW w:w="1357" w:type="dxa"/>
            <w:shd w:val="clear" w:color="auto" w:fill="FFFFC4"/>
          </w:tcPr>
          <w:p w14:paraId="130A9ED5" w14:textId="77777777" w:rsidR="00C708E1" w:rsidRPr="00624C44" w:rsidRDefault="00C708E1" w:rsidP="00C708E1">
            <w:pPr>
              <w:rPr>
                <w:lang w:val="en-US"/>
              </w:rPr>
            </w:pPr>
            <w:r w:rsidRPr="00624C44">
              <w:rPr>
                <w:lang w:val="en-US"/>
              </w:rPr>
              <w:t>/peak</w:t>
            </w:r>
          </w:p>
        </w:tc>
        <w:tc>
          <w:tcPr>
            <w:tcW w:w="1128" w:type="dxa"/>
            <w:shd w:val="clear" w:color="auto" w:fill="FFFFC4"/>
          </w:tcPr>
          <w:p w14:paraId="197C00D0" w14:textId="77777777" w:rsidR="00C708E1" w:rsidRPr="00624C44" w:rsidRDefault="00C708E1" w:rsidP="00C708E1">
            <w:pPr>
              <w:rPr>
                <w:lang w:val="en-US"/>
              </w:rPr>
            </w:pPr>
          </w:p>
        </w:tc>
        <w:tc>
          <w:tcPr>
            <w:tcW w:w="830" w:type="dxa"/>
            <w:shd w:val="clear" w:color="auto" w:fill="FFFFC4"/>
          </w:tcPr>
          <w:p w14:paraId="4537DE37" w14:textId="77777777" w:rsidR="00C708E1" w:rsidRPr="00624C44" w:rsidRDefault="00C708E1" w:rsidP="00C708E1">
            <w:pPr>
              <w:rPr>
                <w:lang w:val="en-US"/>
              </w:rPr>
            </w:pPr>
          </w:p>
        </w:tc>
        <w:tc>
          <w:tcPr>
            <w:tcW w:w="1657" w:type="dxa"/>
            <w:shd w:val="clear" w:color="auto" w:fill="FFFFC4"/>
          </w:tcPr>
          <w:p w14:paraId="0B54B5BB" w14:textId="77777777" w:rsidR="00C708E1" w:rsidRPr="00624C44" w:rsidRDefault="00C708E1" w:rsidP="00C708E1">
            <w:pPr>
              <w:rPr>
                <w:sz w:val="18"/>
                <w:szCs w:val="18"/>
                <w:lang w:val="en-US"/>
              </w:rPr>
            </w:pPr>
          </w:p>
        </w:tc>
        <w:tc>
          <w:tcPr>
            <w:tcW w:w="1657" w:type="dxa"/>
            <w:shd w:val="clear" w:color="auto" w:fill="FFFFC4"/>
          </w:tcPr>
          <w:p w14:paraId="4BCC80ED" w14:textId="77777777" w:rsidR="00C708E1" w:rsidRPr="00624C44" w:rsidRDefault="00C708E1" w:rsidP="00C708E1">
            <w:pPr>
              <w:rPr>
                <w:sz w:val="18"/>
                <w:szCs w:val="18"/>
                <w:lang w:val="en-US"/>
              </w:rPr>
            </w:pPr>
          </w:p>
        </w:tc>
        <w:tc>
          <w:tcPr>
            <w:tcW w:w="1658" w:type="dxa"/>
            <w:shd w:val="clear" w:color="auto" w:fill="FFFFC4"/>
          </w:tcPr>
          <w:p w14:paraId="7F7AF490" w14:textId="77777777" w:rsidR="00C708E1" w:rsidRPr="00624C44" w:rsidRDefault="00C708E1" w:rsidP="00C708E1">
            <w:pPr>
              <w:rPr>
                <w:lang w:val="en-US"/>
              </w:rPr>
            </w:pPr>
          </w:p>
        </w:tc>
        <w:tc>
          <w:tcPr>
            <w:tcW w:w="1518" w:type="dxa"/>
            <w:shd w:val="clear" w:color="auto" w:fill="FFFFC4"/>
          </w:tcPr>
          <w:p w14:paraId="2B052ACE" w14:textId="77777777" w:rsidR="00C708E1" w:rsidRPr="00624C44" w:rsidRDefault="00C708E1" w:rsidP="00C708E1">
            <w:pPr>
              <w:rPr>
                <w:lang w:val="en-US"/>
              </w:rPr>
            </w:pPr>
          </w:p>
        </w:tc>
      </w:tr>
      <w:tr w:rsidR="00C708E1" w:rsidRPr="00624C44" w14:paraId="2AA84283" w14:textId="77777777" w:rsidTr="008D3801">
        <w:trPr>
          <w:cantSplit/>
          <w:trHeight w:val="286"/>
        </w:trPr>
        <w:tc>
          <w:tcPr>
            <w:tcW w:w="968" w:type="dxa"/>
            <w:vMerge/>
            <w:shd w:val="clear" w:color="auto" w:fill="FFFFC4"/>
          </w:tcPr>
          <w:p w14:paraId="61CDAE85" w14:textId="77777777" w:rsidR="00C708E1" w:rsidRPr="00624C44" w:rsidRDefault="00C708E1" w:rsidP="00C708E1">
            <w:pPr>
              <w:rPr>
                <w:lang w:val="en-US"/>
              </w:rPr>
            </w:pPr>
          </w:p>
        </w:tc>
        <w:tc>
          <w:tcPr>
            <w:tcW w:w="1357" w:type="dxa"/>
            <w:vMerge w:val="restart"/>
            <w:shd w:val="clear" w:color="auto" w:fill="FFFFC4"/>
          </w:tcPr>
          <w:p w14:paraId="2AAD2113" w14:textId="77777777" w:rsidR="00C708E1" w:rsidRPr="00624C44" w:rsidRDefault="00C708E1" w:rsidP="00C708E1">
            <w:pPr>
              <w:rPr>
                <w:lang w:val="en-US"/>
              </w:rPr>
            </w:pPr>
            <w:r w:rsidRPr="00624C44">
              <w:rPr>
                <w:lang w:val="en-US"/>
              </w:rPr>
              <w:t>/flow</w:t>
            </w:r>
          </w:p>
        </w:tc>
        <w:tc>
          <w:tcPr>
            <w:tcW w:w="1128" w:type="dxa"/>
            <w:shd w:val="clear" w:color="auto" w:fill="FFFFC4"/>
          </w:tcPr>
          <w:p w14:paraId="4EDAA853" w14:textId="77777777" w:rsidR="00C708E1" w:rsidRPr="00624C44" w:rsidRDefault="00C708E1" w:rsidP="00C708E1">
            <w:pPr>
              <w:rPr>
                <w:lang w:val="en-US"/>
              </w:rPr>
            </w:pPr>
            <w:r w:rsidRPr="00624C44">
              <w:rPr>
                <w:lang w:val="en-US"/>
              </w:rPr>
              <w:t>/leftwards</w:t>
            </w:r>
          </w:p>
        </w:tc>
        <w:tc>
          <w:tcPr>
            <w:tcW w:w="830" w:type="dxa"/>
            <w:shd w:val="clear" w:color="auto" w:fill="FFFFC4"/>
          </w:tcPr>
          <w:p w14:paraId="35784A80" w14:textId="77777777" w:rsidR="00C708E1" w:rsidRPr="00624C44" w:rsidRDefault="00C708E1" w:rsidP="00C708E1">
            <w:pPr>
              <w:rPr>
                <w:lang w:val="en-US"/>
              </w:rPr>
            </w:pPr>
            <w:r w:rsidRPr="00624C44">
              <w:rPr>
                <w:lang w:val="en-US"/>
              </w:rPr>
              <w:t>/left</w:t>
            </w:r>
          </w:p>
        </w:tc>
        <w:tc>
          <w:tcPr>
            <w:tcW w:w="1657" w:type="dxa"/>
            <w:shd w:val="clear" w:color="auto" w:fill="FFFFC4"/>
          </w:tcPr>
          <w:p w14:paraId="62CEDBE0" w14:textId="77777777" w:rsidR="00C708E1" w:rsidRPr="00624C44" w:rsidRDefault="00C708E1" w:rsidP="00C708E1">
            <w:pPr>
              <w:rPr>
                <w:lang w:val="en-US"/>
              </w:rPr>
            </w:pPr>
          </w:p>
        </w:tc>
        <w:tc>
          <w:tcPr>
            <w:tcW w:w="1657" w:type="dxa"/>
            <w:shd w:val="clear" w:color="auto" w:fill="FFFFC4"/>
          </w:tcPr>
          <w:p w14:paraId="34D6163D" w14:textId="77777777" w:rsidR="00C708E1" w:rsidRPr="00624C44" w:rsidRDefault="00C708E1" w:rsidP="00C708E1">
            <w:pPr>
              <w:rPr>
                <w:lang w:val="en-US"/>
              </w:rPr>
            </w:pPr>
          </w:p>
        </w:tc>
        <w:tc>
          <w:tcPr>
            <w:tcW w:w="1658" w:type="dxa"/>
            <w:shd w:val="clear" w:color="auto" w:fill="FFFFC4"/>
          </w:tcPr>
          <w:p w14:paraId="141FF14A" w14:textId="77777777" w:rsidR="00C708E1" w:rsidRPr="00624C44" w:rsidRDefault="00C708E1" w:rsidP="00C708E1">
            <w:pPr>
              <w:rPr>
                <w:lang w:val="en-US"/>
              </w:rPr>
            </w:pPr>
          </w:p>
        </w:tc>
        <w:tc>
          <w:tcPr>
            <w:tcW w:w="1518" w:type="dxa"/>
            <w:shd w:val="clear" w:color="auto" w:fill="FFFFC4"/>
          </w:tcPr>
          <w:p w14:paraId="2878502B" w14:textId="77777777" w:rsidR="00C708E1" w:rsidRPr="00624C44" w:rsidRDefault="00C708E1" w:rsidP="00C708E1">
            <w:pPr>
              <w:rPr>
                <w:lang w:val="en-US"/>
              </w:rPr>
            </w:pPr>
          </w:p>
        </w:tc>
      </w:tr>
      <w:tr w:rsidR="00C708E1" w:rsidRPr="00624C44" w14:paraId="204A12FC" w14:textId="77777777" w:rsidTr="008D3801">
        <w:trPr>
          <w:cantSplit/>
          <w:trHeight w:val="286"/>
        </w:trPr>
        <w:tc>
          <w:tcPr>
            <w:tcW w:w="968" w:type="dxa"/>
            <w:vMerge/>
            <w:shd w:val="clear" w:color="auto" w:fill="FFFFC4"/>
          </w:tcPr>
          <w:p w14:paraId="140C5A9C" w14:textId="77777777" w:rsidR="00C708E1" w:rsidRPr="00624C44" w:rsidRDefault="00C708E1" w:rsidP="00C708E1">
            <w:pPr>
              <w:rPr>
                <w:lang w:val="en-US"/>
              </w:rPr>
            </w:pPr>
          </w:p>
        </w:tc>
        <w:tc>
          <w:tcPr>
            <w:tcW w:w="1357" w:type="dxa"/>
            <w:vMerge/>
            <w:shd w:val="clear" w:color="auto" w:fill="FFFFC4"/>
          </w:tcPr>
          <w:p w14:paraId="38FCBCEF" w14:textId="77777777" w:rsidR="00C708E1" w:rsidRPr="00624C44" w:rsidRDefault="00C708E1" w:rsidP="00C708E1">
            <w:pPr>
              <w:rPr>
                <w:lang w:val="en-US"/>
              </w:rPr>
            </w:pPr>
          </w:p>
        </w:tc>
        <w:tc>
          <w:tcPr>
            <w:tcW w:w="1128" w:type="dxa"/>
            <w:shd w:val="clear" w:color="auto" w:fill="FFFFC4"/>
          </w:tcPr>
          <w:p w14:paraId="52E8E162" w14:textId="77777777" w:rsidR="00C708E1" w:rsidRPr="00624C44" w:rsidRDefault="00C708E1" w:rsidP="00C708E1">
            <w:pPr>
              <w:rPr>
                <w:lang w:val="en-US"/>
              </w:rPr>
            </w:pPr>
          </w:p>
        </w:tc>
        <w:tc>
          <w:tcPr>
            <w:tcW w:w="830" w:type="dxa"/>
            <w:shd w:val="clear" w:color="auto" w:fill="FFFFC4"/>
          </w:tcPr>
          <w:p w14:paraId="4B1B4E28" w14:textId="77777777" w:rsidR="00C708E1" w:rsidRPr="00624C44" w:rsidRDefault="00C708E1" w:rsidP="00C708E1">
            <w:pPr>
              <w:rPr>
                <w:lang w:val="en-US"/>
              </w:rPr>
            </w:pPr>
            <w:r w:rsidRPr="00624C44">
              <w:rPr>
                <w:lang w:val="en-US"/>
              </w:rPr>
              <w:t>/right</w:t>
            </w:r>
          </w:p>
        </w:tc>
        <w:tc>
          <w:tcPr>
            <w:tcW w:w="1657" w:type="dxa"/>
            <w:shd w:val="clear" w:color="auto" w:fill="FFFFC4"/>
          </w:tcPr>
          <w:p w14:paraId="71924166" w14:textId="77777777" w:rsidR="00C708E1" w:rsidRPr="00624C44" w:rsidRDefault="00C708E1" w:rsidP="00C708E1">
            <w:pPr>
              <w:rPr>
                <w:lang w:val="en-US"/>
              </w:rPr>
            </w:pPr>
          </w:p>
        </w:tc>
        <w:tc>
          <w:tcPr>
            <w:tcW w:w="1657" w:type="dxa"/>
            <w:shd w:val="clear" w:color="auto" w:fill="FFFFC4"/>
          </w:tcPr>
          <w:p w14:paraId="12E3E356" w14:textId="77777777" w:rsidR="00C708E1" w:rsidRPr="00624C44" w:rsidRDefault="00C708E1" w:rsidP="00C708E1">
            <w:pPr>
              <w:rPr>
                <w:lang w:val="en-US"/>
              </w:rPr>
            </w:pPr>
          </w:p>
        </w:tc>
        <w:tc>
          <w:tcPr>
            <w:tcW w:w="1658" w:type="dxa"/>
            <w:shd w:val="clear" w:color="auto" w:fill="FFFFC4"/>
          </w:tcPr>
          <w:p w14:paraId="4B9528B1" w14:textId="77777777" w:rsidR="00C708E1" w:rsidRPr="00624C44" w:rsidRDefault="00C708E1" w:rsidP="00C708E1">
            <w:pPr>
              <w:rPr>
                <w:lang w:val="en-US"/>
              </w:rPr>
            </w:pPr>
          </w:p>
        </w:tc>
        <w:tc>
          <w:tcPr>
            <w:tcW w:w="1518" w:type="dxa"/>
            <w:shd w:val="clear" w:color="auto" w:fill="FFFFC4"/>
          </w:tcPr>
          <w:p w14:paraId="3446EEF6" w14:textId="77777777" w:rsidR="00C708E1" w:rsidRPr="00624C44" w:rsidRDefault="00C708E1" w:rsidP="00C708E1">
            <w:pPr>
              <w:rPr>
                <w:lang w:val="en-US"/>
              </w:rPr>
            </w:pPr>
          </w:p>
        </w:tc>
      </w:tr>
      <w:tr w:rsidR="00C708E1" w:rsidRPr="00624C44" w14:paraId="225EE146" w14:textId="77777777" w:rsidTr="008D3801">
        <w:trPr>
          <w:cantSplit/>
          <w:trHeight w:val="286"/>
        </w:trPr>
        <w:tc>
          <w:tcPr>
            <w:tcW w:w="968" w:type="dxa"/>
            <w:vMerge/>
            <w:shd w:val="clear" w:color="auto" w:fill="FFFFC4"/>
          </w:tcPr>
          <w:p w14:paraId="54C70930" w14:textId="77777777" w:rsidR="00C708E1" w:rsidRPr="00624C44" w:rsidRDefault="00C708E1" w:rsidP="00C708E1">
            <w:pPr>
              <w:rPr>
                <w:lang w:val="en-US"/>
              </w:rPr>
            </w:pPr>
          </w:p>
        </w:tc>
        <w:tc>
          <w:tcPr>
            <w:tcW w:w="1357" w:type="dxa"/>
            <w:vMerge/>
            <w:shd w:val="clear" w:color="auto" w:fill="FFFFC4"/>
          </w:tcPr>
          <w:p w14:paraId="72B866C1" w14:textId="77777777" w:rsidR="00C708E1" w:rsidRPr="00624C44" w:rsidRDefault="00C708E1" w:rsidP="00C708E1">
            <w:pPr>
              <w:rPr>
                <w:lang w:val="en-US"/>
              </w:rPr>
            </w:pPr>
          </w:p>
        </w:tc>
        <w:tc>
          <w:tcPr>
            <w:tcW w:w="1128" w:type="dxa"/>
            <w:shd w:val="clear" w:color="auto" w:fill="FFFFC4"/>
          </w:tcPr>
          <w:p w14:paraId="274ADEAB" w14:textId="77777777" w:rsidR="00C708E1" w:rsidRPr="00624C44" w:rsidRDefault="00C708E1" w:rsidP="00C708E1">
            <w:pPr>
              <w:rPr>
                <w:lang w:val="en-US"/>
              </w:rPr>
            </w:pPr>
            <w:r w:rsidRPr="00624C44">
              <w:rPr>
                <w:lang w:val="en-US"/>
              </w:rPr>
              <w:t>/rightwards</w:t>
            </w:r>
          </w:p>
        </w:tc>
        <w:tc>
          <w:tcPr>
            <w:tcW w:w="830" w:type="dxa"/>
            <w:shd w:val="clear" w:color="auto" w:fill="FFFFC4"/>
          </w:tcPr>
          <w:p w14:paraId="7E4D16F7" w14:textId="77777777" w:rsidR="00C708E1" w:rsidRPr="00624C44" w:rsidRDefault="00C708E1" w:rsidP="00C708E1">
            <w:pPr>
              <w:rPr>
                <w:lang w:val="en-US"/>
              </w:rPr>
            </w:pPr>
            <w:r w:rsidRPr="00624C44">
              <w:rPr>
                <w:lang w:val="en-US"/>
              </w:rPr>
              <w:t>/left</w:t>
            </w:r>
          </w:p>
        </w:tc>
        <w:tc>
          <w:tcPr>
            <w:tcW w:w="1657" w:type="dxa"/>
            <w:shd w:val="clear" w:color="auto" w:fill="FFFFC4"/>
          </w:tcPr>
          <w:p w14:paraId="6E77018E" w14:textId="77777777" w:rsidR="00C708E1" w:rsidRPr="00624C44" w:rsidRDefault="00C708E1" w:rsidP="00C708E1">
            <w:pPr>
              <w:rPr>
                <w:lang w:val="en-US"/>
              </w:rPr>
            </w:pPr>
          </w:p>
        </w:tc>
        <w:tc>
          <w:tcPr>
            <w:tcW w:w="1657" w:type="dxa"/>
            <w:shd w:val="clear" w:color="auto" w:fill="FFFFC4"/>
          </w:tcPr>
          <w:p w14:paraId="6683A04A" w14:textId="77777777" w:rsidR="00C708E1" w:rsidRPr="00624C44" w:rsidRDefault="00C708E1" w:rsidP="00C708E1">
            <w:pPr>
              <w:rPr>
                <w:lang w:val="en-US"/>
              </w:rPr>
            </w:pPr>
          </w:p>
        </w:tc>
        <w:tc>
          <w:tcPr>
            <w:tcW w:w="1658" w:type="dxa"/>
            <w:shd w:val="clear" w:color="auto" w:fill="FFFFC4"/>
          </w:tcPr>
          <w:p w14:paraId="62A932E3" w14:textId="77777777" w:rsidR="00C708E1" w:rsidRPr="00624C44" w:rsidRDefault="00C708E1" w:rsidP="00C708E1">
            <w:pPr>
              <w:rPr>
                <w:lang w:val="en-US"/>
              </w:rPr>
            </w:pPr>
          </w:p>
        </w:tc>
        <w:tc>
          <w:tcPr>
            <w:tcW w:w="1518" w:type="dxa"/>
            <w:shd w:val="clear" w:color="auto" w:fill="FFFFC4"/>
          </w:tcPr>
          <w:p w14:paraId="10121FE9" w14:textId="77777777" w:rsidR="00C708E1" w:rsidRPr="00624C44" w:rsidRDefault="00C708E1" w:rsidP="00C708E1">
            <w:pPr>
              <w:rPr>
                <w:lang w:val="en-US"/>
              </w:rPr>
            </w:pPr>
          </w:p>
        </w:tc>
      </w:tr>
      <w:tr w:rsidR="00C708E1" w:rsidRPr="00624C44" w14:paraId="7E6941C3" w14:textId="77777777" w:rsidTr="008D3801">
        <w:trPr>
          <w:cantSplit/>
          <w:trHeight w:val="286"/>
        </w:trPr>
        <w:tc>
          <w:tcPr>
            <w:tcW w:w="968" w:type="dxa"/>
            <w:vMerge/>
            <w:shd w:val="clear" w:color="auto" w:fill="FFFFC4"/>
          </w:tcPr>
          <w:p w14:paraId="2CF4F3AD" w14:textId="77777777" w:rsidR="00C708E1" w:rsidRPr="00624C44" w:rsidRDefault="00C708E1" w:rsidP="00C708E1">
            <w:pPr>
              <w:rPr>
                <w:lang w:val="en-US"/>
              </w:rPr>
            </w:pPr>
          </w:p>
        </w:tc>
        <w:tc>
          <w:tcPr>
            <w:tcW w:w="1357" w:type="dxa"/>
            <w:vMerge/>
            <w:shd w:val="clear" w:color="auto" w:fill="FFFFC4"/>
          </w:tcPr>
          <w:p w14:paraId="4C3504FF" w14:textId="77777777" w:rsidR="00C708E1" w:rsidRPr="00624C44" w:rsidRDefault="00C708E1" w:rsidP="00C708E1">
            <w:pPr>
              <w:rPr>
                <w:lang w:val="en-US"/>
              </w:rPr>
            </w:pPr>
          </w:p>
        </w:tc>
        <w:tc>
          <w:tcPr>
            <w:tcW w:w="1128" w:type="dxa"/>
            <w:shd w:val="clear" w:color="auto" w:fill="FFFFC4"/>
          </w:tcPr>
          <w:p w14:paraId="290D799D" w14:textId="77777777" w:rsidR="00C708E1" w:rsidRPr="00624C44" w:rsidRDefault="00C708E1" w:rsidP="00C708E1">
            <w:pPr>
              <w:rPr>
                <w:lang w:val="en-US"/>
              </w:rPr>
            </w:pPr>
          </w:p>
        </w:tc>
        <w:tc>
          <w:tcPr>
            <w:tcW w:w="830" w:type="dxa"/>
            <w:shd w:val="clear" w:color="auto" w:fill="FFFFC4"/>
          </w:tcPr>
          <w:p w14:paraId="04FF40C0" w14:textId="77777777" w:rsidR="00C708E1" w:rsidRPr="00624C44" w:rsidRDefault="00C708E1" w:rsidP="00C708E1">
            <w:pPr>
              <w:rPr>
                <w:lang w:val="en-US"/>
              </w:rPr>
            </w:pPr>
            <w:r w:rsidRPr="00624C44">
              <w:rPr>
                <w:lang w:val="en-US"/>
              </w:rPr>
              <w:t>/right</w:t>
            </w:r>
          </w:p>
        </w:tc>
        <w:tc>
          <w:tcPr>
            <w:tcW w:w="1657" w:type="dxa"/>
            <w:shd w:val="clear" w:color="auto" w:fill="FFFFC4"/>
          </w:tcPr>
          <w:p w14:paraId="4F63A884" w14:textId="77777777" w:rsidR="00C708E1" w:rsidRPr="00624C44" w:rsidRDefault="00C708E1" w:rsidP="00C708E1">
            <w:pPr>
              <w:rPr>
                <w:lang w:val="en-US"/>
              </w:rPr>
            </w:pPr>
          </w:p>
        </w:tc>
        <w:tc>
          <w:tcPr>
            <w:tcW w:w="1657" w:type="dxa"/>
            <w:shd w:val="clear" w:color="auto" w:fill="FFFFC4"/>
          </w:tcPr>
          <w:p w14:paraId="3D44B495" w14:textId="77777777" w:rsidR="00C708E1" w:rsidRPr="00624C44" w:rsidRDefault="00C708E1" w:rsidP="00C708E1">
            <w:pPr>
              <w:rPr>
                <w:lang w:val="en-US"/>
              </w:rPr>
            </w:pPr>
          </w:p>
        </w:tc>
        <w:tc>
          <w:tcPr>
            <w:tcW w:w="1658" w:type="dxa"/>
            <w:shd w:val="clear" w:color="auto" w:fill="FFFFC4"/>
          </w:tcPr>
          <w:p w14:paraId="0FD08FCC" w14:textId="77777777" w:rsidR="00C708E1" w:rsidRPr="00624C44" w:rsidRDefault="00C708E1" w:rsidP="00C708E1">
            <w:pPr>
              <w:rPr>
                <w:lang w:val="en-US"/>
              </w:rPr>
            </w:pPr>
          </w:p>
        </w:tc>
        <w:tc>
          <w:tcPr>
            <w:tcW w:w="1518" w:type="dxa"/>
            <w:shd w:val="clear" w:color="auto" w:fill="FFFFC4"/>
          </w:tcPr>
          <w:p w14:paraId="4F294C84" w14:textId="77777777" w:rsidR="00C708E1" w:rsidRPr="00624C44" w:rsidRDefault="00C708E1" w:rsidP="00C708E1">
            <w:pPr>
              <w:rPr>
                <w:lang w:val="en-US"/>
              </w:rPr>
            </w:pPr>
          </w:p>
        </w:tc>
      </w:tr>
      <w:tr w:rsidR="00C708E1" w:rsidRPr="00624C44" w14:paraId="4EBC0AFE" w14:textId="77777777" w:rsidTr="008D3801">
        <w:trPr>
          <w:cantSplit/>
          <w:trHeight w:val="286"/>
        </w:trPr>
        <w:tc>
          <w:tcPr>
            <w:tcW w:w="968" w:type="dxa"/>
            <w:vMerge/>
            <w:shd w:val="clear" w:color="auto" w:fill="FFFFC4"/>
          </w:tcPr>
          <w:p w14:paraId="270CBF91" w14:textId="77777777" w:rsidR="00C708E1" w:rsidRPr="00624C44" w:rsidRDefault="00C708E1" w:rsidP="00C708E1">
            <w:pPr>
              <w:rPr>
                <w:lang w:val="en-US"/>
              </w:rPr>
            </w:pPr>
          </w:p>
        </w:tc>
        <w:tc>
          <w:tcPr>
            <w:tcW w:w="1357" w:type="dxa"/>
            <w:vMerge/>
            <w:shd w:val="clear" w:color="auto" w:fill="FFFFC4"/>
          </w:tcPr>
          <w:p w14:paraId="2F1DDC8B" w14:textId="77777777" w:rsidR="00C708E1" w:rsidRPr="00624C44" w:rsidRDefault="00C708E1" w:rsidP="00C708E1">
            <w:pPr>
              <w:rPr>
                <w:lang w:val="en-US"/>
              </w:rPr>
            </w:pPr>
          </w:p>
        </w:tc>
        <w:tc>
          <w:tcPr>
            <w:tcW w:w="1128" w:type="dxa"/>
            <w:shd w:val="clear" w:color="auto" w:fill="FFFFC4"/>
          </w:tcPr>
          <w:p w14:paraId="27A2832F" w14:textId="77777777" w:rsidR="00C708E1" w:rsidRPr="00624C44" w:rsidRDefault="00C708E1" w:rsidP="00C708E1">
            <w:pPr>
              <w:rPr>
                <w:lang w:val="en-US"/>
              </w:rPr>
            </w:pPr>
            <w:r w:rsidRPr="00624C44">
              <w:rPr>
                <w:lang w:val="en-US"/>
              </w:rPr>
              <w:t>/upwards</w:t>
            </w:r>
          </w:p>
        </w:tc>
        <w:tc>
          <w:tcPr>
            <w:tcW w:w="830" w:type="dxa"/>
            <w:shd w:val="clear" w:color="auto" w:fill="FFFFC4"/>
          </w:tcPr>
          <w:p w14:paraId="208F6EE1" w14:textId="77777777" w:rsidR="00C708E1" w:rsidRPr="00624C44" w:rsidRDefault="00C708E1" w:rsidP="00C708E1">
            <w:pPr>
              <w:rPr>
                <w:lang w:val="en-US"/>
              </w:rPr>
            </w:pPr>
            <w:r w:rsidRPr="00624C44">
              <w:rPr>
                <w:lang w:val="en-US"/>
              </w:rPr>
              <w:t>/left</w:t>
            </w:r>
          </w:p>
        </w:tc>
        <w:tc>
          <w:tcPr>
            <w:tcW w:w="1657" w:type="dxa"/>
            <w:shd w:val="clear" w:color="auto" w:fill="FFFFC4"/>
          </w:tcPr>
          <w:p w14:paraId="399D682F" w14:textId="77777777" w:rsidR="00C708E1" w:rsidRPr="00624C44" w:rsidRDefault="00C708E1" w:rsidP="00C708E1">
            <w:pPr>
              <w:rPr>
                <w:lang w:val="en-US"/>
              </w:rPr>
            </w:pPr>
          </w:p>
        </w:tc>
        <w:tc>
          <w:tcPr>
            <w:tcW w:w="1657" w:type="dxa"/>
            <w:shd w:val="clear" w:color="auto" w:fill="FFFFC4"/>
          </w:tcPr>
          <w:p w14:paraId="66B2A09F" w14:textId="77777777" w:rsidR="00C708E1" w:rsidRPr="00624C44" w:rsidRDefault="00C708E1" w:rsidP="00C708E1">
            <w:pPr>
              <w:rPr>
                <w:lang w:val="en-US"/>
              </w:rPr>
            </w:pPr>
          </w:p>
        </w:tc>
        <w:tc>
          <w:tcPr>
            <w:tcW w:w="1658" w:type="dxa"/>
            <w:shd w:val="clear" w:color="auto" w:fill="FFFFC4"/>
          </w:tcPr>
          <w:p w14:paraId="6DC8F3E3" w14:textId="77777777" w:rsidR="00C708E1" w:rsidRPr="00624C44" w:rsidRDefault="00C708E1" w:rsidP="00C708E1">
            <w:pPr>
              <w:rPr>
                <w:lang w:val="en-US"/>
              </w:rPr>
            </w:pPr>
          </w:p>
        </w:tc>
        <w:tc>
          <w:tcPr>
            <w:tcW w:w="1518" w:type="dxa"/>
            <w:shd w:val="clear" w:color="auto" w:fill="FFFFC4"/>
          </w:tcPr>
          <w:p w14:paraId="51413C88" w14:textId="77777777" w:rsidR="00C708E1" w:rsidRPr="00624C44" w:rsidRDefault="00C708E1" w:rsidP="00C708E1">
            <w:pPr>
              <w:rPr>
                <w:lang w:val="en-US"/>
              </w:rPr>
            </w:pPr>
          </w:p>
        </w:tc>
      </w:tr>
      <w:tr w:rsidR="00C708E1" w:rsidRPr="00624C44" w14:paraId="0B1E3636" w14:textId="77777777" w:rsidTr="008D3801">
        <w:trPr>
          <w:cantSplit/>
          <w:trHeight w:val="286"/>
        </w:trPr>
        <w:tc>
          <w:tcPr>
            <w:tcW w:w="968" w:type="dxa"/>
            <w:vMerge/>
            <w:tcBorders>
              <w:bottom w:val="single" w:sz="4" w:space="0" w:color="auto"/>
            </w:tcBorders>
            <w:shd w:val="clear" w:color="auto" w:fill="FFFFC4"/>
          </w:tcPr>
          <w:p w14:paraId="1EFE8718" w14:textId="77777777" w:rsidR="00C708E1" w:rsidRPr="00624C44" w:rsidRDefault="00C708E1" w:rsidP="00C708E1">
            <w:pPr>
              <w:rPr>
                <w:lang w:val="en-US"/>
              </w:rPr>
            </w:pPr>
          </w:p>
        </w:tc>
        <w:tc>
          <w:tcPr>
            <w:tcW w:w="1357" w:type="dxa"/>
            <w:vMerge/>
            <w:shd w:val="clear" w:color="auto" w:fill="FFFFC4"/>
          </w:tcPr>
          <w:p w14:paraId="25916EE0" w14:textId="77777777" w:rsidR="00C708E1" w:rsidRPr="00624C44" w:rsidRDefault="00C708E1" w:rsidP="00C708E1">
            <w:pPr>
              <w:rPr>
                <w:lang w:val="en-US"/>
              </w:rPr>
            </w:pPr>
          </w:p>
        </w:tc>
        <w:tc>
          <w:tcPr>
            <w:tcW w:w="1128" w:type="dxa"/>
            <w:tcBorders>
              <w:bottom w:val="single" w:sz="4" w:space="0" w:color="auto"/>
            </w:tcBorders>
            <w:shd w:val="clear" w:color="auto" w:fill="FFFFC4"/>
          </w:tcPr>
          <w:p w14:paraId="575741F8" w14:textId="77777777" w:rsidR="00C708E1" w:rsidRPr="00624C44" w:rsidRDefault="00C708E1" w:rsidP="00C708E1">
            <w:pPr>
              <w:rPr>
                <w:lang w:val="en-US"/>
              </w:rPr>
            </w:pPr>
          </w:p>
        </w:tc>
        <w:tc>
          <w:tcPr>
            <w:tcW w:w="830" w:type="dxa"/>
            <w:tcBorders>
              <w:bottom w:val="single" w:sz="4" w:space="0" w:color="auto"/>
            </w:tcBorders>
            <w:shd w:val="clear" w:color="auto" w:fill="FFFFC4"/>
          </w:tcPr>
          <w:p w14:paraId="498AA295" w14:textId="77777777" w:rsidR="00C708E1" w:rsidRPr="00624C44" w:rsidRDefault="00C708E1" w:rsidP="00C708E1">
            <w:pPr>
              <w:rPr>
                <w:lang w:val="en-US"/>
              </w:rPr>
            </w:pPr>
            <w:r w:rsidRPr="00624C44">
              <w:rPr>
                <w:lang w:val="en-US"/>
              </w:rPr>
              <w:t>/right</w:t>
            </w:r>
          </w:p>
        </w:tc>
        <w:tc>
          <w:tcPr>
            <w:tcW w:w="1657" w:type="dxa"/>
            <w:tcBorders>
              <w:bottom w:val="single" w:sz="4" w:space="0" w:color="auto"/>
            </w:tcBorders>
            <w:shd w:val="clear" w:color="auto" w:fill="FFFFC4"/>
          </w:tcPr>
          <w:p w14:paraId="668BFFA6" w14:textId="77777777" w:rsidR="00C708E1" w:rsidRPr="00624C44" w:rsidRDefault="00C708E1" w:rsidP="00C708E1">
            <w:pPr>
              <w:rPr>
                <w:lang w:val="en-US"/>
              </w:rPr>
            </w:pPr>
          </w:p>
        </w:tc>
        <w:tc>
          <w:tcPr>
            <w:tcW w:w="1657" w:type="dxa"/>
            <w:tcBorders>
              <w:bottom w:val="single" w:sz="4" w:space="0" w:color="auto"/>
            </w:tcBorders>
            <w:shd w:val="clear" w:color="auto" w:fill="FFFFC4"/>
          </w:tcPr>
          <w:p w14:paraId="23DB751F" w14:textId="77777777" w:rsidR="00C708E1" w:rsidRPr="00624C44" w:rsidRDefault="00C708E1" w:rsidP="00C708E1">
            <w:pPr>
              <w:rPr>
                <w:lang w:val="en-US"/>
              </w:rPr>
            </w:pPr>
          </w:p>
        </w:tc>
        <w:tc>
          <w:tcPr>
            <w:tcW w:w="1658" w:type="dxa"/>
            <w:tcBorders>
              <w:bottom w:val="single" w:sz="4" w:space="0" w:color="auto"/>
            </w:tcBorders>
            <w:shd w:val="clear" w:color="auto" w:fill="FFFFC4"/>
          </w:tcPr>
          <w:p w14:paraId="3528FCBB" w14:textId="77777777" w:rsidR="00C708E1" w:rsidRPr="00624C44" w:rsidRDefault="00C708E1" w:rsidP="00C708E1">
            <w:pPr>
              <w:rPr>
                <w:lang w:val="en-US"/>
              </w:rPr>
            </w:pPr>
          </w:p>
        </w:tc>
        <w:tc>
          <w:tcPr>
            <w:tcW w:w="1518" w:type="dxa"/>
            <w:tcBorders>
              <w:bottom w:val="single" w:sz="4" w:space="0" w:color="auto"/>
            </w:tcBorders>
            <w:shd w:val="clear" w:color="auto" w:fill="FFFFC4"/>
          </w:tcPr>
          <w:p w14:paraId="00745CF1" w14:textId="77777777" w:rsidR="00C708E1" w:rsidRPr="00624C44" w:rsidRDefault="00C708E1" w:rsidP="00C708E1">
            <w:pPr>
              <w:rPr>
                <w:lang w:val="en-US"/>
              </w:rPr>
            </w:pPr>
          </w:p>
        </w:tc>
      </w:tr>
      <w:tr w:rsidR="00C708E1" w:rsidRPr="00624C44" w14:paraId="2DEF3B2F" w14:textId="77777777" w:rsidTr="008D3801">
        <w:trPr>
          <w:cantSplit/>
          <w:trHeight w:val="286"/>
        </w:trPr>
        <w:tc>
          <w:tcPr>
            <w:tcW w:w="968" w:type="dxa"/>
            <w:vMerge/>
            <w:tcBorders>
              <w:bottom w:val="single" w:sz="4" w:space="0" w:color="auto"/>
            </w:tcBorders>
            <w:shd w:val="clear" w:color="auto" w:fill="FFFFC4"/>
          </w:tcPr>
          <w:p w14:paraId="211272FD" w14:textId="77777777" w:rsidR="00C708E1" w:rsidRPr="00624C44" w:rsidRDefault="00C708E1" w:rsidP="00C708E1">
            <w:pPr>
              <w:rPr>
                <w:lang w:val="en-US"/>
              </w:rPr>
            </w:pPr>
          </w:p>
        </w:tc>
        <w:tc>
          <w:tcPr>
            <w:tcW w:w="1357" w:type="dxa"/>
            <w:vMerge/>
            <w:shd w:val="clear" w:color="auto" w:fill="FFFFC4"/>
          </w:tcPr>
          <w:p w14:paraId="5BD209D2" w14:textId="77777777" w:rsidR="00C708E1" w:rsidRPr="00624C44" w:rsidRDefault="00C708E1" w:rsidP="00C708E1">
            <w:pPr>
              <w:rPr>
                <w:lang w:val="en-US"/>
              </w:rPr>
            </w:pPr>
          </w:p>
        </w:tc>
        <w:tc>
          <w:tcPr>
            <w:tcW w:w="1128" w:type="dxa"/>
            <w:tcBorders>
              <w:bottom w:val="single" w:sz="4" w:space="0" w:color="auto"/>
            </w:tcBorders>
            <w:shd w:val="clear" w:color="auto" w:fill="FFFFC4"/>
          </w:tcPr>
          <w:p w14:paraId="23CF9E70" w14:textId="77777777" w:rsidR="00C708E1" w:rsidRPr="00624C44" w:rsidRDefault="00C708E1" w:rsidP="00C708E1">
            <w:pPr>
              <w:rPr>
                <w:lang w:val="en-US"/>
              </w:rPr>
            </w:pPr>
            <w:r w:rsidRPr="00624C44">
              <w:rPr>
                <w:lang w:val="en-US"/>
              </w:rPr>
              <w:t>/downwards</w:t>
            </w:r>
          </w:p>
        </w:tc>
        <w:tc>
          <w:tcPr>
            <w:tcW w:w="830" w:type="dxa"/>
            <w:tcBorders>
              <w:bottom w:val="single" w:sz="4" w:space="0" w:color="auto"/>
            </w:tcBorders>
            <w:shd w:val="clear" w:color="auto" w:fill="FFFFC4"/>
          </w:tcPr>
          <w:p w14:paraId="6EFDE216" w14:textId="77777777" w:rsidR="00C708E1" w:rsidRPr="00624C44" w:rsidRDefault="00C708E1" w:rsidP="00C708E1">
            <w:pPr>
              <w:rPr>
                <w:lang w:val="en-US"/>
              </w:rPr>
            </w:pPr>
            <w:r w:rsidRPr="00624C44">
              <w:rPr>
                <w:lang w:val="en-US"/>
              </w:rPr>
              <w:t>/left</w:t>
            </w:r>
          </w:p>
        </w:tc>
        <w:tc>
          <w:tcPr>
            <w:tcW w:w="1657" w:type="dxa"/>
            <w:tcBorders>
              <w:bottom w:val="single" w:sz="4" w:space="0" w:color="auto"/>
            </w:tcBorders>
            <w:shd w:val="clear" w:color="auto" w:fill="FFFFC4"/>
          </w:tcPr>
          <w:p w14:paraId="1CD75710" w14:textId="77777777" w:rsidR="00C708E1" w:rsidRPr="00624C44" w:rsidRDefault="00C708E1" w:rsidP="00C708E1">
            <w:pPr>
              <w:rPr>
                <w:lang w:val="en-US"/>
              </w:rPr>
            </w:pPr>
          </w:p>
        </w:tc>
        <w:tc>
          <w:tcPr>
            <w:tcW w:w="1657" w:type="dxa"/>
            <w:tcBorders>
              <w:bottom w:val="single" w:sz="4" w:space="0" w:color="auto"/>
            </w:tcBorders>
            <w:shd w:val="clear" w:color="auto" w:fill="FFFFC4"/>
          </w:tcPr>
          <w:p w14:paraId="0C33B80A" w14:textId="77777777" w:rsidR="00C708E1" w:rsidRPr="00624C44" w:rsidRDefault="00C708E1" w:rsidP="00C708E1">
            <w:pPr>
              <w:rPr>
                <w:lang w:val="en-US"/>
              </w:rPr>
            </w:pPr>
          </w:p>
        </w:tc>
        <w:tc>
          <w:tcPr>
            <w:tcW w:w="1658" w:type="dxa"/>
            <w:tcBorders>
              <w:bottom w:val="single" w:sz="4" w:space="0" w:color="auto"/>
            </w:tcBorders>
            <w:shd w:val="clear" w:color="auto" w:fill="FFFFC4"/>
          </w:tcPr>
          <w:p w14:paraId="37280617" w14:textId="77777777" w:rsidR="00C708E1" w:rsidRPr="00624C44" w:rsidRDefault="00C708E1" w:rsidP="00C708E1">
            <w:pPr>
              <w:rPr>
                <w:lang w:val="en-US"/>
              </w:rPr>
            </w:pPr>
          </w:p>
        </w:tc>
        <w:tc>
          <w:tcPr>
            <w:tcW w:w="1518" w:type="dxa"/>
            <w:tcBorders>
              <w:bottom w:val="single" w:sz="4" w:space="0" w:color="auto"/>
            </w:tcBorders>
            <w:shd w:val="clear" w:color="auto" w:fill="FFFFC4"/>
          </w:tcPr>
          <w:p w14:paraId="157E6B83" w14:textId="77777777" w:rsidR="00C708E1" w:rsidRPr="00624C44" w:rsidRDefault="00C708E1" w:rsidP="00C708E1">
            <w:pPr>
              <w:rPr>
                <w:lang w:val="en-US"/>
              </w:rPr>
            </w:pPr>
          </w:p>
        </w:tc>
      </w:tr>
      <w:tr w:rsidR="00C708E1" w:rsidRPr="00624C44" w14:paraId="072D0A59" w14:textId="77777777" w:rsidTr="008D3801">
        <w:trPr>
          <w:cantSplit/>
          <w:trHeight w:val="286"/>
        </w:trPr>
        <w:tc>
          <w:tcPr>
            <w:tcW w:w="968" w:type="dxa"/>
            <w:vMerge/>
            <w:tcBorders>
              <w:bottom w:val="single" w:sz="4" w:space="0" w:color="auto"/>
            </w:tcBorders>
            <w:shd w:val="clear" w:color="auto" w:fill="FFFFC4"/>
          </w:tcPr>
          <w:p w14:paraId="4DBE5590" w14:textId="77777777" w:rsidR="00C708E1" w:rsidRPr="00624C44" w:rsidRDefault="00C708E1" w:rsidP="00C708E1">
            <w:pPr>
              <w:rPr>
                <w:lang w:val="en-US"/>
              </w:rPr>
            </w:pPr>
          </w:p>
        </w:tc>
        <w:tc>
          <w:tcPr>
            <w:tcW w:w="1357" w:type="dxa"/>
            <w:vMerge/>
            <w:tcBorders>
              <w:bottom w:val="single" w:sz="4" w:space="0" w:color="auto"/>
            </w:tcBorders>
            <w:shd w:val="clear" w:color="auto" w:fill="FFFFC4"/>
          </w:tcPr>
          <w:p w14:paraId="19E546D6" w14:textId="77777777" w:rsidR="00C708E1" w:rsidRPr="00624C44" w:rsidRDefault="00C708E1" w:rsidP="00C708E1">
            <w:pPr>
              <w:rPr>
                <w:lang w:val="en-US"/>
              </w:rPr>
            </w:pPr>
          </w:p>
        </w:tc>
        <w:tc>
          <w:tcPr>
            <w:tcW w:w="1128" w:type="dxa"/>
            <w:tcBorders>
              <w:bottom w:val="single" w:sz="4" w:space="0" w:color="auto"/>
            </w:tcBorders>
            <w:shd w:val="clear" w:color="auto" w:fill="FFFFC4"/>
          </w:tcPr>
          <w:p w14:paraId="0BDB4B33" w14:textId="77777777" w:rsidR="00C708E1" w:rsidRPr="00624C44" w:rsidRDefault="00C708E1" w:rsidP="00C708E1">
            <w:pPr>
              <w:rPr>
                <w:lang w:val="en-US"/>
              </w:rPr>
            </w:pPr>
          </w:p>
        </w:tc>
        <w:tc>
          <w:tcPr>
            <w:tcW w:w="830" w:type="dxa"/>
            <w:tcBorders>
              <w:bottom w:val="single" w:sz="4" w:space="0" w:color="auto"/>
            </w:tcBorders>
            <w:shd w:val="clear" w:color="auto" w:fill="FFFFC4"/>
          </w:tcPr>
          <w:p w14:paraId="76E093A1" w14:textId="77777777" w:rsidR="00C708E1" w:rsidRPr="00624C44" w:rsidRDefault="00C708E1" w:rsidP="00C708E1">
            <w:pPr>
              <w:rPr>
                <w:lang w:val="en-US"/>
              </w:rPr>
            </w:pPr>
            <w:r w:rsidRPr="00624C44">
              <w:rPr>
                <w:lang w:val="en-US"/>
              </w:rPr>
              <w:t>/right</w:t>
            </w:r>
          </w:p>
        </w:tc>
        <w:tc>
          <w:tcPr>
            <w:tcW w:w="1657" w:type="dxa"/>
            <w:tcBorders>
              <w:bottom w:val="single" w:sz="4" w:space="0" w:color="auto"/>
            </w:tcBorders>
            <w:shd w:val="clear" w:color="auto" w:fill="FFFFC4"/>
          </w:tcPr>
          <w:p w14:paraId="208C78DB" w14:textId="77777777" w:rsidR="00C708E1" w:rsidRPr="00624C44" w:rsidRDefault="00C708E1" w:rsidP="00C708E1">
            <w:pPr>
              <w:rPr>
                <w:lang w:val="en-US"/>
              </w:rPr>
            </w:pPr>
          </w:p>
        </w:tc>
        <w:tc>
          <w:tcPr>
            <w:tcW w:w="1657" w:type="dxa"/>
            <w:tcBorders>
              <w:bottom w:val="single" w:sz="4" w:space="0" w:color="auto"/>
            </w:tcBorders>
            <w:shd w:val="clear" w:color="auto" w:fill="FFFFC4"/>
          </w:tcPr>
          <w:p w14:paraId="48053CA7" w14:textId="77777777" w:rsidR="00C708E1" w:rsidRPr="00624C44" w:rsidRDefault="00C708E1" w:rsidP="00C708E1">
            <w:pPr>
              <w:rPr>
                <w:lang w:val="en-US"/>
              </w:rPr>
            </w:pPr>
          </w:p>
        </w:tc>
        <w:tc>
          <w:tcPr>
            <w:tcW w:w="1658" w:type="dxa"/>
            <w:tcBorders>
              <w:bottom w:val="single" w:sz="4" w:space="0" w:color="auto"/>
            </w:tcBorders>
            <w:shd w:val="clear" w:color="auto" w:fill="FFFFC4"/>
          </w:tcPr>
          <w:p w14:paraId="0BF4BD5F" w14:textId="77777777" w:rsidR="00C708E1" w:rsidRPr="00624C44" w:rsidRDefault="00C708E1" w:rsidP="00C708E1">
            <w:pPr>
              <w:rPr>
                <w:lang w:val="en-US"/>
              </w:rPr>
            </w:pPr>
          </w:p>
        </w:tc>
        <w:tc>
          <w:tcPr>
            <w:tcW w:w="1518" w:type="dxa"/>
            <w:tcBorders>
              <w:bottom w:val="single" w:sz="4" w:space="0" w:color="auto"/>
            </w:tcBorders>
            <w:shd w:val="clear" w:color="auto" w:fill="FFFFC4"/>
          </w:tcPr>
          <w:p w14:paraId="47118BCD" w14:textId="77777777" w:rsidR="00C708E1" w:rsidRPr="00624C44" w:rsidRDefault="00C708E1" w:rsidP="00C708E1">
            <w:pPr>
              <w:rPr>
                <w:lang w:val="en-US"/>
              </w:rPr>
            </w:pPr>
          </w:p>
        </w:tc>
      </w:tr>
      <w:tr w:rsidR="00C708E1" w:rsidRPr="00624C44" w14:paraId="6FBE3D0A" w14:textId="77777777" w:rsidTr="008D3801">
        <w:trPr>
          <w:cantSplit/>
          <w:trHeight w:val="95"/>
        </w:trPr>
        <w:tc>
          <w:tcPr>
            <w:tcW w:w="968" w:type="dxa"/>
            <w:vMerge w:val="restart"/>
            <w:shd w:val="clear" w:color="auto" w:fill="B8CCE4" w:themeFill="accent1" w:themeFillTint="66"/>
          </w:tcPr>
          <w:p w14:paraId="65F2A7C2" w14:textId="77777777" w:rsidR="00C708E1" w:rsidRPr="00624C44" w:rsidRDefault="00C708E1" w:rsidP="00C708E1">
            <w:pPr>
              <w:rPr>
                <w:b/>
                <w:color w:val="FF0000"/>
                <w:lang w:val="en-US"/>
              </w:rPr>
            </w:pPr>
            <w:r w:rsidRPr="00624C44">
              <w:rPr>
                <w:b/>
                <w:color w:val="FF0000"/>
                <w:lang w:val="en-US"/>
              </w:rPr>
              <w:t>/location</w:t>
            </w:r>
          </w:p>
        </w:tc>
        <w:tc>
          <w:tcPr>
            <w:tcW w:w="1357" w:type="dxa"/>
            <w:shd w:val="clear" w:color="auto" w:fill="B8CCE4" w:themeFill="accent1" w:themeFillTint="66"/>
          </w:tcPr>
          <w:p w14:paraId="291ABCDB" w14:textId="77777777" w:rsidR="00C708E1" w:rsidRPr="00624C44" w:rsidRDefault="00C708E1" w:rsidP="00C708E1">
            <w:pPr>
              <w:rPr>
                <w:b/>
                <w:color w:val="FF0000"/>
                <w:lang w:val="en-US"/>
              </w:rPr>
            </w:pPr>
            <w:r w:rsidRPr="00624C44">
              <w:rPr>
                <w:b/>
                <w:color w:val="FF0000"/>
                <w:lang w:val="en-US"/>
              </w:rPr>
              <w:t>/ready</w:t>
            </w:r>
          </w:p>
        </w:tc>
        <w:tc>
          <w:tcPr>
            <w:tcW w:w="1128" w:type="dxa"/>
            <w:shd w:val="clear" w:color="auto" w:fill="B8CCE4" w:themeFill="accent1" w:themeFillTint="66"/>
          </w:tcPr>
          <w:p w14:paraId="01CBEF4F" w14:textId="77777777" w:rsidR="00C708E1" w:rsidRPr="00624C44" w:rsidRDefault="00C708E1" w:rsidP="00C708E1">
            <w:pPr>
              <w:rPr>
                <w:lang w:val="en-US"/>
              </w:rPr>
            </w:pPr>
          </w:p>
        </w:tc>
        <w:tc>
          <w:tcPr>
            <w:tcW w:w="830" w:type="dxa"/>
            <w:shd w:val="clear" w:color="auto" w:fill="B8CCE4" w:themeFill="accent1" w:themeFillTint="66"/>
          </w:tcPr>
          <w:p w14:paraId="07A863B3" w14:textId="77777777" w:rsidR="00C708E1" w:rsidRPr="00624C44" w:rsidRDefault="00C708E1" w:rsidP="00C708E1">
            <w:pPr>
              <w:rPr>
                <w:lang w:val="en-US"/>
              </w:rPr>
            </w:pPr>
          </w:p>
        </w:tc>
        <w:tc>
          <w:tcPr>
            <w:tcW w:w="1657" w:type="dxa"/>
            <w:shd w:val="clear" w:color="auto" w:fill="B8CCE4" w:themeFill="accent1" w:themeFillTint="66"/>
          </w:tcPr>
          <w:p w14:paraId="62056DC5" w14:textId="77777777" w:rsidR="00C708E1" w:rsidRPr="00624C44" w:rsidRDefault="00C708E1" w:rsidP="00C708E1">
            <w:pPr>
              <w:rPr>
                <w:lang w:val="en-US"/>
              </w:rPr>
            </w:pPr>
          </w:p>
        </w:tc>
        <w:tc>
          <w:tcPr>
            <w:tcW w:w="1657" w:type="dxa"/>
            <w:shd w:val="clear" w:color="auto" w:fill="B8CCE4" w:themeFill="accent1" w:themeFillTint="66"/>
          </w:tcPr>
          <w:p w14:paraId="055101B1" w14:textId="77777777" w:rsidR="00C708E1" w:rsidRPr="00624C44" w:rsidRDefault="00C708E1" w:rsidP="00C708E1">
            <w:pPr>
              <w:rPr>
                <w:lang w:val="en-US"/>
              </w:rPr>
            </w:pPr>
            <w:r w:rsidRPr="00624C44">
              <w:rPr>
                <w:lang w:val="en-US"/>
              </w:rPr>
              <w:t>delay playing until player is ready (we need to test this)</w:t>
            </w:r>
          </w:p>
        </w:tc>
        <w:tc>
          <w:tcPr>
            <w:tcW w:w="1658" w:type="dxa"/>
            <w:shd w:val="clear" w:color="auto" w:fill="B8CCE4" w:themeFill="accent1" w:themeFillTint="66"/>
          </w:tcPr>
          <w:p w14:paraId="0FBA9368" w14:textId="77777777" w:rsidR="00C708E1" w:rsidRPr="00624C44" w:rsidRDefault="00C708E1" w:rsidP="00C708E1">
            <w:pPr>
              <w:rPr>
                <w:lang w:val="en-US"/>
              </w:rPr>
            </w:pPr>
          </w:p>
        </w:tc>
        <w:tc>
          <w:tcPr>
            <w:tcW w:w="1518" w:type="dxa"/>
            <w:shd w:val="clear" w:color="auto" w:fill="B8CCE4" w:themeFill="accent1" w:themeFillTint="66"/>
          </w:tcPr>
          <w:p w14:paraId="03B5C7CA" w14:textId="77777777" w:rsidR="00C708E1" w:rsidRPr="00624C44" w:rsidRDefault="00C708E1" w:rsidP="00C708E1">
            <w:pPr>
              <w:rPr>
                <w:lang w:val="en-US"/>
              </w:rPr>
            </w:pPr>
          </w:p>
        </w:tc>
      </w:tr>
      <w:tr w:rsidR="00C708E1" w:rsidRPr="00624C44" w14:paraId="08C6D4EB" w14:textId="77777777" w:rsidTr="008D3801">
        <w:trPr>
          <w:cantSplit/>
          <w:trHeight w:val="95"/>
        </w:trPr>
        <w:tc>
          <w:tcPr>
            <w:tcW w:w="968" w:type="dxa"/>
            <w:vMerge/>
            <w:shd w:val="clear" w:color="auto" w:fill="B8CCE4" w:themeFill="accent1" w:themeFillTint="66"/>
          </w:tcPr>
          <w:p w14:paraId="70388C5C" w14:textId="77777777" w:rsidR="00C708E1" w:rsidRPr="00624C44" w:rsidRDefault="00C708E1" w:rsidP="00C708E1">
            <w:pPr>
              <w:rPr>
                <w:lang w:val="en-US"/>
              </w:rPr>
            </w:pPr>
          </w:p>
        </w:tc>
        <w:tc>
          <w:tcPr>
            <w:tcW w:w="1357" w:type="dxa"/>
            <w:shd w:val="clear" w:color="auto" w:fill="B8CCE4" w:themeFill="accent1" w:themeFillTint="66"/>
          </w:tcPr>
          <w:p w14:paraId="446D9CA2" w14:textId="77777777" w:rsidR="00C708E1" w:rsidRPr="00624C44" w:rsidRDefault="00C708E1" w:rsidP="00C708E1">
            <w:pPr>
              <w:rPr>
                <w:b/>
                <w:color w:val="FF0000"/>
                <w:lang w:val="en-US"/>
              </w:rPr>
            </w:pPr>
            <w:r w:rsidRPr="00624C44">
              <w:rPr>
                <w:b/>
                <w:color w:val="FF0000"/>
                <w:lang w:val="en-US"/>
              </w:rPr>
              <w:t>/present</w:t>
            </w:r>
          </w:p>
        </w:tc>
        <w:tc>
          <w:tcPr>
            <w:tcW w:w="1128" w:type="dxa"/>
            <w:shd w:val="clear" w:color="auto" w:fill="B8CCE4" w:themeFill="accent1" w:themeFillTint="66"/>
          </w:tcPr>
          <w:p w14:paraId="3C1ECC64" w14:textId="77777777" w:rsidR="00C708E1" w:rsidRPr="00624C44" w:rsidRDefault="00C708E1" w:rsidP="00C708E1">
            <w:pPr>
              <w:rPr>
                <w:lang w:val="en-US"/>
              </w:rPr>
            </w:pPr>
          </w:p>
        </w:tc>
        <w:tc>
          <w:tcPr>
            <w:tcW w:w="830" w:type="dxa"/>
            <w:shd w:val="clear" w:color="auto" w:fill="B8CCE4" w:themeFill="accent1" w:themeFillTint="66"/>
          </w:tcPr>
          <w:p w14:paraId="0493F47E" w14:textId="77777777" w:rsidR="00C708E1" w:rsidRPr="00624C44" w:rsidRDefault="00C708E1" w:rsidP="00C708E1">
            <w:pPr>
              <w:rPr>
                <w:lang w:val="en-US"/>
              </w:rPr>
            </w:pPr>
          </w:p>
        </w:tc>
        <w:tc>
          <w:tcPr>
            <w:tcW w:w="1657" w:type="dxa"/>
            <w:shd w:val="clear" w:color="auto" w:fill="B8CCE4" w:themeFill="accent1" w:themeFillTint="66"/>
          </w:tcPr>
          <w:p w14:paraId="3B174949" w14:textId="77777777" w:rsidR="00C708E1" w:rsidRPr="00624C44" w:rsidRDefault="00C708E1" w:rsidP="00C708E1">
            <w:pPr>
              <w:rPr>
                <w:lang w:val="en-US"/>
              </w:rPr>
            </w:pPr>
          </w:p>
        </w:tc>
        <w:tc>
          <w:tcPr>
            <w:tcW w:w="1657" w:type="dxa"/>
            <w:shd w:val="clear" w:color="auto" w:fill="B8CCE4" w:themeFill="accent1" w:themeFillTint="66"/>
          </w:tcPr>
          <w:p w14:paraId="07634240" w14:textId="77777777" w:rsidR="00C708E1" w:rsidRPr="00624C44" w:rsidRDefault="00C708E1" w:rsidP="00C708E1">
            <w:pPr>
              <w:rPr>
                <w:lang w:val="en-US"/>
              </w:rPr>
            </w:pPr>
            <w:r w:rsidRPr="00624C44">
              <w:rPr>
                <w:lang w:val="en-US"/>
              </w:rPr>
              <w:t>maybe it plays, but quietly, before ready.</w:t>
            </w:r>
          </w:p>
        </w:tc>
        <w:tc>
          <w:tcPr>
            <w:tcW w:w="1658" w:type="dxa"/>
            <w:shd w:val="clear" w:color="auto" w:fill="B8CCE4" w:themeFill="accent1" w:themeFillTint="66"/>
          </w:tcPr>
          <w:p w14:paraId="05F144BB" w14:textId="77777777" w:rsidR="00C708E1" w:rsidRPr="00624C44" w:rsidRDefault="00C708E1" w:rsidP="00C708E1">
            <w:pPr>
              <w:rPr>
                <w:lang w:val="en-US"/>
              </w:rPr>
            </w:pPr>
          </w:p>
        </w:tc>
        <w:tc>
          <w:tcPr>
            <w:tcW w:w="1518" w:type="dxa"/>
            <w:shd w:val="clear" w:color="auto" w:fill="B8CCE4" w:themeFill="accent1" w:themeFillTint="66"/>
          </w:tcPr>
          <w:p w14:paraId="13E6653F" w14:textId="77777777" w:rsidR="00C708E1" w:rsidRPr="00624C44" w:rsidRDefault="00C708E1" w:rsidP="00C708E1">
            <w:pPr>
              <w:rPr>
                <w:lang w:val="en-US"/>
              </w:rPr>
            </w:pPr>
          </w:p>
        </w:tc>
      </w:tr>
      <w:tr w:rsidR="00C708E1" w:rsidRPr="00624C44" w14:paraId="08762133" w14:textId="77777777" w:rsidTr="008D3801">
        <w:trPr>
          <w:cantSplit/>
          <w:trHeight w:val="94"/>
        </w:trPr>
        <w:tc>
          <w:tcPr>
            <w:tcW w:w="968" w:type="dxa"/>
            <w:vMerge/>
            <w:shd w:val="clear" w:color="auto" w:fill="B8CCE4" w:themeFill="accent1" w:themeFillTint="66"/>
          </w:tcPr>
          <w:p w14:paraId="4EE2E33B" w14:textId="77777777" w:rsidR="00C708E1" w:rsidRPr="00624C44" w:rsidRDefault="00C708E1" w:rsidP="00C708E1">
            <w:pPr>
              <w:rPr>
                <w:lang w:val="en-US"/>
              </w:rPr>
            </w:pPr>
          </w:p>
        </w:tc>
        <w:tc>
          <w:tcPr>
            <w:tcW w:w="1357" w:type="dxa"/>
            <w:shd w:val="clear" w:color="auto" w:fill="B8CCE4" w:themeFill="accent1" w:themeFillTint="66"/>
          </w:tcPr>
          <w:p w14:paraId="7134408C" w14:textId="77777777" w:rsidR="00C708E1" w:rsidRPr="00624C44" w:rsidRDefault="00C708E1" w:rsidP="00C708E1">
            <w:pPr>
              <w:rPr>
                <w:lang w:val="en-US"/>
              </w:rPr>
            </w:pPr>
            <w:r w:rsidRPr="00624C44">
              <w:rPr>
                <w:lang w:val="en-US"/>
              </w:rPr>
              <w:t>/</w:t>
            </w:r>
            <w:proofErr w:type="spellStart"/>
            <w:r w:rsidRPr="00624C44">
              <w:rPr>
                <w:lang w:val="en-US"/>
              </w:rPr>
              <w:t>centerX</w:t>
            </w:r>
            <w:proofErr w:type="spellEnd"/>
          </w:p>
        </w:tc>
        <w:tc>
          <w:tcPr>
            <w:tcW w:w="1128" w:type="dxa"/>
            <w:shd w:val="clear" w:color="auto" w:fill="B8CCE4" w:themeFill="accent1" w:themeFillTint="66"/>
          </w:tcPr>
          <w:p w14:paraId="7C9D2D32" w14:textId="77777777" w:rsidR="00C708E1" w:rsidRPr="00624C44" w:rsidRDefault="00C708E1" w:rsidP="00C708E1">
            <w:pPr>
              <w:rPr>
                <w:lang w:val="en-US"/>
              </w:rPr>
            </w:pPr>
          </w:p>
        </w:tc>
        <w:tc>
          <w:tcPr>
            <w:tcW w:w="830" w:type="dxa"/>
            <w:shd w:val="clear" w:color="auto" w:fill="B8CCE4" w:themeFill="accent1" w:themeFillTint="66"/>
          </w:tcPr>
          <w:p w14:paraId="34DBDE8F" w14:textId="77777777" w:rsidR="00C708E1" w:rsidRPr="00624C44" w:rsidRDefault="00C708E1" w:rsidP="00C708E1">
            <w:pPr>
              <w:rPr>
                <w:lang w:val="en-US"/>
              </w:rPr>
            </w:pPr>
          </w:p>
        </w:tc>
        <w:tc>
          <w:tcPr>
            <w:tcW w:w="1657" w:type="dxa"/>
            <w:shd w:val="clear" w:color="auto" w:fill="B8CCE4" w:themeFill="accent1" w:themeFillTint="66"/>
          </w:tcPr>
          <w:p w14:paraId="71F5F67A" w14:textId="77777777" w:rsidR="00C708E1" w:rsidRPr="00624C44" w:rsidRDefault="00C708E1" w:rsidP="00C708E1">
            <w:pPr>
              <w:rPr>
                <w:lang w:val="en-US"/>
              </w:rPr>
            </w:pPr>
          </w:p>
        </w:tc>
        <w:tc>
          <w:tcPr>
            <w:tcW w:w="1657" w:type="dxa"/>
            <w:shd w:val="clear" w:color="auto" w:fill="B8CCE4" w:themeFill="accent1" w:themeFillTint="66"/>
          </w:tcPr>
          <w:p w14:paraId="03FDA10F" w14:textId="77777777" w:rsidR="00C708E1" w:rsidRPr="00624C44" w:rsidRDefault="00C708E1" w:rsidP="00C708E1">
            <w:pPr>
              <w:rPr>
                <w:lang w:val="en-US"/>
              </w:rPr>
            </w:pPr>
          </w:p>
        </w:tc>
        <w:tc>
          <w:tcPr>
            <w:tcW w:w="1658" w:type="dxa"/>
            <w:shd w:val="clear" w:color="auto" w:fill="B8CCE4" w:themeFill="accent1" w:themeFillTint="66"/>
          </w:tcPr>
          <w:p w14:paraId="34185DF1" w14:textId="77777777" w:rsidR="00C708E1" w:rsidRPr="00624C44" w:rsidRDefault="00C708E1" w:rsidP="00C708E1">
            <w:pPr>
              <w:rPr>
                <w:lang w:val="en-US"/>
              </w:rPr>
            </w:pPr>
          </w:p>
        </w:tc>
        <w:tc>
          <w:tcPr>
            <w:tcW w:w="1518" w:type="dxa"/>
            <w:shd w:val="clear" w:color="auto" w:fill="B8CCE4" w:themeFill="accent1" w:themeFillTint="66"/>
          </w:tcPr>
          <w:p w14:paraId="25D8C7CF" w14:textId="77777777" w:rsidR="00C708E1" w:rsidRPr="00624C44" w:rsidRDefault="00C708E1" w:rsidP="00C708E1">
            <w:pPr>
              <w:rPr>
                <w:lang w:val="en-US"/>
              </w:rPr>
            </w:pPr>
          </w:p>
        </w:tc>
      </w:tr>
      <w:tr w:rsidR="00C708E1" w:rsidRPr="00624C44" w14:paraId="12311147" w14:textId="77777777" w:rsidTr="008D3801">
        <w:trPr>
          <w:cantSplit/>
          <w:trHeight w:val="161"/>
        </w:trPr>
        <w:tc>
          <w:tcPr>
            <w:tcW w:w="968" w:type="dxa"/>
            <w:vMerge/>
            <w:shd w:val="clear" w:color="auto" w:fill="B8CCE4" w:themeFill="accent1" w:themeFillTint="66"/>
          </w:tcPr>
          <w:p w14:paraId="36E46291" w14:textId="77777777" w:rsidR="00C708E1" w:rsidRPr="00624C44" w:rsidRDefault="00C708E1" w:rsidP="00C708E1">
            <w:pPr>
              <w:rPr>
                <w:lang w:val="en-US"/>
              </w:rPr>
            </w:pPr>
          </w:p>
        </w:tc>
        <w:tc>
          <w:tcPr>
            <w:tcW w:w="1357" w:type="dxa"/>
            <w:shd w:val="clear" w:color="auto" w:fill="B8CCE4" w:themeFill="accent1" w:themeFillTint="66"/>
          </w:tcPr>
          <w:p w14:paraId="72A621A0" w14:textId="77777777" w:rsidR="00C708E1" w:rsidRPr="00624C44" w:rsidRDefault="00C708E1" w:rsidP="00C708E1">
            <w:pPr>
              <w:rPr>
                <w:lang w:val="en-US"/>
              </w:rPr>
            </w:pPr>
            <w:r w:rsidRPr="00624C44">
              <w:rPr>
                <w:lang w:val="en-US"/>
              </w:rPr>
              <w:t>/</w:t>
            </w:r>
            <w:proofErr w:type="spellStart"/>
            <w:r w:rsidRPr="00624C44">
              <w:rPr>
                <w:lang w:val="en-US"/>
              </w:rPr>
              <w:t>centerZ</w:t>
            </w:r>
            <w:proofErr w:type="spellEnd"/>
          </w:p>
        </w:tc>
        <w:tc>
          <w:tcPr>
            <w:tcW w:w="1128" w:type="dxa"/>
            <w:shd w:val="clear" w:color="auto" w:fill="B8CCE4" w:themeFill="accent1" w:themeFillTint="66"/>
          </w:tcPr>
          <w:p w14:paraId="6A64E5DE" w14:textId="77777777" w:rsidR="00C708E1" w:rsidRPr="00624C44" w:rsidRDefault="00C708E1" w:rsidP="00C708E1">
            <w:pPr>
              <w:rPr>
                <w:lang w:val="en-US"/>
              </w:rPr>
            </w:pPr>
          </w:p>
        </w:tc>
        <w:tc>
          <w:tcPr>
            <w:tcW w:w="830" w:type="dxa"/>
            <w:shd w:val="clear" w:color="auto" w:fill="B8CCE4" w:themeFill="accent1" w:themeFillTint="66"/>
          </w:tcPr>
          <w:p w14:paraId="3BD36179" w14:textId="77777777" w:rsidR="00C708E1" w:rsidRPr="00624C44" w:rsidRDefault="00C708E1" w:rsidP="00C708E1">
            <w:pPr>
              <w:rPr>
                <w:lang w:val="en-US"/>
              </w:rPr>
            </w:pPr>
          </w:p>
        </w:tc>
        <w:tc>
          <w:tcPr>
            <w:tcW w:w="1657" w:type="dxa"/>
            <w:shd w:val="clear" w:color="auto" w:fill="B8CCE4" w:themeFill="accent1" w:themeFillTint="66"/>
          </w:tcPr>
          <w:p w14:paraId="374F210B" w14:textId="77777777" w:rsidR="00C708E1" w:rsidRPr="00624C44" w:rsidRDefault="00C708E1" w:rsidP="00C708E1">
            <w:pPr>
              <w:rPr>
                <w:lang w:val="en-US"/>
              </w:rPr>
            </w:pPr>
          </w:p>
        </w:tc>
        <w:tc>
          <w:tcPr>
            <w:tcW w:w="1657" w:type="dxa"/>
            <w:shd w:val="clear" w:color="auto" w:fill="B8CCE4" w:themeFill="accent1" w:themeFillTint="66"/>
          </w:tcPr>
          <w:p w14:paraId="71B384C6" w14:textId="77777777" w:rsidR="00C708E1" w:rsidRPr="00624C44" w:rsidRDefault="00C708E1" w:rsidP="00C708E1">
            <w:pPr>
              <w:rPr>
                <w:lang w:val="en-US"/>
              </w:rPr>
            </w:pPr>
          </w:p>
        </w:tc>
        <w:tc>
          <w:tcPr>
            <w:tcW w:w="1658" w:type="dxa"/>
            <w:shd w:val="clear" w:color="auto" w:fill="B8CCE4" w:themeFill="accent1" w:themeFillTint="66"/>
          </w:tcPr>
          <w:p w14:paraId="0EF9A1B5" w14:textId="77777777" w:rsidR="00C708E1" w:rsidRPr="00624C44" w:rsidRDefault="00C708E1" w:rsidP="00C708E1">
            <w:pPr>
              <w:rPr>
                <w:lang w:val="en-US"/>
              </w:rPr>
            </w:pPr>
          </w:p>
        </w:tc>
        <w:tc>
          <w:tcPr>
            <w:tcW w:w="1518" w:type="dxa"/>
            <w:shd w:val="clear" w:color="auto" w:fill="B8CCE4" w:themeFill="accent1" w:themeFillTint="66"/>
          </w:tcPr>
          <w:p w14:paraId="19BD674F" w14:textId="77777777" w:rsidR="00C708E1" w:rsidRPr="00624C44" w:rsidRDefault="00C708E1" w:rsidP="00C708E1">
            <w:pPr>
              <w:rPr>
                <w:lang w:val="en-US"/>
              </w:rPr>
            </w:pPr>
          </w:p>
        </w:tc>
      </w:tr>
      <w:tr w:rsidR="00C708E1" w:rsidRPr="00624C44" w14:paraId="2581F8AB" w14:textId="77777777" w:rsidTr="008D3801">
        <w:trPr>
          <w:cantSplit/>
          <w:trHeight w:val="111"/>
        </w:trPr>
        <w:tc>
          <w:tcPr>
            <w:tcW w:w="968" w:type="dxa"/>
            <w:vMerge/>
            <w:shd w:val="clear" w:color="auto" w:fill="B8CCE4" w:themeFill="accent1" w:themeFillTint="66"/>
          </w:tcPr>
          <w:p w14:paraId="7F708085" w14:textId="77777777" w:rsidR="00C708E1" w:rsidRPr="00624C44" w:rsidRDefault="00C708E1" w:rsidP="00C708E1">
            <w:pPr>
              <w:rPr>
                <w:lang w:val="en-US"/>
              </w:rPr>
            </w:pPr>
          </w:p>
        </w:tc>
        <w:tc>
          <w:tcPr>
            <w:tcW w:w="1357" w:type="dxa"/>
            <w:shd w:val="clear" w:color="auto" w:fill="B8CCE4" w:themeFill="accent1" w:themeFillTint="66"/>
          </w:tcPr>
          <w:p w14:paraId="19FF6335" w14:textId="77777777" w:rsidR="00C708E1" w:rsidRPr="00624C44" w:rsidRDefault="00C708E1" w:rsidP="00C708E1">
            <w:pPr>
              <w:rPr>
                <w:lang w:val="en-US"/>
              </w:rPr>
            </w:pPr>
            <w:r w:rsidRPr="00624C44">
              <w:rPr>
                <w:lang w:val="en-US"/>
              </w:rPr>
              <w:t>/</w:t>
            </w:r>
            <w:proofErr w:type="spellStart"/>
            <w:r w:rsidRPr="00624C44">
              <w:rPr>
                <w:lang w:val="en-US"/>
              </w:rPr>
              <w:t>outOfRange</w:t>
            </w:r>
            <w:proofErr w:type="spellEnd"/>
          </w:p>
        </w:tc>
        <w:tc>
          <w:tcPr>
            <w:tcW w:w="1128" w:type="dxa"/>
            <w:shd w:val="clear" w:color="auto" w:fill="B8CCE4" w:themeFill="accent1" w:themeFillTint="66"/>
          </w:tcPr>
          <w:p w14:paraId="758DA983" w14:textId="77777777" w:rsidR="00C708E1" w:rsidRPr="00624C44" w:rsidRDefault="00C708E1" w:rsidP="00C708E1">
            <w:pPr>
              <w:rPr>
                <w:lang w:val="en-US"/>
              </w:rPr>
            </w:pPr>
          </w:p>
        </w:tc>
        <w:tc>
          <w:tcPr>
            <w:tcW w:w="830" w:type="dxa"/>
            <w:shd w:val="clear" w:color="auto" w:fill="B8CCE4" w:themeFill="accent1" w:themeFillTint="66"/>
          </w:tcPr>
          <w:p w14:paraId="56AD0ECF" w14:textId="77777777" w:rsidR="00C708E1" w:rsidRPr="00624C44" w:rsidRDefault="00C708E1" w:rsidP="00C708E1">
            <w:pPr>
              <w:rPr>
                <w:lang w:val="en-US"/>
              </w:rPr>
            </w:pPr>
          </w:p>
        </w:tc>
        <w:tc>
          <w:tcPr>
            <w:tcW w:w="1657" w:type="dxa"/>
            <w:shd w:val="clear" w:color="auto" w:fill="B8CCE4" w:themeFill="accent1" w:themeFillTint="66"/>
          </w:tcPr>
          <w:p w14:paraId="481DFDBB" w14:textId="77777777" w:rsidR="00C708E1" w:rsidRPr="00624C44" w:rsidRDefault="00C708E1" w:rsidP="00C708E1">
            <w:pPr>
              <w:rPr>
                <w:lang w:val="en-US"/>
              </w:rPr>
            </w:pPr>
          </w:p>
        </w:tc>
        <w:tc>
          <w:tcPr>
            <w:tcW w:w="1657" w:type="dxa"/>
            <w:shd w:val="clear" w:color="auto" w:fill="B8CCE4" w:themeFill="accent1" w:themeFillTint="66"/>
          </w:tcPr>
          <w:p w14:paraId="419BC34E" w14:textId="77777777" w:rsidR="00C708E1" w:rsidRPr="00624C44" w:rsidRDefault="00C708E1" w:rsidP="00C708E1">
            <w:pPr>
              <w:rPr>
                <w:lang w:val="en-US"/>
              </w:rPr>
            </w:pPr>
          </w:p>
        </w:tc>
        <w:tc>
          <w:tcPr>
            <w:tcW w:w="1658" w:type="dxa"/>
            <w:shd w:val="clear" w:color="auto" w:fill="B8CCE4" w:themeFill="accent1" w:themeFillTint="66"/>
          </w:tcPr>
          <w:p w14:paraId="0FA04F0C" w14:textId="77777777" w:rsidR="00C708E1" w:rsidRPr="00624C44" w:rsidRDefault="00C708E1" w:rsidP="00C708E1">
            <w:pPr>
              <w:rPr>
                <w:lang w:val="en-US"/>
              </w:rPr>
            </w:pPr>
          </w:p>
        </w:tc>
        <w:tc>
          <w:tcPr>
            <w:tcW w:w="1518" w:type="dxa"/>
            <w:shd w:val="clear" w:color="auto" w:fill="B8CCE4" w:themeFill="accent1" w:themeFillTint="66"/>
          </w:tcPr>
          <w:p w14:paraId="14052C52" w14:textId="77777777" w:rsidR="00C708E1" w:rsidRPr="00624C44" w:rsidRDefault="00C708E1" w:rsidP="00C708E1">
            <w:pPr>
              <w:rPr>
                <w:lang w:val="en-US"/>
              </w:rPr>
            </w:pPr>
          </w:p>
        </w:tc>
      </w:tr>
      <w:tr w:rsidR="00C708E1" w:rsidRPr="00624C44" w14:paraId="7DDBC2CF" w14:textId="77777777" w:rsidTr="008D3801">
        <w:trPr>
          <w:cantSplit/>
          <w:trHeight w:val="286"/>
        </w:trPr>
        <w:tc>
          <w:tcPr>
            <w:tcW w:w="968" w:type="dxa"/>
            <w:vMerge w:val="restart"/>
            <w:shd w:val="clear" w:color="auto" w:fill="E5B8B7" w:themeFill="accent2" w:themeFillTint="66"/>
          </w:tcPr>
          <w:p w14:paraId="062D786A" w14:textId="77777777" w:rsidR="00C708E1" w:rsidRPr="00624C44" w:rsidRDefault="00C708E1" w:rsidP="008D3801">
            <w:pPr>
              <w:ind w:right="-139"/>
              <w:rPr>
                <w:b/>
                <w:color w:val="FF0000"/>
                <w:lang w:val="en-US"/>
              </w:rPr>
            </w:pPr>
            <w:r w:rsidRPr="00624C44">
              <w:rPr>
                <w:b/>
                <w:color w:val="FF0000"/>
                <w:lang w:val="en-US"/>
              </w:rPr>
              <w:t>/position</w:t>
            </w:r>
          </w:p>
          <w:p w14:paraId="19712824" w14:textId="77777777" w:rsidR="00C708E1" w:rsidRPr="00624C44" w:rsidRDefault="00C708E1" w:rsidP="00C708E1">
            <w:pPr>
              <w:rPr>
                <w:b/>
                <w:color w:val="FF0000"/>
                <w:lang w:val="en-US"/>
              </w:rPr>
            </w:pPr>
          </w:p>
        </w:tc>
        <w:tc>
          <w:tcPr>
            <w:tcW w:w="1357" w:type="dxa"/>
            <w:shd w:val="clear" w:color="auto" w:fill="E5B8B7" w:themeFill="accent2" w:themeFillTint="66"/>
          </w:tcPr>
          <w:p w14:paraId="251DB84F" w14:textId="77777777" w:rsidR="00C708E1" w:rsidRPr="00624C44" w:rsidRDefault="00C708E1" w:rsidP="00C708E1">
            <w:pPr>
              <w:rPr>
                <w:b/>
                <w:color w:val="FF0000"/>
                <w:lang w:val="en-US"/>
              </w:rPr>
            </w:pPr>
            <w:r w:rsidRPr="00624C44">
              <w:rPr>
                <w:b/>
                <w:color w:val="FF0000"/>
                <w:lang w:val="en-US"/>
              </w:rPr>
              <w:t>/height</w:t>
            </w:r>
          </w:p>
        </w:tc>
        <w:tc>
          <w:tcPr>
            <w:tcW w:w="1128" w:type="dxa"/>
            <w:shd w:val="clear" w:color="auto" w:fill="E5B8B7" w:themeFill="accent2" w:themeFillTint="66"/>
          </w:tcPr>
          <w:p w14:paraId="00347044" w14:textId="77777777" w:rsidR="00C708E1" w:rsidRPr="00624C44" w:rsidRDefault="00C708E1" w:rsidP="00C708E1">
            <w:pPr>
              <w:rPr>
                <w:lang w:val="en-US"/>
              </w:rPr>
            </w:pPr>
          </w:p>
        </w:tc>
        <w:tc>
          <w:tcPr>
            <w:tcW w:w="830" w:type="dxa"/>
            <w:shd w:val="clear" w:color="auto" w:fill="E5B8B7" w:themeFill="accent2" w:themeFillTint="66"/>
          </w:tcPr>
          <w:p w14:paraId="76C391B4" w14:textId="77777777" w:rsidR="00C708E1" w:rsidRPr="00624C44" w:rsidRDefault="00C708E1" w:rsidP="00C708E1">
            <w:pPr>
              <w:rPr>
                <w:lang w:val="en-US"/>
              </w:rPr>
            </w:pPr>
          </w:p>
        </w:tc>
        <w:tc>
          <w:tcPr>
            <w:tcW w:w="1657" w:type="dxa"/>
            <w:shd w:val="clear" w:color="auto" w:fill="E5B8B7" w:themeFill="accent2" w:themeFillTint="66"/>
          </w:tcPr>
          <w:p w14:paraId="47B99EA7" w14:textId="77777777" w:rsidR="00C708E1" w:rsidRPr="00624C44" w:rsidRDefault="00C708E1" w:rsidP="00C708E1">
            <w:pPr>
              <w:rPr>
                <w:lang w:val="en-US"/>
              </w:rPr>
            </w:pPr>
            <w:r w:rsidRPr="00624C44">
              <w:rPr>
                <w:lang w:val="en-US"/>
              </w:rPr>
              <w:t>in hL1 and 0 – melts sounds</w:t>
            </w:r>
          </w:p>
        </w:tc>
        <w:tc>
          <w:tcPr>
            <w:tcW w:w="1657" w:type="dxa"/>
            <w:shd w:val="clear" w:color="auto" w:fill="E5B8B7" w:themeFill="accent2" w:themeFillTint="66"/>
          </w:tcPr>
          <w:p w14:paraId="37084310" w14:textId="72422CFC" w:rsidR="00C708E1" w:rsidRPr="00624C44" w:rsidRDefault="00C708E1" w:rsidP="00C708E1">
            <w:pPr>
              <w:rPr>
                <w:lang w:val="en-US"/>
              </w:rPr>
            </w:pPr>
            <w:r w:rsidRPr="00624C44">
              <w:rPr>
                <w:lang w:val="en-US"/>
              </w:rPr>
              <w:t xml:space="preserve">chooses </w:t>
            </w:r>
            <w:proofErr w:type="gramStart"/>
            <w:r w:rsidRPr="00624C44">
              <w:rPr>
                <w:lang w:val="en-US"/>
              </w:rPr>
              <w:t>particles  when</w:t>
            </w:r>
            <w:proofErr w:type="gramEnd"/>
            <w:r w:rsidRPr="00624C44">
              <w:rPr>
                <w:lang w:val="en-US"/>
              </w:rPr>
              <w:t xml:space="preserve"> no arms are found</w:t>
            </w:r>
            <w:r w:rsidR="002E03A6">
              <w:rPr>
                <w:lang w:val="en-US"/>
              </w:rPr>
              <w:t>*</w:t>
            </w:r>
          </w:p>
        </w:tc>
        <w:tc>
          <w:tcPr>
            <w:tcW w:w="1658" w:type="dxa"/>
            <w:shd w:val="clear" w:color="auto" w:fill="E5B8B7" w:themeFill="accent2" w:themeFillTint="66"/>
          </w:tcPr>
          <w:p w14:paraId="530180D9" w14:textId="77777777" w:rsidR="00C708E1" w:rsidRPr="00624C44" w:rsidRDefault="00C708E1" w:rsidP="00C708E1">
            <w:pPr>
              <w:rPr>
                <w:lang w:val="en-US"/>
              </w:rPr>
            </w:pPr>
          </w:p>
        </w:tc>
        <w:tc>
          <w:tcPr>
            <w:tcW w:w="1518" w:type="dxa"/>
            <w:shd w:val="clear" w:color="auto" w:fill="E5B8B7" w:themeFill="accent2" w:themeFillTint="66"/>
          </w:tcPr>
          <w:p w14:paraId="7BB8DBF8" w14:textId="77777777" w:rsidR="00C708E1" w:rsidRPr="00624C44" w:rsidRDefault="00C708E1" w:rsidP="00C708E1">
            <w:pPr>
              <w:rPr>
                <w:lang w:val="en-US"/>
              </w:rPr>
            </w:pPr>
          </w:p>
        </w:tc>
      </w:tr>
      <w:tr w:rsidR="00C708E1" w:rsidRPr="00624C44" w14:paraId="4736FD90" w14:textId="77777777" w:rsidTr="008D3801">
        <w:trPr>
          <w:cantSplit/>
          <w:trHeight w:val="286"/>
        </w:trPr>
        <w:tc>
          <w:tcPr>
            <w:tcW w:w="968" w:type="dxa"/>
            <w:vMerge/>
            <w:shd w:val="clear" w:color="auto" w:fill="E5B8B7" w:themeFill="accent2" w:themeFillTint="66"/>
          </w:tcPr>
          <w:p w14:paraId="72CD7A01" w14:textId="77777777" w:rsidR="00C708E1" w:rsidRPr="00624C44" w:rsidRDefault="00C708E1" w:rsidP="00C708E1">
            <w:pPr>
              <w:rPr>
                <w:b/>
                <w:color w:val="FF0000"/>
                <w:lang w:val="en-US"/>
              </w:rPr>
            </w:pPr>
          </w:p>
        </w:tc>
        <w:tc>
          <w:tcPr>
            <w:tcW w:w="1357" w:type="dxa"/>
            <w:shd w:val="clear" w:color="auto" w:fill="E5B8B7" w:themeFill="accent2" w:themeFillTint="66"/>
          </w:tcPr>
          <w:p w14:paraId="4FCE6D7A" w14:textId="77777777" w:rsidR="00C708E1" w:rsidRPr="00624C44" w:rsidRDefault="00C708E1" w:rsidP="00C708E1">
            <w:pPr>
              <w:rPr>
                <w:b/>
                <w:color w:val="FF0000"/>
                <w:lang w:val="en-US"/>
              </w:rPr>
            </w:pPr>
            <w:r w:rsidRPr="00624C44">
              <w:rPr>
                <w:b/>
                <w:color w:val="FF0000"/>
                <w:lang w:val="en-US"/>
              </w:rPr>
              <w:t>/</w:t>
            </w:r>
            <w:proofErr w:type="spellStart"/>
            <w:r w:rsidRPr="00624C44">
              <w:rPr>
                <w:b/>
                <w:color w:val="FF0000"/>
                <w:lang w:val="en-US"/>
              </w:rPr>
              <w:t>heightLevel</w:t>
            </w:r>
            <w:proofErr w:type="spellEnd"/>
            <w:r w:rsidRPr="00624C44">
              <w:rPr>
                <w:b/>
                <w:color w:val="FF0000"/>
                <w:lang w:val="en-US"/>
              </w:rPr>
              <w:t xml:space="preserve">   </w:t>
            </w:r>
          </w:p>
        </w:tc>
        <w:tc>
          <w:tcPr>
            <w:tcW w:w="1128" w:type="dxa"/>
            <w:shd w:val="clear" w:color="auto" w:fill="E5B8B7" w:themeFill="accent2" w:themeFillTint="66"/>
          </w:tcPr>
          <w:p w14:paraId="3D4AB790" w14:textId="77777777" w:rsidR="00C708E1" w:rsidRPr="00624C44" w:rsidRDefault="00C708E1" w:rsidP="00C708E1">
            <w:pPr>
              <w:rPr>
                <w:lang w:val="en-US"/>
              </w:rPr>
            </w:pPr>
          </w:p>
        </w:tc>
        <w:tc>
          <w:tcPr>
            <w:tcW w:w="830" w:type="dxa"/>
            <w:shd w:val="clear" w:color="auto" w:fill="E5B8B7" w:themeFill="accent2" w:themeFillTint="66"/>
          </w:tcPr>
          <w:p w14:paraId="7670EBC5" w14:textId="77777777" w:rsidR="00C708E1" w:rsidRPr="00624C44" w:rsidRDefault="00C708E1" w:rsidP="00C708E1">
            <w:pPr>
              <w:rPr>
                <w:lang w:val="en-US"/>
              </w:rPr>
            </w:pPr>
          </w:p>
        </w:tc>
        <w:tc>
          <w:tcPr>
            <w:tcW w:w="1657" w:type="dxa"/>
            <w:shd w:val="clear" w:color="auto" w:fill="E5B8B7" w:themeFill="accent2" w:themeFillTint="66"/>
            <w:vAlign w:val="center"/>
          </w:tcPr>
          <w:p w14:paraId="6511EA50" w14:textId="77777777" w:rsidR="00C708E1" w:rsidRPr="00624C44" w:rsidRDefault="00C708E1" w:rsidP="00C708E1">
            <w:pPr>
              <w:rPr>
                <w:lang w:val="en-US"/>
              </w:rPr>
            </w:pPr>
            <w:r w:rsidRPr="00624C44">
              <w:rPr>
                <w:lang w:val="en-US"/>
              </w:rPr>
              <w:t>hL0 – could be something special (using activity and height to modulate)</w:t>
            </w:r>
          </w:p>
          <w:p w14:paraId="7B56E1BD" w14:textId="77777777" w:rsidR="00C708E1" w:rsidRPr="00624C44" w:rsidRDefault="00C708E1" w:rsidP="00C708E1">
            <w:pPr>
              <w:rPr>
                <w:lang w:val="en-US"/>
              </w:rPr>
            </w:pPr>
            <w:r w:rsidRPr="00624C44">
              <w:rPr>
                <w:lang w:val="en-US"/>
              </w:rPr>
              <w:t>hL3 – could be something special?</w:t>
            </w:r>
          </w:p>
        </w:tc>
        <w:tc>
          <w:tcPr>
            <w:tcW w:w="1657" w:type="dxa"/>
            <w:shd w:val="clear" w:color="auto" w:fill="E5B8B7" w:themeFill="accent2" w:themeFillTint="66"/>
          </w:tcPr>
          <w:p w14:paraId="4F1F1854" w14:textId="77777777" w:rsidR="00C708E1" w:rsidRPr="00624C44" w:rsidRDefault="00C708E1" w:rsidP="00C708E1">
            <w:pPr>
              <w:rPr>
                <w:lang w:val="en-US"/>
              </w:rPr>
            </w:pPr>
            <w:r w:rsidRPr="00624C44">
              <w:rPr>
                <w:lang w:val="en-US"/>
              </w:rPr>
              <w:t>This is new:  hL0 – something special? (using activity and height to modulate)</w:t>
            </w:r>
          </w:p>
          <w:p w14:paraId="76F53457" w14:textId="77777777" w:rsidR="00C708E1" w:rsidRPr="00624C44" w:rsidRDefault="00C708E1" w:rsidP="00C708E1">
            <w:pPr>
              <w:rPr>
                <w:lang w:val="en-US"/>
              </w:rPr>
            </w:pPr>
          </w:p>
        </w:tc>
        <w:tc>
          <w:tcPr>
            <w:tcW w:w="1658" w:type="dxa"/>
            <w:shd w:val="clear" w:color="auto" w:fill="E5B8B7" w:themeFill="accent2" w:themeFillTint="66"/>
          </w:tcPr>
          <w:p w14:paraId="37E5E80A" w14:textId="77777777" w:rsidR="00C708E1" w:rsidRPr="00624C44" w:rsidRDefault="00C708E1" w:rsidP="00C708E1">
            <w:pPr>
              <w:rPr>
                <w:lang w:val="en-US"/>
              </w:rPr>
            </w:pPr>
          </w:p>
        </w:tc>
        <w:tc>
          <w:tcPr>
            <w:tcW w:w="1518" w:type="dxa"/>
            <w:shd w:val="clear" w:color="auto" w:fill="E5B8B7" w:themeFill="accent2" w:themeFillTint="66"/>
          </w:tcPr>
          <w:p w14:paraId="0A0399FC" w14:textId="77777777" w:rsidR="00C708E1" w:rsidRPr="00624C44" w:rsidRDefault="00C708E1" w:rsidP="00C708E1">
            <w:pPr>
              <w:rPr>
                <w:lang w:val="en-US"/>
              </w:rPr>
            </w:pPr>
          </w:p>
        </w:tc>
      </w:tr>
      <w:tr w:rsidR="0095264C" w:rsidRPr="00624C44" w14:paraId="49EB0E2A" w14:textId="77777777" w:rsidTr="008D3801">
        <w:trPr>
          <w:cantSplit/>
          <w:trHeight w:val="55"/>
        </w:trPr>
        <w:tc>
          <w:tcPr>
            <w:tcW w:w="968" w:type="dxa"/>
            <w:vMerge/>
            <w:shd w:val="clear" w:color="auto" w:fill="E5B8B7" w:themeFill="accent2" w:themeFillTint="66"/>
          </w:tcPr>
          <w:p w14:paraId="23AA4CD0" w14:textId="77777777" w:rsidR="0095264C" w:rsidRPr="00624C44" w:rsidRDefault="0095264C" w:rsidP="00C708E1">
            <w:pPr>
              <w:rPr>
                <w:lang w:val="en-US"/>
              </w:rPr>
            </w:pPr>
          </w:p>
        </w:tc>
        <w:tc>
          <w:tcPr>
            <w:tcW w:w="1357" w:type="dxa"/>
            <w:vMerge w:val="restart"/>
            <w:shd w:val="clear" w:color="auto" w:fill="E5B8B7" w:themeFill="accent2" w:themeFillTint="66"/>
          </w:tcPr>
          <w:p w14:paraId="575196B0" w14:textId="77777777" w:rsidR="0095264C" w:rsidRPr="00624C44" w:rsidRDefault="0095264C" w:rsidP="00C708E1">
            <w:pPr>
              <w:rPr>
                <w:b/>
                <w:color w:val="FF0000"/>
                <w:lang w:val="en-US"/>
              </w:rPr>
            </w:pPr>
            <w:r w:rsidRPr="00624C44">
              <w:rPr>
                <w:b/>
                <w:color w:val="FF0000"/>
                <w:lang w:val="en-US"/>
              </w:rPr>
              <w:t xml:space="preserve">/vertical </w:t>
            </w:r>
          </w:p>
          <w:p w14:paraId="700EB095" w14:textId="77777777" w:rsidR="0095264C" w:rsidRPr="00624C44" w:rsidRDefault="0095264C" w:rsidP="00C708E1">
            <w:pPr>
              <w:rPr>
                <w:b/>
                <w:color w:val="FF0000"/>
                <w:lang w:val="en-US"/>
              </w:rPr>
            </w:pPr>
          </w:p>
        </w:tc>
        <w:tc>
          <w:tcPr>
            <w:tcW w:w="1128" w:type="dxa"/>
            <w:vMerge w:val="restart"/>
            <w:shd w:val="clear" w:color="auto" w:fill="E5B8B7" w:themeFill="accent2" w:themeFillTint="66"/>
          </w:tcPr>
          <w:p w14:paraId="7E992B60" w14:textId="77777777" w:rsidR="0095264C" w:rsidRPr="00624C44" w:rsidRDefault="0095264C" w:rsidP="00C708E1">
            <w:pPr>
              <w:rPr>
                <w:b/>
                <w:color w:val="FF0000"/>
                <w:lang w:val="en-US"/>
              </w:rPr>
            </w:pPr>
            <w:r w:rsidRPr="00624C44">
              <w:rPr>
                <w:b/>
                <w:color w:val="FF0000"/>
                <w:lang w:val="en-US"/>
              </w:rPr>
              <w:t>/hand</w:t>
            </w:r>
          </w:p>
        </w:tc>
        <w:tc>
          <w:tcPr>
            <w:tcW w:w="830" w:type="dxa"/>
            <w:shd w:val="clear" w:color="auto" w:fill="E5B8B7" w:themeFill="accent2" w:themeFillTint="66"/>
          </w:tcPr>
          <w:p w14:paraId="55220DC4" w14:textId="77777777" w:rsidR="0095264C" w:rsidRPr="00624C44" w:rsidRDefault="0095264C" w:rsidP="00C708E1">
            <w:pPr>
              <w:rPr>
                <w:b/>
                <w:color w:val="FF0000"/>
                <w:lang w:val="en-US"/>
              </w:rPr>
            </w:pPr>
            <w:r w:rsidRPr="00624C44">
              <w:rPr>
                <w:b/>
                <w:color w:val="FF0000"/>
                <w:lang w:val="en-US"/>
              </w:rPr>
              <w:t>/left</w:t>
            </w:r>
          </w:p>
        </w:tc>
        <w:tc>
          <w:tcPr>
            <w:tcW w:w="1657" w:type="dxa"/>
            <w:shd w:val="clear" w:color="auto" w:fill="E5B8B7" w:themeFill="accent2" w:themeFillTint="66"/>
          </w:tcPr>
          <w:p w14:paraId="1676F6D7" w14:textId="77777777" w:rsidR="0095264C" w:rsidRPr="00624C44" w:rsidRDefault="0095264C" w:rsidP="00C708E1">
            <w:pPr>
              <w:rPr>
                <w:lang w:val="en-US"/>
              </w:rPr>
            </w:pPr>
          </w:p>
        </w:tc>
        <w:tc>
          <w:tcPr>
            <w:tcW w:w="1657" w:type="dxa"/>
            <w:vMerge w:val="restart"/>
            <w:shd w:val="clear" w:color="auto" w:fill="E5B8B7" w:themeFill="accent2" w:themeFillTint="66"/>
          </w:tcPr>
          <w:p w14:paraId="6CE85963" w14:textId="5E40AD38" w:rsidR="0095264C" w:rsidRPr="00624C44" w:rsidRDefault="0095264C" w:rsidP="00C708E1">
            <w:pPr>
              <w:rPr>
                <w:lang w:val="en-US"/>
              </w:rPr>
            </w:pPr>
            <w:r>
              <w:rPr>
                <w:lang w:val="en-US"/>
              </w:rPr>
              <w:t>chooses particles when arms are found</w:t>
            </w:r>
            <w:r w:rsidR="002E03A6">
              <w:rPr>
                <w:lang w:val="en-US"/>
              </w:rPr>
              <w:t>*</w:t>
            </w:r>
          </w:p>
        </w:tc>
        <w:tc>
          <w:tcPr>
            <w:tcW w:w="1658" w:type="dxa"/>
            <w:shd w:val="clear" w:color="auto" w:fill="E5B8B7" w:themeFill="accent2" w:themeFillTint="66"/>
          </w:tcPr>
          <w:p w14:paraId="28BA2F84" w14:textId="77777777" w:rsidR="0095264C" w:rsidRPr="00624C44" w:rsidRDefault="0095264C" w:rsidP="00C708E1">
            <w:pPr>
              <w:rPr>
                <w:lang w:val="en-US"/>
              </w:rPr>
            </w:pPr>
          </w:p>
        </w:tc>
        <w:tc>
          <w:tcPr>
            <w:tcW w:w="1518" w:type="dxa"/>
            <w:vMerge w:val="restart"/>
            <w:shd w:val="clear" w:color="auto" w:fill="E5B8B7" w:themeFill="accent2" w:themeFillTint="66"/>
          </w:tcPr>
          <w:p w14:paraId="09BD9ADF" w14:textId="77777777" w:rsidR="0095264C" w:rsidRPr="00624C44" w:rsidRDefault="0095264C" w:rsidP="00C708E1">
            <w:pPr>
              <w:rPr>
                <w:lang w:val="en-US"/>
              </w:rPr>
            </w:pPr>
          </w:p>
        </w:tc>
      </w:tr>
      <w:tr w:rsidR="0095264C" w:rsidRPr="00624C44" w14:paraId="6830D6F9" w14:textId="77777777" w:rsidTr="008D3801">
        <w:trPr>
          <w:cantSplit/>
          <w:trHeight w:val="55"/>
        </w:trPr>
        <w:tc>
          <w:tcPr>
            <w:tcW w:w="968" w:type="dxa"/>
            <w:vMerge/>
            <w:shd w:val="clear" w:color="auto" w:fill="E5B8B7" w:themeFill="accent2" w:themeFillTint="66"/>
          </w:tcPr>
          <w:p w14:paraId="598B4117" w14:textId="77777777" w:rsidR="0095264C" w:rsidRPr="00624C44" w:rsidRDefault="0095264C" w:rsidP="00C708E1">
            <w:pPr>
              <w:rPr>
                <w:lang w:val="en-US"/>
              </w:rPr>
            </w:pPr>
          </w:p>
        </w:tc>
        <w:tc>
          <w:tcPr>
            <w:tcW w:w="1357" w:type="dxa"/>
            <w:vMerge/>
            <w:shd w:val="clear" w:color="auto" w:fill="E5B8B7" w:themeFill="accent2" w:themeFillTint="66"/>
          </w:tcPr>
          <w:p w14:paraId="4E4CF568" w14:textId="77777777" w:rsidR="0095264C" w:rsidRPr="00624C44" w:rsidRDefault="0095264C" w:rsidP="00C708E1">
            <w:pPr>
              <w:rPr>
                <w:lang w:val="en-US"/>
              </w:rPr>
            </w:pPr>
          </w:p>
        </w:tc>
        <w:tc>
          <w:tcPr>
            <w:tcW w:w="1128" w:type="dxa"/>
            <w:vMerge/>
            <w:shd w:val="clear" w:color="auto" w:fill="E5B8B7" w:themeFill="accent2" w:themeFillTint="66"/>
          </w:tcPr>
          <w:p w14:paraId="796F7FC1" w14:textId="77777777" w:rsidR="0095264C" w:rsidRPr="00624C44" w:rsidRDefault="0095264C" w:rsidP="00C708E1">
            <w:pPr>
              <w:rPr>
                <w:b/>
                <w:color w:val="FF0000"/>
                <w:lang w:val="en-US"/>
              </w:rPr>
            </w:pPr>
          </w:p>
        </w:tc>
        <w:tc>
          <w:tcPr>
            <w:tcW w:w="830" w:type="dxa"/>
            <w:shd w:val="clear" w:color="auto" w:fill="E5B8B7" w:themeFill="accent2" w:themeFillTint="66"/>
          </w:tcPr>
          <w:p w14:paraId="4584FB4F" w14:textId="77777777" w:rsidR="0095264C" w:rsidRPr="00624C44" w:rsidRDefault="0095264C" w:rsidP="00C708E1">
            <w:pPr>
              <w:rPr>
                <w:b/>
                <w:color w:val="FF0000"/>
                <w:lang w:val="en-US"/>
              </w:rPr>
            </w:pPr>
            <w:r w:rsidRPr="00624C44">
              <w:rPr>
                <w:b/>
                <w:color w:val="FF0000"/>
                <w:lang w:val="en-US"/>
              </w:rPr>
              <w:t>/right</w:t>
            </w:r>
          </w:p>
        </w:tc>
        <w:tc>
          <w:tcPr>
            <w:tcW w:w="1657" w:type="dxa"/>
            <w:shd w:val="clear" w:color="auto" w:fill="E5B8B7" w:themeFill="accent2" w:themeFillTint="66"/>
          </w:tcPr>
          <w:p w14:paraId="19A9EAA1" w14:textId="77777777" w:rsidR="0095264C" w:rsidRPr="00624C44" w:rsidRDefault="0095264C" w:rsidP="00C708E1">
            <w:pPr>
              <w:rPr>
                <w:lang w:val="en-US"/>
              </w:rPr>
            </w:pPr>
          </w:p>
        </w:tc>
        <w:tc>
          <w:tcPr>
            <w:tcW w:w="1657" w:type="dxa"/>
            <w:vMerge/>
            <w:shd w:val="clear" w:color="auto" w:fill="E5B8B7" w:themeFill="accent2" w:themeFillTint="66"/>
          </w:tcPr>
          <w:p w14:paraId="269AEFAB" w14:textId="766B05D8" w:rsidR="0095264C" w:rsidRPr="00624C44" w:rsidRDefault="0095264C" w:rsidP="00C708E1">
            <w:pPr>
              <w:rPr>
                <w:lang w:val="en-US"/>
              </w:rPr>
            </w:pPr>
          </w:p>
        </w:tc>
        <w:tc>
          <w:tcPr>
            <w:tcW w:w="1658" w:type="dxa"/>
            <w:shd w:val="clear" w:color="auto" w:fill="E5B8B7" w:themeFill="accent2" w:themeFillTint="66"/>
          </w:tcPr>
          <w:p w14:paraId="20E92A0C" w14:textId="77777777" w:rsidR="0095264C" w:rsidRPr="00624C44" w:rsidRDefault="0095264C" w:rsidP="00C708E1">
            <w:pPr>
              <w:rPr>
                <w:lang w:val="en-US"/>
              </w:rPr>
            </w:pPr>
          </w:p>
        </w:tc>
        <w:tc>
          <w:tcPr>
            <w:tcW w:w="1518" w:type="dxa"/>
            <w:vMerge/>
            <w:shd w:val="clear" w:color="auto" w:fill="E5B8B7" w:themeFill="accent2" w:themeFillTint="66"/>
          </w:tcPr>
          <w:p w14:paraId="2BFEC74E" w14:textId="77777777" w:rsidR="0095264C" w:rsidRPr="00624C44" w:rsidRDefault="0095264C" w:rsidP="00C708E1">
            <w:pPr>
              <w:rPr>
                <w:lang w:val="en-US"/>
              </w:rPr>
            </w:pPr>
          </w:p>
        </w:tc>
      </w:tr>
      <w:tr w:rsidR="00C708E1" w:rsidRPr="00624C44" w14:paraId="5D8CC971" w14:textId="77777777" w:rsidTr="008D3801">
        <w:trPr>
          <w:cantSplit/>
          <w:trHeight w:val="78"/>
        </w:trPr>
        <w:tc>
          <w:tcPr>
            <w:tcW w:w="968" w:type="dxa"/>
            <w:vMerge/>
            <w:shd w:val="clear" w:color="auto" w:fill="E5B8B7" w:themeFill="accent2" w:themeFillTint="66"/>
          </w:tcPr>
          <w:p w14:paraId="34B3EDEB" w14:textId="77777777" w:rsidR="00C708E1" w:rsidRPr="00624C44" w:rsidRDefault="00C708E1" w:rsidP="00C708E1">
            <w:pPr>
              <w:rPr>
                <w:lang w:val="en-US"/>
              </w:rPr>
            </w:pPr>
          </w:p>
        </w:tc>
        <w:tc>
          <w:tcPr>
            <w:tcW w:w="1357" w:type="dxa"/>
            <w:vMerge w:val="restart"/>
            <w:shd w:val="clear" w:color="auto" w:fill="E5B8B7" w:themeFill="accent2" w:themeFillTint="66"/>
          </w:tcPr>
          <w:p w14:paraId="75BB1394" w14:textId="77777777" w:rsidR="00C708E1" w:rsidRPr="00624C44" w:rsidRDefault="00C708E1" w:rsidP="00C708E1">
            <w:pPr>
              <w:rPr>
                <w:lang w:val="en-US"/>
              </w:rPr>
            </w:pPr>
            <w:r w:rsidRPr="00624C44">
              <w:rPr>
                <w:lang w:val="en-US"/>
              </w:rPr>
              <w:t>/side</w:t>
            </w:r>
          </w:p>
          <w:p w14:paraId="24EB1259" w14:textId="77777777" w:rsidR="00C708E1" w:rsidRPr="00624C44" w:rsidRDefault="00C708E1" w:rsidP="00C708E1">
            <w:pPr>
              <w:rPr>
                <w:lang w:val="en-US"/>
              </w:rPr>
            </w:pPr>
          </w:p>
        </w:tc>
        <w:tc>
          <w:tcPr>
            <w:tcW w:w="1128" w:type="dxa"/>
            <w:vMerge w:val="restart"/>
            <w:shd w:val="clear" w:color="auto" w:fill="E5B8B7" w:themeFill="accent2" w:themeFillTint="66"/>
          </w:tcPr>
          <w:p w14:paraId="692BA44A" w14:textId="77777777" w:rsidR="00C708E1" w:rsidRPr="00624C44" w:rsidRDefault="00C708E1" w:rsidP="00C708E1">
            <w:pPr>
              <w:rPr>
                <w:lang w:val="en-US"/>
              </w:rPr>
            </w:pPr>
            <w:r w:rsidRPr="00624C44">
              <w:rPr>
                <w:lang w:val="en-US"/>
              </w:rPr>
              <w:t>/hand</w:t>
            </w:r>
          </w:p>
        </w:tc>
        <w:tc>
          <w:tcPr>
            <w:tcW w:w="830" w:type="dxa"/>
            <w:shd w:val="clear" w:color="auto" w:fill="E5B8B7" w:themeFill="accent2" w:themeFillTint="66"/>
          </w:tcPr>
          <w:p w14:paraId="4A4AA16B" w14:textId="77777777" w:rsidR="00C708E1" w:rsidRPr="00624C44" w:rsidRDefault="00C708E1" w:rsidP="00C708E1">
            <w:pPr>
              <w:rPr>
                <w:lang w:val="en-US"/>
              </w:rPr>
            </w:pPr>
            <w:r w:rsidRPr="00624C44">
              <w:rPr>
                <w:lang w:val="en-US"/>
              </w:rPr>
              <w:t>/left</w:t>
            </w:r>
          </w:p>
        </w:tc>
        <w:tc>
          <w:tcPr>
            <w:tcW w:w="1657" w:type="dxa"/>
            <w:shd w:val="clear" w:color="auto" w:fill="E5B8B7" w:themeFill="accent2" w:themeFillTint="66"/>
          </w:tcPr>
          <w:p w14:paraId="2C1F6D59" w14:textId="77777777" w:rsidR="00C708E1" w:rsidRPr="00624C44" w:rsidRDefault="00C708E1" w:rsidP="00C708E1">
            <w:pPr>
              <w:rPr>
                <w:lang w:val="en-US"/>
              </w:rPr>
            </w:pPr>
          </w:p>
        </w:tc>
        <w:tc>
          <w:tcPr>
            <w:tcW w:w="1657" w:type="dxa"/>
            <w:shd w:val="clear" w:color="auto" w:fill="E5B8B7" w:themeFill="accent2" w:themeFillTint="66"/>
          </w:tcPr>
          <w:p w14:paraId="4CB2C340" w14:textId="77777777" w:rsidR="00C708E1" w:rsidRPr="00624C44" w:rsidRDefault="00C708E1" w:rsidP="00C708E1">
            <w:pPr>
              <w:rPr>
                <w:lang w:val="en-US"/>
              </w:rPr>
            </w:pPr>
          </w:p>
        </w:tc>
        <w:tc>
          <w:tcPr>
            <w:tcW w:w="1658" w:type="dxa"/>
            <w:shd w:val="clear" w:color="auto" w:fill="E5B8B7" w:themeFill="accent2" w:themeFillTint="66"/>
          </w:tcPr>
          <w:p w14:paraId="00F958E1" w14:textId="77777777" w:rsidR="00C708E1" w:rsidRPr="00624C44" w:rsidRDefault="00C708E1" w:rsidP="00C708E1">
            <w:pPr>
              <w:rPr>
                <w:lang w:val="en-US"/>
              </w:rPr>
            </w:pPr>
          </w:p>
        </w:tc>
        <w:tc>
          <w:tcPr>
            <w:tcW w:w="1518" w:type="dxa"/>
            <w:vMerge/>
            <w:shd w:val="clear" w:color="auto" w:fill="E5B8B7" w:themeFill="accent2" w:themeFillTint="66"/>
          </w:tcPr>
          <w:p w14:paraId="78D34F0E" w14:textId="77777777" w:rsidR="00C708E1" w:rsidRPr="00624C44" w:rsidRDefault="00C708E1" w:rsidP="00C708E1">
            <w:pPr>
              <w:rPr>
                <w:lang w:val="en-US"/>
              </w:rPr>
            </w:pPr>
          </w:p>
        </w:tc>
      </w:tr>
      <w:tr w:rsidR="00C708E1" w:rsidRPr="00624C44" w14:paraId="51A04DB7" w14:textId="77777777" w:rsidTr="008D3801">
        <w:trPr>
          <w:cantSplit/>
          <w:trHeight w:val="77"/>
        </w:trPr>
        <w:tc>
          <w:tcPr>
            <w:tcW w:w="968" w:type="dxa"/>
            <w:vMerge/>
            <w:shd w:val="clear" w:color="auto" w:fill="E5B8B7" w:themeFill="accent2" w:themeFillTint="66"/>
          </w:tcPr>
          <w:p w14:paraId="7D18D514" w14:textId="77777777" w:rsidR="00C708E1" w:rsidRPr="00624C44" w:rsidRDefault="00C708E1" w:rsidP="00C708E1">
            <w:pPr>
              <w:rPr>
                <w:lang w:val="en-US"/>
              </w:rPr>
            </w:pPr>
          </w:p>
        </w:tc>
        <w:tc>
          <w:tcPr>
            <w:tcW w:w="1357" w:type="dxa"/>
            <w:vMerge/>
            <w:shd w:val="clear" w:color="auto" w:fill="E5B8B7" w:themeFill="accent2" w:themeFillTint="66"/>
          </w:tcPr>
          <w:p w14:paraId="3CB36916" w14:textId="77777777" w:rsidR="00C708E1" w:rsidRPr="00624C44" w:rsidRDefault="00C708E1" w:rsidP="00C708E1">
            <w:pPr>
              <w:rPr>
                <w:lang w:val="en-US"/>
              </w:rPr>
            </w:pPr>
          </w:p>
        </w:tc>
        <w:tc>
          <w:tcPr>
            <w:tcW w:w="1128" w:type="dxa"/>
            <w:vMerge/>
            <w:shd w:val="clear" w:color="auto" w:fill="E5B8B7" w:themeFill="accent2" w:themeFillTint="66"/>
          </w:tcPr>
          <w:p w14:paraId="49D33E8B" w14:textId="77777777" w:rsidR="00C708E1" w:rsidRPr="00624C44" w:rsidRDefault="00C708E1" w:rsidP="00C708E1">
            <w:pPr>
              <w:rPr>
                <w:lang w:val="en-US"/>
              </w:rPr>
            </w:pPr>
          </w:p>
        </w:tc>
        <w:tc>
          <w:tcPr>
            <w:tcW w:w="830" w:type="dxa"/>
            <w:shd w:val="clear" w:color="auto" w:fill="E5B8B7" w:themeFill="accent2" w:themeFillTint="66"/>
          </w:tcPr>
          <w:p w14:paraId="48133443" w14:textId="77777777" w:rsidR="00C708E1" w:rsidRPr="00624C44" w:rsidRDefault="00C708E1" w:rsidP="00C708E1">
            <w:pPr>
              <w:rPr>
                <w:lang w:val="en-US"/>
              </w:rPr>
            </w:pPr>
            <w:r w:rsidRPr="00624C44">
              <w:rPr>
                <w:lang w:val="en-US"/>
              </w:rPr>
              <w:t>/right</w:t>
            </w:r>
          </w:p>
        </w:tc>
        <w:tc>
          <w:tcPr>
            <w:tcW w:w="1657" w:type="dxa"/>
            <w:shd w:val="clear" w:color="auto" w:fill="E5B8B7" w:themeFill="accent2" w:themeFillTint="66"/>
          </w:tcPr>
          <w:p w14:paraId="23C8B90C" w14:textId="77777777" w:rsidR="00C708E1" w:rsidRPr="00624C44" w:rsidRDefault="00C708E1" w:rsidP="00C708E1">
            <w:pPr>
              <w:rPr>
                <w:lang w:val="en-US"/>
              </w:rPr>
            </w:pPr>
          </w:p>
        </w:tc>
        <w:tc>
          <w:tcPr>
            <w:tcW w:w="1657" w:type="dxa"/>
            <w:shd w:val="clear" w:color="auto" w:fill="E5B8B7" w:themeFill="accent2" w:themeFillTint="66"/>
          </w:tcPr>
          <w:p w14:paraId="666FB881" w14:textId="77777777" w:rsidR="00C708E1" w:rsidRPr="00624C44" w:rsidRDefault="00C708E1" w:rsidP="00C708E1">
            <w:pPr>
              <w:rPr>
                <w:lang w:val="en-US"/>
              </w:rPr>
            </w:pPr>
          </w:p>
        </w:tc>
        <w:tc>
          <w:tcPr>
            <w:tcW w:w="1658" w:type="dxa"/>
            <w:shd w:val="clear" w:color="auto" w:fill="E5B8B7" w:themeFill="accent2" w:themeFillTint="66"/>
          </w:tcPr>
          <w:p w14:paraId="67062113" w14:textId="77777777" w:rsidR="00C708E1" w:rsidRPr="00624C44" w:rsidRDefault="00C708E1" w:rsidP="00C708E1">
            <w:pPr>
              <w:rPr>
                <w:lang w:val="en-US"/>
              </w:rPr>
            </w:pPr>
          </w:p>
        </w:tc>
        <w:tc>
          <w:tcPr>
            <w:tcW w:w="1518" w:type="dxa"/>
            <w:vMerge/>
            <w:shd w:val="clear" w:color="auto" w:fill="E5B8B7" w:themeFill="accent2" w:themeFillTint="66"/>
          </w:tcPr>
          <w:p w14:paraId="712FCB89" w14:textId="77777777" w:rsidR="00C708E1" w:rsidRPr="00624C44" w:rsidRDefault="00C708E1" w:rsidP="00C708E1">
            <w:pPr>
              <w:rPr>
                <w:lang w:val="en-US"/>
              </w:rPr>
            </w:pPr>
          </w:p>
        </w:tc>
      </w:tr>
      <w:tr w:rsidR="00C708E1" w:rsidRPr="00624C44" w14:paraId="1F9A9CD8" w14:textId="77777777" w:rsidTr="008D3801">
        <w:trPr>
          <w:cantSplit/>
          <w:trHeight w:val="27"/>
        </w:trPr>
        <w:tc>
          <w:tcPr>
            <w:tcW w:w="968" w:type="dxa"/>
            <w:vMerge/>
            <w:shd w:val="clear" w:color="auto" w:fill="E5B8B7" w:themeFill="accent2" w:themeFillTint="66"/>
          </w:tcPr>
          <w:p w14:paraId="0DD24491" w14:textId="77777777" w:rsidR="00C708E1" w:rsidRPr="00624C44" w:rsidRDefault="00C708E1" w:rsidP="00C708E1">
            <w:pPr>
              <w:rPr>
                <w:lang w:val="en-US"/>
              </w:rPr>
            </w:pPr>
          </w:p>
        </w:tc>
        <w:tc>
          <w:tcPr>
            <w:tcW w:w="1357" w:type="dxa"/>
            <w:vMerge/>
            <w:shd w:val="clear" w:color="auto" w:fill="E5B8B7" w:themeFill="accent2" w:themeFillTint="66"/>
          </w:tcPr>
          <w:p w14:paraId="569D3568" w14:textId="77777777" w:rsidR="00C708E1" w:rsidRPr="00624C44" w:rsidRDefault="00C708E1" w:rsidP="00C708E1">
            <w:pPr>
              <w:rPr>
                <w:lang w:val="en-US"/>
              </w:rPr>
            </w:pPr>
          </w:p>
        </w:tc>
        <w:tc>
          <w:tcPr>
            <w:tcW w:w="1128" w:type="dxa"/>
            <w:vMerge w:val="restart"/>
            <w:shd w:val="clear" w:color="auto" w:fill="E5B8B7" w:themeFill="accent2" w:themeFillTint="66"/>
          </w:tcPr>
          <w:p w14:paraId="6816C29A" w14:textId="77777777" w:rsidR="00C708E1" w:rsidRPr="00624C44" w:rsidRDefault="00C708E1" w:rsidP="00C708E1">
            <w:pPr>
              <w:rPr>
                <w:lang w:val="en-US"/>
              </w:rPr>
            </w:pPr>
            <w:r w:rsidRPr="00624C44">
              <w:rPr>
                <w:lang w:val="en-US"/>
              </w:rPr>
              <w:t>/foot</w:t>
            </w:r>
          </w:p>
        </w:tc>
        <w:tc>
          <w:tcPr>
            <w:tcW w:w="830" w:type="dxa"/>
            <w:shd w:val="clear" w:color="auto" w:fill="E5B8B7" w:themeFill="accent2" w:themeFillTint="66"/>
          </w:tcPr>
          <w:p w14:paraId="4C347665" w14:textId="77777777" w:rsidR="00C708E1" w:rsidRPr="00624C44" w:rsidRDefault="00C708E1" w:rsidP="00C708E1">
            <w:pPr>
              <w:rPr>
                <w:lang w:val="en-US"/>
              </w:rPr>
            </w:pPr>
            <w:r w:rsidRPr="00624C44">
              <w:rPr>
                <w:lang w:val="en-US"/>
              </w:rPr>
              <w:t>/left</w:t>
            </w:r>
          </w:p>
        </w:tc>
        <w:tc>
          <w:tcPr>
            <w:tcW w:w="1657" w:type="dxa"/>
            <w:shd w:val="clear" w:color="auto" w:fill="E5B8B7" w:themeFill="accent2" w:themeFillTint="66"/>
          </w:tcPr>
          <w:p w14:paraId="13AEE27A" w14:textId="77777777" w:rsidR="00C708E1" w:rsidRPr="00624C44" w:rsidRDefault="00C708E1" w:rsidP="00C708E1">
            <w:pPr>
              <w:rPr>
                <w:lang w:val="en-US"/>
              </w:rPr>
            </w:pPr>
          </w:p>
        </w:tc>
        <w:tc>
          <w:tcPr>
            <w:tcW w:w="1657" w:type="dxa"/>
            <w:shd w:val="clear" w:color="auto" w:fill="E5B8B7" w:themeFill="accent2" w:themeFillTint="66"/>
          </w:tcPr>
          <w:p w14:paraId="3733175F" w14:textId="77777777" w:rsidR="00C708E1" w:rsidRPr="00624C44" w:rsidRDefault="00C708E1" w:rsidP="00C708E1">
            <w:pPr>
              <w:rPr>
                <w:lang w:val="en-US"/>
              </w:rPr>
            </w:pPr>
          </w:p>
        </w:tc>
        <w:tc>
          <w:tcPr>
            <w:tcW w:w="1658" w:type="dxa"/>
            <w:shd w:val="clear" w:color="auto" w:fill="E5B8B7" w:themeFill="accent2" w:themeFillTint="66"/>
          </w:tcPr>
          <w:p w14:paraId="3E146211" w14:textId="77777777" w:rsidR="00C708E1" w:rsidRPr="00624C44" w:rsidRDefault="00C708E1" w:rsidP="00C708E1">
            <w:pPr>
              <w:rPr>
                <w:lang w:val="en-US"/>
              </w:rPr>
            </w:pPr>
          </w:p>
        </w:tc>
        <w:tc>
          <w:tcPr>
            <w:tcW w:w="1518" w:type="dxa"/>
            <w:vMerge/>
            <w:shd w:val="clear" w:color="auto" w:fill="E5B8B7" w:themeFill="accent2" w:themeFillTint="66"/>
          </w:tcPr>
          <w:p w14:paraId="2F02F5C0" w14:textId="77777777" w:rsidR="00C708E1" w:rsidRPr="00624C44" w:rsidRDefault="00C708E1" w:rsidP="00C708E1">
            <w:pPr>
              <w:rPr>
                <w:lang w:val="en-US"/>
              </w:rPr>
            </w:pPr>
          </w:p>
        </w:tc>
      </w:tr>
      <w:tr w:rsidR="00C708E1" w:rsidRPr="00624C44" w14:paraId="61C776B5" w14:textId="77777777" w:rsidTr="008D3801">
        <w:trPr>
          <w:cantSplit/>
          <w:trHeight w:val="23"/>
        </w:trPr>
        <w:tc>
          <w:tcPr>
            <w:tcW w:w="968" w:type="dxa"/>
            <w:vMerge/>
            <w:shd w:val="clear" w:color="auto" w:fill="E5B8B7" w:themeFill="accent2" w:themeFillTint="66"/>
          </w:tcPr>
          <w:p w14:paraId="097FD8FF" w14:textId="77777777" w:rsidR="00C708E1" w:rsidRPr="00624C44" w:rsidRDefault="00C708E1" w:rsidP="00C708E1">
            <w:pPr>
              <w:rPr>
                <w:lang w:val="en-US"/>
              </w:rPr>
            </w:pPr>
          </w:p>
        </w:tc>
        <w:tc>
          <w:tcPr>
            <w:tcW w:w="1357" w:type="dxa"/>
            <w:vMerge/>
            <w:shd w:val="clear" w:color="auto" w:fill="E5B8B7" w:themeFill="accent2" w:themeFillTint="66"/>
          </w:tcPr>
          <w:p w14:paraId="08B46FE7" w14:textId="77777777" w:rsidR="00C708E1" w:rsidRPr="00624C44" w:rsidRDefault="00C708E1" w:rsidP="00C708E1">
            <w:pPr>
              <w:rPr>
                <w:lang w:val="en-US"/>
              </w:rPr>
            </w:pPr>
          </w:p>
        </w:tc>
        <w:tc>
          <w:tcPr>
            <w:tcW w:w="1128" w:type="dxa"/>
            <w:vMerge/>
            <w:shd w:val="clear" w:color="auto" w:fill="E5B8B7" w:themeFill="accent2" w:themeFillTint="66"/>
          </w:tcPr>
          <w:p w14:paraId="0D35AC6A" w14:textId="77777777" w:rsidR="00C708E1" w:rsidRPr="00624C44" w:rsidRDefault="00C708E1" w:rsidP="00C708E1">
            <w:pPr>
              <w:rPr>
                <w:lang w:val="en-US"/>
              </w:rPr>
            </w:pPr>
          </w:p>
        </w:tc>
        <w:tc>
          <w:tcPr>
            <w:tcW w:w="830" w:type="dxa"/>
            <w:shd w:val="clear" w:color="auto" w:fill="E5B8B7" w:themeFill="accent2" w:themeFillTint="66"/>
          </w:tcPr>
          <w:p w14:paraId="5F241A86" w14:textId="77777777" w:rsidR="00C708E1" w:rsidRPr="00624C44" w:rsidRDefault="00C708E1" w:rsidP="00C708E1">
            <w:pPr>
              <w:rPr>
                <w:lang w:val="en-US"/>
              </w:rPr>
            </w:pPr>
            <w:r w:rsidRPr="00624C44">
              <w:rPr>
                <w:lang w:val="en-US"/>
              </w:rPr>
              <w:t>/right</w:t>
            </w:r>
          </w:p>
        </w:tc>
        <w:tc>
          <w:tcPr>
            <w:tcW w:w="1657" w:type="dxa"/>
            <w:shd w:val="clear" w:color="auto" w:fill="E5B8B7" w:themeFill="accent2" w:themeFillTint="66"/>
          </w:tcPr>
          <w:p w14:paraId="071A737B" w14:textId="77777777" w:rsidR="00C708E1" w:rsidRPr="00624C44" w:rsidRDefault="00C708E1" w:rsidP="00C708E1">
            <w:pPr>
              <w:rPr>
                <w:lang w:val="en-US"/>
              </w:rPr>
            </w:pPr>
          </w:p>
        </w:tc>
        <w:tc>
          <w:tcPr>
            <w:tcW w:w="1657" w:type="dxa"/>
            <w:shd w:val="clear" w:color="auto" w:fill="E5B8B7" w:themeFill="accent2" w:themeFillTint="66"/>
          </w:tcPr>
          <w:p w14:paraId="1CCCDF45" w14:textId="77777777" w:rsidR="00C708E1" w:rsidRPr="00624C44" w:rsidRDefault="00C708E1" w:rsidP="00C708E1">
            <w:pPr>
              <w:rPr>
                <w:lang w:val="en-US"/>
              </w:rPr>
            </w:pPr>
          </w:p>
        </w:tc>
        <w:tc>
          <w:tcPr>
            <w:tcW w:w="1658" w:type="dxa"/>
            <w:shd w:val="clear" w:color="auto" w:fill="E5B8B7" w:themeFill="accent2" w:themeFillTint="66"/>
          </w:tcPr>
          <w:p w14:paraId="7A9E2CA2" w14:textId="77777777" w:rsidR="00C708E1" w:rsidRPr="00624C44" w:rsidRDefault="00C708E1" w:rsidP="00C708E1">
            <w:pPr>
              <w:rPr>
                <w:lang w:val="en-US"/>
              </w:rPr>
            </w:pPr>
          </w:p>
        </w:tc>
        <w:tc>
          <w:tcPr>
            <w:tcW w:w="1518" w:type="dxa"/>
            <w:vMerge/>
            <w:shd w:val="clear" w:color="auto" w:fill="E5B8B7" w:themeFill="accent2" w:themeFillTint="66"/>
          </w:tcPr>
          <w:p w14:paraId="21234980" w14:textId="77777777" w:rsidR="00C708E1" w:rsidRPr="00624C44" w:rsidRDefault="00C708E1" w:rsidP="00C708E1">
            <w:pPr>
              <w:rPr>
                <w:lang w:val="en-US"/>
              </w:rPr>
            </w:pPr>
          </w:p>
        </w:tc>
      </w:tr>
      <w:tr w:rsidR="00C708E1" w:rsidRPr="00624C44" w14:paraId="713631F4" w14:textId="77777777" w:rsidTr="008D3801">
        <w:trPr>
          <w:cantSplit/>
          <w:trHeight w:val="182"/>
        </w:trPr>
        <w:tc>
          <w:tcPr>
            <w:tcW w:w="968" w:type="dxa"/>
            <w:vMerge/>
            <w:shd w:val="clear" w:color="auto" w:fill="E5B8B7" w:themeFill="accent2" w:themeFillTint="66"/>
          </w:tcPr>
          <w:p w14:paraId="3C21FB56" w14:textId="77777777" w:rsidR="00C708E1" w:rsidRPr="00624C44" w:rsidRDefault="00C708E1" w:rsidP="00C708E1">
            <w:pPr>
              <w:rPr>
                <w:lang w:val="en-US"/>
              </w:rPr>
            </w:pPr>
          </w:p>
        </w:tc>
        <w:tc>
          <w:tcPr>
            <w:tcW w:w="1357" w:type="dxa"/>
            <w:vMerge w:val="restart"/>
            <w:shd w:val="clear" w:color="auto" w:fill="E5B8B7" w:themeFill="accent2" w:themeFillTint="66"/>
          </w:tcPr>
          <w:p w14:paraId="7EB3D633" w14:textId="77777777" w:rsidR="00C708E1" w:rsidRPr="00624C44" w:rsidRDefault="00C708E1" w:rsidP="00C708E1">
            <w:pPr>
              <w:rPr>
                <w:lang w:val="en-US"/>
              </w:rPr>
            </w:pPr>
            <w:r w:rsidRPr="00624C44">
              <w:rPr>
                <w:lang w:val="en-US"/>
              </w:rPr>
              <w:t>/front</w:t>
            </w:r>
          </w:p>
          <w:p w14:paraId="542D5910" w14:textId="77777777" w:rsidR="00C708E1" w:rsidRPr="00624C44" w:rsidRDefault="00C708E1" w:rsidP="00C708E1">
            <w:pPr>
              <w:rPr>
                <w:lang w:val="en-US"/>
              </w:rPr>
            </w:pPr>
          </w:p>
        </w:tc>
        <w:tc>
          <w:tcPr>
            <w:tcW w:w="1128" w:type="dxa"/>
            <w:vMerge w:val="restart"/>
            <w:shd w:val="clear" w:color="auto" w:fill="E5B8B7" w:themeFill="accent2" w:themeFillTint="66"/>
          </w:tcPr>
          <w:p w14:paraId="6ABEA270" w14:textId="77777777" w:rsidR="00C708E1" w:rsidRPr="00624C44" w:rsidRDefault="00C708E1" w:rsidP="00C708E1">
            <w:pPr>
              <w:rPr>
                <w:lang w:val="en-US"/>
              </w:rPr>
            </w:pPr>
            <w:r w:rsidRPr="00624C44">
              <w:rPr>
                <w:lang w:val="en-US"/>
              </w:rPr>
              <w:t>/hand</w:t>
            </w:r>
          </w:p>
          <w:p w14:paraId="2E6A848C" w14:textId="77777777" w:rsidR="00C708E1" w:rsidRPr="00624C44" w:rsidRDefault="00C708E1" w:rsidP="00C708E1">
            <w:pPr>
              <w:rPr>
                <w:lang w:val="en-US"/>
              </w:rPr>
            </w:pPr>
          </w:p>
        </w:tc>
        <w:tc>
          <w:tcPr>
            <w:tcW w:w="830" w:type="dxa"/>
            <w:shd w:val="clear" w:color="auto" w:fill="E5B8B7" w:themeFill="accent2" w:themeFillTint="66"/>
          </w:tcPr>
          <w:p w14:paraId="476BAAE0" w14:textId="77777777" w:rsidR="00C708E1" w:rsidRPr="00624C44" w:rsidRDefault="00C708E1" w:rsidP="00C708E1">
            <w:pPr>
              <w:rPr>
                <w:lang w:val="en-US"/>
              </w:rPr>
            </w:pPr>
            <w:r w:rsidRPr="00624C44">
              <w:rPr>
                <w:lang w:val="en-US"/>
              </w:rPr>
              <w:t>/left</w:t>
            </w:r>
          </w:p>
        </w:tc>
        <w:tc>
          <w:tcPr>
            <w:tcW w:w="1657" w:type="dxa"/>
            <w:shd w:val="clear" w:color="auto" w:fill="E5B8B7" w:themeFill="accent2" w:themeFillTint="66"/>
          </w:tcPr>
          <w:p w14:paraId="0887402D" w14:textId="77777777" w:rsidR="00C708E1" w:rsidRPr="00624C44" w:rsidRDefault="00C708E1" w:rsidP="00C708E1">
            <w:pPr>
              <w:rPr>
                <w:lang w:val="en-US"/>
              </w:rPr>
            </w:pPr>
          </w:p>
        </w:tc>
        <w:tc>
          <w:tcPr>
            <w:tcW w:w="1657" w:type="dxa"/>
            <w:shd w:val="clear" w:color="auto" w:fill="E5B8B7" w:themeFill="accent2" w:themeFillTint="66"/>
          </w:tcPr>
          <w:p w14:paraId="47B5A7EF" w14:textId="77777777" w:rsidR="00C708E1" w:rsidRPr="00624C44" w:rsidRDefault="00C708E1" w:rsidP="00C708E1">
            <w:pPr>
              <w:rPr>
                <w:lang w:val="en-US"/>
              </w:rPr>
            </w:pPr>
          </w:p>
        </w:tc>
        <w:tc>
          <w:tcPr>
            <w:tcW w:w="1658" w:type="dxa"/>
            <w:shd w:val="clear" w:color="auto" w:fill="E5B8B7" w:themeFill="accent2" w:themeFillTint="66"/>
          </w:tcPr>
          <w:p w14:paraId="1EF84E66" w14:textId="77777777" w:rsidR="00C708E1" w:rsidRPr="00624C44" w:rsidRDefault="00C708E1" w:rsidP="00C708E1">
            <w:pPr>
              <w:rPr>
                <w:lang w:val="en-US"/>
              </w:rPr>
            </w:pPr>
          </w:p>
        </w:tc>
        <w:tc>
          <w:tcPr>
            <w:tcW w:w="1518" w:type="dxa"/>
            <w:vMerge/>
            <w:shd w:val="clear" w:color="auto" w:fill="E5B8B7" w:themeFill="accent2" w:themeFillTint="66"/>
          </w:tcPr>
          <w:p w14:paraId="36E458FA" w14:textId="77777777" w:rsidR="00C708E1" w:rsidRPr="00624C44" w:rsidRDefault="00C708E1" w:rsidP="00C708E1">
            <w:pPr>
              <w:rPr>
                <w:lang w:val="en-US"/>
              </w:rPr>
            </w:pPr>
          </w:p>
        </w:tc>
      </w:tr>
      <w:tr w:rsidR="00C708E1" w:rsidRPr="00624C44" w14:paraId="49AFD012" w14:textId="77777777" w:rsidTr="008D3801">
        <w:trPr>
          <w:cantSplit/>
          <w:trHeight w:val="182"/>
        </w:trPr>
        <w:tc>
          <w:tcPr>
            <w:tcW w:w="968" w:type="dxa"/>
            <w:vMerge/>
            <w:shd w:val="clear" w:color="auto" w:fill="E5B8B7" w:themeFill="accent2" w:themeFillTint="66"/>
          </w:tcPr>
          <w:p w14:paraId="47275441" w14:textId="77777777" w:rsidR="00C708E1" w:rsidRPr="00624C44" w:rsidRDefault="00C708E1" w:rsidP="00C708E1">
            <w:pPr>
              <w:rPr>
                <w:lang w:val="en-US"/>
              </w:rPr>
            </w:pPr>
          </w:p>
        </w:tc>
        <w:tc>
          <w:tcPr>
            <w:tcW w:w="1357" w:type="dxa"/>
            <w:vMerge/>
            <w:shd w:val="clear" w:color="auto" w:fill="E5B8B7" w:themeFill="accent2" w:themeFillTint="66"/>
          </w:tcPr>
          <w:p w14:paraId="4AD809C5" w14:textId="77777777" w:rsidR="00C708E1" w:rsidRPr="00624C44" w:rsidRDefault="00C708E1" w:rsidP="00C708E1">
            <w:pPr>
              <w:rPr>
                <w:lang w:val="en-US"/>
              </w:rPr>
            </w:pPr>
          </w:p>
        </w:tc>
        <w:tc>
          <w:tcPr>
            <w:tcW w:w="1128" w:type="dxa"/>
            <w:vMerge/>
            <w:shd w:val="clear" w:color="auto" w:fill="E5B8B7" w:themeFill="accent2" w:themeFillTint="66"/>
          </w:tcPr>
          <w:p w14:paraId="5CFBA155" w14:textId="77777777" w:rsidR="00C708E1" w:rsidRPr="00624C44" w:rsidRDefault="00C708E1" w:rsidP="00C708E1">
            <w:pPr>
              <w:rPr>
                <w:lang w:val="en-US"/>
              </w:rPr>
            </w:pPr>
          </w:p>
        </w:tc>
        <w:tc>
          <w:tcPr>
            <w:tcW w:w="830" w:type="dxa"/>
            <w:shd w:val="clear" w:color="auto" w:fill="E5B8B7" w:themeFill="accent2" w:themeFillTint="66"/>
          </w:tcPr>
          <w:p w14:paraId="3C6920C2" w14:textId="77777777" w:rsidR="00C708E1" w:rsidRPr="00624C44" w:rsidRDefault="00C708E1" w:rsidP="00C708E1">
            <w:pPr>
              <w:rPr>
                <w:lang w:val="en-US"/>
              </w:rPr>
            </w:pPr>
            <w:r w:rsidRPr="00624C44">
              <w:rPr>
                <w:lang w:val="en-US"/>
              </w:rPr>
              <w:t>/right</w:t>
            </w:r>
          </w:p>
        </w:tc>
        <w:tc>
          <w:tcPr>
            <w:tcW w:w="1657" w:type="dxa"/>
            <w:shd w:val="clear" w:color="auto" w:fill="E5B8B7" w:themeFill="accent2" w:themeFillTint="66"/>
          </w:tcPr>
          <w:p w14:paraId="281A7504" w14:textId="77777777" w:rsidR="00C708E1" w:rsidRPr="00624C44" w:rsidRDefault="00C708E1" w:rsidP="00C708E1">
            <w:pPr>
              <w:rPr>
                <w:lang w:val="en-US"/>
              </w:rPr>
            </w:pPr>
          </w:p>
        </w:tc>
        <w:tc>
          <w:tcPr>
            <w:tcW w:w="1657" w:type="dxa"/>
            <w:shd w:val="clear" w:color="auto" w:fill="E5B8B7" w:themeFill="accent2" w:themeFillTint="66"/>
          </w:tcPr>
          <w:p w14:paraId="1A07D952" w14:textId="77777777" w:rsidR="00C708E1" w:rsidRPr="00624C44" w:rsidRDefault="00C708E1" w:rsidP="00C708E1">
            <w:pPr>
              <w:rPr>
                <w:lang w:val="en-US"/>
              </w:rPr>
            </w:pPr>
          </w:p>
        </w:tc>
        <w:tc>
          <w:tcPr>
            <w:tcW w:w="1658" w:type="dxa"/>
            <w:shd w:val="clear" w:color="auto" w:fill="E5B8B7" w:themeFill="accent2" w:themeFillTint="66"/>
          </w:tcPr>
          <w:p w14:paraId="3A28E17A" w14:textId="77777777" w:rsidR="00C708E1" w:rsidRPr="00624C44" w:rsidRDefault="00C708E1" w:rsidP="00C708E1">
            <w:pPr>
              <w:rPr>
                <w:lang w:val="en-US"/>
              </w:rPr>
            </w:pPr>
          </w:p>
        </w:tc>
        <w:tc>
          <w:tcPr>
            <w:tcW w:w="1518" w:type="dxa"/>
            <w:vMerge/>
            <w:shd w:val="clear" w:color="auto" w:fill="E5B8B7" w:themeFill="accent2" w:themeFillTint="66"/>
          </w:tcPr>
          <w:p w14:paraId="4D5ED21F" w14:textId="77777777" w:rsidR="00C708E1" w:rsidRPr="00624C44" w:rsidRDefault="00C708E1" w:rsidP="00C708E1">
            <w:pPr>
              <w:rPr>
                <w:lang w:val="en-US"/>
              </w:rPr>
            </w:pPr>
          </w:p>
        </w:tc>
      </w:tr>
      <w:tr w:rsidR="00C708E1" w:rsidRPr="00624C44" w14:paraId="46FBBEE5" w14:textId="77777777" w:rsidTr="008D3801">
        <w:trPr>
          <w:cantSplit/>
          <w:trHeight w:val="91"/>
        </w:trPr>
        <w:tc>
          <w:tcPr>
            <w:tcW w:w="968" w:type="dxa"/>
            <w:vMerge/>
            <w:shd w:val="clear" w:color="auto" w:fill="E5B8B7" w:themeFill="accent2" w:themeFillTint="66"/>
          </w:tcPr>
          <w:p w14:paraId="78CE1016" w14:textId="77777777" w:rsidR="00C708E1" w:rsidRPr="00624C44" w:rsidRDefault="00C708E1" w:rsidP="00C708E1">
            <w:pPr>
              <w:rPr>
                <w:lang w:val="en-US"/>
              </w:rPr>
            </w:pPr>
          </w:p>
        </w:tc>
        <w:tc>
          <w:tcPr>
            <w:tcW w:w="1357" w:type="dxa"/>
            <w:vMerge/>
            <w:shd w:val="clear" w:color="auto" w:fill="E5B8B7" w:themeFill="accent2" w:themeFillTint="66"/>
          </w:tcPr>
          <w:p w14:paraId="144C1C1F" w14:textId="77777777" w:rsidR="00C708E1" w:rsidRPr="00624C44" w:rsidRDefault="00C708E1" w:rsidP="00C708E1">
            <w:pPr>
              <w:rPr>
                <w:lang w:val="en-US"/>
              </w:rPr>
            </w:pPr>
          </w:p>
        </w:tc>
        <w:tc>
          <w:tcPr>
            <w:tcW w:w="1128" w:type="dxa"/>
            <w:vMerge w:val="restart"/>
            <w:shd w:val="clear" w:color="auto" w:fill="E5B8B7" w:themeFill="accent2" w:themeFillTint="66"/>
          </w:tcPr>
          <w:p w14:paraId="46DF9C1D" w14:textId="77777777" w:rsidR="00C708E1" w:rsidRPr="00624C44" w:rsidRDefault="00C708E1" w:rsidP="00C708E1">
            <w:pPr>
              <w:rPr>
                <w:lang w:val="en-US"/>
              </w:rPr>
            </w:pPr>
            <w:r w:rsidRPr="00624C44">
              <w:rPr>
                <w:lang w:val="en-US"/>
              </w:rPr>
              <w:t>/foot</w:t>
            </w:r>
          </w:p>
        </w:tc>
        <w:tc>
          <w:tcPr>
            <w:tcW w:w="830" w:type="dxa"/>
            <w:shd w:val="clear" w:color="auto" w:fill="E5B8B7" w:themeFill="accent2" w:themeFillTint="66"/>
          </w:tcPr>
          <w:p w14:paraId="0B74EFFC" w14:textId="77777777" w:rsidR="00C708E1" w:rsidRPr="00624C44" w:rsidRDefault="00C708E1" w:rsidP="00C708E1">
            <w:pPr>
              <w:rPr>
                <w:lang w:val="en-US"/>
              </w:rPr>
            </w:pPr>
            <w:r w:rsidRPr="00624C44">
              <w:rPr>
                <w:lang w:val="en-US"/>
              </w:rPr>
              <w:t>/left</w:t>
            </w:r>
          </w:p>
        </w:tc>
        <w:tc>
          <w:tcPr>
            <w:tcW w:w="1657" w:type="dxa"/>
            <w:shd w:val="clear" w:color="auto" w:fill="E5B8B7" w:themeFill="accent2" w:themeFillTint="66"/>
          </w:tcPr>
          <w:p w14:paraId="20275C28" w14:textId="77777777" w:rsidR="00C708E1" w:rsidRPr="00624C44" w:rsidRDefault="00C708E1" w:rsidP="00C708E1">
            <w:pPr>
              <w:rPr>
                <w:lang w:val="en-US"/>
              </w:rPr>
            </w:pPr>
          </w:p>
        </w:tc>
        <w:tc>
          <w:tcPr>
            <w:tcW w:w="1657" w:type="dxa"/>
            <w:shd w:val="clear" w:color="auto" w:fill="E5B8B7" w:themeFill="accent2" w:themeFillTint="66"/>
          </w:tcPr>
          <w:p w14:paraId="21073A8F" w14:textId="77777777" w:rsidR="00C708E1" w:rsidRPr="00624C44" w:rsidRDefault="00C708E1" w:rsidP="00C708E1">
            <w:pPr>
              <w:rPr>
                <w:lang w:val="en-US"/>
              </w:rPr>
            </w:pPr>
          </w:p>
        </w:tc>
        <w:tc>
          <w:tcPr>
            <w:tcW w:w="1658" w:type="dxa"/>
            <w:shd w:val="clear" w:color="auto" w:fill="E5B8B7" w:themeFill="accent2" w:themeFillTint="66"/>
          </w:tcPr>
          <w:p w14:paraId="2D5E3320" w14:textId="77777777" w:rsidR="00C708E1" w:rsidRPr="00624C44" w:rsidRDefault="00C708E1" w:rsidP="00C708E1">
            <w:pPr>
              <w:rPr>
                <w:lang w:val="en-US"/>
              </w:rPr>
            </w:pPr>
          </w:p>
        </w:tc>
        <w:tc>
          <w:tcPr>
            <w:tcW w:w="1518" w:type="dxa"/>
            <w:vMerge/>
            <w:shd w:val="clear" w:color="auto" w:fill="E5B8B7" w:themeFill="accent2" w:themeFillTint="66"/>
          </w:tcPr>
          <w:p w14:paraId="11DC2ECA" w14:textId="77777777" w:rsidR="00C708E1" w:rsidRPr="00624C44" w:rsidRDefault="00C708E1" w:rsidP="00C708E1">
            <w:pPr>
              <w:rPr>
                <w:lang w:val="en-US"/>
              </w:rPr>
            </w:pPr>
          </w:p>
        </w:tc>
      </w:tr>
      <w:tr w:rsidR="00C708E1" w:rsidRPr="00624C44" w14:paraId="650643D5" w14:textId="77777777" w:rsidTr="008D3801">
        <w:trPr>
          <w:cantSplit/>
          <w:trHeight w:val="211"/>
        </w:trPr>
        <w:tc>
          <w:tcPr>
            <w:tcW w:w="968" w:type="dxa"/>
            <w:vMerge/>
            <w:shd w:val="clear" w:color="auto" w:fill="E5B8B7" w:themeFill="accent2" w:themeFillTint="66"/>
          </w:tcPr>
          <w:p w14:paraId="42D723EB" w14:textId="77777777" w:rsidR="00C708E1" w:rsidRPr="00624C44" w:rsidRDefault="00C708E1" w:rsidP="00C708E1">
            <w:pPr>
              <w:rPr>
                <w:lang w:val="en-US"/>
              </w:rPr>
            </w:pPr>
          </w:p>
        </w:tc>
        <w:tc>
          <w:tcPr>
            <w:tcW w:w="1357" w:type="dxa"/>
            <w:vMerge/>
            <w:shd w:val="clear" w:color="auto" w:fill="E5B8B7" w:themeFill="accent2" w:themeFillTint="66"/>
          </w:tcPr>
          <w:p w14:paraId="5289C836" w14:textId="77777777" w:rsidR="00C708E1" w:rsidRPr="00624C44" w:rsidRDefault="00C708E1" w:rsidP="00C708E1">
            <w:pPr>
              <w:rPr>
                <w:lang w:val="en-US"/>
              </w:rPr>
            </w:pPr>
          </w:p>
        </w:tc>
        <w:tc>
          <w:tcPr>
            <w:tcW w:w="1128" w:type="dxa"/>
            <w:vMerge/>
            <w:shd w:val="clear" w:color="auto" w:fill="E5B8B7" w:themeFill="accent2" w:themeFillTint="66"/>
          </w:tcPr>
          <w:p w14:paraId="0AD2914B" w14:textId="77777777" w:rsidR="00C708E1" w:rsidRPr="00624C44" w:rsidRDefault="00C708E1" w:rsidP="00C708E1">
            <w:pPr>
              <w:rPr>
                <w:lang w:val="en-US"/>
              </w:rPr>
            </w:pPr>
          </w:p>
        </w:tc>
        <w:tc>
          <w:tcPr>
            <w:tcW w:w="830" w:type="dxa"/>
            <w:shd w:val="clear" w:color="auto" w:fill="E5B8B7" w:themeFill="accent2" w:themeFillTint="66"/>
          </w:tcPr>
          <w:p w14:paraId="4B1C9D46" w14:textId="77777777" w:rsidR="00C708E1" w:rsidRPr="00624C44" w:rsidRDefault="00C708E1" w:rsidP="00C708E1">
            <w:pPr>
              <w:rPr>
                <w:lang w:val="en-US"/>
              </w:rPr>
            </w:pPr>
            <w:r w:rsidRPr="00624C44">
              <w:rPr>
                <w:lang w:val="en-US"/>
              </w:rPr>
              <w:t>/right</w:t>
            </w:r>
          </w:p>
        </w:tc>
        <w:tc>
          <w:tcPr>
            <w:tcW w:w="1657" w:type="dxa"/>
            <w:shd w:val="clear" w:color="auto" w:fill="E5B8B7" w:themeFill="accent2" w:themeFillTint="66"/>
          </w:tcPr>
          <w:p w14:paraId="23CA54A8" w14:textId="77777777" w:rsidR="00C708E1" w:rsidRPr="00624C44" w:rsidRDefault="00C708E1" w:rsidP="00C708E1">
            <w:pPr>
              <w:rPr>
                <w:lang w:val="en-US"/>
              </w:rPr>
            </w:pPr>
          </w:p>
        </w:tc>
        <w:tc>
          <w:tcPr>
            <w:tcW w:w="1657" w:type="dxa"/>
            <w:shd w:val="clear" w:color="auto" w:fill="E5B8B7" w:themeFill="accent2" w:themeFillTint="66"/>
          </w:tcPr>
          <w:p w14:paraId="241E7CC9" w14:textId="77777777" w:rsidR="00C708E1" w:rsidRPr="00624C44" w:rsidRDefault="00C708E1" w:rsidP="00C708E1">
            <w:pPr>
              <w:rPr>
                <w:lang w:val="en-US"/>
              </w:rPr>
            </w:pPr>
          </w:p>
        </w:tc>
        <w:tc>
          <w:tcPr>
            <w:tcW w:w="1658" w:type="dxa"/>
            <w:shd w:val="clear" w:color="auto" w:fill="E5B8B7" w:themeFill="accent2" w:themeFillTint="66"/>
          </w:tcPr>
          <w:p w14:paraId="40A5F6FF" w14:textId="77777777" w:rsidR="00C708E1" w:rsidRPr="00624C44" w:rsidRDefault="00C708E1" w:rsidP="00C708E1">
            <w:pPr>
              <w:rPr>
                <w:lang w:val="en-US"/>
              </w:rPr>
            </w:pPr>
          </w:p>
        </w:tc>
        <w:tc>
          <w:tcPr>
            <w:tcW w:w="1518" w:type="dxa"/>
            <w:vMerge/>
            <w:shd w:val="clear" w:color="auto" w:fill="E5B8B7" w:themeFill="accent2" w:themeFillTint="66"/>
          </w:tcPr>
          <w:p w14:paraId="3A017585" w14:textId="77777777" w:rsidR="00C708E1" w:rsidRPr="00624C44" w:rsidRDefault="00C708E1" w:rsidP="00C708E1">
            <w:pPr>
              <w:rPr>
                <w:lang w:val="en-US"/>
              </w:rPr>
            </w:pPr>
          </w:p>
        </w:tc>
      </w:tr>
      <w:tr w:rsidR="00C708E1" w:rsidRPr="00624C44" w14:paraId="36621774" w14:textId="77777777" w:rsidTr="008D3801">
        <w:trPr>
          <w:cantSplit/>
          <w:trHeight w:val="23"/>
        </w:trPr>
        <w:tc>
          <w:tcPr>
            <w:tcW w:w="968" w:type="dxa"/>
            <w:vMerge/>
            <w:tcBorders>
              <w:bottom w:val="single" w:sz="4" w:space="0" w:color="auto"/>
            </w:tcBorders>
            <w:shd w:val="clear" w:color="auto" w:fill="E5B8B7" w:themeFill="accent2" w:themeFillTint="66"/>
          </w:tcPr>
          <w:p w14:paraId="3C653E63" w14:textId="77777777" w:rsidR="00C708E1" w:rsidRPr="00624C44" w:rsidRDefault="00C708E1" w:rsidP="00C708E1">
            <w:pPr>
              <w:rPr>
                <w:lang w:val="en-US"/>
              </w:rPr>
            </w:pPr>
          </w:p>
        </w:tc>
        <w:tc>
          <w:tcPr>
            <w:tcW w:w="1357" w:type="dxa"/>
            <w:tcBorders>
              <w:bottom w:val="single" w:sz="4" w:space="0" w:color="auto"/>
            </w:tcBorders>
            <w:shd w:val="clear" w:color="auto" w:fill="E5B8B7" w:themeFill="accent2" w:themeFillTint="66"/>
          </w:tcPr>
          <w:p w14:paraId="1317270C" w14:textId="77777777" w:rsidR="00C708E1" w:rsidRPr="00624C44" w:rsidRDefault="00C708E1" w:rsidP="00C708E1">
            <w:pPr>
              <w:rPr>
                <w:lang w:val="en-US"/>
              </w:rPr>
            </w:pPr>
            <w:r w:rsidRPr="00624C44">
              <w:rPr>
                <w:b/>
                <w:color w:val="FF0000"/>
                <w:lang w:val="en-US"/>
              </w:rPr>
              <w:t>/width</w:t>
            </w:r>
          </w:p>
        </w:tc>
        <w:tc>
          <w:tcPr>
            <w:tcW w:w="1128" w:type="dxa"/>
            <w:tcBorders>
              <w:bottom w:val="single" w:sz="4" w:space="0" w:color="auto"/>
            </w:tcBorders>
            <w:shd w:val="clear" w:color="auto" w:fill="E5B8B7" w:themeFill="accent2" w:themeFillTint="66"/>
          </w:tcPr>
          <w:p w14:paraId="7A41AAFB" w14:textId="77777777" w:rsidR="00C708E1" w:rsidRPr="00624C44" w:rsidRDefault="00C708E1" w:rsidP="00C708E1">
            <w:pPr>
              <w:rPr>
                <w:lang w:val="en-US"/>
              </w:rPr>
            </w:pPr>
          </w:p>
        </w:tc>
        <w:tc>
          <w:tcPr>
            <w:tcW w:w="830" w:type="dxa"/>
            <w:tcBorders>
              <w:bottom w:val="single" w:sz="4" w:space="0" w:color="auto"/>
            </w:tcBorders>
            <w:shd w:val="clear" w:color="auto" w:fill="E5B8B7" w:themeFill="accent2" w:themeFillTint="66"/>
          </w:tcPr>
          <w:p w14:paraId="44496528" w14:textId="77777777" w:rsidR="00C708E1" w:rsidRPr="00624C44" w:rsidRDefault="00C708E1" w:rsidP="00C708E1">
            <w:pPr>
              <w:rPr>
                <w:lang w:val="en-US"/>
              </w:rPr>
            </w:pPr>
          </w:p>
        </w:tc>
        <w:tc>
          <w:tcPr>
            <w:tcW w:w="1657" w:type="dxa"/>
            <w:tcBorders>
              <w:bottom w:val="single" w:sz="4" w:space="0" w:color="auto"/>
            </w:tcBorders>
            <w:shd w:val="clear" w:color="auto" w:fill="E5B8B7" w:themeFill="accent2" w:themeFillTint="66"/>
          </w:tcPr>
          <w:p w14:paraId="4EBA80AE" w14:textId="77777777" w:rsidR="00C708E1" w:rsidRPr="00624C44" w:rsidRDefault="00C708E1" w:rsidP="00C708E1">
            <w:pPr>
              <w:rPr>
                <w:lang w:val="en-US"/>
              </w:rPr>
            </w:pPr>
            <w:r w:rsidRPr="00624C44">
              <w:rPr>
                <w:lang w:val="en-US"/>
              </w:rPr>
              <w:t>shapes longs</w:t>
            </w:r>
          </w:p>
        </w:tc>
        <w:tc>
          <w:tcPr>
            <w:tcW w:w="1657" w:type="dxa"/>
            <w:tcBorders>
              <w:bottom w:val="single" w:sz="4" w:space="0" w:color="auto"/>
            </w:tcBorders>
            <w:shd w:val="clear" w:color="auto" w:fill="E5B8B7" w:themeFill="accent2" w:themeFillTint="66"/>
          </w:tcPr>
          <w:p w14:paraId="63E7622F" w14:textId="77777777" w:rsidR="00C708E1" w:rsidRPr="00624C44" w:rsidRDefault="00C708E1" w:rsidP="00C708E1">
            <w:pPr>
              <w:rPr>
                <w:lang w:val="en-US"/>
              </w:rPr>
            </w:pPr>
            <w:r w:rsidRPr="00624C44">
              <w:rPr>
                <w:lang w:val="en-US"/>
              </w:rPr>
              <w:t>shapes longs?</w:t>
            </w:r>
          </w:p>
        </w:tc>
        <w:tc>
          <w:tcPr>
            <w:tcW w:w="1658" w:type="dxa"/>
            <w:tcBorders>
              <w:bottom w:val="single" w:sz="4" w:space="0" w:color="auto"/>
            </w:tcBorders>
            <w:shd w:val="clear" w:color="auto" w:fill="E5B8B7" w:themeFill="accent2" w:themeFillTint="66"/>
          </w:tcPr>
          <w:p w14:paraId="3EAE9026" w14:textId="77777777" w:rsidR="00C708E1" w:rsidRPr="00624C44" w:rsidRDefault="00C708E1" w:rsidP="00C708E1">
            <w:pPr>
              <w:rPr>
                <w:lang w:val="en-US"/>
              </w:rPr>
            </w:pPr>
          </w:p>
        </w:tc>
        <w:tc>
          <w:tcPr>
            <w:tcW w:w="1518" w:type="dxa"/>
            <w:vMerge/>
            <w:tcBorders>
              <w:bottom w:val="single" w:sz="4" w:space="0" w:color="auto"/>
            </w:tcBorders>
            <w:shd w:val="clear" w:color="auto" w:fill="E5B8B7" w:themeFill="accent2" w:themeFillTint="66"/>
          </w:tcPr>
          <w:p w14:paraId="49DCCAEF" w14:textId="77777777" w:rsidR="00C708E1" w:rsidRPr="00624C44" w:rsidRDefault="00C708E1" w:rsidP="00C708E1">
            <w:pPr>
              <w:rPr>
                <w:lang w:val="en-US"/>
              </w:rPr>
            </w:pPr>
          </w:p>
        </w:tc>
      </w:tr>
      <w:tr w:rsidR="00C708E1" w:rsidRPr="00624C44" w14:paraId="7F0C182A" w14:textId="77777777" w:rsidTr="008D3801">
        <w:trPr>
          <w:cantSplit/>
          <w:trHeight w:val="23"/>
        </w:trPr>
        <w:tc>
          <w:tcPr>
            <w:tcW w:w="968" w:type="dxa"/>
            <w:vMerge w:val="restart"/>
            <w:shd w:val="clear" w:color="auto" w:fill="D6E3BC" w:themeFill="accent3" w:themeFillTint="66"/>
          </w:tcPr>
          <w:p w14:paraId="6C2A94CE" w14:textId="77777777" w:rsidR="00C708E1" w:rsidRPr="00624C44" w:rsidRDefault="00C708E1" w:rsidP="00C708E1">
            <w:pPr>
              <w:rPr>
                <w:b/>
                <w:color w:val="FF0000"/>
                <w:lang w:val="en-US"/>
              </w:rPr>
            </w:pPr>
            <w:r w:rsidRPr="00624C44">
              <w:rPr>
                <w:b/>
                <w:color w:val="FF0000"/>
                <w:lang w:val="en-US"/>
              </w:rPr>
              <w:t>/gesture</w:t>
            </w:r>
          </w:p>
        </w:tc>
        <w:tc>
          <w:tcPr>
            <w:tcW w:w="1357" w:type="dxa"/>
            <w:vMerge w:val="restart"/>
            <w:shd w:val="clear" w:color="auto" w:fill="D6E3BC" w:themeFill="accent3" w:themeFillTint="66"/>
          </w:tcPr>
          <w:p w14:paraId="389B909B" w14:textId="77777777" w:rsidR="00C708E1" w:rsidRPr="00624C44" w:rsidRDefault="00C708E1" w:rsidP="00C708E1">
            <w:pPr>
              <w:rPr>
                <w:b/>
                <w:color w:val="FF0000"/>
                <w:lang w:val="en-US"/>
              </w:rPr>
            </w:pPr>
            <w:r w:rsidRPr="00624C44">
              <w:rPr>
                <w:b/>
                <w:color w:val="FF0000"/>
                <w:lang w:val="en-US"/>
              </w:rPr>
              <w:t>/hit</w:t>
            </w:r>
          </w:p>
        </w:tc>
        <w:tc>
          <w:tcPr>
            <w:tcW w:w="1128" w:type="dxa"/>
            <w:shd w:val="clear" w:color="auto" w:fill="D6E3BC" w:themeFill="accent3" w:themeFillTint="66"/>
          </w:tcPr>
          <w:p w14:paraId="43076832" w14:textId="77777777" w:rsidR="00C708E1" w:rsidRPr="00624C44" w:rsidRDefault="00C708E1" w:rsidP="00C708E1">
            <w:pPr>
              <w:rPr>
                <w:b/>
                <w:color w:val="FF0000"/>
                <w:lang w:val="en-US"/>
              </w:rPr>
            </w:pPr>
            <w:r w:rsidRPr="00624C44">
              <w:rPr>
                <w:b/>
                <w:color w:val="FF0000"/>
                <w:lang w:val="en-US"/>
              </w:rPr>
              <w:t>/overhead</w:t>
            </w:r>
          </w:p>
        </w:tc>
        <w:tc>
          <w:tcPr>
            <w:tcW w:w="830" w:type="dxa"/>
            <w:shd w:val="clear" w:color="auto" w:fill="D6E3BC" w:themeFill="accent3" w:themeFillTint="66"/>
          </w:tcPr>
          <w:p w14:paraId="0E35107F" w14:textId="77777777" w:rsidR="00C708E1" w:rsidRPr="00624C44" w:rsidRDefault="00C708E1" w:rsidP="00C708E1">
            <w:pPr>
              <w:rPr>
                <w:b/>
                <w:color w:val="FF0000"/>
                <w:lang w:val="en-US"/>
              </w:rPr>
            </w:pPr>
          </w:p>
        </w:tc>
        <w:tc>
          <w:tcPr>
            <w:tcW w:w="1657" w:type="dxa"/>
            <w:shd w:val="clear" w:color="auto" w:fill="D6E3BC" w:themeFill="accent3" w:themeFillTint="66"/>
          </w:tcPr>
          <w:p w14:paraId="24C692CF" w14:textId="77777777" w:rsidR="00C708E1" w:rsidRPr="00624C44" w:rsidRDefault="00C708E1" w:rsidP="00C708E1">
            <w:pPr>
              <w:rPr>
                <w:lang w:val="en-US"/>
              </w:rPr>
            </w:pPr>
            <w:r w:rsidRPr="00624C44">
              <w:rPr>
                <w:lang w:val="en-US"/>
              </w:rPr>
              <w:t>triggers longs</w:t>
            </w:r>
          </w:p>
        </w:tc>
        <w:tc>
          <w:tcPr>
            <w:tcW w:w="1657" w:type="dxa"/>
            <w:shd w:val="clear" w:color="auto" w:fill="D6E3BC" w:themeFill="accent3" w:themeFillTint="66"/>
          </w:tcPr>
          <w:p w14:paraId="70FACB4A" w14:textId="77777777" w:rsidR="00C708E1" w:rsidRPr="00624C44" w:rsidRDefault="00C708E1" w:rsidP="00C708E1">
            <w:pPr>
              <w:rPr>
                <w:lang w:val="en-US"/>
              </w:rPr>
            </w:pPr>
            <w:r w:rsidRPr="00624C44">
              <w:rPr>
                <w:lang w:val="en-US"/>
              </w:rPr>
              <w:t>could trigger longs?</w:t>
            </w:r>
          </w:p>
        </w:tc>
        <w:tc>
          <w:tcPr>
            <w:tcW w:w="1658" w:type="dxa"/>
            <w:shd w:val="clear" w:color="auto" w:fill="D6E3BC" w:themeFill="accent3" w:themeFillTint="66"/>
          </w:tcPr>
          <w:p w14:paraId="6055C9A5" w14:textId="77777777" w:rsidR="00C708E1" w:rsidRPr="00624C44" w:rsidRDefault="00C708E1" w:rsidP="00C708E1">
            <w:pPr>
              <w:rPr>
                <w:lang w:val="en-US"/>
              </w:rPr>
            </w:pPr>
          </w:p>
        </w:tc>
        <w:tc>
          <w:tcPr>
            <w:tcW w:w="1518" w:type="dxa"/>
            <w:shd w:val="clear" w:color="auto" w:fill="D6E3BC" w:themeFill="accent3" w:themeFillTint="66"/>
          </w:tcPr>
          <w:p w14:paraId="5625B135" w14:textId="77777777" w:rsidR="00C708E1" w:rsidRPr="00624C44" w:rsidRDefault="00C708E1" w:rsidP="00C708E1">
            <w:pPr>
              <w:rPr>
                <w:lang w:val="en-US"/>
              </w:rPr>
            </w:pPr>
          </w:p>
        </w:tc>
      </w:tr>
      <w:tr w:rsidR="00C708E1" w:rsidRPr="00624C44" w14:paraId="4747D1DE" w14:textId="77777777" w:rsidTr="008D3801">
        <w:trPr>
          <w:cantSplit/>
          <w:trHeight w:val="23"/>
        </w:trPr>
        <w:tc>
          <w:tcPr>
            <w:tcW w:w="968" w:type="dxa"/>
            <w:vMerge/>
            <w:shd w:val="clear" w:color="auto" w:fill="D6E3BC" w:themeFill="accent3" w:themeFillTint="66"/>
          </w:tcPr>
          <w:p w14:paraId="0E080244"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644B99AE" w14:textId="77777777" w:rsidR="00C708E1" w:rsidRPr="00624C44" w:rsidRDefault="00C708E1" w:rsidP="00C708E1">
            <w:pPr>
              <w:rPr>
                <w:b/>
                <w:color w:val="FF0000"/>
                <w:lang w:val="en-US"/>
              </w:rPr>
            </w:pPr>
          </w:p>
        </w:tc>
        <w:tc>
          <w:tcPr>
            <w:tcW w:w="1128" w:type="dxa"/>
            <w:vMerge w:val="restart"/>
            <w:shd w:val="clear" w:color="auto" w:fill="D6E3BC" w:themeFill="accent3" w:themeFillTint="66"/>
          </w:tcPr>
          <w:p w14:paraId="4353A424" w14:textId="77777777" w:rsidR="00C708E1" w:rsidRPr="00624C44" w:rsidRDefault="00C708E1" w:rsidP="00C708E1">
            <w:pPr>
              <w:rPr>
                <w:lang w:val="en-US"/>
              </w:rPr>
            </w:pPr>
            <w:r w:rsidRPr="00624C44">
              <w:rPr>
                <w:lang w:val="en-US"/>
              </w:rPr>
              <w:t>/side</w:t>
            </w:r>
          </w:p>
        </w:tc>
        <w:tc>
          <w:tcPr>
            <w:tcW w:w="830" w:type="dxa"/>
            <w:shd w:val="clear" w:color="auto" w:fill="D6E3BC" w:themeFill="accent3" w:themeFillTint="66"/>
          </w:tcPr>
          <w:p w14:paraId="7ACCE38C" w14:textId="77777777" w:rsidR="00C708E1" w:rsidRPr="00624C44" w:rsidRDefault="00C708E1" w:rsidP="00C708E1">
            <w:pPr>
              <w:rPr>
                <w:lang w:val="en-US"/>
              </w:rPr>
            </w:pPr>
            <w:r w:rsidRPr="00624C44">
              <w:rPr>
                <w:lang w:val="en-US"/>
              </w:rPr>
              <w:t>/left</w:t>
            </w:r>
          </w:p>
        </w:tc>
        <w:tc>
          <w:tcPr>
            <w:tcW w:w="1657" w:type="dxa"/>
            <w:shd w:val="clear" w:color="auto" w:fill="D6E3BC" w:themeFill="accent3" w:themeFillTint="66"/>
          </w:tcPr>
          <w:p w14:paraId="21427656" w14:textId="77777777" w:rsidR="00C708E1" w:rsidRPr="00624C44" w:rsidRDefault="00C708E1" w:rsidP="00C708E1">
            <w:pPr>
              <w:rPr>
                <w:lang w:val="en-US"/>
              </w:rPr>
            </w:pPr>
          </w:p>
        </w:tc>
        <w:tc>
          <w:tcPr>
            <w:tcW w:w="1657" w:type="dxa"/>
            <w:shd w:val="clear" w:color="auto" w:fill="D6E3BC" w:themeFill="accent3" w:themeFillTint="66"/>
          </w:tcPr>
          <w:p w14:paraId="0DC27A1E" w14:textId="77777777" w:rsidR="00C708E1" w:rsidRPr="00624C44" w:rsidRDefault="00C708E1" w:rsidP="00C708E1">
            <w:pPr>
              <w:rPr>
                <w:lang w:val="en-US"/>
              </w:rPr>
            </w:pPr>
          </w:p>
        </w:tc>
        <w:tc>
          <w:tcPr>
            <w:tcW w:w="1658" w:type="dxa"/>
            <w:shd w:val="clear" w:color="auto" w:fill="D6E3BC" w:themeFill="accent3" w:themeFillTint="66"/>
          </w:tcPr>
          <w:p w14:paraId="78D37F33" w14:textId="77777777" w:rsidR="00C708E1" w:rsidRPr="00624C44" w:rsidRDefault="00C708E1" w:rsidP="00C708E1">
            <w:pPr>
              <w:rPr>
                <w:lang w:val="en-US"/>
              </w:rPr>
            </w:pPr>
          </w:p>
        </w:tc>
        <w:tc>
          <w:tcPr>
            <w:tcW w:w="1518" w:type="dxa"/>
            <w:shd w:val="clear" w:color="auto" w:fill="D6E3BC" w:themeFill="accent3" w:themeFillTint="66"/>
          </w:tcPr>
          <w:p w14:paraId="64C3D178" w14:textId="77777777" w:rsidR="00C708E1" w:rsidRPr="00624C44" w:rsidRDefault="00C708E1" w:rsidP="00C708E1">
            <w:pPr>
              <w:rPr>
                <w:lang w:val="en-US"/>
              </w:rPr>
            </w:pPr>
          </w:p>
        </w:tc>
      </w:tr>
      <w:tr w:rsidR="00C708E1" w:rsidRPr="00624C44" w14:paraId="5783768D" w14:textId="77777777" w:rsidTr="008D3801">
        <w:trPr>
          <w:cantSplit/>
          <w:trHeight w:val="59"/>
        </w:trPr>
        <w:tc>
          <w:tcPr>
            <w:tcW w:w="968" w:type="dxa"/>
            <w:vMerge/>
            <w:shd w:val="clear" w:color="auto" w:fill="D6E3BC" w:themeFill="accent3" w:themeFillTint="66"/>
          </w:tcPr>
          <w:p w14:paraId="294B135B"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40325E81" w14:textId="77777777" w:rsidR="00C708E1" w:rsidRPr="00624C44" w:rsidRDefault="00C708E1" w:rsidP="00C708E1">
            <w:pPr>
              <w:rPr>
                <w:b/>
                <w:color w:val="FF0000"/>
                <w:lang w:val="en-US"/>
              </w:rPr>
            </w:pPr>
          </w:p>
        </w:tc>
        <w:tc>
          <w:tcPr>
            <w:tcW w:w="1128" w:type="dxa"/>
            <w:vMerge/>
            <w:shd w:val="clear" w:color="auto" w:fill="D6E3BC" w:themeFill="accent3" w:themeFillTint="66"/>
          </w:tcPr>
          <w:p w14:paraId="67604989" w14:textId="77777777" w:rsidR="00C708E1" w:rsidRPr="00624C44" w:rsidRDefault="00C708E1" w:rsidP="00C708E1">
            <w:pPr>
              <w:rPr>
                <w:lang w:val="en-US"/>
              </w:rPr>
            </w:pPr>
          </w:p>
        </w:tc>
        <w:tc>
          <w:tcPr>
            <w:tcW w:w="830" w:type="dxa"/>
            <w:shd w:val="clear" w:color="auto" w:fill="D6E3BC" w:themeFill="accent3" w:themeFillTint="66"/>
          </w:tcPr>
          <w:p w14:paraId="73F20254" w14:textId="77777777" w:rsidR="00C708E1" w:rsidRPr="00624C44" w:rsidRDefault="00C708E1" w:rsidP="00C708E1">
            <w:pPr>
              <w:rPr>
                <w:lang w:val="en-US"/>
              </w:rPr>
            </w:pPr>
            <w:r w:rsidRPr="00624C44">
              <w:rPr>
                <w:lang w:val="en-US"/>
              </w:rPr>
              <w:t>/right</w:t>
            </w:r>
          </w:p>
        </w:tc>
        <w:tc>
          <w:tcPr>
            <w:tcW w:w="1657" w:type="dxa"/>
            <w:shd w:val="clear" w:color="auto" w:fill="D6E3BC" w:themeFill="accent3" w:themeFillTint="66"/>
          </w:tcPr>
          <w:p w14:paraId="2650507F" w14:textId="77777777" w:rsidR="00C708E1" w:rsidRPr="00624C44" w:rsidRDefault="00C708E1" w:rsidP="00C708E1">
            <w:pPr>
              <w:rPr>
                <w:lang w:val="en-US"/>
              </w:rPr>
            </w:pPr>
          </w:p>
        </w:tc>
        <w:tc>
          <w:tcPr>
            <w:tcW w:w="1657" w:type="dxa"/>
            <w:shd w:val="clear" w:color="auto" w:fill="D6E3BC" w:themeFill="accent3" w:themeFillTint="66"/>
          </w:tcPr>
          <w:p w14:paraId="722CD4E7" w14:textId="77777777" w:rsidR="00C708E1" w:rsidRPr="00624C44" w:rsidRDefault="00C708E1" w:rsidP="00C708E1">
            <w:pPr>
              <w:rPr>
                <w:lang w:val="en-US"/>
              </w:rPr>
            </w:pPr>
          </w:p>
        </w:tc>
        <w:tc>
          <w:tcPr>
            <w:tcW w:w="1658" w:type="dxa"/>
            <w:shd w:val="clear" w:color="auto" w:fill="D6E3BC" w:themeFill="accent3" w:themeFillTint="66"/>
          </w:tcPr>
          <w:p w14:paraId="3CF087AC" w14:textId="77777777" w:rsidR="00C708E1" w:rsidRPr="00624C44" w:rsidRDefault="00C708E1" w:rsidP="00C708E1">
            <w:pPr>
              <w:rPr>
                <w:lang w:val="en-US"/>
              </w:rPr>
            </w:pPr>
          </w:p>
        </w:tc>
        <w:tc>
          <w:tcPr>
            <w:tcW w:w="1518" w:type="dxa"/>
            <w:shd w:val="clear" w:color="auto" w:fill="D6E3BC" w:themeFill="accent3" w:themeFillTint="66"/>
          </w:tcPr>
          <w:p w14:paraId="72919EBC" w14:textId="77777777" w:rsidR="00C708E1" w:rsidRPr="00624C44" w:rsidRDefault="00C708E1" w:rsidP="00C708E1">
            <w:pPr>
              <w:rPr>
                <w:lang w:val="en-US"/>
              </w:rPr>
            </w:pPr>
          </w:p>
        </w:tc>
      </w:tr>
      <w:tr w:rsidR="00C708E1" w:rsidRPr="00624C44" w14:paraId="28A3CB77" w14:textId="77777777" w:rsidTr="008D3801">
        <w:trPr>
          <w:cantSplit/>
          <w:trHeight w:val="57"/>
        </w:trPr>
        <w:tc>
          <w:tcPr>
            <w:tcW w:w="968" w:type="dxa"/>
            <w:vMerge/>
            <w:shd w:val="clear" w:color="auto" w:fill="D6E3BC" w:themeFill="accent3" w:themeFillTint="66"/>
          </w:tcPr>
          <w:p w14:paraId="6967DA8F"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503889E6" w14:textId="77777777" w:rsidR="00C708E1" w:rsidRPr="00624C44" w:rsidRDefault="00C708E1" w:rsidP="00C708E1">
            <w:pPr>
              <w:rPr>
                <w:b/>
                <w:color w:val="FF0000"/>
                <w:lang w:val="en-US"/>
              </w:rPr>
            </w:pPr>
          </w:p>
        </w:tc>
        <w:tc>
          <w:tcPr>
            <w:tcW w:w="1128" w:type="dxa"/>
            <w:vMerge w:val="restart"/>
            <w:shd w:val="clear" w:color="auto" w:fill="D6E3BC" w:themeFill="accent3" w:themeFillTint="66"/>
          </w:tcPr>
          <w:p w14:paraId="240F1040" w14:textId="77777777" w:rsidR="00C708E1" w:rsidRPr="00624C44" w:rsidRDefault="00C708E1" w:rsidP="00C708E1">
            <w:pPr>
              <w:rPr>
                <w:lang w:val="en-US"/>
              </w:rPr>
            </w:pPr>
            <w:r w:rsidRPr="00624C44">
              <w:rPr>
                <w:lang w:val="en-US"/>
              </w:rPr>
              <w:t>/down</w:t>
            </w:r>
          </w:p>
        </w:tc>
        <w:tc>
          <w:tcPr>
            <w:tcW w:w="830" w:type="dxa"/>
            <w:shd w:val="clear" w:color="auto" w:fill="D6E3BC" w:themeFill="accent3" w:themeFillTint="66"/>
          </w:tcPr>
          <w:p w14:paraId="70EF3CF7" w14:textId="77777777" w:rsidR="00C708E1" w:rsidRPr="00624C44" w:rsidRDefault="00C708E1" w:rsidP="00C708E1">
            <w:pPr>
              <w:rPr>
                <w:lang w:val="en-US"/>
              </w:rPr>
            </w:pPr>
            <w:r w:rsidRPr="00624C44">
              <w:rPr>
                <w:lang w:val="en-US"/>
              </w:rPr>
              <w:t>/left</w:t>
            </w:r>
          </w:p>
        </w:tc>
        <w:tc>
          <w:tcPr>
            <w:tcW w:w="1657" w:type="dxa"/>
            <w:shd w:val="clear" w:color="auto" w:fill="D6E3BC" w:themeFill="accent3" w:themeFillTint="66"/>
          </w:tcPr>
          <w:p w14:paraId="2502C824" w14:textId="77777777" w:rsidR="00C708E1" w:rsidRPr="00624C44" w:rsidRDefault="00C708E1" w:rsidP="00C708E1">
            <w:pPr>
              <w:rPr>
                <w:lang w:val="en-US"/>
              </w:rPr>
            </w:pPr>
          </w:p>
        </w:tc>
        <w:tc>
          <w:tcPr>
            <w:tcW w:w="1657" w:type="dxa"/>
            <w:shd w:val="clear" w:color="auto" w:fill="D6E3BC" w:themeFill="accent3" w:themeFillTint="66"/>
          </w:tcPr>
          <w:p w14:paraId="76C4E305" w14:textId="77777777" w:rsidR="00C708E1" w:rsidRPr="00624C44" w:rsidRDefault="00C708E1" w:rsidP="00C708E1">
            <w:pPr>
              <w:rPr>
                <w:lang w:val="en-US"/>
              </w:rPr>
            </w:pPr>
          </w:p>
        </w:tc>
        <w:tc>
          <w:tcPr>
            <w:tcW w:w="1658" w:type="dxa"/>
            <w:shd w:val="clear" w:color="auto" w:fill="D6E3BC" w:themeFill="accent3" w:themeFillTint="66"/>
          </w:tcPr>
          <w:p w14:paraId="7A461DC4" w14:textId="77777777" w:rsidR="00C708E1" w:rsidRPr="00624C44" w:rsidRDefault="00C708E1" w:rsidP="00C708E1">
            <w:pPr>
              <w:rPr>
                <w:lang w:val="en-US"/>
              </w:rPr>
            </w:pPr>
          </w:p>
        </w:tc>
        <w:tc>
          <w:tcPr>
            <w:tcW w:w="1518" w:type="dxa"/>
            <w:shd w:val="clear" w:color="auto" w:fill="D6E3BC" w:themeFill="accent3" w:themeFillTint="66"/>
          </w:tcPr>
          <w:p w14:paraId="6EF0D838" w14:textId="77777777" w:rsidR="00C708E1" w:rsidRPr="00624C44" w:rsidRDefault="00C708E1" w:rsidP="00C708E1">
            <w:pPr>
              <w:rPr>
                <w:lang w:val="en-US"/>
              </w:rPr>
            </w:pPr>
          </w:p>
        </w:tc>
      </w:tr>
      <w:tr w:rsidR="00C708E1" w:rsidRPr="00624C44" w14:paraId="08B2EE71" w14:textId="77777777" w:rsidTr="008D3801">
        <w:trPr>
          <w:cantSplit/>
          <w:trHeight w:val="57"/>
        </w:trPr>
        <w:tc>
          <w:tcPr>
            <w:tcW w:w="968" w:type="dxa"/>
            <w:vMerge/>
            <w:shd w:val="clear" w:color="auto" w:fill="D6E3BC" w:themeFill="accent3" w:themeFillTint="66"/>
          </w:tcPr>
          <w:p w14:paraId="2EC15618"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4A10A398" w14:textId="77777777" w:rsidR="00C708E1" w:rsidRPr="00624C44" w:rsidRDefault="00C708E1" w:rsidP="00C708E1">
            <w:pPr>
              <w:rPr>
                <w:b/>
                <w:color w:val="FF0000"/>
                <w:lang w:val="en-US"/>
              </w:rPr>
            </w:pPr>
          </w:p>
        </w:tc>
        <w:tc>
          <w:tcPr>
            <w:tcW w:w="1128" w:type="dxa"/>
            <w:vMerge/>
            <w:shd w:val="clear" w:color="auto" w:fill="D6E3BC" w:themeFill="accent3" w:themeFillTint="66"/>
          </w:tcPr>
          <w:p w14:paraId="7B60E5FE" w14:textId="77777777" w:rsidR="00C708E1" w:rsidRPr="00624C44" w:rsidRDefault="00C708E1" w:rsidP="00C708E1">
            <w:pPr>
              <w:rPr>
                <w:lang w:val="en-US"/>
              </w:rPr>
            </w:pPr>
          </w:p>
        </w:tc>
        <w:tc>
          <w:tcPr>
            <w:tcW w:w="830" w:type="dxa"/>
            <w:shd w:val="clear" w:color="auto" w:fill="D6E3BC" w:themeFill="accent3" w:themeFillTint="66"/>
          </w:tcPr>
          <w:p w14:paraId="4F643111" w14:textId="77777777" w:rsidR="00C708E1" w:rsidRPr="00624C44" w:rsidRDefault="00C708E1" w:rsidP="00C708E1">
            <w:pPr>
              <w:rPr>
                <w:lang w:val="en-US"/>
              </w:rPr>
            </w:pPr>
            <w:r w:rsidRPr="00624C44">
              <w:rPr>
                <w:lang w:val="en-US"/>
              </w:rPr>
              <w:t>/right</w:t>
            </w:r>
          </w:p>
        </w:tc>
        <w:tc>
          <w:tcPr>
            <w:tcW w:w="1657" w:type="dxa"/>
            <w:shd w:val="clear" w:color="auto" w:fill="D6E3BC" w:themeFill="accent3" w:themeFillTint="66"/>
          </w:tcPr>
          <w:p w14:paraId="51BB3350" w14:textId="77777777" w:rsidR="00C708E1" w:rsidRPr="00624C44" w:rsidRDefault="00C708E1" w:rsidP="00C708E1">
            <w:pPr>
              <w:rPr>
                <w:lang w:val="en-US"/>
              </w:rPr>
            </w:pPr>
          </w:p>
        </w:tc>
        <w:tc>
          <w:tcPr>
            <w:tcW w:w="1657" w:type="dxa"/>
            <w:shd w:val="clear" w:color="auto" w:fill="D6E3BC" w:themeFill="accent3" w:themeFillTint="66"/>
          </w:tcPr>
          <w:p w14:paraId="15AC719C" w14:textId="77777777" w:rsidR="00C708E1" w:rsidRPr="00624C44" w:rsidRDefault="00C708E1" w:rsidP="00C708E1">
            <w:pPr>
              <w:rPr>
                <w:lang w:val="en-US"/>
              </w:rPr>
            </w:pPr>
          </w:p>
        </w:tc>
        <w:tc>
          <w:tcPr>
            <w:tcW w:w="1658" w:type="dxa"/>
            <w:shd w:val="clear" w:color="auto" w:fill="D6E3BC" w:themeFill="accent3" w:themeFillTint="66"/>
          </w:tcPr>
          <w:p w14:paraId="138F3695" w14:textId="77777777" w:rsidR="00C708E1" w:rsidRPr="00624C44" w:rsidRDefault="00C708E1" w:rsidP="00C708E1">
            <w:pPr>
              <w:rPr>
                <w:lang w:val="en-US"/>
              </w:rPr>
            </w:pPr>
          </w:p>
        </w:tc>
        <w:tc>
          <w:tcPr>
            <w:tcW w:w="1518" w:type="dxa"/>
            <w:shd w:val="clear" w:color="auto" w:fill="D6E3BC" w:themeFill="accent3" w:themeFillTint="66"/>
          </w:tcPr>
          <w:p w14:paraId="782D9B7C" w14:textId="77777777" w:rsidR="00C708E1" w:rsidRPr="00624C44" w:rsidRDefault="00C708E1" w:rsidP="00C708E1">
            <w:pPr>
              <w:rPr>
                <w:lang w:val="en-US"/>
              </w:rPr>
            </w:pPr>
          </w:p>
        </w:tc>
      </w:tr>
      <w:tr w:rsidR="00C708E1" w:rsidRPr="00624C44" w14:paraId="08DF4E62" w14:textId="77777777" w:rsidTr="008D3801">
        <w:trPr>
          <w:cantSplit/>
          <w:trHeight w:val="23"/>
        </w:trPr>
        <w:tc>
          <w:tcPr>
            <w:tcW w:w="968" w:type="dxa"/>
            <w:vMerge/>
            <w:shd w:val="clear" w:color="auto" w:fill="D6E3BC" w:themeFill="accent3" w:themeFillTint="66"/>
          </w:tcPr>
          <w:p w14:paraId="53722B68"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5DF82420" w14:textId="77777777" w:rsidR="00C708E1" w:rsidRPr="00624C44" w:rsidRDefault="00C708E1" w:rsidP="00C708E1">
            <w:pPr>
              <w:rPr>
                <w:b/>
                <w:color w:val="FF0000"/>
                <w:lang w:val="en-US"/>
              </w:rPr>
            </w:pPr>
          </w:p>
        </w:tc>
        <w:tc>
          <w:tcPr>
            <w:tcW w:w="1128" w:type="dxa"/>
            <w:vMerge w:val="restart"/>
            <w:shd w:val="clear" w:color="auto" w:fill="D6E3BC" w:themeFill="accent3" w:themeFillTint="66"/>
          </w:tcPr>
          <w:p w14:paraId="138EB652" w14:textId="77777777" w:rsidR="00C708E1" w:rsidRPr="00624C44" w:rsidRDefault="00C708E1" w:rsidP="00C708E1">
            <w:pPr>
              <w:rPr>
                <w:lang w:val="en-US"/>
              </w:rPr>
            </w:pPr>
            <w:r w:rsidRPr="00624C44">
              <w:rPr>
                <w:lang w:val="en-US"/>
              </w:rPr>
              <w:t>/forward</w:t>
            </w:r>
          </w:p>
        </w:tc>
        <w:tc>
          <w:tcPr>
            <w:tcW w:w="830" w:type="dxa"/>
            <w:shd w:val="clear" w:color="auto" w:fill="D6E3BC" w:themeFill="accent3" w:themeFillTint="66"/>
          </w:tcPr>
          <w:p w14:paraId="64F52155" w14:textId="77777777" w:rsidR="00C708E1" w:rsidRPr="00624C44" w:rsidRDefault="00C708E1" w:rsidP="00C708E1">
            <w:pPr>
              <w:rPr>
                <w:lang w:val="en-US"/>
              </w:rPr>
            </w:pPr>
            <w:r w:rsidRPr="00624C44">
              <w:rPr>
                <w:lang w:val="en-US"/>
              </w:rPr>
              <w:t>/left</w:t>
            </w:r>
          </w:p>
        </w:tc>
        <w:tc>
          <w:tcPr>
            <w:tcW w:w="1657" w:type="dxa"/>
            <w:shd w:val="clear" w:color="auto" w:fill="D6E3BC" w:themeFill="accent3" w:themeFillTint="66"/>
          </w:tcPr>
          <w:p w14:paraId="2B0CA6E7" w14:textId="77777777" w:rsidR="00C708E1" w:rsidRPr="00624C44" w:rsidRDefault="00C708E1" w:rsidP="00C708E1">
            <w:pPr>
              <w:rPr>
                <w:lang w:val="en-US"/>
              </w:rPr>
            </w:pPr>
          </w:p>
        </w:tc>
        <w:tc>
          <w:tcPr>
            <w:tcW w:w="1657" w:type="dxa"/>
            <w:shd w:val="clear" w:color="auto" w:fill="D6E3BC" w:themeFill="accent3" w:themeFillTint="66"/>
          </w:tcPr>
          <w:p w14:paraId="1F6BAA69" w14:textId="77777777" w:rsidR="00C708E1" w:rsidRPr="00624C44" w:rsidRDefault="00C708E1" w:rsidP="00C708E1">
            <w:pPr>
              <w:rPr>
                <w:lang w:val="en-US"/>
              </w:rPr>
            </w:pPr>
          </w:p>
        </w:tc>
        <w:tc>
          <w:tcPr>
            <w:tcW w:w="1658" w:type="dxa"/>
            <w:shd w:val="clear" w:color="auto" w:fill="D6E3BC" w:themeFill="accent3" w:themeFillTint="66"/>
          </w:tcPr>
          <w:p w14:paraId="0075445B" w14:textId="77777777" w:rsidR="00C708E1" w:rsidRPr="00624C44" w:rsidRDefault="00C708E1" w:rsidP="00C708E1">
            <w:pPr>
              <w:rPr>
                <w:lang w:val="en-US"/>
              </w:rPr>
            </w:pPr>
          </w:p>
        </w:tc>
        <w:tc>
          <w:tcPr>
            <w:tcW w:w="1518" w:type="dxa"/>
            <w:shd w:val="clear" w:color="auto" w:fill="D6E3BC" w:themeFill="accent3" w:themeFillTint="66"/>
          </w:tcPr>
          <w:p w14:paraId="2DCC121B" w14:textId="77777777" w:rsidR="00C708E1" w:rsidRPr="00624C44" w:rsidRDefault="00C708E1" w:rsidP="00C708E1">
            <w:pPr>
              <w:rPr>
                <w:lang w:val="en-US"/>
              </w:rPr>
            </w:pPr>
          </w:p>
        </w:tc>
      </w:tr>
      <w:tr w:rsidR="00C708E1" w:rsidRPr="00624C44" w14:paraId="4F40AFD9" w14:textId="77777777" w:rsidTr="008D3801">
        <w:trPr>
          <w:cantSplit/>
          <w:trHeight w:val="23"/>
        </w:trPr>
        <w:tc>
          <w:tcPr>
            <w:tcW w:w="968" w:type="dxa"/>
            <w:vMerge/>
            <w:shd w:val="clear" w:color="auto" w:fill="D6E3BC" w:themeFill="accent3" w:themeFillTint="66"/>
          </w:tcPr>
          <w:p w14:paraId="79CEC9E5"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0D2458E8" w14:textId="77777777" w:rsidR="00C708E1" w:rsidRPr="00624C44" w:rsidRDefault="00C708E1" w:rsidP="00C708E1">
            <w:pPr>
              <w:rPr>
                <w:b/>
                <w:color w:val="FF0000"/>
                <w:lang w:val="en-US"/>
              </w:rPr>
            </w:pPr>
          </w:p>
        </w:tc>
        <w:tc>
          <w:tcPr>
            <w:tcW w:w="1128" w:type="dxa"/>
            <w:vMerge/>
            <w:shd w:val="clear" w:color="auto" w:fill="D6E3BC" w:themeFill="accent3" w:themeFillTint="66"/>
          </w:tcPr>
          <w:p w14:paraId="46737E25" w14:textId="77777777" w:rsidR="00C708E1" w:rsidRPr="00624C44" w:rsidRDefault="00C708E1" w:rsidP="00C708E1">
            <w:pPr>
              <w:rPr>
                <w:lang w:val="en-US"/>
              </w:rPr>
            </w:pPr>
          </w:p>
        </w:tc>
        <w:tc>
          <w:tcPr>
            <w:tcW w:w="830" w:type="dxa"/>
            <w:shd w:val="clear" w:color="auto" w:fill="D6E3BC" w:themeFill="accent3" w:themeFillTint="66"/>
          </w:tcPr>
          <w:p w14:paraId="57BB1E51" w14:textId="77777777" w:rsidR="00C708E1" w:rsidRPr="00624C44" w:rsidRDefault="00C708E1" w:rsidP="00C708E1">
            <w:pPr>
              <w:rPr>
                <w:lang w:val="en-US"/>
              </w:rPr>
            </w:pPr>
            <w:r w:rsidRPr="00624C44">
              <w:rPr>
                <w:lang w:val="en-US"/>
              </w:rPr>
              <w:t>/right</w:t>
            </w:r>
          </w:p>
        </w:tc>
        <w:tc>
          <w:tcPr>
            <w:tcW w:w="1657" w:type="dxa"/>
            <w:shd w:val="clear" w:color="auto" w:fill="D6E3BC" w:themeFill="accent3" w:themeFillTint="66"/>
          </w:tcPr>
          <w:p w14:paraId="4086F134" w14:textId="77777777" w:rsidR="00C708E1" w:rsidRPr="00624C44" w:rsidRDefault="00C708E1" w:rsidP="00C708E1">
            <w:pPr>
              <w:rPr>
                <w:lang w:val="en-US"/>
              </w:rPr>
            </w:pPr>
          </w:p>
        </w:tc>
        <w:tc>
          <w:tcPr>
            <w:tcW w:w="1657" w:type="dxa"/>
            <w:shd w:val="clear" w:color="auto" w:fill="D6E3BC" w:themeFill="accent3" w:themeFillTint="66"/>
          </w:tcPr>
          <w:p w14:paraId="13E02153" w14:textId="77777777" w:rsidR="00C708E1" w:rsidRPr="00624C44" w:rsidRDefault="00C708E1" w:rsidP="00C708E1">
            <w:pPr>
              <w:rPr>
                <w:lang w:val="en-US"/>
              </w:rPr>
            </w:pPr>
          </w:p>
        </w:tc>
        <w:tc>
          <w:tcPr>
            <w:tcW w:w="1658" w:type="dxa"/>
            <w:shd w:val="clear" w:color="auto" w:fill="D6E3BC" w:themeFill="accent3" w:themeFillTint="66"/>
          </w:tcPr>
          <w:p w14:paraId="186B20EE" w14:textId="77777777" w:rsidR="00C708E1" w:rsidRPr="00624C44" w:rsidRDefault="00C708E1" w:rsidP="00C708E1">
            <w:pPr>
              <w:rPr>
                <w:lang w:val="en-US"/>
              </w:rPr>
            </w:pPr>
          </w:p>
        </w:tc>
        <w:tc>
          <w:tcPr>
            <w:tcW w:w="1518" w:type="dxa"/>
            <w:shd w:val="clear" w:color="auto" w:fill="D6E3BC" w:themeFill="accent3" w:themeFillTint="66"/>
          </w:tcPr>
          <w:p w14:paraId="60DB11A4" w14:textId="77777777" w:rsidR="00C708E1" w:rsidRPr="00624C44" w:rsidRDefault="00C708E1" w:rsidP="00C708E1">
            <w:pPr>
              <w:rPr>
                <w:lang w:val="en-US"/>
              </w:rPr>
            </w:pPr>
          </w:p>
        </w:tc>
      </w:tr>
      <w:tr w:rsidR="00C708E1" w:rsidRPr="00624C44" w14:paraId="0CD5730C" w14:textId="77777777" w:rsidTr="008D3801">
        <w:trPr>
          <w:cantSplit/>
          <w:trHeight w:val="23"/>
        </w:trPr>
        <w:tc>
          <w:tcPr>
            <w:tcW w:w="968" w:type="dxa"/>
            <w:vMerge/>
            <w:shd w:val="clear" w:color="auto" w:fill="D6E3BC" w:themeFill="accent3" w:themeFillTint="66"/>
          </w:tcPr>
          <w:p w14:paraId="7FA6E78D" w14:textId="77777777" w:rsidR="00C708E1" w:rsidRPr="00624C44" w:rsidRDefault="00C708E1" w:rsidP="00C708E1">
            <w:pPr>
              <w:rPr>
                <w:b/>
                <w:color w:val="FF0000"/>
                <w:lang w:val="en-US"/>
              </w:rPr>
            </w:pPr>
          </w:p>
        </w:tc>
        <w:tc>
          <w:tcPr>
            <w:tcW w:w="1357" w:type="dxa"/>
            <w:vMerge w:val="restart"/>
            <w:shd w:val="clear" w:color="auto" w:fill="D6E3BC" w:themeFill="accent3" w:themeFillTint="66"/>
          </w:tcPr>
          <w:p w14:paraId="410E169E" w14:textId="77777777" w:rsidR="00C708E1" w:rsidRPr="00624C44" w:rsidRDefault="00C708E1" w:rsidP="00C708E1">
            <w:pPr>
              <w:rPr>
                <w:b/>
                <w:color w:val="FF0000"/>
                <w:lang w:val="en-US"/>
              </w:rPr>
            </w:pPr>
            <w:r w:rsidRPr="00624C44">
              <w:rPr>
                <w:lang w:val="en-US"/>
              </w:rPr>
              <w:t>/kick</w:t>
            </w:r>
          </w:p>
        </w:tc>
        <w:tc>
          <w:tcPr>
            <w:tcW w:w="1128" w:type="dxa"/>
            <w:vMerge w:val="restart"/>
            <w:shd w:val="clear" w:color="auto" w:fill="D6E3BC" w:themeFill="accent3" w:themeFillTint="66"/>
          </w:tcPr>
          <w:p w14:paraId="548671C1" w14:textId="77777777" w:rsidR="00C708E1" w:rsidRPr="00624C44" w:rsidRDefault="00C708E1" w:rsidP="00C708E1">
            <w:pPr>
              <w:rPr>
                <w:lang w:val="en-US"/>
              </w:rPr>
            </w:pPr>
            <w:r w:rsidRPr="00624C44">
              <w:rPr>
                <w:lang w:val="en-US"/>
              </w:rPr>
              <w:t>/side</w:t>
            </w:r>
          </w:p>
        </w:tc>
        <w:tc>
          <w:tcPr>
            <w:tcW w:w="830" w:type="dxa"/>
            <w:shd w:val="clear" w:color="auto" w:fill="D6E3BC" w:themeFill="accent3" w:themeFillTint="66"/>
          </w:tcPr>
          <w:p w14:paraId="44C6E875" w14:textId="77777777" w:rsidR="00C708E1" w:rsidRPr="00624C44" w:rsidRDefault="00C708E1" w:rsidP="00C708E1">
            <w:pPr>
              <w:rPr>
                <w:lang w:val="en-US"/>
              </w:rPr>
            </w:pPr>
            <w:r w:rsidRPr="00624C44">
              <w:rPr>
                <w:lang w:val="en-US"/>
              </w:rPr>
              <w:t>/left</w:t>
            </w:r>
          </w:p>
        </w:tc>
        <w:tc>
          <w:tcPr>
            <w:tcW w:w="1657" w:type="dxa"/>
            <w:shd w:val="clear" w:color="auto" w:fill="D6E3BC" w:themeFill="accent3" w:themeFillTint="66"/>
          </w:tcPr>
          <w:p w14:paraId="1DD0A733" w14:textId="77777777" w:rsidR="00C708E1" w:rsidRPr="00624C44" w:rsidRDefault="00C708E1" w:rsidP="00C708E1">
            <w:pPr>
              <w:rPr>
                <w:lang w:val="en-US"/>
              </w:rPr>
            </w:pPr>
          </w:p>
        </w:tc>
        <w:tc>
          <w:tcPr>
            <w:tcW w:w="1657" w:type="dxa"/>
            <w:shd w:val="clear" w:color="auto" w:fill="D6E3BC" w:themeFill="accent3" w:themeFillTint="66"/>
          </w:tcPr>
          <w:p w14:paraId="68AB0912" w14:textId="77777777" w:rsidR="00C708E1" w:rsidRPr="00624C44" w:rsidRDefault="00C708E1" w:rsidP="00C708E1">
            <w:pPr>
              <w:rPr>
                <w:lang w:val="en-US"/>
              </w:rPr>
            </w:pPr>
          </w:p>
        </w:tc>
        <w:tc>
          <w:tcPr>
            <w:tcW w:w="1658" w:type="dxa"/>
            <w:shd w:val="clear" w:color="auto" w:fill="D6E3BC" w:themeFill="accent3" w:themeFillTint="66"/>
          </w:tcPr>
          <w:p w14:paraId="0487E490" w14:textId="77777777" w:rsidR="00C708E1" w:rsidRPr="00624C44" w:rsidRDefault="00C708E1" w:rsidP="00C708E1">
            <w:pPr>
              <w:rPr>
                <w:lang w:val="en-US"/>
              </w:rPr>
            </w:pPr>
          </w:p>
        </w:tc>
        <w:tc>
          <w:tcPr>
            <w:tcW w:w="1518" w:type="dxa"/>
            <w:shd w:val="clear" w:color="auto" w:fill="D6E3BC" w:themeFill="accent3" w:themeFillTint="66"/>
          </w:tcPr>
          <w:p w14:paraId="6C5826CD" w14:textId="77777777" w:rsidR="00C708E1" w:rsidRPr="00624C44" w:rsidRDefault="00C708E1" w:rsidP="00C708E1">
            <w:pPr>
              <w:rPr>
                <w:lang w:val="en-US"/>
              </w:rPr>
            </w:pPr>
          </w:p>
        </w:tc>
      </w:tr>
      <w:tr w:rsidR="00C708E1" w:rsidRPr="00624C44" w14:paraId="6FF07063" w14:textId="77777777" w:rsidTr="008D3801">
        <w:trPr>
          <w:cantSplit/>
          <w:trHeight w:val="23"/>
        </w:trPr>
        <w:tc>
          <w:tcPr>
            <w:tcW w:w="968" w:type="dxa"/>
            <w:vMerge/>
            <w:shd w:val="clear" w:color="auto" w:fill="D6E3BC" w:themeFill="accent3" w:themeFillTint="66"/>
          </w:tcPr>
          <w:p w14:paraId="73AB4E7A"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0DEE843A" w14:textId="77777777" w:rsidR="00C708E1" w:rsidRPr="00624C44" w:rsidRDefault="00C708E1" w:rsidP="00C708E1">
            <w:pPr>
              <w:rPr>
                <w:b/>
                <w:color w:val="FF0000"/>
                <w:lang w:val="en-US"/>
              </w:rPr>
            </w:pPr>
          </w:p>
        </w:tc>
        <w:tc>
          <w:tcPr>
            <w:tcW w:w="1128" w:type="dxa"/>
            <w:vMerge/>
            <w:shd w:val="clear" w:color="auto" w:fill="D6E3BC" w:themeFill="accent3" w:themeFillTint="66"/>
          </w:tcPr>
          <w:p w14:paraId="125359BF" w14:textId="77777777" w:rsidR="00C708E1" w:rsidRPr="00624C44" w:rsidRDefault="00C708E1" w:rsidP="00C708E1">
            <w:pPr>
              <w:rPr>
                <w:lang w:val="en-US"/>
              </w:rPr>
            </w:pPr>
          </w:p>
        </w:tc>
        <w:tc>
          <w:tcPr>
            <w:tcW w:w="830" w:type="dxa"/>
            <w:shd w:val="clear" w:color="auto" w:fill="D6E3BC" w:themeFill="accent3" w:themeFillTint="66"/>
          </w:tcPr>
          <w:p w14:paraId="22A6C277" w14:textId="77777777" w:rsidR="00C708E1" w:rsidRPr="00624C44" w:rsidRDefault="00C708E1" w:rsidP="00C708E1">
            <w:pPr>
              <w:rPr>
                <w:lang w:val="en-US"/>
              </w:rPr>
            </w:pPr>
            <w:r w:rsidRPr="00624C44">
              <w:rPr>
                <w:lang w:val="en-US"/>
              </w:rPr>
              <w:t>/right</w:t>
            </w:r>
          </w:p>
        </w:tc>
        <w:tc>
          <w:tcPr>
            <w:tcW w:w="1657" w:type="dxa"/>
            <w:shd w:val="clear" w:color="auto" w:fill="D6E3BC" w:themeFill="accent3" w:themeFillTint="66"/>
          </w:tcPr>
          <w:p w14:paraId="727F0D0B" w14:textId="77777777" w:rsidR="00C708E1" w:rsidRPr="00624C44" w:rsidRDefault="00C708E1" w:rsidP="00C708E1">
            <w:pPr>
              <w:rPr>
                <w:lang w:val="en-US"/>
              </w:rPr>
            </w:pPr>
          </w:p>
        </w:tc>
        <w:tc>
          <w:tcPr>
            <w:tcW w:w="1657" w:type="dxa"/>
            <w:shd w:val="clear" w:color="auto" w:fill="D6E3BC" w:themeFill="accent3" w:themeFillTint="66"/>
          </w:tcPr>
          <w:p w14:paraId="0F245995" w14:textId="77777777" w:rsidR="00C708E1" w:rsidRPr="00624C44" w:rsidRDefault="00C708E1" w:rsidP="00C708E1">
            <w:pPr>
              <w:rPr>
                <w:lang w:val="en-US"/>
              </w:rPr>
            </w:pPr>
          </w:p>
        </w:tc>
        <w:tc>
          <w:tcPr>
            <w:tcW w:w="1658" w:type="dxa"/>
            <w:shd w:val="clear" w:color="auto" w:fill="D6E3BC" w:themeFill="accent3" w:themeFillTint="66"/>
          </w:tcPr>
          <w:p w14:paraId="008D62E7" w14:textId="77777777" w:rsidR="00C708E1" w:rsidRPr="00624C44" w:rsidRDefault="00C708E1" w:rsidP="00C708E1">
            <w:pPr>
              <w:rPr>
                <w:lang w:val="en-US"/>
              </w:rPr>
            </w:pPr>
          </w:p>
        </w:tc>
        <w:tc>
          <w:tcPr>
            <w:tcW w:w="1518" w:type="dxa"/>
            <w:shd w:val="clear" w:color="auto" w:fill="D6E3BC" w:themeFill="accent3" w:themeFillTint="66"/>
          </w:tcPr>
          <w:p w14:paraId="4B17ED1E" w14:textId="77777777" w:rsidR="00C708E1" w:rsidRPr="00624C44" w:rsidRDefault="00C708E1" w:rsidP="00C708E1">
            <w:pPr>
              <w:rPr>
                <w:lang w:val="en-US"/>
              </w:rPr>
            </w:pPr>
          </w:p>
        </w:tc>
      </w:tr>
      <w:tr w:rsidR="00C708E1" w:rsidRPr="00624C44" w14:paraId="336EC9D4" w14:textId="77777777" w:rsidTr="008D3801">
        <w:trPr>
          <w:cantSplit/>
          <w:trHeight w:val="23"/>
        </w:trPr>
        <w:tc>
          <w:tcPr>
            <w:tcW w:w="968" w:type="dxa"/>
            <w:vMerge/>
            <w:shd w:val="clear" w:color="auto" w:fill="D6E3BC" w:themeFill="accent3" w:themeFillTint="66"/>
          </w:tcPr>
          <w:p w14:paraId="76147F1F"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0B5DBD87" w14:textId="77777777" w:rsidR="00C708E1" w:rsidRPr="00624C44" w:rsidRDefault="00C708E1" w:rsidP="00C708E1">
            <w:pPr>
              <w:rPr>
                <w:b/>
                <w:color w:val="FF0000"/>
                <w:lang w:val="en-US"/>
              </w:rPr>
            </w:pPr>
          </w:p>
        </w:tc>
        <w:tc>
          <w:tcPr>
            <w:tcW w:w="1128" w:type="dxa"/>
            <w:vMerge w:val="restart"/>
            <w:shd w:val="clear" w:color="auto" w:fill="D6E3BC" w:themeFill="accent3" w:themeFillTint="66"/>
          </w:tcPr>
          <w:p w14:paraId="263CA1DC" w14:textId="77777777" w:rsidR="00C708E1" w:rsidRPr="00624C44" w:rsidRDefault="00C708E1" w:rsidP="00C708E1">
            <w:pPr>
              <w:rPr>
                <w:lang w:val="en-US"/>
              </w:rPr>
            </w:pPr>
            <w:r w:rsidRPr="00624C44">
              <w:rPr>
                <w:lang w:val="en-US"/>
              </w:rPr>
              <w:t>/forward</w:t>
            </w:r>
          </w:p>
        </w:tc>
        <w:tc>
          <w:tcPr>
            <w:tcW w:w="830" w:type="dxa"/>
            <w:shd w:val="clear" w:color="auto" w:fill="D6E3BC" w:themeFill="accent3" w:themeFillTint="66"/>
          </w:tcPr>
          <w:p w14:paraId="7F1A4923" w14:textId="77777777" w:rsidR="00C708E1" w:rsidRPr="00624C44" w:rsidRDefault="00C708E1" w:rsidP="00C708E1">
            <w:pPr>
              <w:rPr>
                <w:lang w:val="en-US"/>
              </w:rPr>
            </w:pPr>
            <w:r w:rsidRPr="00624C44">
              <w:rPr>
                <w:lang w:val="en-US"/>
              </w:rPr>
              <w:t>/left</w:t>
            </w:r>
          </w:p>
        </w:tc>
        <w:tc>
          <w:tcPr>
            <w:tcW w:w="1657" w:type="dxa"/>
            <w:shd w:val="clear" w:color="auto" w:fill="D6E3BC" w:themeFill="accent3" w:themeFillTint="66"/>
          </w:tcPr>
          <w:p w14:paraId="2E74CA36" w14:textId="77777777" w:rsidR="00C708E1" w:rsidRPr="00624C44" w:rsidRDefault="00C708E1" w:rsidP="00C708E1">
            <w:pPr>
              <w:rPr>
                <w:lang w:val="en-US"/>
              </w:rPr>
            </w:pPr>
            <w:r w:rsidRPr="00624C44">
              <w:rPr>
                <w:lang w:val="en-US"/>
              </w:rPr>
              <w:t>maybe??</w:t>
            </w:r>
          </w:p>
        </w:tc>
        <w:tc>
          <w:tcPr>
            <w:tcW w:w="1657" w:type="dxa"/>
            <w:shd w:val="clear" w:color="auto" w:fill="D6E3BC" w:themeFill="accent3" w:themeFillTint="66"/>
          </w:tcPr>
          <w:p w14:paraId="517E5541" w14:textId="77777777" w:rsidR="00C708E1" w:rsidRPr="00624C44" w:rsidRDefault="00C708E1" w:rsidP="00C708E1">
            <w:pPr>
              <w:rPr>
                <w:lang w:val="en-US"/>
              </w:rPr>
            </w:pPr>
            <w:r w:rsidRPr="00624C44">
              <w:rPr>
                <w:lang w:val="en-US"/>
              </w:rPr>
              <w:t>maybe??</w:t>
            </w:r>
          </w:p>
        </w:tc>
        <w:tc>
          <w:tcPr>
            <w:tcW w:w="1658" w:type="dxa"/>
            <w:shd w:val="clear" w:color="auto" w:fill="D6E3BC" w:themeFill="accent3" w:themeFillTint="66"/>
          </w:tcPr>
          <w:p w14:paraId="76997E12" w14:textId="77777777" w:rsidR="00C708E1" w:rsidRPr="00624C44" w:rsidRDefault="00C708E1" w:rsidP="00C708E1">
            <w:pPr>
              <w:rPr>
                <w:lang w:val="en-US"/>
              </w:rPr>
            </w:pPr>
          </w:p>
        </w:tc>
        <w:tc>
          <w:tcPr>
            <w:tcW w:w="1518" w:type="dxa"/>
            <w:shd w:val="clear" w:color="auto" w:fill="D6E3BC" w:themeFill="accent3" w:themeFillTint="66"/>
          </w:tcPr>
          <w:p w14:paraId="7986621C" w14:textId="77777777" w:rsidR="00C708E1" w:rsidRPr="00624C44" w:rsidRDefault="00C708E1" w:rsidP="00C708E1">
            <w:pPr>
              <w:rPr>
                <w:lang w:val="en-US"/>
              </w:rPr>
            </w:pPr>
          </w:p>
        </w:tc>
      </w:tr>
      <w:tr w:rsidR="00C708E1" w:rsidRPr="00624C44" w14:paraId="59DCDD2F" w14:textId="77777777" w:rsidTr="008D3801">
        <w:trPr>
          <w:cantSplit/>
          <w:trHeight w:val="23"/>
        </w:trPr>
        <w:tc>
          <w:tcPr>
            <w:tcW w:w="968" w:type="dxa"/>
            <w:vMerge/>
            <w:shd w:val="clear" w:color="auto" w:fill="D6E3BC" w:themeFill="accent3" w:themeFillTint="66"/>
          </w:tcPr>
          <w:p w14:paraId="3C419505" w14:textId="77777777" w:rsidR="00C708E1" w:rsidRPr="00624C44" w:rsidRDefault="00C708E1" w:rsidP="00C708E1">
            <w:pPr>
              <w:rPr>
                <w:b/>
                <w:color w:val="FF0000"/>
                <w:lang w:val="en-US"/>
              </w:rPr>
            </w:pPr>
          </w:p>
        </w:tc>
        <w:tc>
          <w:tcPr>
            <w:tcW w:w="1357" w:type="dxa"/>
            <w:vMerge/>
            <w:shd w:val="clear" w:color="auto" w:fill="D6E3BC" w:themeFill="accent3" w:themeFillTint="66"/>
          </w:tcPr>
          <w:p w14:paraId="3AFEB3D6" w14:textId="77777777" w:rsidR="00C708E1" w:rsidRPr="00624C44" w:rsidRDefault="00C708E1" w:rsidP="00C708E1">
            <w:pPr>
              <w:rPr>
                <w:b/>
                <w:color w:val="FF0000"/>
                <w:lang w:val="en-US"/>
              </w:rPr>
            </w:pPr>
          </w:p>
        </w:tc>
        <w:tc>
          <w:tcPr>
            <w:tcW w:w="1128" w:type="dxa"/>
            <w:vMerge/>
            <w:shd w:val="clear" w:color="auto" w:fill="D6E3BC" w:themeFill="accent3" w:themeFillTint="66"/>
          </w:tcPr>
          <w:p w14:paraId="5845FC78" w14:textId="77777777" w:rsidR="00C708E1" w:rsidRPr="00624C44" w:rsidRDefault="00C708E1" w:rsidP="00C708E1">
            <w:pPr>
              <w:rPr>
                <w:lang w:val="en-US"/>
              </w:rPr>
            </w:pPr>
          </w:p>
        </w:tc>
        <w:tc>
          <w:tcPr>
            <w:tcW w:w="830" w:type="dxa"/>
            <w:shd w:val="clear" w:color="auto" w:fill="D6E3BC" w:themeFill="accent3" w:themeFillTint="66"/>
          </w:tcPr>
          <w:p w14:paraId="0FF37EBC" w14:textId="77777777" w:rsidR="00C708E1" w:rsidRPr="00624C44" w:rsidRDefault="00C708E1" w:rsidP="00C708E1">
            <w:pPr>
              <w:rPr>
                <w:lang w:val="en-US"/>
              </w:rPr>
            </w:pPr>
            <w:r w:rsidRPr="00624C44">
              <w:rPr>
                <w:lang w:val="en-US"/>
              </w:rPr>
              <w:t>/right</w:t>
            </w:r>
          </w:p>
        </w:tc>
        <w:tc>
          <w:tcPr>
            <w:tcW w:w="1657" w:type="dxa"/>
            <w:shd w:val="clear" w:color="auto" w:fill="D6E3BC" w:themeFill="accent3" w:themeFillTint="66"/>
          </w:tcPr>
          <w:p w14:paraId="0B519E6F" w14:textId="77777777" w:rsidR="00C708E1" w:rsidRPr="00624C44" w:rsidRDefault="00C708E1" w:rsidP="00C708E1">
            <w:pPr>
              <w:rPr>
                <w:lang w:val="en-US"/>
              </w:rPr>
            </w:pPr>
            <w:r w:rsidRPr="00624C44">
              <w:rPr>
                <w:lang w:val="en-US"/>
              </w:rPr>
              <w:t>maybe??</w:t>
            </w:r>
          </w:p>
        </w:tc>
        <w:tc>
          <w:tcPr>
            <w:tcW w:w="1657" w:type="dxa"/>
            <w:shd w:val="clear" w:color="auto" w:fill="D6E3BC" w:themeFill="accent3" w:themeFillTint="66"/>
          </w:tcPr>
          <w:p w14:paraId="5537BB46" w14:textId="77777777" w:rsidR="00C708E1" w:rsidRPr="00624C44" w:rsidRDefault="00C708E1" w:rsidP="00C708E1">
            <w:pPr>
              <w:rPr>
                <w:lang w:val="en-US"/>
              </w:rPr>
            </w:pPr>
            <w:r w:rsidRPr="00624C44">
              <w:rPr>
                <w:lang w:val="en-US"/>
              </w:rPr>
              <w:t>maybe??</w:t>
            </w:r>
          </w:p>
        </w:tc>
        <w:tc>
          <w:tcPr>
            <w:tcW w:w="1658" w:type="dxa"/>
            <w:shd w:val="clear" w:color="auto" w:fill="D6E3BC" w:themeFill="accent3" w:themeFillTint="66"/>
          </w:tcPr>
          <w:p w14:paraId="56185A0C" w14:textId="77777777" w:rsidR="00C708E1" w:rsidRPr="00624C44" w:rsidRDefault="00C708E1" w:rsidP="00C708E1">
            <w:pPr>
              <w:rPr>
                <w:lang w:val="en-US"/>
              </w:rPr>
            </w:pPr>
          </w:p>
        </w:tc>
        <w:tc>
          <w:tcPr>
            <w:tcW w:w="1518" w:type="dxa"/>
            <w:shd w:val="clear" w:color="auto" w:fill="D6E3BC" w:themeFill="accent3" w:themeFillTint="66"/>
          </w:tcPr>
          <w:p w14:paraId="7F437498" w14:textId="77777777" w:rsidR="00C708E1" w:rsidRPr="00624C44" w:rsidRDefault="00C708E1" w:rsidP="00C708E1">
            <w:pPr>
              <w:rPr>
                <w:lang w:val="en-US"/>
              </w:rPr>
            </w:pPr>
          </w:p>
        </w:tc>
      </w:tr>
      <w:tr w:rsidR="00C708E1" w:rsidRPr="00624C44" w14:paraId="70A48BE1" w14:textId="77777777" w:rsidTr="008D3801">
        <w:trPr>
          <w:cantSplit/>
          <w:trHeight w:val="229"/>
        </w:trPr>
        <w:tc>
          <w:tcPr>
            <w:tcW w:w="968" w:type="dxa"/>
            <w:vMerge/>
            <w:shd w:val="clear" w:color="auto" w:fill="D6E3BC" w:themeFill="accent3" w:themeFillTint="66"/>
          </w:tcPr>
          <w:p w14:paraId="091E388F" w14:textId="77777777" w:rsidR="00C708E1" w:rsidRPr="00624C44" w:rsidRDefault="00C708E1" w:rsidP="00C708E1">
            <w:pPr>
              <w:rPr>
                <w:lang w:val="en-US"/>
              </w:rPr>
            </w:pPr>
          </w:p>
        </w:tc>
        <w:tc>
          <w:tcPr>
            <w:tcW w:w="1357" w:type="dxa"/>
            <w:shd w:val="clear" w:color="auto" w:fill="D6E3BC" w:themeFill="accent3" w:themeFillTint="66"/>
          </w:tcPr>
          <w:p w14:paraId="676C6950" w14:textId="77777777" w:rsidR="00C708E1" w:rsidRPr="00624C44" w:rsidRDefault="00C708E1" w:rsidP="00C708E1">
            <w:pPr>
              <w:rPr>
                <w:lang w:val="en-US"/>
              </w:rPr>
            </w:pPr>
            <w:r w:rsidRPr="00624C44">
              <w:rPr>
                <w:b/>
                <w:color w:val="FF0000"/>
                <w:lang w:val="en-US"/>
              </w:rPr>
              <w:t>/</w:t>
            </w:r>
            <w:proofErr w:type="spellStart"/>
            <w:r w:rsidRPr="00624C44">
              <w:rPr>
                <w:b/>
                <w:color w:val="FF0000"/>
                <w:lang w:val="en-US"/>
              </w:rPr>
              <w:t>doubleArmSide</w:t>
            </w:r>
            <w:proofErr w:type="spellEnd"/>
          </w:p>
        </w:tc>
        <w:tc>
          <w:tcPr>
            <w:tcW w:w="1128" w:type="dxa"/>
            <w:shd w:val="clear" w:color="auto" w:fill="D6E3BC" w:themeFill="accent3" w:themeFillTint="66"/>
          </w:tcPr>
          <w:p w14:paraId="45111813" w14:textId="77777777" w:rsidR="00C708E1" w:rsidRPr="00624C44" w:rsidRDefault="00C708E1" w:rsidP="00C708E1">
            <w:pPr>
              <w:rPr>
                <w:lang w:val="en-US"/>
              </w:rPr>
            </w:pPr>
          </w:p>
        </w:tc>
        <w:tc>
          <w:tcPr>
            <w:tcW w:w="830" w:type="dxa"/>
            <w:shd w:val="clear" w:color="auto" w:fill="D6E3BC" w:themeFill="accent3" w:themeFillTint="66"/>
          </w:tcPr>
          <w:p w14:paraId="3BD56DF7" w14:textId="77777777" w:rsidR="00C708E1" w:rsidRPr="00624C44" w:rsidRDefault="00C708E1" w:rsidP="00C708E1">
            <w:pPr>
              <w:rPr>
                <w:lang w:val="en-US"/>
              </w:rPr>
            </w:pPr>
          </w:p>
        </w:tc>
        <w:tc>
          <w:tcPr>
            <w:tcW w:w="1657" w:type="dxa"/>
            <w:shd w:val="clear" w:color="auto" w:fill="D6E3BC" w:themeFill="accent3" w:themeFillTint="66"/>
          </w:tcPr>
          <w:p w14:paraId="05E86723" w14:textId="77777777" w:rsidR="00C708E1" w:rsidRPr="00624C44" w:rsidRDefault="00C708E1" w:rsidP="00C708E1">
            <w:pPr>
              <w:rPr>
                <w:lang w:val="en-US"/>
              </w:rPr>
            </w:pPr>
            <w:r w:rsidRPr="00624C44">
              <w:rPr>
                <w:lang w:val="en-US"/>
              </w:rPr>
              <w:t>kills longs</w:t>
            </w:r>
          </w:p>
        </w:tc>
        <w:tc>
          <w:tcPr>
            <w:tcW w:w="1657" w:type="dxa"/>
            <w:shd w:val="clear" w:color="auto" w:fill="D6E3BC" w:themeFill="accent3" w:themeFillTint="66"/>
          </w:tcPr>
          <w:p w14:paraId="3FC96B5A" w14:textId="77777777" w:rsidR="00C708E1" w:rsidRPr="00624C44" w:rsidRDefault="00C708E1" w:rsidP="00C708E1">
            <w:pPr>
              <w:rPr>
                <w:lang w:val="en-US"/>
              </w:rPr>
            </w:pPr>
            <w:r w:rsidRPr="00624C44">
              <w:rPr>
                <w:lang w:val="en-US"/>
              </w:rPr>
              <w:t>kills longs?</w:t>
            </w:r>
          </w:p>
        </w:tc>
        <w:tc>
          <w:tcPr>
            <w:tcW w:w="1658" w:type="dxa"/>
            <w:shd w:val="clear" w:color="auto" w:fill="D6E3BC" w:themeFill="accent3" w:themeFillTint="66"/>
          </w:tcPr>
          <w:p w14:paraId="2D283A08" w14:textId="77777777" w:rsidR="00C708E1" w:rsidRPr="00624C44" w:rsidRDefault="00C708E1" w:rsidP="00C708E1">
            <w:pPr>
              <w:rPr>
                <w:lang w:val="en-US"/>
              </w:rPr>
            </w:pPr>
          </w:p>
        </w:tc>
        <w:tc>
          <w:tcPr>
            <w:tcW w:w="1518" w:type="dxa"/>
            <w:shd w:val="clear" w:color="auto" w:fill="D6E3BC" w:themeFill="accent3" w:themeFillTint="66"/>
          </w:tcPr>
          <w:p w14:paraId="7B4712AE" w14:textId="77777777" w:rsidR="00C708E1" w:rsidRPr="00624C44" w:rsidRDefault="00C708E1" w:rsidP="00C708E1">
            <w:pPr>
              <w:rPr>
                <w:lang w:val="en-US"/>
              </w:rPr>
            </w:pPr>
          </w:p>
        </w:tc>
      </w:tr>
      <w:tr w:rsidR="00C708E1" w:rsidRPr="00624C44" w14:paraId="709F6CEE" w14:textId="77777777" w:rsidTr="008D3801">
        <w:trPr>
          <w:cantSplit/>
          <w:trHeight w:val="23"/>
        </w:trPr>
        <w:tc>
          <w:tcPr>
            <w:tcW w:w="968" w:type="dxa"/>
            <w:vMerge/>
            <w:shd w:val="clear" w:color="auto" w:fill="D6E3BC" w:themeFill="accent3" w:themeFillTint="66"/>
          </w:tcPr>
          <w:p w14:paraId="73971B84" w14:textId="77777777" w:rsidR="00C708E1" w:rsidRPr="00624C44" w:rsidRDefault="00C708E1" w:rsidP="00C708E1">
            <w:pPr>
              <w:rPr>
                <w:lang w:val="en-US"/>
              </w:rPr>
            </w:pPr>
          </w:p>
        </w:tc>
        <w:tc>
          <w:tcPr>
            <w:tcW w:w="1357" w:type="dxa"/>
            <w:shd w:val="clear" w:color="auto" w:fill="D6E3BC" w:themeFill="accent3" w:themeFillTint="66"/>
          </w:tcPr>
          <w:p w14:paraId="07077CA2" w14:textId="77777777" w:rsidR="00C708E1" w:rsidRPr="00624C44" w:rsidRDefault="00C708E1" w:rsidP="00C708E1">
            <w:pPr>
              <w:rPr>
                <w:lang w:val="en-US"/>
              </w:rPr>
            </w:pPr>
            <w:r w:rsidRPr="00624C44">
              <w:rPr>
                <w:lang w:val="en-US"/>
              </w:rPr>
              <w:t>/</w:t>
            </w:r>
            <w:proofErr w:type="spellStart"/>
            <w:r w:rsidRPr="00624C44">
              <w:rPr>
                <w:lang w:val="en-US"/>
              </w:rPr>
              <w:t>doubleArmSideClose</w:t>
            </w:r>
            <w:proofErr w:type="spellEnd"/>
          </w:p>
        </w:tc>
        <w:tc>
          <w:tcPr>
            <w:tcW w:w="1128" w:type="dxa"/>
            <w:shd w:val="clear" w:color="auto" w:fill="D6E3BC" w:themeFill="accent3" w:themeFillTint="66"/>
          </w:tcPr>
          <w:p w14:paraId="4545190F" w14:textId="77777777" w:rsidR="00C708E1" w:rsidRPr="00624C44" w:rsidRDefault="00C708E1" w:rsidP="00C708E1">
            <w:pPr>
              <w:rPr>
                <w:lang w:val="en-US"/>
              </w:rPr>
            </w:pPr>
          </w:p>
        </w:tc>
        <w:tc>
          <w:tcPr>
            <w:tcW w:w="830" w:type="dxa"/>
            <w:shd w:val="clear" w:color="auto" w:fill="D6E3BC" w:themeFill="accent3" w:themeFillTint="66"/>
          </w:tcPr>
          <w:p w14:paraId="06DF35DC" w14:textId="77777777" w:rsidR="00C708E1" w:rsidRPr="00624C44" w:rsidRDefault="00C708E1" w:rsidP="00C708E1">
            <w:pPr>
              <w:rPr>
                <w:lang w:val="en-US"/>
              </w:rPr>
            </w:pPr>
          </w:p>
        </w:tc>
        <w:tc>
          <w:tcPr>
            <w:tcW w:w="1657" w:type="dxa"/>
            <w:shd w:val="clear" w:color="auto" w:fill="D6E3BC" w:themeFill="accent3" w:themeFillTint="66"/>
          </w:tcPr>
          <w:p w14:paraId="3C21F17E" w14:textId="77777777" w:rsidR="00C708E1" w:rsidRPr="00624C44" w:rsidRDefault="00C708E1" w:rsidP="00C708E1">
            <w:pPr>
              <w:rPr>
                <w:lang w:val="en-US"/>
              </w:rPr>
            </w:pPr>
          </w:p>
        </w:tc>
        <w:tc>
          <w:tcPr>
            <w:tcW w:w="1657" w:type="dxa"/>
            <w:shd w:val="clear" w:color="auto" w:fill="D6E3BC" w:themeFill="accent3" w:themeFillTint="66"/>
          </w:tcPr>
          <w:p w14:paraId="7D3A4DEE" w14:textId="77777777" w:rsidR="00C708E1" w:rsidRPr="00624C44" w:rsidRDefault="00C708E1" w:rsidP="00C708E1">
            <w:pPr>
              <w:rPr>
                <w:lang w:val="en-US"/>
              </w:rPr>
            </w:pPr>
          </w:p>
        </w:tc>
        <w:tc>
          <w:tcPr>
            <w:tcW w:w="1658" w:type="dxa"/>
            <w:shd w:val="clear" w:color="auto" w:fill="D6E3BC" w:themeFill="accent3" w:themeFillTint="66"/>
          </w:tcPr>
          <w:p w14:paraId="40CC9786" w14:textId="77777777" w:rsidR="00C708E1" w:rsidRPr="00624C44" w:rsidRDefault="00C708E1" w:rsidP="00C708E1">
            <w:pPr>
              <w:rPr>
                <w:lang w:val="en-US"/>
              </w:rPr>
            </w:pPr>
          </w:p>
        </w:tc>
        <w:tc>
          <w:tcPr>
            <w:tcW w:w="1518" w:type="dxa"/>
            <w:shd w:val="clear" w:color="auto" w:fill="D6E3BC" w:themeFill="accent3" w:themeFillTint="66"/>
          </w:tcPr>
          <w:p w14:paraId="03DDD776" w14:textId="77777777" w:rsidR="00C708E1" w:rsidRPr="00624C44" w:rsidRDefault="00C708E1" w:rsidP="00C708E1">
            <w:pPr>
              <w:rPr>
                <w:lang w:val="en-US"/>
              </w:rPr>
            </w:pPr>
          </w:p>
        </w:tc>
      </w:tr>
      <w:tr w:rsidR="00C708E1" w:rsidRPr="00624C44" w14:paraId="793A8973" w14:textId="77777777" w:rsidTr="008D3801">
        <w:trPr>
          <w:cantSplit/>
          <w:trHeight w:val="23"/>
        </w:trPr>
        <w:tc>
          <w:tcPr>
            <w:tcW w:w="968" w:type="dxa"/>
            <w:vMerge/>
            <w:shd w:val="clear" w:color="auto" w:fill="D6E3BC" w:themeFill="accent3" w:themeFillTint="66"/>
          </w:tcPr>
          <w:p w14:paraId="2F22E6F7" w14:textId="77777777" w:rsidR="00C708E1" w:rsidRPr="00624C44" w:rsidRDefault="00C708E1" w:rsidP="00C708E1">
            <w:pPr>
              <w:rPr>
                <w:lang w:val="en-US"/>
              </w:rPr>
            </w:pPr>
          </w:p>
        </w:tc>
        <w:tc>
          <w:tcPr>
            <w:tcW w:w="1357" w:type="dxa"/>
            <w:shd w:val="clear" w:color="auto" w:fill="D6E3BC" w:themeFill="accent3" w:themeFillTint="66"/>
          </w:tcPr>
          <w:p w14:paraId="690358FC" w14:textId="77777777" w:rsidR="00C708E1" w:rsidRPr="00624C44" w:rsidRDefault="00C708E1" w:rsidP="00C708E1">
            <w:pPr>
              <w:rPr>
                <w:lang w:val="en-US"/>
              </w:rPr>
            </w:pPr>
            <w:r w:rsidRPr="00624C44">
              <w:rPr>
                <w:lang w:val="en-US"/>
              </w:rPr>
              <w:t>/jump</w:t>
            </w:r>
          </w:p>
        </w:tc>
        <w:tc>
          <w:tcPr>
            <w:tcW w:w="1128" w:type="dxa"/>
            <w:shd w:val="clear" w:color="auto" w:fill="D6E3BC" w:themeFill="accent3" w:themeFillTint="66"/>
          </w:tcPr>
          <w:p w14:paraId="4079B1C9" w14:textId="77777777" w:rsidR="00C708E1" w:rsidRPr="00624C44" w:rsidRDefault="00C708E1" w:rsidP="00C708E1">
            <w:pPr>
              <w:rPr>
                <w:lang w:val="en-US"/>
              </w:rPr>
            </w:pPr>
          </w:p>
        </w:tc>
        <w:tc>
          <w:tcPr>
            <w:tcW w:w="830" w:type="dxa"/>
            <w:shd w:val="clear" w:color="auto" w:fill="D6E3BC" w:themeFill="accent3" w:themeFillTint="66"/>
          </w:tcPr>
          <w:p w14:paraId="17A637A0" w14:textId="77777777" w:rsidR="00C708E1" w:rsidRPr="00624C44" w:rsidRDefault="00C708E1" w:rsidP="00C708E1">
            <w:pPr>
              <w:rPr>
                <w:lang w:val="en-US"/>
              </w:rPr>
            </w:pPr>
          </w:p>
        </w:tc>
        <w:tc>
          <w:tcPr>
            <w:tcW w:w="1657" w:type="dxa"/>
            <w:shd w:val="clear" w:color="auto" w:fill="D6E3BC" w:themeFill="accent3" w:themeFillTint="66"/>
          </w:tcPr>
          <w:p w14:paraId="5EB0B32A" w14:textId="77777777" w:rsidR="00C708E1" w:rsidRPr="00624C44" w:rsidRDefault="00C708E1" w:rsidP="00C708E1">
            <w:pPr>
              <w:rPr>
                <w:lang w:val="en-US"/>
              </w:rPr>
            </w:pPr>
          </w:p>
        </w:tc>
        <w:tc>
          <w:tcPr>
            <w:tcW w:w="1657" w:type="dxa"/>
            <w:shd w:val="clear" w:color="auto" w:fill="D6E3BC" w:themeFill="accent3" w:themeFillTint="66"/>
          </w:tcPr>
          <w:p w14:paraId="3BD63B62" w14:textId="77777777" w:rsidR="00C708E1" w:rsidRPr="00624C44" w:rsidRDefault="00C708E1" w:rsidP="00C708E1">
            <w:pPr>
              <w:rPr>
                <w:lang w:val="en-US"/>
              </w:rPr>
            </w:pPr>
          </w:p>
        </w:tc>
        <w:tc>
          <w:tcPr>
            <w:tcW w:w="1658" w:type="dxa"/>
            <w:shd w:val="clear" w:color="auto" w:fill="D6E3BC" w:themeFill="accent3" w:themeFillTint="66"/>
          </w:tcPr>
          <w:p w14:paraId="24B0F260" w14:textId="77777777" w:rsidR="00C708E1" w:rsidRPr="00624C44" w:rsidRDefault="00C708E1" w:rsidP="00C708E1">
            <w:pPr>
              <w:rPr>
                <w:lang w:val="en-US"/>
              </w:rPr>
            </w:pPr>
          </w:p>
        </w:tc>
        <w:tc>
          <w:tcPr>
            <w:tcW w:w="1518" w:type="dxa"/>
            <w:shd w:val="clear" w:color="auto" w:fill="D6E3BC" w:themeFill="accent3" w:themeFillTint="66"/>
          </w:tcPr>
          <w:p w14:paraId="334F0333" w14:textId="77777777" w:rsidR="00C708E1" w:rsidRPr="00624C44" w:rsidRDefault="00C708E1" w:rsidP="00C708E1">
            <w:pPr>
              <w:rPr>
                <w:lang w:val="en-US"/>
              </w:rPr>
            </w:pPr>
          </w:p>
        </w:tc>
      </w:tr>
      <w:tr w:rsidR="00C708E1" w:rsidRPr="00624C44" w14:paraId="141F9847" w14:textId="77777777" w:rsidTr="008D3801">
        <w:trPr>
          <w:cantSplit/>
          <w:trHeight w:val="310"/>
        </w:trPr>
        <w:tc>
          <w:tcPr>
            <w:tcW w:w="968" w:type="dxa"/>
            <w:vMerge/>
            <w:tcBorders>
              <w:bottom w:val="single" w:sz="4" w:space="0" w:color="auto"/>
            </w:tcBorders>
            <w:shd w:val="clear" w:color="auto" w:fill="D6E3BC" w:themeFill="accent3" w:themeFillTint="66"/>
          </w:tcPr>
          <w:p w14:paraId="55B7FD62" w14:textId="77777777" w:rsidR="00C708E1" w:rsidRPr="00624C44" w:rsidRDefault="00C708E1" w:rsidP="00C708E1">
            <w:pPr>
              <w:rPr>
                <w:lang w:val="en-US"/>
              </w:rPr>
            </w:pPr>
          </w:p>
        </w:tc>
        <w:tc>
          <w:tcPr>
            <w:tcW w:w="1357" w:type="dxa"/>
            <w:tcBorders>
              <w:bottom w:val="single" w:sz="4" w:space="0" w:color="auto"/>
            </w:tcBorders>
            <w:shd w:val="clear" w:color="auto" w:fill="D6E3BC" w:themeFill="accent3" w:themeFillTint="66"/>
          </w:tcPr>
          <w:p w14:paraId="0E807524" w14:textId="77777777" w:rsidR="00C708E1" w:rsidRPr="00624C44" w:rsidRDefault="00C708E1" w:rsidP="00C708E1">
            <w:pPr>
              <w:rPr>
                <w:lang w:val="en-US"/>
              </w:rPr>
            </w:pPr>
            <w:r w:rsidRPr="00624C44">
              <w:rPr>
                <w:lang w:val="en-US"/>
              </w:rPr>
              <w:t>/clap</w:t>
            </w:r>
          </w:p>
        </w:tc>
        <w:tc>
          <w:tcPr>
            <w:tcW w:w="1128" w:type="dxa"/>
            <w:tcBorders>
              <w:bottom w:val="single" w:sz="4" w:space="0" w:color="auto"/>
            </w:tcBorders>
            <w:shd w:val="clear" w:color="auto" w:fill="D6E3BC" w:themeFill="accent3" w:themeFillTint="66"/>
          </w:tcPr>
          <w:p w14:paraId="711AA610" w14:textId="77777777" w:rsidR="00C708E1" w:rsidRPr="00624C44" w:rsidRDefault="00C708E1" w:rsidP="00C708E1">
            <w:pPr>
              <w:rPr>
                <w:lang w:val="en-US"/>
              </w:rPr>
            </w:pPr>
          </w:p>
        </w:tc>
        <w:tc>
          <w:tcPr>
            <w:tcW w:w="830" w:type="dxa"/>
            <w:tcBorders>
              <w:bottom w:val="single" w:sz="4" w:space="0" w:color="auto"/>
            </w:tcBorders>
            <w:shd w:val="clear" w:color="auto" w:fill="D6E3BC" w:themeFill="accent3" w:themeFillTint="66"/>
          </w:tcPr>
          <w:p w14:paraId="2661B8AA" w14:textId="77777777" w:rsidR="00C708E1" w:rsidRPr="00624C44" w:rsidRDefault="00C708E1" w:rsidP="00C708E1">
            <w:pPr>
              <w:rPr>
                <w:lang w:val="en-US"/>
              </w:rPr>
            </w:pPr>
          </w:p>
        </w:tc>
        <w:tc>
          <w:tcPr>
            <w:tcW w:w="1657" w:type="dxa"/>
            <w:tcBorders>
              <w:bottom w:val="single" w:sz="4" w:space="0" w:color="auto"/>
            </w:tcBorders>
            <w:shd w:val="clear" w:color="auto" w:fill="D6E3BC" w:themeFill="accent3" w:themeFillTint="66"/>
          </w:tcPr>
          <w:p w14:paraId="0DF6072F" w14:textId="77777777" w:rsidR="00C708E1" w:rsidRPr="00624C44" w:rsidRDefault="00C708E1" w:rsidP="00C708E1">
            <w:pPr>
              <w:rPr>
                <w:lang w:val="en-US"/>
              </w:rPr>
            </w:pPr>
          </w:p>
        </w:tc>
        <w:tc>
          <w:tcPr>
            <w:tcW w:w="1657" w:type="dxa"/>
            <w:tcBorders>
              <w:bottom w:val="single" w:sz="4" w:space="0" w:color="auto"/>
            </w:tcBorders>
            <w:shd w:val="clear" w:color="auto" w:fill="D6E3BC" w:themeFill="accent3" w:themeFillTint="66"/>
          </w:tcPr>
          <w:p w14:paraId="327E5D1B" w14:textId="77777777" w:rsidR="00C708E1" w:rsidRPr="00624C44" w:rsidRDefault="00C708E1" w:rsidP="00C708E1">
            <w:pPr>
              <w:rPr>
                <w:lang w:val="en-US"/>
              </w:rPr>
            </w:pPr>
          </w:p>
        </w:tc>
        <w:tc>
          <w:tcPr>
            <w:tcW w:w="1658" w:type="dxa"/>
            <w:tcBorders>
              <w:bottom w:val="single" w:sz="4" w:space="0" w:color="auto"/>
            </w:tcBorders>
            <w:shd w:val="clear" w:color="auto" w:fill="D6E3BC" w:themeFill="accent3" w:themeFillTint="66"/>
          </w:tcPr>
          <w:p w14:paraId="34C6B624" w14:textId="77777777" w:rsidR="00C708E1" w:rsidRPr="00624C44" w:rsidRDefault="00C708E1" w:rsidP="00C708E1">
            <w:pPr>
              <w:rPr>
                <w:lang w:val="en-US"/>
              </w:rPr>
            </w:pPr>
          </w:p>
        </w:tc>
        <w:tc>
          <w:tcPr>
            <w:tcW w:w="1518" w:type="dxa"/>
            <w:tcBorders>
              <w:bottom w:val="single" w:sz="4" w:space="0" w:color="auto"/>
            </w:tcBorders>
            <w:shd w:val="clear" w:color="auto" w:fill="D6E3BC" w:themeFill="accent3" w:themeFillTint="66"/>
          </w:tcPr>
          <w:p w14:paraId="46465B0B" w14:textId="77777777" w:rsidR="00C708E1" w:rsidRPr="00624C44" w:rsidRDefault="00C708E1" w:rsidP="00C708E1">
            <w:pPr>
              <w:rPr>
                <w:lang w:val="en-US"/>
              </w:rPr>
            </w:pPr>
          </w:p>
        </w:tc>
      </w:tr>
      <w:tr w:rsidR="00C708E1" w:rsidRPr="00624C44" w14:paraId="5F034CE2" w14:textId="77777777" w:rsidTr="008D3801">
        <w:trPr>
          <w:cantSplit/>
          <w:trHeight w:val="275"/>
        </w:trPr>
        <w:tc>
          <w:tcPr>
            <w:tcW w:w="968" w:type="dxa"/>
            <w:vMerge w:val="restart"/>
            <w:shd w:val="clear" w:color="auto" w:fill="92CDDC" w:themeFill="accent5" w:themeFillTint="99"/>
          </w:tcPr>
          <w:p w14:paraId="1B21A91F" w14:textId="77777777" w:rsidR="00C708E1" w:rsidRPr="00624C44" w:rsidRDefault="00C708E1" w:rsidP="00C708E1">
            <w:pPr>
              <w:rPr>
                <w:b/>
                <w:color w:val="FF0000"/>
                <w:lang w:val="en-US"/>
              </w:rPr>
            </w:pPr>
            <w:r w:rsidRPr="00624C44">
              <w:rPr>
                <w:b/>
                <w:color w:val="FF0000"/>
                <w:lang w:val="en-US"/>
              </w:rPr>
              <w:lastRenderedPageBreak/>
              <w:t>/activity</w:t>
            </w:r>
          </w:p>
        </w:tc>
        <w:tc>
          <w:tcPr>
            <w:tcW w:w="1357" w:type="dxa"/>
            <w:shd w:val="clear" w:color="auto" w:fill="92CDDC" w:themeFill="accent5" w:themeFillTint="99"/>
          </w:tcPr>
          <w:p w14:paraId="7561CF1E" w14:textId="77777777" w:rsidR="00C708E1" w:rsidRPr="00624C44" w:rsidRDefault="00C708E1" w:rsidP="00C708E1">
            <w:pPr>
              <w:rPr>
                <w:b/>
                <w:color w:val="FF0000"/>
                <w:lang w:val="en-US"/>
              </w:rPr>
            </w:pPr>
            <w:r w:rsidRPr="00624C44">
              <w:rPr>
                <w:b/>
                <w:color w:val="FF0000"/>
                <w:lang w:val="en-US"/>
              </w:rPr>
              <w:t>/normal</w:t>
            </w:r>
          </w:p>
        </w:tc>
        <w:tc>
          <w:tcPr>
            <w:tcW w:w="1128" w:type="dxa"/>
            <w:tcBorders>
              <w:bottom w:val="single" w:sz="4" w:space="0" w:color="auto"/>
            </w:tcBorders>
            <w:shd w:val="clear" w:color="auto" w:fill="92CDDC" w:themeFill="accent5" w:themeFillTint="99"/>
          </w:tcPr>
          <w:p w14:paraId="4453AF54" w14:textId="77777777" w:rsidR="00C708E1" w:rsidRPr="00624C44" w:rsidRDefault="00C708E1" w:rsidP="00C708E1">
            <w:pPr>
              <w:rPr>
                <w:lang w:val="en-US"/>
              </w:rPr>
            </w:pPr>
          </w:p>
        </w:tc>
        <w:tc>
          <w:tcPr>
            <w:tcW w:w="830" w:type="dxa"/>
            <w:tcBorders>
              <w:bottom w:val="single" w:sz="4" w:space="0" w:color="auto"/>
            </w:tcBorders>
            <w:shd w:val="clear" w:color="auto" w:fill="92CDDC" w:themeFill="accent5" w:themeFillTint="99"/>
          </w:tcPr>
          <w:p w14:paraId="597A060D" w14:textId="77777777" w:rsidR="00C708E1" w:rsidRPr="00624C44" w:rsidRDefault="00C708E1" w:rsidP="00C708E1">
            <w:pPr>
              <w:rPr>
                <w:lang w:val="en-US"/>
              </w:rPr>
            </w:pPr>
          </w:p>
        </w:tc>
        <w:tc>
          <w:tcPr>
            <w:tcW w:w="1657" w:type="dxa"/>
            <w:tcBorders>
              <w:bottom w:val="single" w:sz="4" w:space="0" w:color="auto"/>
            </w:tcBorders>
            <w:shd w:val="clear" w:color="auto" w:fill="92CDDC" w:themeFill="accent5" w:themeFillTint="99"/>
          </w:tcPr>
          <w:p w14:paraId="39470713" w14:textId="77777777" w:rsidR="00C708E1" w:rsidRPr="00624C44" w:rsidRDefault="00C708E1" w:rsidP="00C708E1">
            <w:pPr>
              <w:rPr>
                <w:lang w:val="en-US"/>
              </w:rPr>
            </w:pPr>
          </w:p>
        </w:tc>
        <w:tc>
          <w:tcPr>
            <w:tcW w:w="1657" w:type="dxa"/>
            <w:tcBorders>
              <w:bottom w:val="single" w:sz="4" w:space="0" w:color="auto"/>
            </w:tcBorders>
            <w:shd w:val="clear" w:color="auto" w:fill="92CDDC" w:themeFill="accent5" w:themeFillTint="99"/>
          </w:tcPr>
          <w:p w14:paraId="74E74262" w14:textId="77777777" w:rsidR="00C708E1" w:rsidRPr="00624C44" w:rsidRDefault="00C708E1" w:rsidP="00C708E1">
            <w:pPr>
              <w:rPr>
                <w:lang w:val="en-US"/>
              </w:rPr>
            </w:pPr>
          </w:p>
        </w:tc>
        <w:tc>
          <w:tcPr>
            <w:tcW w:w="1658" w:type="dxa"/>
            <w:tcBorders>
              <w:bottom w:val="single" w:sz="4" w:space="0" w:color="auto"/>
            </w:tcBorders>
            <w:shd w:val="clear" w:color="auto" w:fill="92CDDC" w:themeFill="accent5" w:themeFillTint="99"/>
          </w:tcPr>
          <w:p w14:paraId="66EAABAD" w14:textId="77777777" w:rsidR="00C708E1" w:rsidRPr="00624C44" w:rsidRDefault="00C708E1" w:rsidP="00C708E1">
            <w:pPr>
              <w:rPr>
                <w:lang w:val="en-US"/>
              </w:rPr>
            </w:pPr>
            <w:r w:rsidRPr="00624C44">
              <w:rPr>
                <w:lang w:val="en-US"/>
              </w:rPr>
              <w:t>plays music</w:t>
            </w:r>
          </w:p>
        </w:tc>
        <w:tc>
          <w:tcPr>
            <w:tcW w:w="1518" w:type="dxa"/>
            <w:tcBorders>
              <w:bottom w:val="single" w:sz="4" w:space="0" w:color="auto"/>
            </w:tcBorders>
            <w:shd w:val="clear" w:color="auto" w:fill="92CDDC" w:themeFill="accent5" w:themeFillTint="99"/>
          </w:tcPr>
          <w:p w14:paraId="53C8F246" w14:textId="77777777" w:rsidR="00C708E1" w:rsidRPr="00624C44" w:rsidRDefault="00C708E1" w:rsidP="00C708E1">
            <w:pPr>
              <w:rPr>
                <w:lang w:val="en-US"/>
              </w:rPr>
            </w:pPr>
            <w:r w:rsidRPr="00624C44">
              <w:rPr>
                <w:lang w:val="en-US"/>
              </w:rPr>
              <w:t>strategy for 2</w:t>
            </w:r>
            <w:proofErr w:type="gramStart"/>
            <w:r w:rsidRPr="00624C44">
              <w:rPr>
                <w:lang w:val="en-US"/>
              </w:rPr>
              <w:t>zones ?</w:t>
            </w:r>
            <w:proofErr w:type="gramEnd"/>
          </w:p>
        </w:tc>
      </w:tr>
      <w:tr w:rsidR="00C708E1" w:rsidRPr="00624C44" w14:paraId="5642100F" w14:textId="77777777" w:rsidTr="008D3801">
        <w:trPr>
          <w:cantSplit/>
          <w:trHeight w:val="302"/>
        </w:trPr>
        <w:tc>
          <w:tcPr>
            <w:tcW w:w="968" w:type="dxa"/>
            <w:vMerge/>
            <w:shd w:val="clear" w:color="auto" w:fill="92CDDC" w:themeFill="accent5" w:themeFillTint="99"/>
          </w:tcPr>
          <w:p w14:paraId="1CA951B2" w14:textId="77777777" w:rsidR="00C708E1" w:rsidRPr="00624C44" w:rsidRDefault="00C708E1" w:rsidP="00C708E1">
            <w:pPr>
              <w:rPr>
                <w:lang w:val="en-US"/>
              </w:rPr>
            </w:pPr>
          </w:p>
        </w:tc>
        <w:tc>
          <w:tcPr>
            <w:tcW w:w="1357" w:type="dxa"/>
            <w:shd w:val="clear" w:color="auto" w:fill="92CDDC" w:themeFill="accent5" w:themeFillTint="99"/>
          </w:tcPr>
          <w:p w14:paraId="26AFDA1B" w14:textId="77777777" w:rsidR="00C708E1" w:rsidRPr="00624C44" w:rsidRDefault="00C708E1" w:rsidP="00C708E1">
            <w:pPr>
              <w:rPr>
                <w:lang w:val="en-US"/>
              </w:rPr>
            </w:pPr>
            <w:r w:rsidRPr="00624C44">
              <w:rPr>
                <w:b/>
                <w:color w:val="FF0000"/>
                <w:lang w:val="en-US"/>
              </w:rPr>
              <w:t>/discrete</w:t>
            </w:r>
          </w:p>
        </w:tc>
        <w:tc>
          <w:tcPr>
            <w:tcW w:w="1128" w:type="dxa"/>
            <w:shd w:val="clear" w:color="auto" w:fill="92CDDC" w:themeFill="accent5" w:themeFillTint="99"/>
          </w:tcPr>
          <w:p w14:paraId="434EF960" w14:textId="77777777" w:rsidR="00C708E1" w:rsidRPr="00624C44" w:rsidRDefault="00C708E1" w:rsidP="00C708E1">
            <w:pPr>
              <w:rPr>
                <w:lang w:val="en-US"/>
              </w:rPr>
            </w:pPr>
          </w:p>
        </w:tc>
        <w:tc>
          <w:tcPr>
            <w:tcW w:w="830" w:type="dxa"/>
            <w:shd w:val="clear" w:color="auto" w:fill="92CDDC" w:themeFill="accent5" w:themeFillTint="99"/>
          </w:tcPr>
          <w:p w14:paraId="47C1C139" w14:textId="77777777" w:rsidR="00C708E1" w:rsidRPr="00624C44" w:rsidRDefault="00C708E1" w:rsidP="00C708E1">
            <w:pPr>
              <w:rPr>
                <w:lang w:val="en-US"/>
              </w:rPr>
            </w:pPr>
          </w:p>
        </w:tc>
        <w:tc>
          <w:tcPr>
            <w:tcW w:w="1657" w:type="dxa"/>
            <w:shd w:val="clear" w:color="auto" w:fill="92CDDC" w:themeFill="accent5" w:themeFillTint="99"/>
          </w:tcPr>
          <w:p w14:paraId="6F1E9061" w14:textId="77777777" w:rsidR="00C708E1" w:rsidRPr="00624C44" w:rsidRDefault="00C708E1" w:rsidP="00C708E1">
            <w:pPr>
              <w:rPr>
                <w:lang w:val="en-US"/>
              </w:rPr>
            </w:pPr>
          </w:p>
        </w:tc>
        <w:tc>
          <w:tcPr>
            <w:tcW w:w="1657" w:type="dxa"/>
            <w:shd w:val="clear" w:color="auto" w:fill="92CDDC" w:themeFill="accent5" w:themeFillTint="99"/>
          </w:tcPr>
          <w:p w14:paraId="0295CFEE" w14:textId="77777777" w:rsidR="00C708E1" w:rsidRPr="00624C44" w:rsidRDefault="00C708E1" w:rsidP="00C708E1">
            <w:pPr>
              <w:rPr>
                <w:lang w:val="en-US"/>
              </w:rPr>
            </w:pPr>
          </w:p>
        </w:tc>
        <w:tc>
          <w:tcPr>
            <w:tcW w:w="1658" w:type="dxa"/>
            <w:shd w:val="clear" w:color="auto" w:fill="92CDDC" w:themeFill="accent5" w:themeFillTint="99"/>
          </w:tcPr>
          <w:p w14:paraId="48568626" w14:textId="77777777" w:rsidR="00C708E1" w:rsidRPr="00624C44" w:rsidRDefault="00C708E1" w:rsidP="00C708E1">
            <w:pPr>
              <w:rPr>
                <w:lang w:val="en-US"/>
              </w:rPr>
            </w:pPr>
            <w:r w:rsidRPr="00624C44">
              <w:rPr>
                <w:lang w:val="en-US"/>
              </w:rPr>
              <w:t xml:space="preserve">plays </w:t>
            </w:r>
            <w:proofErr w:type="spellStart"/>
            <w:r w:rsidRPr="00624C44">
              <w:rPr>
                <w:lang w:val="en-US"/>
              </w:rPr>
              <w:t>discretes</w:t>
            </w:r>
            <w:proofErr w:type="spellEnd"/>
          </w:p>
        </w:tc>
        <w:tc>
          <w:tcPr>
            <w:tcW w:w="1518" w:type="dxa"/>
            <w:shd w:val="clear" w:color="auto" w:fill="92CDDC" w:themeFill="accent5" w:themeFillTint="99"/>
          </w:tcPr>
          <w:p w14:paraId="3A652B7C" w14:textId="77777777" w:rsidR="00C708E1" w:rsidRPr="00624C44" w:rsidRDefault="00C708E1" w:rsidP="00C708E1">
            <w:pPr>
              <w:rPr>
                <w:lang w:val="en-US"/>
              </w:rPr>
            </w:pPr>
            <w:r w:rsidRPr="00624C44">
              <w:rPr>
                <w:lang w:val="en-US"/>
              </w:rPr>
              <w:t xml:space="preserve">plays </w:t>
            </w:r>
            <w:proofErr w:type="spellStart"/>
            <w:r w:rsidRPr="00624C44">
              <w:rPr>
                <w:lang w:val="en-US"/>
              </w:rPr>
              <w:t>discretes</w:t>
            </w:r>
            <w:proofErr w:type="spellEnd"/>
          </w:p>
        </w:tc>
      </w:tr>
      <w:tr w:rsidR="00C708E1" w:rsidRPr="00624C44" w14:paraId="243CDA85" w14:textId="77777777" w:rsidTr="008D3801">
        <w:trPr>
          <w:cantSplit/>
          <w:trHeight w:val="302"/>
        </w:trPr>
        <w:tc>
          <w:tcPr>
            <w:tcW w:w="968" w:type="dxa"/>
            <w:vMerge/>
            <w:shd w:val="clear" w:color="auto" w:fill="92CDDC" w:themeFill="accent5" w:themeFillTint="99"/>
          </w:tcPr>
          <w:p w14:paraId="3F6EEB63" w14:textId="77777777" w:rsidR="00C708E1" w:rsidRPr="00624C44" w:rsidRDefault="00C708E1" w:rsidP="00C708E1">
            <w:pPr>
              <w:rPr>
                <w:lang w:val="en-US"/>
              </w:rPr>
            </w:pPr>
          </w:p>
        </w:tc>
        <w:tc>
          <w:tcPr>
            <w:tcW w:w="1357" w:type="dxa"/>
            <w:shd w:val="clear" w:color="auto" w:fill="92CDDC" w:themeFill="accent5" w:themeFillTint="99"/>
          </w:tcPr>
          <w:p w14:paraId="1D4909F0" w14:textId="77777777" w:rsidR="00C708E1" w:rsidRPr="00624C44" w:rsidRDefault="00C708E1" w:rsidP="00C708E1">
            <w:pPr>
              <w:rPr>
                <w:lang w:val="en-US"/>
              </w:rPr>
            </w:pPr>
            <w:r w:rsidRPr="00624C44">
              <w:rPr>
                <w:lang w:val="en-US"/>
              </w:rPr>
              <w:t>/flow</w:t>
            </w:r>
          </w:p>
        </w:tc>
        <w:tc>
          <w:tcPr>
            <w:tcW w:w="1128" w:type="dxa"/>
            <w:shd w:val="clear" w:color="auto" w:fill="92CDDC" w:themeFill="accent5" w:themeFillTint="99"/>
          </w:tcPr>
          <w:p w14:paraId="160EEEEB" w14:textId="77777777" w:rsidR="00C708E1" w:rsidRPr="00624C44" w:rsidRDefault="00C708E1" w:rsidP="00C708E1">
            <w:pPr>
              <w:rPr>
                <w:lang w:val="en-US"/>
              </w:rPr>
            </w:pPr>
            <w:r w:rsidRPr="00624C44">
              <w:rPr>
                <w:lang w:val="en-US"/>
              </w:rPr>
              <w:t>/leftwards</w:t>
            </w:r>
          </w:p>
        </w:tc>
        <w:tc>
          <w:tcPr>
            <w:tcW w:w="830" w:type="dxa"/>
            <w:shd w:val="clear" w:color="auto" w:fill="92CDDC" w:themeFill="accent5" w:themeFillTint="99"/>
          </w:tcPr>
          <w:p w14:paraId="55F05FB9" w14:textId="77777777" w:rsidR="00C708E1" w:rsidRPr="00624C44" w:rsidRDefault="00C708E1" w:rsidP="00C708E1">
            <w:pPr>
              <w:rPr>
                <w:lang w:val="en-US"/>
              </w:rPr>
            </w:pPr>
          </w:p>
        </w:tc>
        <w:tc>
          <w:tcPr>
            <w:tcW w:w="1657" w:type="dxa"/>
            <w:shd w:val="clear" w:color="auto" w:fill="92CDDC" w:themeFill="accent5" w:themeFillTint="99"/>
          </w:tcPr>
          <w:p w14:paraId="01951873" w14:textId="77777777" w:rsidR="00C708E1" w:rsidRPr="00624C44" w:rsidRDefault="00C708E1" w:rsidP="00C708E1">
            <w:pPr>
              <w:rPr>
                <w:lang w:val="en-US"/>
              </w:rPr>
            </w:pPr>
          </w:p>
        </w:tc>
        <w:tc>
          <w:tcPr>
            <w:tcW w:w="1657" w:type="dxa"/>
            <w:shd w:val="clear" w:color="auto" w:fill="92CDDC" w:themeFill="accent5" w:themeFillTint="99"/>
          </w:tcPr>
          <w:p w14:paraId="4FD797E4" w14:textId="77777777" w:rsidR="00C708E1" w:rsidRPr="00624C44" w:rsidRDefault="00C708E1" w:rsidP="00C708E1">
            <w:pPr>
              <w:rPr>
                <w:lang w:val="en-US"/>
              </w:rPr>
            </w:pPr>
          </w:p>
        </w:tc>
        <w:tc>
          <w:tcPr>
            <w:tcW w:w="1658" w:type="dxa"/>
            <w:shd w:val="clear" w:color="auto" w:fill="92CDDC" w:themeFill="accent5" w:themeFillTint="99"/>
          </w:tcPr>
          <w:p w14:paraId="1CEAF4CD" w14:textId="77777777" w:rsidR="00C708E1" w:rsidRPr="00624C44" w:rsidRDefault="00C708E1" w:rsidP="00C708E1">
            <w:pPr>
              <w:rPr>
                <w:lang w:val="en-US"/>
              </w:rPr>
            </w:pPr>
          </w:p>
        </w:tc>
        <w:tc>
          <w:tcPr>
            <w:tcW w:w="1518" w:type="dxa"/>
            <w:shd w:val="clear" w:color="auto" w:fill="92CDDC" w:themeFill="accent5" w:themeFillTint="99"/>
          </w:tcPr>
          <w:p w14:paraId="7CBE1BC9" w14:textId="77777777" w:rsidR="00C708E1" w:rsidRPr="00624C44" w:rsidRDefault="00C708E1" w:rsidP="00C708E1">
            <w:pPr>
              <w:rPr>
                <w:lang w:val="en-US"/>
              </w:rPr>
            </w:pPr>
          </w:p>
        </w:tc>
      </w:tr>
      <w:tr w:rsidR="00C708E1" w:rsidRPr="00624C44" w14:paraId="4EB74D58" w14:textId="77777777" w:rsidTr="008D3801">
        <w:trPr>
          <w:cantSplit/>
          <w:trHeight w:val="302"/>
        </w:trPr>
        <w:tc>
          <w:tcPr>
            <w:tcW w:w="968" w:type="dxa"/>
            <w:vMerge/>
            <w:shd w:val="clear" w:color="auto" w:fill="92CDDC" w:themeFill="accent5" w:themeFillTint="99"/>
          </w:tcPr>
          <w:p w14:paraId="4D97D464" w14:textId="77777777" w:rsidR="00C708E1" w:rsidRPr="00624C44" w:rsidRDefault="00C708E1" w:rsidP="00C708E1">
            <w:pPr>
              <w:rPr>
                <w:lang w:val="en-US"/>
              </w:rPr>
            </w:pPr>
          </w:p>
        </w:tc>
        <w:tc>
          <w:tcPr>
            <w:tcW w:w="1357" w:type="dxa"/>
            <w:shd w:val="clear" w:color="auto" w:fill="92CDDC" w:themeFill="accent5" w:themeFillTint="99"/>
          </w:tcPr>
          <w:p w14:paraId="54BBE362" w14:textId="77777777" w:rsidR="00C708E1" w:rsidRPr="00624C44" w:rsidRDefault="00C708E1" w:rsidP="00C708E1">
            <w:pPr>
              <w:rPr>
                <w:lang w:val="en-US"/>
              </w:rPr>
            </w:pPr>
          </w:p>
        </w:tc>
        <w:tc>
          <w:tcPr>
            <w:tcW w:w="1128" w:type="dxa"/>
            <w:shd w:val="clear" w:color="auto" w:fill="92CDDC" w:themeFill="accent5" w:themeFillTint="99"/>
          </w:tcPr>
          <w:p w14:paraId="470F0563" w14:textId="77777777" w:rsidR="00C708E1" w:rsidRPr="00624C44" w:rsidRDefault="00C708E1" w:rsidP="00C708E1">
            <w:pPr>
              <w:rPr>
                <w:lang w:val="en-US"/>
              </w:rPr>
            </w:pPr>
            <w:r w:rsidRPr="00624C44">
              <w:rPr>
                <w:lang w:val="en-US"/>
              </w:rPr>
              <w:t>/rightwards</w:t>
            </w:r>
          </w:p>
        </w:tc>
        <w:tc>
          <w:tcPr>
            <w:tcW w:w="830" w:type="dxa"/>
            <w:shd w:val="clear" w:color="auto" w:fill="92CDDC" w:themeFill="accent5" w:themeFillTint="99"/>
          </w:tcPr>
          <w:p w14:paraId="264E7830" w14:textId="77777777" w:rsidR="00C708E1" w:rsidRPr="00624C44" w:rsidRDefault="00C708E1" w:rsidP="00C708E1">
            <w:pPr>
              <w:rPr>
                <w:lang w:val="en-US"/>
              </w:rPr>
            </w:pPr>
          </w:p>
        </w:tc>
        <w:tc>
          <w:tcPr>
            <w:tcW w:w="1657" w:type="dxa"/>
            <w:shd w:val="clear" w:color="auto" w:fill="92CDDC" w:themeFill="accent5" w:themeFillTint="99"/>
          </w:tcPr>
          <w:p w14:paraId="2B659F62" w14:textId="77777777" w:rsidR="00C708E1" w:rsidRPr="00624C44" w:rsidRDefault="00C708E1" w:rsidP="00C708E1">
            <w:pPr>
              <w:rPr>
                <w:lang w:val="en-US"/>
              </w:rPr>
            </w:pPr>
          </w:p>
        </w:tc>
        <w:tc>
          <w:tcPr>
            <w:tcW w:w="1657" w:type="dxa"/>
            <w:shd w:val="clear" w:color="auto" w:fill="92CDDC" w:themeFill="accent5" w:themeFillTint="99"/>
          </w:tcPr>
          <w:p w14:paraId="74A03330" w14:textId="77777777" w:rsidR="00C708E1" w:rsidRPr="00624C44" w:rsidRDefault="00C708E1" w:rsidP="00C708E1">
            <w:pPr>
              <w:rPr>
                <w:lang w:val="en-US"/>
              </w:rPr>
            </w:pPr>
          </w:p>
        </w:tc>
        <w:tc>
          <w:tcPr>
            <w:tcW w:w="1658" w:type="dxa"/>
            <w:shd w:val="clear" w:color="auto" w:fill="92CDDC" w:themeFill="accent5" w:themeFillTint="99"/>
          </w:tcPr>
          <w:p w14:paraId="40D8A84E" w14:textId="77777777" w:rsidR="00C708E1" w:rsidRPr="00624C44" w:rsidRDefault="00C708E1" w:rsidP="00C708E1">
            <w:pPr>
              <w:rPr>
                <w:lang w:val="en-US"/>
              </w:rPr>
            </w:pPr>
          </w:p>
        </w:tc>
        <w:tc>
          <w:tcPr>
            <w:tcW w:w="1518" w:type="dxa"/>
            <w:shd w:val="clear" w:color="auto" w:fill="92CDDC" w:themeFill="accent5" w:themeFillTint="99"/>
          </w:tcPr>
          <w:p w14:paraId="52BD9984" w14:textId="77777777" w:rsidR="00C708E1" w:rsidRPr="00624C44" w:rsidRDefault="00C708E1" w:rsidP="00C708E1">
            <w:pPr>
              <w:rPr>
                <w:lang w:val="en-US"/>
              </w:rPr>
            </w:pPr>
          </w:p>
        </w:tc>
      </w:tr>
      <w:tr w:rsidR="00C708E1" w:rsidRPr="00624C44" w14:paraId="358508E6" w14:textId="77777777" w:rsidTr="008D3801">
        <w:trPr>
          <w:cantSplit/>
          <w:trHeight w:val="302"/>
        </w:trPr>
        <w:tc>
          <w:tcPr>
            <w:tcW w:w="968" w:type="dxa"/>
            <w:vMerge/>
            <w:shd w:val="clear" w:color="auto" w:fill="92CDDC" w:themeFill="accent5" w:themeFillTint="99"/>
          </w:tcPr>
          <w:p w14:paraId="691F147D" w14:textId="77777777" w:rsidR="00C708E1" w:rsidRPr="00624C44" w:rsidRDefault="00C708E1" w:rsidP="00C708E1">
            <w:pPr>
              <w:rPr>
                <w:lang w:val="en-US"/>
              </w:rPr>
            </w:pPr>
          </w:p>
        </w:tc>
        <w:tc>
          <w:tcPr>
            <w:tcW w:w="1357" w:type="dxa"/>
            <w:shd w:val="clear" w:color="auto" w:fill="92CDDC" w:themeFill="accent5" w:themeFillTint="99"/>
          </w:tcPr>
          <w:p w14:paraId="6861F259" w14:textId="77777777" w:rsidR="00C708E1" w:rsidRPr="00624C44" w:rsidRDefault="00C708E1" w:rsidP="00C708E1">
            <w:pPr>
              <w:rPr>
                <w:lang w:val="en-US"/>
              </w:rPr>
            </w:pPr>
          </w:p>
        </w:tc>
        <w:tc>
          <w:tcPr>
            <w:tcW w:w="1128" w:type="dxa"/>
            <w:shd w:val="clear" w:color="auto" w:fill="92CDDC" w:themeFill="accent5" w:themeFillTint="99"/>
          </w:tcPr>
          <w:p w14:paraId="109B329A" w14:textId="77777777" w:rsidR="00C708E1" w:rsidRPr="00624C44" w:rsidRDefault="00C708E1" w:rsidP="00C708E1">
            <w:pPr>
              <w:rPr>
                <w:lang w:val="en-US"/>
              </w:rPr>
            </w:pPr>
            <w:r w:rsidRPr="00624C44">
              <w:rPr>
                <w:lang w:val="en-US"/>
              </w:rPr>
              <w:t>/upwards</w:t>
            </w:r>
          </w:p>
        </w:tc>
        <w:tc>
          <w:tcPr>
            <w:tcW w:w="830" w:type="dxa"/>
            <w:shd w:val="clear" w:color="auto" w:fill="92CDDC" w:themeFill="accent5" w:themeFillTint="99"/>
          </w:tcPr>
          <w:p w14:paraId="2CF0F17F" w14:textId="77777777" w:rsidR="00C708E1" w:rsidRPr="00624C44" w:rsidRDefault="00C708E1" w:rsidP="00C708E1">
            <w:pPr>
              <w:rPr>
                <w:lang w:val="en-US"/>
              </w:rPr>
            </w:pPr>
          </w:p>
        </w:tc>
        <w:tc>
          <w:tcPr>
            <w:tcW w:w="1657" w:type="dxa"/>
            <w:shd w:val="clear" w:color="auto" w:fill="92CDDC" w:themeFill="accent5" w:themeFillTint="99"/>
          </w:tcPr>
          <w:p w14:paraId="326D6DC7" w14:textId="77777777" w:rsidR="00C708E1" w:rsidRPr="00624C44" w:rsidRDefault="00C708E1" w:rsidP="00C708E1">
            <w:pPr>
              <w:rPr>
                <w:lang w:val="en-US"/>
              </w:rPr>
            </w:pPr>
          </w:p>
        </w:tc>
        <w:tc>
          <w:tcPr>
            <w:tcW w:w="1657" w:type="dxa"/>
            <w:shd w:val="clear" w:color="auto" w:fill="92CDDC" w:themeFill="accent5" w:themeFillTint="99"/>
          </w:tcPr>
          <w:p w14:paraId="2B194090" w14:textId="77777777" w:rsidR="00C708E1" w:rsidRPr="00624C44" w:rsidRDefault="00C708E1" w:rsidP="00C708E1">
            <w:pPr>
              <w:rPr>
                <w:lang w:val="en-US"/>
              </w:rPr>
            </w:pPr>
          </w:p>
        </w:tc>
        <w:tc>
          <w:tcPr>
            <w:tcW w:w="1658" w:type="dxa"/>
            <w:shd w:val="clear" w:color="auto" w:fill="92CDDC" w:themeFill="accent5" w:themeFillTint="99"/>
          </w:tcPr>
          <w:p w14:paraId="02CEA2EB" w14:textId="77777777" w:rsidR="00C708E1" w:rsidRPr="00624C44" w:rsidRDefault="00C708E1" w:rsidP="00C708E1">
            <w:pPr>
              <w:rPr>
                <w:lang w:val="en-US"/>
              </w:rPr>
            </w:pPr>
          </w:p>
        </w:tc>
        <w:tc>
          <w:tcPr>
            <w:tcW w:w="1518" w:type="dxa"/>
            <w:shd w:val="clear" w:color="auto" w:fill="92CDDC" w:themeFill="accent5" w:themeFillTint="99"/>
          </w:tcPr>
          <w:p w14:paraId="4C4CB33D" w14:textId="77777777" w:rsidR="00C708E1" w:rsidRPr="00624C44" w:rsidRDefault="00C708E1" w:rsidP="00C708E1">
            <w:pPr>
              <w:rPr>
                <w:lang w:val="en-US"/>
              </w:rPr>
            </w:pPr>
          </w:p>
        </w:tc>
      </w:tr>
      <w:tr w:rsidR="00C708E1" w:rsidRPr="00624C44" w14:paraId="4216E255" w14:textId="77777777" w:rsidTr="008D3801">
        <w:trPr>
          <w:cantSplit/>
          <w:trHeight w:val="302"/>
        </w:trPr>
        <w:tc>
          <w:tcPr>
            <w:tcW w:w="968" w:type="dxa"/>
            <w:vMerge/>
            <w:shd w:val="clear" w:color="auto" w:fill="92CDDC" w:themeFill="accent5" w:themeFillTint="99"/>
          </w:tcPr>
          <w:p w14:paraId="4BB332F3" w14:textId="77777777" w:rsidR="00C708E1" w:rsidRPr="00624C44" w:rsidRDefault="00C708E1" w:rsidP="00C708E1">
            <w:pPr>
              <w:rPr>
                <w:lang w:val="en-US"/>
              </w:rPr>
            </w:pPr>
          </w:p>
        </w:tc>
        <w:tc>
          <w:tcPr>
            <w:tcW w:w="1357" w:type="dxa"/>
            <w:shd w:val="clear" w:color="auto" w:fill="92CDDC" w:themeFill="accent5" w:themeFillTint="99"/>
          </w:tcPr>
          <w:p w14:paraId="34B6747C" w14:textId="77777777" w:rsidR="00C708E1" w:rsidRPr="00624C44" w:rsidRDefault="00C708E1" w:rsidP="00C708E1">
            <w:pPr>
              <w:rPr>
                <w:lang w:val="en-US"/>
              </w:rPr>
            </w:pPr>
          </w:p>
        </w:tc>
        <w:tc>
          <w:tcPr>
            <w:tcW w:w="1128" w:type="dxa"/>
            <w:shd w:val="clear" w:color="auto" w:fill="92CDDC" w:themeFill="accent5" w:themeFillTint="99"/>
          </w:tcPr>
          <w:p w14:paraId="569F9B94" w14:textId="77777777" w:rsidR="00C708E1" w:rsidRPr="00624C44" w:rsidRDefault="00C708E1" w:rsidP="00C708E1">
            <w:pPr>
              <w:rPr>
                <w:lang w:val="en-US"/>
              </w:rPr>
            </w:pPr>
            <w:r w:rsidRPr="00624C44">
              <w:rPr>
                <w:lang w:val="en-US"/>
              </w:rPr>
              <w:t>/downwards</w:t>
            </w:r>
          </w:p>
        </w:tc>
        <w:tc>
          <w:tcPr>
            <w:tcW w:w="830" w:type="dxa"/>
            <w:shd w:val="clear" w:color="auto" w:fill="92CDDC" w:themeFill="accent5" w:themeFillTint="99"/>
          </w:tcPr>
          <w:p w14:paraId="44205123" w14:textId="77777777" w:rsidR="00C708E1" w:rsidRPr="00624C44" w:rsidRDefault="00C708E1" w:rsidP="00C708E1">
            <w:pPr>
              <w:rPr>
                <w:lang w:val="en-US"/>
              </w:rPr>
            </w:pPr>
          </w:p>
        </w:tc>
        <w:tc>
          <w:tcPr>
            <w:tcW w:w="1657" w:type="dxa"/>
            <w:shd w:val="clear" w:color="auto" w:fill="92CDDC" w:themeFill="accent5" w:themeFillTint="99"/>
          </w:tcPr>
          <w:p w14:paraId="26D5736C" w14:textId="77777777" w:rsidR="00C708E1" w:rsidRPr="00624C44" w:rsidRDefault="00C708E1" w:rsidP="00C708E1">
            <w:pPr>
              <w:rPr>
                <w:lang w:val="en-US"/>
              </w:rPr>
            </w:pPr>
          </w:p>
        </w:tc>
        <w:tc>
          <w:tcPr>
            <w:tcW w:w="1657" w:type="dxa"/>
            <w:shd w:val="clear" w:color="auto" w:fill="92CDDC" w:themeFill="accent5" w:themeFillTint="99"/>
          </w:tcPr>
          <w:p w14:paraId="65B9C98D" w14:textId="77777777" w:rsidR="00C708E1" w:rsidRPr="00624C44" w:rsidRDefault="00C708E1" w:rsidP="00C708E1">
            <w:pPr>
              <w:rPr>
                <w:lang w:val="en-US"/>
              </w:rPr>
            </w:pPr>
          </w:p>
        </w:tc>
        <w:tc>
          <w:tcPr>
            <w:tcW w:w="1658" w:type="dxa"/>
            <w:shd w:val="clear" w:color="auto" w:fill="92CDDC" w:themeFill="accent5" w:themeFillTint="99"/>
          </w:tcPr>
          <w:p w14:paraId="237625D4" w14:textId="77777777" w:rsidR="00C708E1" w:rsidRPr="00624C44" w:rsidRDefault="00C708E1" w:rsidP="00C708E1">
            <w:pPr>
              <w:rPr>
                <w:lang w:val="en-US"/>
              </w:rPr>
            </w:pPr>
          </w:p>
        </w:tc>
        <w:tc>
          <w:tcPr>
            <w:tcW w:w="1518" w:type="dxa"/>
            <w:shd w:val="clear" w:color="auto" w:fill="92CDDC" w:themeFill="accent5" w:themeFillTint="99"/>
          </w:tcPr>
          <w:p w14:paraId="0695F64F" w14:textId="77777777" w:rsidR="00C708E1" w:rsidRPr="00624C44" w:rsidRDefault="00C708E1" w:rsidP="00C708E1">
            <w:pPr>
              <w:rPr>
                <w:lang w:val="en-US"/>
              </w:rPr>
            </w:pPr>
          </w:p>
        </w:tc>
      </w:tr>
      <w:bookmarkEnd w:id="1390"/>
      <w:bookmarkEnd w:id="1391"/>
    </w:tbl>
    <w:p w14:paraId="5B0740BC" w14:textId="77777777" w:rsidR="00D926EC" w:rsidRPr="00624C44" w:rsidRDefault="00D926EC" w:rsidP="00D926EC">
      <w:pPr>
        <w:rPr>
          <w:lang w:val="en-US"/>
        </w:rPr>
      </w:pPr>
    </w:p>
    <w:p w14:paraId="404B4ED4" w14:textId="3ADD7E3D" w:rsidR="00D926EC" w:rsidRDefault="002E03A6" w:rsidP="00D926EC">
      <w:pPr>
        <w:rPr>
          <w:lang w:val="en-US"/>
        </w:rPr>
      </w:pPr>
      <w:r>
        <w:rPr>
          <w:lang w:val="en-US"/>
        </w:rPr>
        <w:t>* - this needs to be discussed.</w:t>
      </w:r>
    </w:p>
    <w:p w14:paraId="574CDD95" w14:textId="77777777" w:rsidR="002E03A6" w:rsidRPr="00624C44" w:rsidRDefault="002E03A6" w:rsidP="00D926EC">
      <w:pPr>
        <w:rPr>
          <w:lang w:val="en-US"/>
        </w:rPr>
      </w:pPr>
    </w:p>
    <w:p w14:paraId="241BEF63" w14:textId="77777777" w:rsidR="00D926EC" w:rsidRPr="00624C44" w:rsidRDefault="00D926EC" w:rsidP="00B93302">
      <w:pPr>
        <w:pStyle w:val="Heading3"/>
        <w:rPr>
          <w:lang w:val="en-US"/>
        </w:rPr>
      </w:pPr>
      <w:bookmarkStart w:id="1408" w:name="_Toc362437926"/>
      <w:bookmarkStart w:id="1409" w:name="_Toc365022753"/>
      <w:bookmarkStart w:id="1410" w:name="_Toc369191222"/>
      <w:bookmarkStart w:id="1411" w:name="_Toc380405796"/>
      <w:r w:rsidRPr="00624C44">
        <w:rPr>
          <w:lang w:val="en-US"/>
        </w:rPr>
        <w:t>List of Messages Compared in MC 2.0 vs 3.0</w:t>
      </w:r>
      <w:bookmarkEnd w:id="1408"/>
      <w:bookmarkEnd w:id="1409"/>
      <w:bookmarkEnd w:id="1410"/>
      <w:bookmarkEnd w:id="1411"/>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39"/>
        <w:gridCol w:w="716"/>
        <w:gridCol w:w="1135"/>
        <w:gridCol w:w="5079"/>
        <w:gridCol w:w="609"/>
        <w:gridCol w:w="895"/>
      </w:tblGrid>
      <w:tr w:rsidR="00821F4B" w:rsidRPr="00624C44" w14:paraId="05C23D14" w14:textId="18B08462" w:rsidTr="00AD3DA7">
        <w:trPr>
          <w:trHeight w:val="320"/>
        </w:trPr>
        <w:tc>
          <w:tcPr>
            <w:tcW w:w="3528" w:type="dxa"/>
            <w:gridSpan w:val="3"/>
            <w:tcBorders>
              <w:right w:val="single" w:sz="36" w:space="0" w:color="auto"/>
            </w:tcBorders>
            <w:shd w:val="clear" w:color="auto" w:fill="D9D9D9"/>
            <w:vAlign w:val="center"/>
          </w:tcPr>
          <w:p w14:paraId="5EBB70AB" w14:textId="77777777" w:rsidR="00821F4B" w:rsidRPr="00624C44" w:rsidRDefault="00821F4B" w:rsidP="00D926EC">
            <w:pPr>
              <w:rPr>
                <w:lang w:val="en-US"/>
              </w:rPr>
            </w:pPr>
            <w:r w:rsidRPr="00624C44">
              <w:rPr>
                <w:lang w:val="en-US"/>
              </w:rPr>
              <w:t>MC 2.0</w:t>
            </w:r>
          </w:p>
        </w:tc>
        <w:tc>
          <w:tcPr>
            <w:tcW w:w="5544" w:type="dxa"/>
            <w:gridSpan w:val="3"/>
            <w:tcBorders>
              <w:left w:val="single" w:sz="36" w:space="0" w:color="auto"/>
              <w:right w:val="single" w:sz="4" w:space="0" w:color="auto"/>
            </w:tcBorders>
            <w:shd w:val="clear" w:color="auto" w:fill="D9D9D9"/>
            <w:vAlign w:val="center"/>
          </w:tcPr>
          <w:p w14:paraId="57DE49CE" w14:textId="77777777" w:rsidR="00821F4B" w:rsidRPr="00624C44" w:rsidRDefault="00821F4B" w:rsidP="00D926EC">
            <w:pPr>
              <w:rPr>
                <w:lang w:val="en-US"/>
              </w:rPr>
            </w:pPr>
            <w:r w:rsidRPr="00624C44">
              <w:rPr>
                <w:lang w:val="en-US"/>
              </w:rPr>
              <w:t>MC 3.0</w:t>
            </w:r>
          </w:p>
        </w:tc>
      </w:tr>
      <w:tr w:rsidR="00821F4B" w:rsidRPr="00624C44" w14:paraId="2D4355F3" w14:textId="77777777" w:rsidTr="00AD3DA7">
        <w:trPr>
          <w:cantSplit/>
          <w:trHeight w:val="1223"/>
        </w:trPr>
        <w:tc>
          <w:tcPr>
            <w:tcW w:w="1969" w:type="dxa"/>
            <w:shd w:val="clear" w:color="auto" w:fill="D9D9D9"/>
            <w:vAlign w:val="center"/>
          </w:tcPr>
          <w:p w14:paraId="07ADE88F" w14:textId="77777777" w:rsidR="00821F4B" w:rsidRPr="00624C44" w:rsidRDefault="00821F4B" w:rsidP="00D926EC">
            <w:pPr>
              <w:rPr>
                <w:lang w:val="en-US"/>
              </w:rPr>
            </w:pPr>
            <w:r w:rsidRPr="00624C44">
              <w:rPr>
                <w:lang w:val="en-US"/>
              </w:rPr>
              <w:t>Message Pattern</w:t>
            </w:r>
          </w:p>
        </w:tc>
        <w:tc>
          <w:tcPr>
            <w:tcW w:w="603" w:type="dxa"/>
            <w:shd w:val="clear" w:color="auto" w:fill="D9D9D9"/>
            <w:textDirection w:val="btLr"/>
            <w:vAlign w:val="center"/>
          </w:tcPr>
          <w:p w14:paraId="35BF6395" w14:textId="77777777" w:rsidR="00821F4B" w:rsidRPr="00624C44" w:rsidRDefault="00821F4B" w:rsidP="000550BF">
            <w:pPr>
              <w:ind w:left="113" w:right="113"/>
              <w:rPr>
                <w:lang w:val="en-US"/>
              </w:rPr>
            </w:pPr>
            <w:proofErr w:type="spellStart"/>
            <w:r w:rsidRPr="00624C44">
              <w:rPr>
                <w:lang w:val="en-US"/>
              </w:rPr>
              <w:t>Typetag</w:t>
            </w:r>
            <w:proofErr w:type="spellEnd"/>
          </w:p>
        </w:tc>
        <w:tc>
          <w:tcPr>
            <w:tcW w:w="956" w:type="dxa"/>
            <w:tcBorders>
              <w:left w:val="single" w:sz="4" w:space="0" w:color="auto"/>
              <w:right w:val="single" w:sz="36" w:space="0" w:color="auto"/>
            </w:tcBorders>
            <w:shd w:val="clear" w:color="auto" w:fill="D9D9D9"/>
            <w:textDirection w:val="btLr"/>
            <w:vAlign w:val="center"/>
          </w:tcPr>
          <w:p w14:paraId="0A5C165C" w14:textId="77777777" w:rsidR="00821F4B" w:rsidRPr="00624C44" w:rsidRDefault="00821F4B" w:rsidP="000550BF">
            <w:pPr>
              <w:ind w:left="113" w:right="113"/>
              <w:rPr>
                <w:lang w:val="en-US"/>
              </w:rPr>
            </w:pPr>
            <w:r w:rsidRPr="00624C44">
              <w:rPr>
                <w:lang w:val="en-US"/>
              </w:rPr>
              <w:t>Mode</w:t>
            </w:r>
          </w:p>
          <w:p w14:paraId="09D288FD" w14:textId="77777777" w:rsidR="00821F4B" w:rsidRPr="00624C44" w:rsidRDefault="00821F4B" w:rsidP="000550BF">
            <w:pPr>
              <w:ind w:left="113" w:right="113"/>
              <w:rPr>
                <w:lang w:val="en-US"/>
              </w:rPr>
            </w:pPr>
            <w:r w:rsidRPr="00624C44">
              <w:rPr>
                <w:lang w:val="en-US"/>
              </w:rPr>
              <w:t>(</w:t>
            </w:r>
            <w:proofErr w:type="gramStart"/>
            <w:r w:rsidRPr="00624C44">
              <w:rPr>
                <w:lang w:val="en-US"/>
              </w:rPr>
              <w:t>R,C</w:t>
            </w:r>
            <w:proofErr w:type="gramEnd"/>
            <w:r w:rsidRPr="00624C44">
              <w:rPr>
                <w:lang w:val="en-US"/>
              </w:rPr>
              <w:t>,B)</w:t>
            </w:r>
          </w:p>
        </w:tc>
        <w:tc>
          <w:tcPr>
            <w:tcW w:w="4277" w:type="dxa"/>
            <w:tcBorders>
              <w:left w:val="single" w:sz="36" w:space="0" w:color="auto"/>
              <w:right w:val="single" w:sz="4" w:space="0" w:color="auto"/>
            </w:tcBorders>
            <w:shd w:val="clear" w:color="auto" w:fill="D9D9D9"/>
            <w:vAlign w:val="center"/>
          </w:tcPr>
          <w:p w14:paraId="6CDE02E9" w14:textId="77777777" w:rsidR="00821F4B" w:rsidRPr="00624C44" w:rsidRDefault="00821F4B" w:rsidP="00D926EC">
            <w:pPr>
              <w:rPr>
                <w:lang w:val="en-US"/>
              </w:rPr>
            </w:pPr>
            <w:r w:rsidRPr="00624C44">
              <w:rPr>
                <w:lang w:val="en-US"/>
              </w:rPr>
              <w:t>Message Pattern</w:t>
            </w:r>
          </w:p>
        </w:tc>
        <w:tc>
          <w:tcPr>
            <w:tcW w:w="513" w:type="dxa"/>
            <w:tcBorders>
              <w:left w:val="single" w:sz="4" w:space="0" w:color="auto"/>
              <w:right w:val="single" w:sz="4" w:space="0" w:color="auto"/>
            </w:tcBorders>
            <w:shd w:val="clear" w:color="auto" w:fill="D9D9D9"/>
            <w:textDirection w:val="btLr"/>
            <w:vAlign w:val="center"/>
          </w:tcPr>
          <w:p w14:paraId="05D7D747" w14:textId="57241B82" w:rsidR="00821F4B" w:rsidRPr="00624C44" w:rsidRDefault="00821F4B" w:rsidP="000550BF">
            <w:pPr>
              <w:ind w:left="113" w:right="113"/>
              <w:rPr>
                <w:lang w:val="en-US"/>
              </w:rPr>
            </w:pPr>
            <w:proofErr w:type="spellStart"/>
            <w:r w:rsidRPr="00624C44">
              <w:rPr>
                <w:lang w:val="en-US"/>
              </w:rPr>
              <w:t>Typetag</w:t>
            </w:r>
            <w:proofErr w:type="spellEnd"/>
          </w:p>
        </w:tc>
        <w:tc>
          <w:tcPr>
            <w:tcW w:w="754" w:type="dxa"/>
            <w:tcBorders>
              <w:left w:val="single" w:sz="4" w:space="0" w:color="auto"/>
            </w:tcBorders>
            <w:shd w:val="clear" w:color="auto" w:fill="D9D9D9"/>
            <w:textDirection w:val="btLr"/>
            <w:vAlign w:val="center"/>
          </w:tcPr>
          <w:p w14:paraId="1C229CE8" w14:textId="1F402378" w:rsidR="00821F4B" w:rsidRPr="00624C44" w:rsidRDefault="00821F4B" w:rsidP="000550BF">
            <w:pPr>
              <w:ind w:left="113" w:right="113"/>
              <w:rPr>
                <w:lang w:val="en-US"/>
              </w:rPr>
            </w:pPr>
            <w:r w:rsidRPr="00624C44">
              <w:rPr>
                <w:lang w:val="en-US"/>
              </w:rPr>
              <w:t>Arguments</w:t>
            </w:r>
          </w:p>
        </w:tc>
      </w:tr>
      <w:tr w:rsidR="00821F4B" w:rsidRPr="00624C44" w14:paraId="25F50F54" w14:textId="3AD4A1E9" w:rsidTr="00AD3DA7">
        <w:trPr>
          <w:trHeight w:val="320"/>
        </w:trPr>
        <w:tc>
          <w:tcPr>
            <w:tcW w:w="3528" w:type="dxa"/>
            <w:gridSpan w:val="3"/>
            <w:tcBorders>
              <w:right w:val="single" w:sz="36" w:space="0" w:color="auto"/>
            </w:tcBorders>
            <w:shd w:val="clear" w:color="auto" w:fill="EEECE1" w:themeFill="background2"/>
            <w:vAlign w:val="center"/>
          </w:tcPr>
          <w:p w14:paraId="0B451130" w14:textId="77777777" w:rsidR="00821F4B" w:rsidRPr="00624C44" w:rsidRDefault="00821F4B" w:rsidP="00D926EC">
            <w:pPr>
              <w:rPr>
                <w:lang w:val="en-US"/>
              </w:rPr>
            </w:pPr>
            <w:r w:rsidRPr="00624C44">
              <w:rPr>
                <w:lang w:val="en-US"/>
              </w:rPr>
              <w:t xml:space="preserve">PARTICLES SENDs on ports </w:t>
            </w:r>
          </w:p>
          <w:p w14:paraId="73B123F8" w14:textId="77777777" w:rsidR="00821F4B" w:rsidRPr="00624C44" w:rsidRDefault="00821F4B" w:rsidP="00D926EC">
            <w:pPr>
              <w:rPr>
                <w:lang w:val="en-US"/>
              </w:rPr>
            </w:pPr>
            <w:r w:rsidRPr="00624C44">
              <w:rPr>
                <w:lang w:val="en-US"/>
              </w:rPr>
              <w:t>9988(</w:t>
            </w:r>
            <w:proofErr w:type="gramStart"/>
            <w:r w:rsidRPr="00624C44">
              <w:rPr>
                <w:lang w:val="en-US"/>
              </w:rPr>
              <w:t>R,B</w:t>
            </w:r>
            <w:proofErr w:type="gramEnd"/>
            <w:r w:rsidRPr="00624C44">
              <w:rPr>
                <w:lang w:val="en-US"/>
              </w:rPr>
              <w:t>) / 9989(C)</w:t>
            </w:r>
          </w:p>
        </w:tc>
        <w:tc>
          <w:tcPr>
            <w:tcW w:w="5544" w:type="dxa"/>
            <w:gridSpan w:val="3"/>
            <w:tcBorders>
              <w:left w:val="single" w:sz="36" w:space="0" w:color="auto"/>
              <w:right w:val="single" w:sz="4" w:space="0" w:color="auto"/>
            </w:tcBorders>
            <w:shd w:val="clear" w:color="auto" w:fill="EEECE1" w:themeFill="background2"/>
            <w:vAlign w:val="center"/>
          </w:tcPr>
          <w:p w14:paraId="6DBDD082" w14:textId="62F47DF4" w:rsidR="00821F4B" w:rsidRPr="00624C44" w:rsidRDefault="00821F4B" w:rsidP="00821F4B">
            <w:pPr>
              <w:rPr>
                <w:lang w:val="en-US"/>
              </w:rPr>
            </w:pPr>
            <w:r w:rsidRPr="00624C44">
              <w:rPr>
                <w:lang w:val="en-US"/>
              </w:rPr>
              <w:t>PARTICLES SENDs to CM on port 6065</w:t>
            </w:r>
          </w:p>
        </w:tc>
      </w:tr>
      <w:tr w:rsidR="00821F4B" w:rsidRPr="00624C44" w14:paraId="53B78EA0" w14:textId="77777777" w:rsidTr="00AD3DA7">
        <w:trPr>
          <w:trHeight w:val="320"/>
        </w:trPr>
        <w:tc>
          <w:tcPr>
            <w:tcW w:w="1969" w:type="dxa"/>
          </w:tcPr>
          <w:p w14:paraId="49D8D597" w14:textId="77777777" w:rsidR="00821F4B" w:rsidRPr="00624C44" w:rsidRDefault="00821F4B" w:rsidP="00D926EC">
            <w:pPr>
              <w:rPr>
                <w:lang w:val="en-US"/>
              </w:rPr>
            </w:pPr>
          </w:p>
        </w:tc>
        <w:tc>
          <w:tcPr>
            <w:tcW w:w="603" w:type="dxa"/>
          </w:tcPr>
          <w:p w14:paraId="1E86E7D6"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3878B863" w14:textId="77777777" w:rsidR="00821F4B" w:rsidRPr="00624C44" w:rsidRDefault="00821F4B" w:rsidP="00D926EC">
            <w:pPr>
              <w:rPr>
                <w:lang w:val="en-US"/>
              </w:rPr>
            </w:pPr>
          </w:p>
        </w:tc>
        <w:tc>
          <w:tcPr>
            <w:tcW w:w="4277" w:type="dxa"/>
            <w:tcBorders>
              <w:left w:val="single" w:sz="36" w:space="0" w:color="auto"/>
              <w:right w:val="single" w:sz="4" w:space="0" w:color="auto"/>
            </w:tcBorders>
          </w:tcPr>
          <w:p w14:paraId="0A4677EC" w14:textId="3CAA15EF" w:rsidR="00821F4B" w:rsidRPr="00624C44" w:rsidRDefault="00821F4B" w:rsidP="00D926EC">
            <w:pPr>
              <w:rPr>
                <w:lang w:val="en-US"/>
              </w:rPr>
            </w:pPr>
            <w:r w:rsidRPr="00624C44">
              <w:rPr>
                <w:lang w:val="en-US"/>
              </w:rPr>
              <w:t>/set/loaded</w:t>
            </w:r>
          </w:p>
        </w:tc>
        <w:tc>
          <w:tcPr>
            <w:tcW w:w="513" w:type="dxa"/>
            <w:tcBorders>
              <w:left w:val="single" w:sz="4" w:space="0" w:color="auto"/>
              <w:right w:val="single" w:sz="4" w:space="0" w:color="auto"/>
            </w:tcBorders>
          </w:tcPr>
          <w:p w14:paraId="4C7356ED" w14:textId="77777777" w:rsidR="00821F4B" w:rsidRPr="00624C44" w:rsidRDefault="00821F4B" w:rsidP="00F95A27">
            <w:pPr>
              <w:rPr>
                <w:lang w:val="en-US"/>
              </w:rPr>
            </w:pPr>
          </w:p>
        </w:tc>
        <w:tc>
          <w:tcPr>
            <w:tcW w:w="754" w:type="dxa"/>
            <w:tcBorders>
              <w:left w:val="single" w:sz="4" w:space="0" w:color="auto"/>
            </w:tcBorders>
          </w:tcPr>
          <w:p w14:paraId="7FDA92CB" w14:textId="6418472A" w:rsidR="00821F4B" w:rsidRPr="00624C44" w:rsidRDefault="00821F4B" w:rsidP="00D926EC">
            <w:pPr>
              <w:rPr>
                <w:lang w:val="en-US"/>
              </w:rPr>
            </w:pPr>
            <w:r w:rsidRPr="00624C44">
              <w:rPr>
                <w:lang w:val="en-US"/>
              </w:rPr>
              <w:t>None</w:t>
            </w:r>
          </w:p>
        </w:tc>
      </w:tr>
      <w:tr w:rsidR="00821F4B" w:rsidRPr="00624C44" w14:paraId="6FD20A90" w14:textId="77777777" w:rsidTr="00AD3DA7">
        <w:trPr>
          <w:trHeight w:val="320"/>
        </w:trPr>
        <w:tc>
          <w:tcPr>
            <w:tcW w:w="1969" w:type="dxa"/>
          </w:tcPr>
          <w:p w14:paraId="489F0CE8" w14:textId="77777777" w:rsidR="00821F4B" w:rsidRPr="00624C44" w:rsidRDefault="00821F4B" w:rsidP="00D926EC">
            <w:pPr>
              <w:rPr>
                <w:lang w:val="en-US"/>
              </w:rPr>
            </w:pPr>
          </w:p>
        </w:tc>
        <w:tc>
          <w:tcPr>
            <w:tcW w:w="603" w:type="dxa"/>
          </w:tcPr>
          <w:p w14:paraId="18BEF4A7"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70BC725F" w14:textId="77777777" w:rsidR="00821F4B" w:rsidRPr="00624C44" w:rsidRDefault="00821F4B" w:rsidP="00D926EC">
            <w:pPr>
              <w:rPr>
                <w:lang w:val="en-US"/>
              </w:rPr>
            </w:pPr>
          </w:p>
        </w:tc>
        <w:tc>
          <w:tcPr>
            <w:tcW w:w="4277" w:type="dxa"/>
            <w:tcBorders>
              <w:left w:val="single" w:sz="36" w:space="0" w:color="auto"/>
              <w:right w:val="single" w:sz="4" w:space="0" w:color="auto"/>
            </w:tcBorders>
          </w:tcPr>
          <w:p w14:paraId="7B26ADD6" w14:textId="77777777" w:rsidR="00821F4B" w:rsidRPr="00624C44" w:rsidRDefault="00821F4B" w:rsidP="0083539F">
            <w:pPr>
              <w:rPr>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p w14:paraId="087CA033" w14:textId="15E7F523" w:rsidR="00821F4B" w:rsidRPr="00624C44" w:rsidRDefault="00821F4B" w:rsidP="00D926EC">
            <w:pPr>
              <w:rPr>
                <w:lang w:val="en-US"/>
              </w:rPr>
            </w:pPr>
            <w:r w:rsidRPr="00624C44">
              <w:rPr>
                <w:lang w:val="en-US"/>
              </w:rPr>
              <w:t>/set/zone/[id]/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tc>
        <w:tc>
          <w:tcPr>
            <w:tcW w:w="513" w:type="dxa"/>
            <w:tcBorders>
              <w:left w:val="single" w:sz="4" w:space="0" w:color="auto"/>
              <w:right w:val="single" w:sz="4" w:space="0" w:color="auto"/>
            </w:tcBorders>
          </w:tcPr>
          <w:p w14:paraId="301A7768" w14:textId="7EB40612" w:rsidR="00821F4B" w:rsidRPr="00624C44" w:rsidRDefault="00821F4B" w:rsidP="00F95A27">
            <w:pPr>
              <w:rPr>
                <w:lang w:val="en-US"/>
              </w:rPr>
            </w:pPr>
            <w:proofErr w:type="gramStart"/>
            <w:r w:rsidRPr="00624C44">
              <w:rPr>
                <w:lang w:val="en-US"/>
              </w:rPr>
              <w:t>,s</w:t>
            </w:r>
            <w:proofErr w:type="gramEnd"/>
          </w:p>
        </w:tc>
        <w:tc>
          <w:tcPr>
            <w:tcW w:w="754" w:type="dxa"/>
            <w:tcBorders>
              <w:left w:val="single" w:sz="4" w:space="0" w:color="auto"/>
            </w:tcBorders>
            <w:vAlign w:val="center"/>
          </w:tcPr>
          <w:p w14:paraId="02639113" w14:textId="5B59CFE2" w:rsidR="00821F4B" w:rsidRPr="00624C44" w:rsidRDefault="00821F4B" w:rsidP="00D926EC">
            <w:pPr>
              <w:rPr>
                <w:lang w:val="en-US"/>
              </w:rPr>
            </w:pPr>
            <w:r w:rsidRPr="00624C44">
              <w:rPr>
                <w:lang w:val="en-US"/>
              </w:rPr>
              <w:t>String(s)</w:t>
            </w:r>
          </w:p>
        </w:tc>
      </w:tr>
      <w:tr w:rsidR="00821F4B" w:rsidRPr="00624C44" w14:paraId="17F81F04" w14:textId="77777777" w:rsidTr="00AD3DA7">
        <w:trPr>
          <w:trHeight w:val="320"/>
        </w:trPr>
        <w:tc>
          <w:tcPr>
            <w:tcW w:w="1969" w:type="dxa"/>
          </w:tcPr>
          <w:p w14:paraId="4559C5FC" w14:textId="77777777" w:rsidR="00821F4B" w:rsidRPr="00624C44" w:rsidRDefault="00821F4B" w:rsidP="00D926EC">
            <w:pPr>
              <w:rPr>
                <w:lang w:val="en-US"/>
              </w:rPr>
            </w:pPr>
            <w:r w:rsidRPr="00624C44">
              <w:rPr>
                <w:lang w:val="en-US"/>
              </w:rPr>
              <w:t>/ready</w:t>
            </w:r>
          </w:p>
        </w:tc>
        <w:tc>
          <w:tcPr>
            <w:tcW w:w="603" w:type="dxa"/>
          </w:tcPr>
          <w:p w14:paraId="200D1E6E" w14:textId="77777777" w:rsidR="00821F4B" w:rsidRPr="00624C44" w:rsidRDefault="00821F4B" w:rsidP="00D926EC">
            <w:pPr>
              <w:rPr>
                <w:lang w:val="en-US"/>
              </w:rPr>
            </w:pPr>
            <w:r w:rsidRPr="00624C44">
              <w:rPr>
                <w:lang w:val="en-US"/>
              </w:rPr>
              <w:t>1</w:t>
            </w:r>
          </w:p>
        </w:tc>
        <w:tc>
          <w:tcPr>
            <w:tcW w:w="956" w:type="dxa"/>
            <w:tcBorders>
              <w:left w:val="single" w:sz="4" w:space="0" w:color="auto"/>
              <w:right w:val="single" w:sz="36" w:space="0" w:color="auto"/>
            </w:tcBorders>
          </w:tcPr>
          <w:p w14:paraId="3255192F" w14:textId="77777777" w:rsidR="00821F4B" w:rsidRPr="00624C44" w:rsidRDefault="00821F4B" w:rsidP="00D926EC">
            <w:pPr>
              <w:rPr>
                <w:lang w:val="en-US"/>
              </w:rPr>
            </w:pPr>
            <w:proofErr w:type="gramStart"/>
            <w:r w:rsidRPr="00624C44">
              <w:rPr>
                <w:lang w:val="en-US"/>
              </w:rPr>
              <w:t>R,C</w:t>
            </w:r>
            <w:proofErr w:type="gramEnd"/>
            <w:r w:rsidRPr="00624C44">
              <w:rPr>
                <w:lang w:val="en-US"/>
              </w:rPr>
              <w:t>,B</w:t>
            </w:r>
          </w:p>
        </w:tc>
        <w:tc>
          <w:tcPr>
            <w:tcW w:w="4277" w:type="dxa"/>
            <w:tcBorders>
              <w:left w:val="single" w:sz="36" w:space="0" w:color="auto"/>
              <w:right w:val="single" w:sz="4" w:space="0" w:color="auto"/>
            </w:tcBorders>
          </w:tcPr>
          <w:p w14:paraId="05B3F4E6" w14:textId="77777777" w:rsidR="00821F4B" w:rsidRPr="00624C44" w:rsidRDefault="00821F4B" w:rsidP="00D926EC">
            <w:pPr>
              <w:rPr>
                <w:lang w:val="en-US"/>
              </w:rPr>
            </w:pPr>
            <w:r w:rsidRPr="00624C44">
              <w:rPr>
                <w:lang w:val="en-US"/>
              </w:rPr>
              <w:t>/set/ready</w:t>
            </w:r>
          </w:p>
        </w:tc>
        <w:tc>
          <w:tcPr>
            <w:tcW w:w="513" w:type="dxa"/>
            <w:tcBorders>
              <w:left w:val="single" w:sz="4" w:space="0" w:color="auto"/>
              <w:right w:val="single" w:sz="4" w:space="0" w:color="auto"/>
            </w:tcBorders>
          </w:tcPr>
          <w:p w14:paraId="5C96F6DC" w14:textId="77777777" w:rsidR="00821F4B" w:rsidRPr="00624C44" w:rsidRDefault="00821F4B" w:rsidP="00F95A27">
            <w:pPr>
              <w:rPr>
                <w:lang w:val="en-US"/>
              </w:rPr>
            </w:pPr>
          </w:p>
        </w:tc>
        <w:tc>
          <w:tcPr>
            <w:tcW w:w="754" w:type="dxa"/>
            <w:tcBorders>
              <w:left w:val="single" w:sz="4" w:space="0" w:color="auto"/>
            </w:tcBorders>
          </w:tcPr>
          <w:p w14:paraId="63C6C058" w14:textId="61E9ACCC" w:rsidR="00821F4B" w:rsidRPr="00624C44" w:rsidRDefault="00821F4B" w:rsidP="00D926EC">
            <w:pPr>
              <w:rPr>
                <w:lang w:val="en-US"/>
              </w:rPr>
            </w:pPr>
            <w:r w:rsidRPr="00624C44">
              <w:rPr>
                <w:lang w:val="en-US"/>
              </w:rPr>
              <w:t>None</w:t>
            </w:r>
          </w:p>
        </w:tc>
      </w:tr>
      <w:tr w:rsidR="00821F4B" w:rsidRPr="00624C44" w14:paraId="3769C815" w14:textId="05E4A568" w:rsidTr="00AD3DA7">
        <w:trPr>
          <w:trHeight w:val="320"/>
        </w:trPr>
        <w:tc>
          <w:tcPr>
            <w:tcW w:w="1969" w:type="dxa"/>
          </w:tcPr>
          <w:p w14:paraId="24CAA7E8" w14:textId="77777777" w:rsidR="00821F4B" w:rsidRPr="00624C44" w:rsidRDefault="00821F4B" w:rsidP="00D926EC">
            <w:pPr>
              <w:rPr>
                <w:lang w:val="en-US"/>
              </w:rPr>
            </w:pPr>
          </w:p>
        </w:tc>
        <w:tc>
          <w:tcPr>
            <w:tcW w:w="603" w:type="dxa"/>
          </w:tcPr>
          <w:p w14:paraId="0D9845C0"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25B8A1C1" w14:textId="77777777" w:rsidR="00821F4B" w:rsidRPr="00624C44" w:rsidRDefault="00821F4B" w:rsidP="00D926EC">
            <w:pPr>
              <w:rPr>
                <w:lang w:val="en-US"/>
              </w:rPr>
            </w:pPr>
          </w:p>
        </w:tc>
        <w:tc>
          <w:tcPr>
            <w:tcW w:w="5544" w:type="dxa"/>
            <w:gridSpan w:val="3"/>
            <w:tcBorders>
              <w:left w:val="single" w:sz="36" w:space="0" w:color="auto"/>
              <w:right w:val="single" w:sz="4" w:space="0" w:color="auto"/>
            </w:tcBorders>
            <w:shd w:val="clear" w:color="auto" w:fill="EEECE1" w:themeFill="background2"/>
            <w:vAlign w:val="center"/>
          </w:tcPr>
          <w:p w14:paraId="37223C22" w14:textId="7143388E" w:rsidR="00821F4B" w:rsidRPr="00624C44" w:rsidRDefault="00821F4B" w:rsidP="00821F4B">
            <w:pPr>
              <w:rPr>
                <w:lang w:val="en-US"/>
              </w:rPr>
            </w:pPr>
            <w:r w:rsidRPr="00624C44">
              <w:rPr>
                <w:lang w:val="en-US"/>
              </w:rPr>
              <w:t xml:space="preserve">PARTICLES SENDs to TM on </w:t>
            </w:r>
            <w:proofErr w:type="gramStart"/>
            <w:r w:rsidRPr="00624C44">
              <w:rPr>
                <w:lang w:val="en-US"/>
              </w:rPr>
              <w:t>port  6061</w:t>
            </w:r>
            <w:proofErr w:type="gramEnd"/>
          </w:p>
        </w:tc>
      </w:tr>
      <w:tr w:rsidR="003514B1" w:rsidRPr="00624C44" w14:paraId="665A7975" w14:textId="77777777" w:rsidTr="00AD3DA7">
        <w:trPr>
          <w:trHeight w:val="320"/>
        </w:trPr>
        <w:tc>
          <w:tcPr>
            <w:tcW w:w="1969" w:type="dxa"/>
          </w:tcPr>
          <w:p w14:paraId="702D9E66" w14:textId="77777777" w:rsidR="003514B1" w:rsidRPr="00624C44" w:rsidRDefault="003514B1" w:rsidP="001F53AE">
            <w:pPr>
              <w:rPr>
                <w:lang w:val="en-US"/>
              </w:rPr>
            </w:pPr>
          </w:p>
        </w:tc>
        <w:tc>
          <w:tcPr>
            <w:tcW w:w="603" w:type="dxa"/>
          </w:tcPr>
          <w:p w14:paraId="2122A7EB" w14:textId="77777777" w:rsidR="003514B1" w:rsidRPr="00624C44" w:rsidRDefault="003514B1" w:rsidP="001F53AE">
            <w:pPr>
              <w:rPr>
                <w:lang w:val="en-US"/>
              </w:rPr>
            </w:pPr>
          </w:p>
        </w:tc>
        <w:tc>
          <w:tcPr>
            <w:tcW w:w="956" w:type="dxa"/>
            <w:tcBorders>
              <w:left w:val="single" w:sz="4" w:space="0" w:color="auto"/>
              <w:right w:val="single" w:sz="36" w:space="0" w:color="auto"/>
            </w:tcBorders>
          </w:tcPr>
          <w:p w14:paraId="49909566" w14:textId="77777777" w:rsidR="003514B1" w:rsidRPr="00624C44" w:rsidRDefault="003514B1" w:rsidP="001F53AE">
            <w:pPr>
              <w:rPr>
                <w:lang w:val="en-US"/>
              </w:rPr>
            </w:pPr>
          </w:p>
        </w:tc>
        <w:tc>
          <w:tcPr>
            <w:tcW w:w="4277" w:type="dxa"/>
            <w:tcBorders>
              <w:left w:val="single" w:sz="36" w:space="0" w:color="auto"/>
              <w:right w:val="single" w:sz="4" w:space="0" w:color="auto"/>
            </w:tcBorders>
          </w:tcPr>
          <w:p w14:paraId="18DC7B06" w14:textId="77777777" w:rsidR="003514B1" w:rsidRPr="00624C44" w:rsidRDefault="003514B1" w:rsidP="003514B1">
            <w:pPr>
              <w:rPr>
                <w:lang w:val="en-US"/>
              </w:rPr>
            </w:pPr>
            <w:r w:rsidRPr="00624C44">
              <w:rPr>
                <w:lang w:val="en-US"/>
              </w:rPr>
              <w:t>/set/alphabet/[pattern]</w:t>
            </w:r>
          </w:p>
          <w:p w14:paraId="5D685A1D" w14:textId="77777777" w:rsidR="003514B1" w:rsidRPr="00624C44" w:rsidRDefault="003514B1" w:rsidP="003514B1">
            <w:pPr>
              <w:rPr>
                <w:lang w:val="en-US"/>
              </w:rPr>
            </w:pPr>
          </w:p>
          <w:p w14:paraId="0755E893" w14:textId="77777777" w:rsidR="003514B1" w:rsidRPr="00624C44" w:rsidRDefault="003514B1" w:rsidP="003514B1">
            <w:pPr>
              <w:rPr>
                <w:lang w:val="en-US"/>
              </w:rPr>
            </w:pPr>
            <w:r w:rsidRPr="00624C44">
              <w:rPr>
                <w:lang w:val="en-US"/>
              </w:rPr>
              <w:t>examples*:</w:t>
            </w:r>
          </w:p>
          <w:p w14:paraId="05C8014F" w14:textId="77777777" w:rsidR="003514B1" w:rsidRPr="00624C44" w:rsidRDefault="003514B1" w:rsidP="003514B1">
            <w:pPr>
              <w:rPr>
                <w:lang w:val="en-US"/>
              </w:rPr>
            </w:pPr>
            <w:r w:rsidRPr="00624C44">
              <w:rPr>
                <w:lang w:val="en-US"/>
              </w:rPr>
              <w:t>/set/alphabet/player/activity/discrete</w:t>
            </w:r>
          </w:p>
          <w:p w14:paraId="64E6E620" w14:textId="77777777" w:rsidR="003514B1" w:rsidRPr="00624C44" w:rsidRDefault="003514B1" w:rsidP="003514B1">
            <w:pPr>
              <w:rPr>
                <w:lang w:val="en-US"/>
              </w:rPr>
            </w:pPr>
            <w:r w:rsidRPr="00624C44">
              <w:rPr>
                <w:lang w:val="en-US"/>
              </w:rPr>
              <w:t>/set/alphabet/player/[id]</w:t>
            </w:r>
          </w:p>
          <w:p w14:paraId="09173CD5" w14:textId="77777777" w:rsidR="003514B1" w:rsidRPr="00624C44" w:rsidRDefault="003514B1" w:rsidP="003514B1">
            <w:pPr>
              <w:rPr>
                <w:lang w:val="en-US"/>
              </w:rPr>
            </w:pPr>
            <w:r w:rsidRPr="00624C44">
              <w:rPr>
                <w:lang w:val="en-US"/>
              </w:rPr>
              <w:t>/set/alphabet/player/[id]/activity</w:t>
            </w:r>
          </w:p>
          <w:p w14:paraId="5B857DBC" w14:textId="77777777" w:rsidR="003514B1" w:rsidRPr="00624C44" w:rsidRDefault="003514B1" w:rsidP="003514B1">
            <w:pPr>
              <w:rPr>
                <w:lang w:val="en-US"/>
              </w:rPr>
            </w:pPr>
            <w:r w:rsidRPr="00624C44">
              <w:rPr>
                <w:lang w:val="en-US"/>
              </w:rPr>
              <w:t>/set/alphabet/zone/[id]/activity</w:t>
            </w:r>
          </w:p>
          <w:p w14:paraId="2B3584A4" w14:textId="77777777" w:rsidR="003514B1" w:rsidRPr="00624C44" w:rsidRDefault="003514B1" w:rsidP="003514B1">
            <w:pPr>
              <w:rPr>
                <w:lang w:val="en-US"/>
              </w:rPr>
            </w:pPr>
          </w:p>
          <w:p w14:paraId="3F2E5E45" w14:textId="7E4CE363" w:rsidR="003514B1" w:rsidRPr="00624C44" w:rsidRDefault="003514B1" w:rsidP="003514B1">
            <w:pPr>
              <w:rPr>
                <w:lang w:val="en-US"/>
              </w:rPr>
            </w:pPr>
            <w:r w:rsidRPr="00624C44">
              <w:rPr>
                <w:lang w:val="en-US"/>
              </w:rPr>
              <w:t>*: see OSC messages section for the rules</w:t>
            </w:r>
          </w:p>
          <w:p w14:paraId="4AC03848" w14:textId="2C17D864" w:rsidR="003514B1" w:rsidRPr="00624C44" w:rsidRDefault="003514B1" w:rsidP="001F53AE">
            <w:pPr>
              <w:rPr>
                <w:lang w:val="en-US"/>
              </w:rPr>
            </w:pPr>
          </w:p>
        </w:tc>
        <w:tc>
          <w:tcPr>
            <w:tcW w:w="513" w:type="dxa"/>
            <w:tcBorders>
              <w:left w:val="single" w:sz="4" w:space="0" w:color="auto"/>
              <w:right w:val="single" w:sz="4" w:space="0" w:color="auto"/>
            </w:tcBorders>
          </w:tcPr>
          <w:p w14:paraId="13ABE79B" w14:textId="5D72A97A" w:rsidR="003514B1" w:rsidRPr="00624C44" w:rsidRDefault="003514B1" w:rsidP="001F53AE">
            <w:pPr>
              <w:rPr>
                <w:lang w:val="en-US"/>
              </w:rPr>
            </w:pPr>
            <w:proofErr w:type="gramStart"/>
            <w:r w:rsidRPr="00624C44">
              <w:rPr>
                <w:lang w:val="en-US"/>
              </w:rPr>
              <w:t>,</w:t>
            </w:r>
            <w:proofErr w:type="spellStart"/>
            <w:r w:rsidRPr="00624C44">
              <w:rPr>
                <w:lang w:val="en-US"/>
              </w:rPr>
              <w:t>i</w:t>
            </w:r>
            <w:proofErr w:type="spellEnd"/>
            <w:proofErr w:type="gramEnd"/>
          </w:p>
        </w:tc>
        <w:tc>
          <w:tcPr>
            <w:tcW w:w="754" w:type="dxa"/>
            <w:tcBorders>
              <w:left w:val="single" w:sz="4" w:space="0" w:color="auto"/>
            </w:tcBorders>
          </w:tcPr>
          <w:p w14:paraId="4B3BEDE9" w14:textId="32E36E6D" w:rsidR="003514B1" w:rsidRPr="00624C44" w:rsidRDefault="003514B1" w:rsidP="001F53AE">
            <w:pPr>
              <w:rPr>
                <w:lang w:val="en-US"/>
              </w:rPr>
            </w:pPr>
            <w:r w:rsidRPr="00624C44">
              <w:rPr>
                <w:lang w:val="en-US"/>
              </w:rPr>
              <w:t>1/0</w:t>
            </w:r>
          </w:p>
        </w:tc>
      </w:tr>
      <w:tr w:rsidR="003514B1" w:rsidRPr="00624C44" w14:paraId="5C50F552" w14:textId="77777777" w:rsidTr="00AD3DA7">
        <w:trPr>
          <w:trHeight w:val="320"/>
        </w:trPr>
        <w:tc>
          <w:tcPr>
            <w:tcW w:w="1969" w:type="dxa"/>
          </w:tcPr>
          <w:p w14:paraId="391E7B75" w14:textId="77777777" w:rsidR="003514B1" w:rsidRPr="00624C44" w:rsidRDefault="003514B1" w:rsidP="001F53AE">
            <w:pPr>
              <w:rPr>
                <w:lang w:val="en-US"/>
              </w:rPr>
            </w:pPr>
          </w:p>
        </w:tc>
        <w:tc>
          <w:tcPr>
            <w:tcW w:w="603" w:type="dxa"/>
          </w:tcPr>
          <w:p w14:paraId="61730640" w14:textId="77777777" w:rsidR="003514B1" w:rsidRPr="00624C44" w:rsidRDefault="003514B1" w:rsidP="001F53AE">
            <w:pPr>
              <w:rPr>
                <w:lang w:val="en-US"/>
              </w:rPr>
            </w:pPr>
          </w:p>
        </w:tc>
        <w:tc>
          <w:tcPr>
            <w:tcW w:w="956" w:type="dxa"/>
            <w:tcBorders>
              <w:left w:val="single" w:sz="4" w:space="0" w:color="auto"/>
              <w:right w:val="single" w:sz="36" w:space="0" w:color="auto"/>
            </w:tcBorders>
          </w:tcPr>
          <w:p w14:paraId="14C3C1C9" w14:textId="77777777" w:rsidR="003514B1" w:rsidRPr="00624C44" w:rsidRDefault="003514B1" w:rsidP="001F53AE">
            <w:pPr>
              <w:rPr>
                <w:lang w:val="en-US"/>
              </w:rPr>
            </w:pPr>
          </w:p>
        </w:tc>
        <w:tc>
          <w:tcPr>
            <w:tcW w:w="4277" w:type="dxa"/>
            <w:tcBorders>
              <w:left w:val="single" w:sz="36" w:space="0" w:color="auto"/>
              <w:right w:val="single" w:sz="4" w:space="0" w:color="auto"/>
            </w:tcBorders>
          </w:tcPr>
          <w:p w14:paraId="34EDEB27" w14:textId="01DA23C6" w:rsidR="003514B1" w:rsidRPr="00624C44" w:rsidRDefault="003514B1" w:rsidP="001F53AE">
            <w:pPr>
              <w:rPr>
                <w:lang w:val="en-US"/>
              </w:rPr>
            </w:pPr>
          </w:p>
        </w:tc>
        <w:tc>
          <w:tcPr>
            <w:tcW w:w="513" w:type="dxa"/>
            <w:tcBorders>
              <w:left w:val="single" w:sz="4" w:space="0" w:color="auto"/>
              <w:right w:val="single" w:sz="4" w:space="0" w:color="auto"/>
            </w:tcBorders>
          </w:tcPr>
          <w:p w14:paraId="2662F450" w14:textId="625C168E" w:rsidR="003514B1" w:rsidRPr="00624C44" w:rsidRDefault="003514B1" w:rsidP="001F53AE">
            <w:pPr>
              <w:rPr>
                <w:lang w:val="en-US"/>
              </w:rPr>
            </w:pPr>
          </w:p>
        </w:tc>
        <w:tc>
          <w:tcPr>
            <w:tcW w:w="754" w:type="dxa"/>
            <w:tcBorders>
              <w:left w:val="single" w:sz="4" w:space="0" w:color="auto"/>
            </w:tcBorders>
            <w:vAlign w:val="center"/>
          </w:tcPr>
          <w:p w14:paraId="3D435CEE" w14:textId="48724208" w:rsidR="003514B1" w:rsidRPr="00624C44" w:rsidRDefault="003514B1" w:rsidP="001F53AE">
            <w:pPr>
              <w:rPr>
                <w:lang w:val="en-US"/>
              </w:rPr>
            </w:pPr>
          </w:p>
        </w:tc>
      </w:tr>
      <w:tr w:rsidR="00821F4B" w:rsidRPr="00624C44" w14:paraId="3B9EAC22" w14:textId="77777777" w:rsidTr="00AD3DA7">
        <w:trPr>
          <w:trHeight w:val="320"/>
        </w:trPr>
        <w:tc>
          <w:tcPr>
            <w:tcW w:w="1969" w:type="dxa"/>
          </w:tcPr>
          <w:p w14:paraId="37F27983" w14:textId="77777777" w:rsidR="00821F4B" w:rsidRPr="00624C44" w:rsidRDefault="00821F4B" w:rsidP="001F53AE">
            <w:pPr>
              <w:rPr>
                <w:lang w:val="en-US"/>
              </w:rPr>
            </w:pPr>
          </w:p>
        </w:tc>
        <w:tc>
          <w:tcPr>
            <w:tcW w:w="603" w:type="dxa"/>
          </w:tcPr>
          <w:p w14:paraId="6C2C61AA" w14:textId="77777777" w:rsidR="00821F4B" w:rsidRPr="00624C44" w:rsidRDefault="00821F4B" w:rsidP="001F53AE">
            <w:pPr>
              <w:rPr>
                <w:lang w:val="en-US"/>
              </w:rPr>
            </w:pPr>
          </w:p>
        </w:tc>
        <w:tc>
          <w:tcPr>
            <w:tcW w:w="956" w:type="dxa"/>
            <w:tcBorders>
              <w:left w:val="single" w:sz="4" w:space="0" w:color="auto"/>
              <w:right w:val="single" w:sz="36" w:space="0" w:color="auto"/>
            </w:tcBorders>
          </w:tcPr>
          <w:p w14:paraId="7DABB71B" w14:textId="77777777" w:rsidR="00821F4B" w:rsidRPr="00624C44" w:rsidRDefault="00821F4B" w:rsidP="001F53AE">
            <w:pPr>
              <w:rPr>
                <w:lang w:val="en-US"/>
              </w:rPr>
            </w:pPr>
          </w:p>
        </w:tc>
        <w:tc>
          <w:tcPr>
            <w:tcW w:w="4277" w:type="dxa"/>
            <w:tcBorders>
              <w:left w:val="single" w:sz="36" w:space="0" w:color="auto"/>
              <w:right w:val="single" w:sz="4" w:space="0" w:color="auto"/>
            </w:tcBorders>
          </w:tcPr>
          <w:p w14:paraId="3F9C8CDB" w14:textId="6C76980F" w:rsidR="00821F4B" w:rsidRPr="00624C44" w:rsidRDefault="00821F4B" w:rsidP="001F53AE">
            <w:pPr>
              <w:rPr>
                <w:lang w:val="en-US"/>
              </w:rPr>
            </w:pPr>
          </w:p>
        </w:tc>
        <w:tc>
          <w:tcPr>
            <w:tcW w:w="513" w:type="dxa"/>
            <w:tcBorders>
              <w:left w:val="single" w:sz="4" w:space="0" w:color="auto"/>
              <w:right w:val="single" w:sz="4" w:space="0" w:color="auto"/>
            </w:tcBorders>
          </w:tcPr>
          <w:p w14:paraId="57639C8B" w14:textId="37199BB1" w:rsidR="00821F4B" w:rsidRPr="00624C44" w:rsidRDefault="00821F4B" w:rsidP="001F53AE">
            <w:pPr>
              <w:rPr>
                <w:lang w:val="en-US"/>
              </w:rPr>
            </w:pPr>
          </w:p>
        </w:tc>
        <w:tc>
          <w:tcPr>
            <w:tcW w:w="754" w:type="dxa"/>
            <w:tcBorders>
              <w:left w:val="single" w:sz="4" w:space="0" w:color="auto"/>
            </w:tcBorders>
            <w:vAlign w:val="center"/>
          </w:tcPr>
          <w:p w14:paraId="73D485BF" w14:textId="71647CEE" w:rsidR="00821F4B" w:rsidRPr="00624C44" w:rsidRDefault="00821F4B" w:rsidP="001F53AE">
            <w:pPr>
              <w:rPr>
                <w:lang w:val="en-US"/>
              </w:rPr>
            </w:pPr>
          </w:p>
        </w:tc>
      </w:tr>
      <w:tr w:rsidR="00821F4B" w:rsidRPr="00624C44" w14:paraId="44C80CB1" w14:textId="73B150F2" w:rsidTr="00AD3DA7">
        <w:trPr>
          <w:trHeight w:val="320"/>
        </w:trPr>
        <w:tc>
          <w:tcPr>
            <w:tcW w:w="3528" w:type="dxa"/>
            <w:gridSpan w:val="3"/>
            <w:tcBorders>
              <w:right w:val="single" w:sz="36" w:space="0" w:color="auto"/>
            </w:tcBorders>
            <w:shd w:val="clear" w:color="auto" w:fill="DBE5F1" w:themeFill="accent1" w:themeFillTint="33"/>
            <w:vAlign w:val="center"/>
          </w:tcPr>
          <w:p w14:paraId="2596DAB0" w14:textId="77777777" w:rsidR="00821F4B" w:rsidRPr="00624C44" w:rsidRDefault="00821F4B" w:rsidP="00D926EC">
            <w:pPr>
              <w:rPr>
                <w:lang w:val="en-US"/>
              </w:rPr>
            </w:pPr>
            <w:r w:rsidRPr="00624C44">
              <w:rPr>
                <w:lang w:val="en-US"/>
              </w:rPr>
              <w:t xml:space="preserve">PARTICLES RECEIVEs on ports </w:t>
            </w:r>
          </w:p>
          <w:p w14:paraId="27505E5E" w14:textId="77777777" w:rsidR="00821F4B" w:rsidRPr="00624C44" w:rsidRDefault="00821F4B" w:rsidP="00D926EC">
            <w:pPr>
              <w:rPr>
                <w:lang w:val="en-US"/>
              </w:rPr>
            </w:pPr>
            <w:r w:rsidRPr="00624C44">
              <w:rPr>
                <w:lang w:val="en-US"/>
              </w:rPr>
              <w:t>7032(R) / 7036(C) / 7886(B)</w:t>
            </w:r>
          </w:p>
        </w:tc>
        <w:tc>
          <w:tcPr>
            <w:tcW w:w="5544" w:type="dxa"/>
            <w:gridSpan w:val="3"/>
            <w:tcBorders>
              <w:left w:val="single" w:sz="36" w:space="0" w:color="auto"/>
              <w:right w:val="single" w:sz="4" w:space="0" w:color="auto"/>
            </w:tcBorders>
            <w:shd w:val="clear" w:color="auto" w:fill="DBE5F1" w:themeFill="accent1" w:themeFillTint="33"/>
            <w:vAlign w:val="center"/>
          </w:tcPr>
          <w:p w14:paraId="5140FA1D" w14:textId="79F6BC4E" w:rsidR="00821F4B" w:rsidRPr="00624C44" w:rsidRDefault="00821F4B" w:rsidP="00821F4B">
            <w:pPr>
              <w:rPr>
                <w:lang w:val="en-US"/>
              </w:rPr>
            </w:pPr>
            <w:r w:rsidRPr="00624C44">
              <w:rPr>
                <w:lang w:val="en-US"/>
              </w:rPr>
              <w:t>PARTICLES RECEIVEs from CM on port 6560</w:t>
            </w:r>
          </w:p>
        </w:tc>
      </w:tr>
      <w:tr w:rsidR="00821F4B" w:rsidRPr="00624C44" w14:paraId="331B5002" w14:textId="77777777" w:rsidTr="00AD3DA7">
        <w:trPr>
          <w:trHeight w:val="320"/>
        </w:trPr>
        <w:tc>
          <w:tcPr>
            <w:tcW w:w="1969" w:type="dxa"/>
          </w:tcPr>
          <w:p w14:paraId="499BBA31" w14:textId="77777777" w:rsidR="00821F4B" w:rsidRPr="00624C44" w:rsidRDefault="00821F4B" w:rsidP="000550BF">
            <w:pPr>
              <w:rPr>
                <w:lang w:val="en-US"/>
              </w:rPr>
            </w:pPr>
            <w:r w:rsidRPr="00624C44">
              <w:rPr>
                <w:lang w:val="en-US"/>
              </w:rPr>
              <w:t>/start</w:t>
            </w:r>
          </w:p>
        </w:tc>
        <w:tc>
          <w:tcPr>
            <w:tcW w:w="603" w:type="dxa"/>
          </w:tcPr>
          <w:p w14:paraId="7642C61C" w14:textId="77777777" w:rsidR="00821F4B" w:rsidRPr="00624C44" w:rsidRDefault="00821F4B" w:rsidP="000550BF">
            <w:pPr>
              <w:rPr>
                <w:lang w:val="en-US"/>
              </w:rPr>
            </w:pPr>
            <w:proofErr w:type="spellStart"/>
            <w:r w:rsidRPr="00624C44">
              <w:rPr>
                <w:lang w:val="en-US"/>
              </w:rPr>
              <w:t>i</w:t>
            </w:r>
            <w:proofErr w:type="spellEnd"/>
          </w:p>
        </w:tc>
        <w:tc>
          <w:tcPr>
            <w:tcW w:w="956" w:type="dxa"/>
            <w:tcBorders>
              <w:left w:val="single" w:sz="4" w:space="0" w:color="auto"/>
              <w:right w:val="single" w:sz="36" w:space="0" w:color="auto"/>
            </w:tcBorders>
          </w:tcPr>
          <w:p w14:paraId="7AB717FB" w14:textId="77777777" w:rsidR="00821F4B" w:rsidRPr="00624C44" w:rsidRDefault="00821F4B" w:rsidP="000550BF">
            <w:pPr>
              <w:rPr>
                <w:lang w:val="en-US"/>
              </w:rPr>
            </w:pPr>
            <w:proofErr w:type="gramStart"/>
            <w:r w:rsidRPr="00624C44">
              <w:rPr>
                <w:lang w:val="en-US"/>
              </w:rPr>
              <w:t>R,C</w:t>
            </w:r>
            <w:proofErr w:type="gramEnd"/>
            <w:r w:rsidRPr="00624C44">
              <w:rPr>
                <w:lang w:val="en-US"/>
              </w:rPr>
              <w:t>,B</w:t>
            </w:r>
          </w:p>
        </w:tc>
        <w:tc>
          <w:tcPr>
            <w:tcW w:w="4277" w:type="dxa"/>
            <w:vMerge w:val="restart"/>
            <w:tcBorders>
              <w:left w:val="single" w:sz="36" w:space="0" w:color="auto"/>
              <w:right w:val="single" w:sz="4" w:space="0" w:color="auto"/>
            </w:tcBorders>
          </w:tcPr>
          <w:p w14:paraId="708DD6C9" w14:textId="77777777" w:rsidR="00821F4B" w:rsidRPr="00624C44" w:rsidRDefault="00821F4B" w:rsidP="000550BF">
            <w:pPr>
              <w:rPr>
                <w:lang w:val="en-US"/>
              </w:rPr>
            </w:pPr>
            <w:r w:rsidRPr="00624C44">
              <w:rPr>
                <w:lang w:val="en-US"/>
              </w:rPr>
              <w:t>/set/play</w:t>
            </w:r>
          </w:p>
          <w:p w14:paraId="5D1FE31B" w14:textId="7EE69FCF" w:rsidR="00821F4B" w:rsidRPr="00624C44" w:rsidRDefault="00821F4B" w:rsidP="000550BF">
            <w:pPr>
              <w:rPr>
                <w:lang w:val="en-US"/>
              </w:rPr>
            </w:pPr>
          </w:p>
        </w:tc>
        <w:tc>
          <w:tcPr>
            <w:tcW w:w="513" w:type="dxa"/>
            <w:vMerge w:val="restart"/>
            <w:tcBorders>
              <w:left w:val="single" w:sz="4" w:space="0" w:color="auto"/>
              <w:right w:val="single" w:sz="4" w:space="0" w:color="auto"/>
            </w:tcBorders>
            <w:vAlign w:val="center"/>
          </w:tcPr>
          <w:p w14:paraId="0C75D056" w14:textId="77777777" w:rsidR="00821F4B" w:rsidRPr="00624C44" w:rsidRDefault="00821F4B" w:rsidP="000550BF">
            <w:pPr>
              <w:rPr>
                <w:lang w:val="en-US"/>
              </w:rPr>
            </w:pPr>
            <w:proofErr w:type="gramStart"/>
            <w:r w:rsidRPr="00624C44">
              <w:rPr>
                <w:lang w:val="en-US"/>
              </w:rPr>
              <w:t>,</w:t>
            </w:r>
            <w:proofErr w:type="spellStart"/>
            <w:r w:rsidRPr="00624C44">
              <w:rPr>
                <w:lang w:val="en-US"/>
              </w:rPr>
              <w:t>i</w:t>
            </w:r>
            <w:proofErr w:type="spellEnd"/>
            <w:proofErr w:type="gramEnd"/>
          </w:p>
          <w:p w14:paraId="3C3D2121" w14:textId="77777777" w:rsidR="00821F4B" w:rsidRPr="00624C44" w:rsidRDefault="00821F4B" w:rsidP="000550BF">
            <w:pPr>
              <w:rPr>
                <w:lang w:val="en-US"/>
              </w:rPr>
            </w:pPr>
          </w:p>
        </w:tc>
        <w:tc>
          <w:tcPr>
            <w:tcW w:w="754" w:type="dxa"/>
            <w:vMerge w:val="restart"/>
            <w:tcBorders>
              <w:left w:val="single" w:sz="4" w:space="0" w:color="auto"/>
            </w:tcBorders>
            <w:vAlign w:val="center"/>
          </w:tcPr>
          <w:p w14:paraId="35ED0E4E" w14:textId="77777777" w:rsidR="00821F4B" w:rsidRPr="00624C44" w:rsidRDefault="00821F4B" w:rsidP="000550BF">
            <w:pPr>
              <w:rPr>
                <w:lang w:val="en-US"/>
              </w:rPr>
            </w:pPr>
            <w:r w:rsidRPr="00624C44">
              <w:rPr>
                <w:lang w:val="en-US"/>
              </w:rPr>
              <w:t>1</w:t>
            </w:r>
          </w:p>
          <w:p w14:paraId="2B586471" w14:textId="1EC63BB3" w:rsidR="00821F4B" w:rsidRPr="00624C44" w:rsidRDefault="00821F4B" w:rsidP="000550BF">
            <w:pPr>
              <w:rPr>
                <w:lang w:val="en-US"/>
              </w:rPr>
            </w:pPr>
          </w:p>
        </w:tc>
      </w:tr>
      <w:tr w:rsidR="00821F4B" w:rsidRPr="00624C44" w14:paraId="2E221823" w14:textId="77777777" w:rsidTr="00AD3DA7">
        <w:trPr>
          <w:trHeight w:val="320"/>
        </w:trPr>
        <w:tc>
          <w:tcPr>
            <w:tcW w:w="1969" w:type="dxa"/>
          </w:tcPr>
          <w:p w14:paraId="39D91A78" w14:textId="77777777" w:rsidR="00821F4B" w:rsidRPr="00624C44" w:rsidRDefault="00821F4B" w:rsidP="000550BF">
            <w:pPr>
              <w:rPr>
                <w:lang w:val="en-US"/>
              </w:rPr>
            </w:pPr>
            <w:r w:rsidRPr="00624C44">
              <w:rPr>
                <w:lang w:val="en-US"/>
              </w:rPr>
              <w:t>/stop</w:t>
            </w:r>
          </w:p>
        </w:tc>
        <w:tc>
          <w:tcPr>
            <w:tcW w:w="603" w:type="dxa"/>
          </w:tcPr>
          <w:p w14:paraId="58D93AD8" w14:textId="77777777" w:rsidR="00821F4B" w:rsidRPr="00624C44" w:rsidRDefault="00821F4B" w:rsidP="000550BF">
            <w:pPr>
              <w:rPr>
                <w:lang w:val="en-US"/>
              </w:rPr>
            </w:pPr>
            <w:proofErr w:type="spellStart"/>
            <w:r w:rsidRPr="00624C44">
              <w:rPr>
                <w:lang w:val="en-US"/>
              </w:rPr>
              <w:t>i</w:t>
            </w:r>
            <w:proofErr w:type="spellEnd"/>
          </w:p>
        </w:tc>
        <w:tc>
          <w:tcPr>
            <w:tcW w:w="956" w:type="dxa"/>
            <w:tcBorders>
              <w:left w:val="single" w:sz="4" w:space="0" w:color="auto"/>
              <w:right w:val="single" w:sz="36" w:space="0" w:color="auto"/>
            </w:tcBorders>
          </w:tcPr>
          <w:p w14:paraId="20B354BA" w14:textId="77777777" w:rsidR="00821F4B" w:rsidRPr="00624C44" w:rsidRDefault="00821F4B" w:rsidP="000550BF">
            <w:pPr>
              <w:rPr>
                <w:lang w:val="en-US"/>
              </w:rPr>
            </w:pPr>
            <w:proofErr w:type="gramStart"/>
            <w:r w:rsidRPr="00624C44">
              <w:rPr>
                <w:lang w:val="en-US"/>
              </w:rPr>
              <w:t>R,C</w:t>
            </w:r>
            <w:proofErr w:type="gramEnd"/>
            <w:r w:rsidRPr="00624C44">
              <w:rPr>
                <w:lang w:val="en-US"/>
              </w:rPr>
              <w:t>,B</w:t>
            </w:r>
          </w:p>
        </w:tc>
        <w:tc>
          <w:tcPr>
            <w:tcW w:w="4277" w:type="dxa"/>
            <w:vMerge/>
            <w:tcBorders>
              <w:left w:val="single" w:sz="36" w:space="0" w:color="auto"/>
              <w:right w:val="single" w:sz="4" w:space="0" w:color="auto"/>
            </w:tcBorders>
          </w:tcPr>
          <w:p w14:paraId="1AC61866" w14:textId="65DC2761" w:rsidR="00821F4B" w:rsidRPr="00624C44" w:rsidRDefault="00821F4B" w:rsidP="000550BF">
            <w:pPr>
              <w:rPr>
                <w:lang w:val="en-US"/>
              </w:rPr>
            </w:pPr>
          </w:p>
        </w:tc>
        <w:tc>
          <w:tcPr>
            <w:tcW w:w="513" w:type="dxa"/>
            <w:vMerge/>
            <w:tcBorders>
              <w:left w:val="single" w:sz="4" w:space="0" w:color="auto"/>
              <w:right w:val="single" w:sz="4" w:space="0" w:color="auto"/>
            </w:tcBorders>
            <w:vAlign w:val="center"/>
          </w:tcPr>
          <w:p w14:paraId="3F9B1FDC" w14:textId="77777777" w:rsidR="00821F4B" w:rsidRPr="00624C44" w:rsidRDefault="00821F4B" w:rsidP="000550BF">
            <w:pPr>
              <w:rPr>
                <w:lang w:val="en-US"/>
              </w:rPr>
            </w:pPr>
          </w:p>
        </w:tc>
        <w:tc>
          <w:tcPr>
            <w:tcW w:w="754" w:type="dxa"/>
            <w:vMerge/>
            <w:tcBorders>
              <w:left w:val="single" w:sz="4" w:space="0" w:color="auto"/>
            </w:tcBorders>
            <w:vAlign w:val="center"/>
          </w:tcPr>
          <w:p w14:paraId="3CA2B6B4" w14:textId="5FD0BC7E" w:rsidR="00821F4B" w:rsidRPr="00624C44" w:rsidRDefault="00821F4B" w:rsidP="000550BF">
            <w:pPr>
              <w:rPr>
                <w:lang w:val="en-US"/>
              </w:rPr>
            </w:pPr>
          </w:p>
        </w:tc>
      </w:tr>
      <w:tr w:rsidR="00821F4B" w:rsidRPr="00624C44" w14:paraId="35CD137C" w14:textId="77777777" w:rsidTr="00AD3DA7">
        <w:trPr>
          <w:trHeight w:val="320"/>
        </w:trPr>
        <w:tc>
          <w:tcPr>
            <w:tcW w:w="1969" w:type="dxa"/>
          </w:tcPr>
          <w:p w14:paraId="6D04CF6D" w14:textId="77777777" w:rsidR="00821F4B" w:rsidRPr="00624C44" w:rsidRDefault="00821F4B" w:rsidP="000550BF">
            <w:pPr>
              <w:rPr>
                <w:lang w:val="en-US"/>
              </w:rPr>
            </w:pPr>
            <w:r w:rsidRPr="00624C44">
              <w:rPr>
                <w:lang w:val="en-US"/>
              </w:rPr>
              <w:t>/volume</w:t>
            </w:r>
          </w:p>
        </w:tc>
        <w:tc>
          <w:tcPr>
            <w:tcW w:w="603" w:type="dxa"/>
          </w:tcPr>
          <w:p w14:paraId="6C968B32" w14:textId="77777777" w:rsidR="00821F4B" w:rsidRPr="00624C44" w:rsidRDefault="00821F4B" w:rsidP="000550BF">
            <w:pPr>
              <w:rPr>
                <w:lang w:val="en-US"/>
              </w:rPr>
            </w:pPr>
            <w:proofErr w:type="gramStart"/>
            <w:r w:rsidRPr="00624C44">
              <w:rPr>
                <w:lang w:val="en-US"/>
              </w:rPr>
              <w:t>,f</w:t>
            </w:r>
            <w:proofErr w:type="gramEnd"/>
            <w:r w:rsidRPr="00624C44">
              <w:rPr>
                <w:lang w:val="en-US"/>
              </w:rPr>
              <w:t xml:space="preserve"> </w:t>
            </w:r>
          </w:p>
        </w:tc>
        <w:tc>
          <w:tcPr>
            <w:tcW w:w="956" w:type="dxa"/>
            <w:tcBorders>
              <w:left w:val="single" w:sz="4" w:space="0" w:color="auto"/>
              <w:right w:val="single" w:sz="36" w:space="0" w:color="auto"/>
            </w:tcBorders>
          </w:tcPr>
          <w:p w14:paraId="6666EE14" w14:textId="77777777" w:rsidR="00821F4B" w:rsidRPr="00624C44" w:rsidRDefault="00821F4B" w:rsidP="000550BF">
            <w:pPr>
              <w:rPr>
                <w:lang w:val="en-US"/>
              </w:rPr>
            </w:pPr>
            <w:proofErr w:type="gramStart"/>
            <w:r w:rsidRPr="00624C44">
              <w:rPr>
                <w:lang w:val="en-US"/>
              </w:rPr>
              <w:t>R,C</w:t>
            </w:r>
            <w:proofErr w:type="gramEnd"/>
            <w:r w:rsidRPr="00624C44">
              <w:rPr>
                <w:lang w:val="en-US"/>
              </w:rPr>
              <w:t>,B</w:t>
            </w:r>
          </w:p>
        </w:tc>
        <w:tc>
          <w:tcPr>
            <w:tcW w:w="4277" w:type="dxa"/>
            <w:tcBorders>
              <w:left w:val="single" w:sz="36" w:space="0" w:color="auto"/>
              <w:right w:val="single" w:sz="4" w:space="0" w:color="auto"/>
            </w:tcBorders>
          </w:tcPr>
          <w:p w14:paraId="15C86B48" w14:textId="18261B28" w:rsidR="00821F4B" w:rsidRPr="00624C44" w:rsidRDefault="00821F4B" w:rsidP="000550BF">
            <w:pPr>
              <w:rPr>
                <w:lang w:val="en-US"/>
              </w:rPr>
            </w:pPr>
            <w:r w:rsidRPr="00624C44">
              <w:rPr>
                <w:lang w:val="en-US"/>
              </w:rPr>
              <w:t>/set/volume</w:t>
            </w:r>
          </w:p>
        </w:tc>
        <w:tc>
          <w:tcPr>
            <w:tcW w:w="513" w:type="dxa"/>
            <w:tcBorders>
              <w:left w:val="single" w:sz="4" w:space="0" w:color="auto"/>
              <w:right w:val="single" w:sz="4" w:space="0" w:color="auto"/>
            </w:tcBorders>
            <w:vAlign w:val="center"/>
          </w:tcPr>
          <w:p w14:paraId="4CFFAF99" w14:textId="08EC7B77" w:rsidR="00821F4B" w:rsidRPr="00624C44" w:rsidRDefault="00821F4B" w:rsidP="000550BF">
            <w:pPr>
              <w:rPr>
                <w:lang w:val="en-US"/>
              </w:rPr>
            </w:pPr>
            <w:proofErr w:type="gramStart"/>
            <w:r w:rsidRPr="00624C44">
              <w:rPr>
                <w:lang w:val="en-US"/>
              </w:rPr>
              <w:t>,f</w:t>
            </w:r>
            <w:proofErr w:type="gramEnd"/>
          </w:p>
        </w:tc>
        <w:tc>
          <w:tcPr>
            <w:tcW w:w="754" w:type="dxa"/>
            <w:tcBorders>
              <w:left w:val="single" w:sz="4" w:space="0" w:color="auto"/>
            </w:tcBorders>
            <w:vAlign w:val="center"/>
          </w:tcPr>
          <w:p w14:paraId="44C85FDB" w14:textId="5CE7B589" w:rsidR="00821F4B" w:rsidRPr="00624C44" w:rsidRDefault="00821F4B" w:rsidP="000550BF">
            <w:pPr>
              <w:rPr>
                <w:lang w:val="en-US"/>
              </w:rPr>
            </w:pPr>
            <w:r w:rsidRPr="00624C44">
              <w:rPr>
                <w:lang w:val="en-US"/>
              </w:rPr>
              <w:t>volume</w:t>
            </w:r>
          </w:p>
        </w:tc>
      </w:tr>
      <w:tr w:rsidR="00821F4B" w:rsidRPr="00624C44" w14:paraId="57618568" w14:textId="77777777" w:rsidTr="00AD3DA7">
        <w:trPr>
          <w:trHeight w:val="320"/>
        </w:trPr>
        <w:tc>
          <w:tcPr>
            <w:tcW w:w="1969" w:type="dxa"/>
          </w:tcPr>
          <w:p w14:paraId="177149D3" w14:textId="77777777" w:rsidR="00821F4B" w:rsidRPr="00624C44" w:rsidRDefault="00821F4B" w:rsidP="000550BF">
            <w:pPr>
              <w:rPr>
                <w:lang w:val="en-US"/>
              </w:rPr>
            </w:pPr>
          </w:p>
        </w:tc>
        <w:tc>
          <w:tcPr>
            <w:tcW w:w="603" w:type="dxa"/>
          </w:tcPr>
          <w:p w14:paraId="7029EBF5" w14:textId="77777777" w:rsidR="00821F4B" w:rsidRPr="00624C44" w:rsidRDefault="00821F4B" w:rsidP="000550BF">
            <w:pPr>
              <w:rPr>
                <w:lang w:val="en-US"/>
              </w:rPr>
            </w:pPr>
          </w:p>
        </w:tc>
        <w:tc>
          <w:tcPr>
            <w:tcW w:w="956" w:type="dxa"/>
            <w:tcBorders>
              <w:left w:val="single" w:sz="4" w:space="0" w:color="auto"/>
              <w:right w:val="single" w:sz="36" w:space="0" w:color="auto"/>
            </w:tcBorders>
          </w:tcPr>
          <w:p w14:paraId="134DFAB6" w14:textId="77777777" w:rsidR="00821F4B" w:rsidRPr="00624C44" w:rsidRDefault="00821F4B" w:rsidP="000550BF">
            <w:pPr>
              <w:rPr>
                <w:lang w:val="en-US"/>
              </w:rPr>
            </w:pPr>
          </w:p>
        </w:tc>
        <w:tc>
          <w:tcPr>
            <w:tcW w:w="4277" w:type="dxa"/>
            <w:tcBorders>
              <w:left w:val="single" w:sz="36" w:space="0" w:color="auto"/>
              <w:right w:val="single" w:sz="4" w:space="0" w:color="auto"/>
            </w:tcBorders>
          </w:tcPr>
          <w:p w14:paraId="3197D064" w14:textId="4114064A" w:rsidR="00821F4B" w:rsidRPr="00624C44" w:rsidRDefault="00821F4B" w:rsidP="000550BF">
            <w:pPr>
              <w:rPr>
                <w:lang w:val="en-US"/>
              </w:rPr>
            </w:pPr>
            <w:r w:rsidRPr="00624C44">
              <w:rPr>
                <w:lang w:val="en-US"/>
              </w:rPr>
              <w:t>/set/sensitivity</w:t>
            </w:r>
          </w:p>
        </w:tc>
        <w:tc>
          <w:tcPr>
            <w:tcW w:w="513" w:type="dxa"/>
            <w:tcBorders>
              <w:left w:val="single" w:sz="4" w:space="0" w:color="auto"/>
              <w:right w:val="single" w:sz="4" w:space="0" w:color="auto"/>
            </w:tcBorders>
            <w:vAlign w:val="center"/>
          </w:tcPr>
          <w:p w14:paraId="05E3DAF7" w14:textId="38421B80" w:rsidR="00821F4B" w:rsidRPr="00624C44" w:rsidRDefault="00821F4B" w:rsidP="000550BF">
            <w:pPr>
              <w:rPr>
                <w:lang w:val="en-US"/>
              </w:rPr>
            </w:pPr>
            <w:proofErr w:type="gramStart"/>
            <w:r w:rsidRPr="00624C44">
              <w:rPr>
                <w:lang w:val="en-US"/>
              </w:rPr>
              <w:t>,f</w:t>
            </w:r>
            <w:proofErr w:type="gramEnd"/>
          </w:p>
        </w:tc>
        <w:tc>
          <w:tcPr>
            <w:tcW w:w="754" w:type="dxa"/>
            <w:tcBorders>
              <w:left w:val="single" w:sz="4" w:space="0" w:color="auto"/>
            </w:tcBorders>
            <w:vAlign w:val="center"/>
          </w:tcPr>
          <w:p w14:paraId="28224F9E" w14:textId="5758440B" w:rsidR="00821F4B" w:rsidRPr="00624C44" w:rsidRDefault="00821F4B" w:rsidP="000550BF">
            <w:pPr>
              <w:rPr>
                <w:lang w:val="en-US"/>
              </w:rPr>
            </w:pPr>
            <w:r w:rsidRPr="00624C44">
              <w:rPr>
                <w:lang w:val="en-US"/>
              </w:rPr>
              <w:t>sensitivity</w:t>
            </w:r>
          </w:p>
        </w:tc>
      </w:tr>
      <w:tr w:rsidR="00821F4B" w:rsidRPr="00624C44" w14:paraId="4200AE32" w14:textId="77777777" w:rsidTr="00AD3DA7">
        <w:trPr>
          <w:trHeight w:val="294"/>
        </w:trPr>
        <w:tc>
          <w:tcPr>
            <w:tcW w:w="1969" w:type="dxa"/>
          </w:tcPr>
          <w:p w14:paraId="708DDF88" w14:textId="77777777" w:rsidR="00821F4B" w:rsidRPr="00624C44" w:rsidRDefault="00821F4B" w:rsidP="000550BF">
            <w:pPr>
              <w:rPr>
                <w:lang w:val="en-US"/>
              </w:rPr>
            </w:pPr>
            <w:r w:rsidRPr="00624C44">
              <w:rPr>
                <w:lang w:val="en-US"/>
              </w:rPr>
              <w:t>/</w:t>
            </w:r>
            <w:proofErr w:type="spellStart"/>
            <w:r w:rsidRPr="00624C44">
              <w:rPr>
                <w:lang w:val="en-US"/>
              </w:rPr>
              <w:t>soundbank</w:t>
            </w:r>
            <w:proofErr w:type="spellEnd"/>
          </w:p>
        </w:tc>
        <w:tc>
          <w:tcPr>
            <w:tcW w:w="603" w:type="dxa"/>
          </w:tcPr>
          <w:p w14:paraId="0DC54D3C" w14:textId="77777777" w:rsidR="00821F4B" w:rsidRPr="00624C44" w:rsidRDefault="00821F4B" w:rsidP="000550BF">
            <w:pPr>
              <w:rPr>
                <w:lang w:val="en-US"/>
              </w:rPr>
            </w:pPr>
            <w:proofErr w:type="spellStart"/>
            <w:r w:rsidRPr="00624C44">
              <w:rPr>
                <w:lang w:val="en-US"/>
              </w:rPr>
              <w:t>i</w:t>
            </w:r>
            <w:proofErr w:type="spellEnd"/>
          </w:p>
        </w:tc>
        <w:tc>
          <w:tcPr>
            <w:tcW w:w="956" w:type="dxa"/>
            <w:tcBorders>
              <w:left w:val="single" w:sz="4" w:space="0" w:color="auto"/>
              <w:right w:val="single" w:sz="36" w:space="0" w:color="auto"/>
            </w:tcBorders>
          </w:tcPr>
          <w:p w14:paraId="6530AEC4" w14:textId="77777777" w:rsidR="00821F4B" w:rsidRPr="00624C44" w:rsidRDefault="00821F4B" w:rsidP="000550BF">
            <w:pPr>
              <w:rPr>
                <w:lang w:val="en-US"/>
              </w:rPr>
            </w:pPr>
            <w:proofErr w:type="gramStart"/>
            <w:r w:rsidRPr="00624C44">
              <w:rPr>
                <w:lang w:val="en-US"/>
              </w:rPr>
              <w:t>R,C</w:t>
            </w:r>
            <w:proofErr w:type="gramEnd"/>
            <w:r w:rsidRPr="00624C44">
              <w:rPr>
                <w:lang w:val="en-US"/>
              </w:rPr>
              <w:t>,B</w:t>
            </w:r>
          </w:p>
        </w:tc>
        <w:tc>
          <w:tcPr>
            <w:tcW w:w="4277" w:type="dxa"/>
            <w:tcBorders>
              <w:left w:val="single" w:sz="36" w:space="0" w:color="auto"/>
              <w:right w:val="single" w:sz="4" w:space="0" w:color="auto"/>
            </w:tcBorders>
          </w:tcPr>
          <w:p w14:paraId="17AD8958" w14:textId="46A1E5B4" w:rsidR="00821F4B" w:rsidRPr="00624C44" w:rsidRDefault="00821F4B" w:rsidP="000550BF">
            <w:pPr>
              <w:rPr>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w:t>
            </w:r>
          </w:p>
        </w:tc>
        <w:tc>
          <w:tcPr>
            <w:tcW w:w="513" w:type="dxa"/>
            <w:tcBorders>
              <w:left w:val="single" w:sz="4" w:space="0" w:color="auto"/>
              <w:right w:val="single" w:sz="4" w:space="0" w:color="auto"/>
            </w:tcBorders>
            <w:vAlign w:val="center"/>
          </w:tcPr>
          <w:p w14:paraId="0AE647C3" w14:textId="743E7C6C" w:rsidR="00821F4B" w:rsidRPr="00624C44" w:rsidRDefault="00821F4B" w:rsidP="000550BF">
            <w:pPr>
              <w:rPr>
                <w:lang w:val="en-US"/>
              </w:rPr>
            </w:pPr>
            <w:proofErr w:type="gramStart"/>
            <w:r w:rsidRPr="00624C44">
              <w:rPr>
                <w:lang w:val="en-US"/>
              </w:rPr>
              <w:t>,</w:t>
            </w:r>
            <w:proofErr w:type="spellStart"/>
            <w:r w:rsidRPr="00624C44">
              <w:rPr>
                <w:lang w:val="en-US"/>
              </w:rPr>
              <w:t>i</w:t>
            </w:r>
            <w:proofErr w:type="spellEnd"/>
            <w:proofErr w:type="gramEnd"/>
          </w:p>
        </w:tc>
        <w:tc>
          <w:tcPr>
            <w:tcW w:w="754" w:type="dxa"/>
            <w:tcBorders>
              <w:left w:val="single" w:sz="4" w:space="0" w:color="auto"/>
            </w:tcBorders>
            <w:vAlign w:val="center"/>
          </w:tcPr>
          <w:p w14:paraId="777ABD46" w14:textId="34ABE518" w:rsidR="00821F4B" w:rsidRPr="00624C44" w:rsidRDefault="00821F4B" w:rsidP="000550BF">
            <w:pPr>
              <w:rPr>
                <w:lang w:val="en-US"/>
              </w:rPr>
            </w:pPr>
            <w:r w:rsidRPr="00624C44">
              <w:rPr>
                <w:lang w:val="en-US"/>
              </w:rPr>
              <w:t>Instrument’s index</w:t>
            </w:r>
          </w:p>
        </w:tc>
      </w:tr>
      <w:tr w:rsidR="00821F4B" w:rsidRPr="00624C44" w14:paraId="0654B9EC" w14:textId="77777777" w:rsidTr="00AD3DA7">
        <w:trPr>
          <w:trHeight w:val="213"/>
        </w:trPr>
        <w:tc>
          <w:tcPr>
            <w:tcW w:w="1969" w:type="dxa"/>
          </w:tcPr>
          <w:p w14:paraId="2F27925A" w14:textId="77777777" w:rsidR="00821F4B" w:rsidRPr="00624C44" w:rsidRDefault="00821F4B" w:rsidP="000550BF">
            <w:pPr>
              <w:rPr>
                <w:lang w:val="en-US"/>
              </w:rPr>
            </w:pPr>
            <w:r w:rsidRPr="00624C44">
              <w:rPr>
                <w:lang w:val="en-US"/>
              </w:rPr>
              <w:t>/</w:t>
            </w:r>
            <w:proofErr w:type="spellStart"/>
            <w:r w:rsidRPr="00624C44">
              <w:rPr>
                <w:lang w:val="en-US"/>
              </w:rPr>
              <w:t>noHeight</w:t>
            </w:r>
            <w:proofErr w:type="spellEnd"/>
            <w:r w:rsidRPr="00624C44">
              <w:rPr>
                <w:lang w:val="en-US"/>
              </w:rPr>
              <w:t>,</w:t>
            </w:r>
          </w:p>
        </w:tc>
        <w:tc>
          <w:tcPr>
            <w:tcW w:w="603" w:type="dxa"/>
          </w:tcPr>
          <w:p w14:paraId="1C264689" w14:textId="77777777" w:rsidR="00821F4B" w:rsidRPr="00624C44" w:rsidRDefault="00821F4B" w:rsidP="000550BF">
            <w:pPr>
              <w:rPr>
                <w:lang w:val="en-US"/>
              </w:rPr>
            </w:pPr>
            <w:r w:rsidRPr="00624C44">
              <w:rPr>
                <w:lang w:val="en-US"/>
              </w:rPr>
              <w:t>B</w:t>
            </w:r>
          </w:p>
        </w:tc>
        <w:tc>
          <w:tcPr>
            <w:tcW w:w="956" w:type="dxa"/>
            <w:tcBorders>
              <w:left w:val="single" w:sz="4" w:space="0" w:color="auto"/>
              <w:right w:val="single" w:sz="36" w:space="0" w:color="auto"/>
            </w:tcBorders>
          </w:tcPr>
          <w:p w14:paraId="036CC652" w14:textId="77777777" w:rsidR="00821F4B" w:rsidRPr="00624C44" w:rsidRDefault="00821F4B" w:rsidP="000550BF">
            <w:pPr>
              <w:rPr>
                <w:lang w:val="en-US"/>
              </w:rPr>
            </w:pPr>
            <w:proofErr w:type="gramStart"/>
            <w:r w:rsidRPr="00624C44">
              <w:rPr>
                <w:lang w:val="en-US"/>
              </w:rPr>
              <w:t>R,C</w:t>
            </w:r>
            <w:proofErr w:type="gramEnd"/>
          </w:p>
        </w:tc>
        <w:tc>
          <w:tcPr>
            <w:tcW w:w="4277" w:type="dxa"/>
            <w:tcBorders>
              <w:left w:val="single" w:sz="36" w:space="0" w:color="auto"/>
              <w:right w:val="single" w:sz="4" w:space="0" w:color="auto"/>
            </w:tcBorders>
          </w:tcPr>
          <w:p w14:paraId="7F00F560" w14:textId="60504724" w:rsidR="00821F4B" w:rsidRPr="00624C44" w:rsidRDefault="00821F4B" w:rsidP="000550BF">
            <w:pPr>
              <w:rPr>
                <w:highlight w:val="green"/>
                <w:lang w:val="en-US"/>
              </w:rPr>
            </w:pPr>
            <w:r w:rsidRPr="00624C44">
              <w:rPr>
                <w:lang w:val="en-US"/>
              </w:rPr>
              <w:t>/set/</w:t>
            </w:r>
            <w:proofErr w:type="spellStart"/>
            <w:r w:rsidRPr="00624C44">
              <w:rPr>
                <w:lang w:val="en-US"/>
              </w:rPr>
              <w:t>noHeights</w:t>
            </w:r>
            <w:proofErr w:type="spellEnd"/>
          </w:p>
        </w:tc>
        <w:tc>
          <w:tcPr>
            <w:tcW w:w="513" w:type="dxa"/>
            <w:tcBorders>
              <w:left w:val="single" w:sz="4" w:space="0" w:color="auto"/>
              <w:right w:val="single" w:sz="4" w:space="0" w:color="auto"/>
            </w:tcBorders>
            <w:vAlign w:val="center"/>
          </w:tcPr>
          <w:p w14:paraId="5F68893A" w14:textId="310F261E" w:rsidR="00821F4B" w:rsidRPr="00624C44" w:rsidRDefault="00821F4B" w:rsidP="000550BF">
            <w:pPr>
              <w:rPr>
                <w:highlight w:val="green"/>
                <w:lang w:val="en-US"/>
              </w:rPr>
            </w:pPr>
            <w:proofErr w:type="gramStart"/>
            <w:r w:rsidRPr="00624C44">
              <w:rPr>
                <w:lang w:val="en-US"/>
              </w:rPr>
              <w:t>,</w:t>
            </w:r>
            <w:proofErr w:type="spellStart"/>
            <w:r w:rsidRPr="00624C44">
              <w:rPr>
                <w:lang w:val="en-US"/>
              </w:rPr>
              <w:t>i</w:t>
            </w:r>
            <w:proofErr w:type="spellEnd"/>
            <w:proofErr w:type="gramEnd"/>
          </w:p>
        </w:tc>
        <w:tc>
          <w:tcPr>
            <w:tcW w:w="754" w:type="dxa"/>
            <w:tcBorders>
              <w:left w:val="single" w:sz="4" w:space="0" w:color="auto"/>
            </w:tcBorders>
            <w:vAlign w:val="center"/>
          </w:tcPr>
          <w:p w14:paraId="62D26FEA" w14:textId="58133FAB" w:rsidR="00821F4B" w:rsidRPr="00624C44" w:rsidRDefault="00821F4B" w:rsidP="000550BF">
            <w:pPr>
              <w:rPr>
                <w:highlight w:val="green"/>
                <w:lang w:val="en-US"/>
              </w:rPr>
            </w:pPr>
            <w:r w:rsidRPr="00624C44">
              <w:rPr>
                <w:lang w:val="en-US"/>
              </w:rPr>
              <w:t>1/0</w:t>
            </w:r>
          </w:p>
        </w:tc>
      </w:tr>
      <w:tr w:rsidR="00821F4B" w:rsidRPr="00624C44" w14:paraId="7B973C2B" w14:textId="77777777" w:rsidTr="00AD3DA7">
        <w:trPr>
          <w:trHeight w:val="307"/>
        </w:trPr>
        <w:tc>
          <w:tcPr>
            <w:tcW w:w="1969" w:type="dxa"/>
          </w:tcPr>
          <w:p w14:paraId="7B6D4B87" w14:textId="77777777" w:rsidR="00821F4B" w:rsidRPr="00624C44" w:rsidRDefault="00821F4B" w:rsidP="000550BF">
            <w:pPr>
              <w:rPr>
                <w:lang w:val="en-US"/>
              </w:rPr>
            </w:pPr>
            <w:r w:rsidRPr="00624C44">
              <w:rPr>
                <w:lang w:val="en-US"/>
              </w:rPr>
              <w:t>/</w:t>
            </w:r>
            <w:proofErr w:type="spellStart"/>
            <w:r w:rsidRPr="00624C44">
              <w:rPr>
                <w:lang w:val="en-US"/>
              </w:rPr>
              <w:t>killLong</w:t>
            </w:r>
            <w:proofErr w:type="spellEnd"/>
          </w:p>
        </w:tc>
        <w:tc>
          <w:tcPr>
            <w:tcW w:w="603" w:type="dxa"/>
          </w:tcPr>
          <w:p w14:paraId="2AF76E1C" w14:textId="77777777" w:rsidR="00821F4B" w:rsidRPr="00624C44" w:rsidRDefault="00821F4B" w:rsidP="000550BF">
            <w:pPr>
              <w:rPr>
                <w:lang w:val="en-US"/>
              </w:rPr>
            </w:pPr>
            <w:r w:rsidRPr="00624C44">
              <w:rPr>
                <w:lang w:val="en-US"/>
              </w:rPr>
              <w:t>B</w:t>
            </w:r>
          </w:p>
        </w:tc>
        <w:tc>
          <w:tcPr>
            <w:tcW w:w="956" w:type="dxa"/>
            <w:tcBorders>
              <w:left w:val="single" w:sz="4" w:space="0" w:color="auto"/>
              <w:right w:val="single" w:sz="36" w:space="0" w:color="auto"/>
            </w:tcBorders>
          </w:tcPr>
          <w:p w14:paraId="7147E995" w14:textId="77777777" w:rsidR="00821F4B" w:rsidRPr="00624C44" w:rsidRDefault="00821F4B" w:rsidP="000550BF">
            <w:pPr>
              <w:rPr>
                <w:lang w:val="en-US"/>
              </w:rPr>
            </w:pPr>
            <w:r w:rsidRPr="00624C44">
              <w:rPr>
                <w:lang w:val="en-US"/>
              </w:rPr>
              <w:t>R.C</w:t>
            </w:r>
          </w:p>
        </w:tc>
        <w:tc>
          <w:tcPr>
            <w:tcW w:w="4277" w:type="dxa"/>
            <w:tcBorders>
              <w:left w:val="single" w:sz="36" w:space="0" w:color="auto"/>
              <w:right w:val="single" w:sz="4" w:space="0" w:color="auto"/>
            </w:tcBorders>
            <w:shd w:val="clear" w:color="auto" w:fill="auto"/>
          </w:tcPr>
          <w:p w14:paraId="6ED8E8EB" w14:textId="0C61F5D0" w:rsidR="00821F4B" w:rsidRPr="00624C44" w:rsidRDefault="00821F4B" w:rsidP="000550BF">
            <w:pPr>
              <w:rPr>
                <w:highlight w:val="green"/>
                <w:lang w:val="en-US"/>
              </w:rPr>
            </w:pPr>
            <w:r w:rsidRPr="00624C44">
              <w:rPr>
                <w:lang w:val="en-US"/>
              </w:rPr>
              <w:t>/set/</w:t>
            </w:r>
            <w:proofErr w:type="spellStart"/>
            <w:r w:rsidRPr="00624C44">
              <w:rPr>
                <w:lang w:val="en-US"/>
              </w:rPr>
              <w:t>killLongs</w:t>
            </w:r>
            <w:proofErr w:type="spellEnd"/>
          </w:p>
        </w:tc>
        <w:tc>
          <w:tcPr>
            <w:tcW w:w="513" w:type="dxa"/>
            <w:tcBorders>
              <w:left w:val="single" w:sz="4" w:space="0" w:color="auto"/>
              <w:right w:val="single" w:sz="4" w:space="0" w:color="auto"/>
            </w:tcBorders>
            <w:shd w:val="clear" w:color="auto" w:fill="auto"/>
          </w:tcPr>
          <w:p w14:paraId="0950DD8A" w14:textId="0991247F" w:rsidR="00821F4B" w:rsidRPr="00624C44" w:rsidRDefault="00821F4B" w:rsidP="000550BF">
            <w:pPr>
              <w:rPr>
                <w:highlight w:val="green"/>
                <w:lang w:val="en-US"/>
              </w:rPr>
            </w:pPr>
            <w:proofErr w:type="gramStart"/>
            <w:r w:rsidRPr="00624C44">
              <w:rPr>
                <w:lang w:val="en-US"/>
              </w:rPr>
              <w:t>,</w:t>
            </w:r>
            <w:proofErr w:type="spellStart"/>
            <w:r w:rsidRPr="00624C44">
              <w:rPr>
                <w:lang w:val="en-US"/>
              </w:rPr>
              <w:t>i</w:t>
            </w:r>
            <w:proofErr w:type="spellEnd"/>
            <w:proofErr w:type="gramEnd"/>
          </w:p>
        </w:tc>
        <w:tc>
          <w:tcPr>
            <w:tcW w:w="754" w:type="dxa"/>
            <w:tcBorders>
              <w:left w:val="single" w:sz="4" w:space="0" w:color="auto"/>
            </w:tcBorders>
            <w:shd w:val="clear" w:color="auto" w:fill="auto"/>
            <w:vAlign w:val="center"/>
          </w:tcPr>
          <w:p w14:paraId="126C7FE0" w14:textId="3ED61575" w:rsidR="00821F4B" w:rsidRPr="00624C44" w:rsidRDefault="00821F4B" w:rsidP="000550BF">
            <w:pPr>
              <w:rPr>
                <w:highlight w:val="green"/>
                <w:lang w:val="en-US"/>
              </w:rPr>
            </w:pPr>
            <w:r w:rsidRPr="00624C44">
              <w:rPr>
                <w:lang w:val="en-US"/>
              </w:rPr>
              <w:t>1/0</w:t>
            </w:r>
          </w:p>
        </w:tc>
      </w:tr>
      <w:tr w:rsidR="00821F4B" w:rsidRPr="00624C44" w14:paraId="38531BD8" w14:textId="77777777" w:rsidTr="00AD3DA7">
        <w:trPr>
          <w:trHeight w:val="230"/>
        </w:trPr>
        <w:tc>
          <w:tcPr>
            <w:tcW w:w="1969" w:type="dxa"/>
          </w:tcPr>
          <w:p w14:paraId="27D4161A" w14:textId="77777777" w:rsidR="00821F4B" w:rsidRPr="00624C44" w:rsidRDefault="00821F4B" w:rsidP="00D926EC">
            <w:pPr>
              <w:rPr>
                <w:lang w:val="en-US"/>
              </w:rPr>
            </w:pPr>
          </w:p>
        </w:tc>
        <w:tc>
          <w:tcPr>
            <w:tcW w:w="603" w:type="dxa"/>
          </w:tcPr>
          <w:p w14:paraId="0E60A1DD"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2C2E5A87" w14:textId="77777777" w:rsidR="00821F4B" w:rsidRPr="00624C44" w:rsidRDefault="00821F4B" w:rsidP="00D926EC">
            <w:pPr>
              <w:rPr>
                <w:lang w:val="en-US"/>
              </w:rPr>
            </w:pPr>
          </w:p>
        </w:tc>
        <w:tc>
          <w:tcPr>
            <w:tcW w:w="4277" w:type="dxa"/>
            <w:tcBorders>
              <w:left w:val="single" w:sz="36" w:space="0" w:color="auto"/>
              <w:right w:val="single" w:sz="4" w:space="0" w:color="auto"/>
            </w:tcBorders>
          </w:tcPr>
          <w:p w14:paraId="0953AC36" w14:textId="02C61DB4" w:rsidR="00821F4B" w:rsidRPr="00624C44" w:rsidRDefault="00821F4B" w:rsidP="00D926EC">
            <w:pPr>
              <w:rPr>
                <w:lang w:val="en-US"/>
              </w:rPr>
            </w:pPr>
            <w:r w:rsidRPr="00624C44">
              <w:rPr>
                <w:lang w:val="en-US"/>
              </w:rPr>
              <w:t>/set/</w:t>
            </w:r>
            <w:proofErr w:type="spellStart"/>
            <w:r w:rsidRPr="00624C44">
              <w:rPr>
                <w:lang w:val="en-US"/>
              </w:rPr>
              <w:t>rthym</w:t>
            </w:r>
            <w:proofErr w:type="spellEnd"/>
          </w:p>
        </w:tc>
        <w:tc>
          <w:tcPr>
            <w:tcW w:w="513" w:type="dxa"/>
            <w:tcBorders>
              <w:left w:val="single" w:sz="4" w:space="0" w:color="auto"/>
              <w:right w:val="single" w:sz="4" w:space="0" w:color="auto"/>
            </w:tcBorders>
          </w:tcPr>
          <w:p w14:paraId="11F698F0" w14:textId="601A98B8" w:rsidR="00821F4B" w:rsidRPr="00624C44" w:rsidRDefault="00821F4B" w:rsidP="00D926EC">
            <w:pPr>
              <w:rPr>
                <w:lang w:val="en-US"/>
              </w:rPr>
            </w:pPr>
            <w:proofErr w:type="gramStart"/>
            <w:r w:rsidRPr="00624C44">
              <w:rPr>
                <w:lang w:val="en-US"/>
              </w:rPr>
              <w:t>,</w:t>
            </w:r>
            <w:proofErr w:type="spellStart"/>
            <w:r w:rsidRPr="00624C44">
              <w:rPr>
                <w:lang w:val="en-US"/>
              </w:rPr>
              <w:t>i</w:t>
            </w:r>
            <w:proofErr w:type="spellEnd"/>
            <w:proofErr w:type="gramEnd"/>
          </w:p>
        </w:tc>
        <w:tc>
          <w:tcPr>
            <w:tcW w:w="754" w:type="dxa"/>
            <w:tcBorders>
              <w:left w:val="single" w:sz="4" w:space="0" w:color="auto"/>
            </w:tcBorders>
            <w:vAlign w:val="center"/>
          </w:tcPr>
          <w:p w14:paraId="6A024BD0" w14:textId="7761A25B" w:rsidR="00821F4B" w:rsidRPr="00624C44" w:rsidRDefault="00821F4B" w:rsidP="00D926EC">
            <w:pPr>
              <w:rPr>
                <w:lang w:val="en-US"/>
              </w:rPr>
            </w:pPr>
            <w:r w:rsidRPr="00624C44">
              <w:rPr>
                <w:lang w:val="en-US"/>
              </w:rPr>
              <w:t>1/0</w:t>
            </w:r>
          </w:p>
        </w:tc>
      </w:tr>
      <w:tr w:rsidR="00821F4B" w:rsidRPr="00624C44" w14:paraId="31DB24CF" w14:textId="77777777" w:rsidTr="00AD3DA7">
        <w:trPr>
          <w:trHeight w:val="377"/>
        </w:trPr>
        <w:tc>
          <w:tcPr>
            <w:tcW w:w="1969" w:type="dxa"/>
          </w:tcPr>
          <w:p w14:paraId="67600189" w14:textId="77777777" w:rsidR="00821F4B" w:rsidRPr="00624C44" w:rsidRDefault="00821F4B" w:rsidP="00D926EC">
            <w:pPr>
              <w:rPr>
                <w:lang w:val="en-US"/>
              </w:rPr>
            </w:pPr>
          </w:p>
        </w:tc>
        <w:tc>
          <w:tcPr>
            <w:tcW w:w="603" w:type="dxa"/>
          </w:tcPr>
          <w:p w14:paraId="6927DD54"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3962C352" w14:textId="77777777" w:rsidR="00821F4B" w:rsidRPr="00624C44" w:rsidRDefault="00821F4B" w:rsidP="00D926EC">
            <w:pPr>
              <w:rPr>
                <w:lang w:val="en-US"/>
              </w:rPr>
            </w:pPr>
          </w:p>
        </w:tc>
        <w:tc>
          <w:tcPr>
            <w:tcW w:w="4277" w:type="dxa"/>
            <w:tcBorders>
              <w:left w:val="single" w:sz="36" w:space="0" w:color="auto"/>
              <w:right w:val="single" w:sz="4" w:space="0" w:color="auto"/>
            </w:tcBorders>
          </w:tcPr>
          <w:p w14:paraId="1CEBF888" w14:textId="77777777" w:rsidR="00821F4B" w:rsidRPr="00624C44" w:rsidRDefault="00821F4B" w:rsidP="00D926EC">
            <w:pPr>
              <w:rPr>
                <w:lang w:val="en-US"/>
              </w:rPr>
            </w:pPr>
          </w:p>
        </w:tc>
        <w:tc>
          <w:tcPr>
            <w:tcW w:w="513" w:type="dxa"/>
            <w:tcBorders>
              <w:left w:val="single" w:sz="4" w:space="0" w:color="auto"/>
              <w:right w:val="single" w:sz="4" w:space="0" w:color="auto"/>
            </w:tcBorders>
          </w:tcPr>
          <w:p w14:paraId="76E74488" w14:textId="77777777" w:rsidR="00821F4B" w:rsidRPr="00624C44" w:rsidRDefault="00821F4B" w:rsidP="00D926EC">
            <w:pPr>
              <w:rPr>
                <w:lang w:val="en-US"/>
              </w:rPr>
            </w:pPr>
          </w:p>
        </w:tc>
        <w:tc>
          <w:tcPr>
            <w:tcW w:w="754" w:type="dxa"/>
            <w:tcBorders>
              <w:left w:val="single" w:sz="4" w:space="0" w:color="auto"/>
            </w:tcBorders>
            <w:vAlign w:val="center"/>
          </w:tcPr>
          <w:p w14:paraId="23AA47C9" w14:textId="1E567C32" w:rsidR="00821F4B" w:rsidRPr="00624C44" w:rsidRDefault="00821F4B" w:rsidP="00D926EC">
            <w:pPr>
              <w:rPr>
                <w:lang w:val="en-US"/>
              </w:rPr>
            </w:pPr>
          </w:p>
        </w:tc>
      </w:tr>
      <w:tr w:rsidR="00821F4B" w:rsidRPr="00624C44" w14:paraId="4B0B270E" w14:textId="7E97852A" w:rsidTr="00AD3DA7">
        <w:trPr>
          <w:trHeight w:val="320"/>
        </w:trPr>
        <w:tc>
          <w:tcPr>
            <w:tcW w:w="3528" w:type="dxa"/>
            <w:gridSpan w:val="3"/>
            <w:tcBorders>
              <w:right w:val="single" w:sz="36" w:space="0" w:color="auto"/>
            </w:tcBorders>
            <w:shd w:val="clear" w:color="auto" w:fill="C6D9F1" w:themeFill="text2" w:themeFillTint="33"/>
          </w:tcPr>
          <w:p w14:paraId="76F2CCA0" w14:textId="77777777" w:rsidR="00821F4B" w:rsidRPr="00624C44" w:rsidRDefault="00821F4B" w:rsidP="005B4912">
            <w:pPr>
              <w:rPr>
                <w:lang w:val="en-US"/>
              </w:rPr>
            </w:pPr>
          </w:p>
        </w:tc>
        <w:tc>
          <w:tcPr>
            <w:tcW w:w="5544" w:type="dxa"/>
            <w:gridSpan w:val="3"/>
            <w:tcBorders>
              <w:left w:val="single" w:sz="36" w:space="0" w:color="auto"/>
              <w:right w:val="single" w:sz="4" w:space="0" w:color="auto"/>
            </w:tcBorders>
            <w:shd w:val="clear" w:color="auto" w:fill="C6D9F1" w:themeFill="text2" w:themeFillTint="33"/>
          </w:tcPr>
          <w:p w14:paraId="5BA1035E" w14:textId="7D1E0967" w:rsidR="00821F4B" w:rsidRPr="00624C44" w:rsidRDefault="00821F4B" w:rsidP="005B4912">
            <w:pPr>
              <w:rPr>
                <w:lang w:val="en-US"/>
              </w:rPr>
            </w:pPr>
            <w:r w:rsidRPr="00624C44">
              <w:rPr>
                <w:lang w:val="en-US"/>
              </w:rPr>
              <w:t>PARTICLES RECEIVEs from TM on port 6160</w:t>
            </w:r>
          </w:p>
        </w:tc>
      </w:tr>
      <w:tr w:rsidR="00821F4B" w:rsidRPr="00624C44" w14:paraId="26A1BBDB" w14:textId="77777777" w:rsidTr="00AD3DA7">
        <w:trPr>
          <w:trHeight w:val="320"/>
        </w:trPr>
        <w:tc>
          <w:tcPr>
            <w:tcW w:w="1969" w:type="dxa"/>
          </w:tcPr>
          <w:p w14:paraId="05E6323C" w14:textId="77777777" w:rsidR="00821F4B" w:rsidRPr="00624C44" w:rsidRDefault="00821F4B" w:rsidP="005B4912">
            <w:pPr>
              <w:rPr>
                <w:lang w:val="en-US"/>
              </w:rPr>
            </w:pPr>
          </w:p>
        </w:tc>
        <w:tc>
          <w:tcPr>
            <w:tcW w:w="603" w:type="dxa"/>
          </w:tcPr>
          <w:p w14:paraId="6B21DBB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CF71D54"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F2CE02D" w14:textId="77777777" w:rsidR="00821F4B" w:rsidRPr="00624C44" w:rsidRDefault="00821F4B" w:rsidP="005B4912">
            <w:pPr>
              <w:rPr>
                <w:lang w:val="en-US"/>
              </w:rPr>
            </w:pPr>
            <w:r w:rsidRPr="00624C44">
              <w:rPr>
                <w:lang w:val="en-US"/>
              </w:rPr>
              <w:t>/player/[id]/activity/discrete/hand/left</w:t>
            </w:r>
          </w:p>
        </w:tc>
        <w:tc>
          <w:tcPr>
            <w:tcW w:w="513" w:type="dxa"/>
            <w:tcBorders>
              <w:left w:val="single" w:sz="4" w:space="0" w:color="auto"/>
              <w:right w:val="single" w:sz="4" w:space="0" w:color="auto"/>
            </w:tcBorders>
          </w:tcPr>
          <w:p w14:paraId="77A1152E" w14:textId="77777777" w:rsidR="00821F4B" w:rsidRPr="00624C44" w:rsidRDefault="00821F4B" w:rsidP="005B4912">
            <w:pPr>
              <w:rPr>
                <w:lang w:val="en-US"/>
              </w:rPr>
            </w:pPr>
          </w:p>
        </w:tc>
        <w:tc>
          <w:tcPr>
            <w:tcW w:w="754" w:type="dxa"/>
            <w:tcBorders>
              <w:left w:val="single" w:sz="4" w:space="0" w:color="auto"/>
            </w:tcBorders>
            <w:vAlign w:val="center"/>
          </w:tcPr>
          <w:p w14:paraId="79B68935" w14:textId="77777777" w:rsidR="00821F4B" w:rsidRPr="00624C44" w:rsidRDefault="00821F4B" w:rsidP="005B4912">
            <w:pPr>
              <w:rPr>
                <w:lang w:val="en-US"/>
              </w:rPr>
            </w:pPr>
            <w:r w:rsidRPr="00624C44">
              <w:rPr>
                <w:lang w:val="en-US"/>
              </w:rPr>
              <w:t>None</w:t>
            </w:r>
          </w:p>
        </w:tc>
      </w:tr>
      <w:tr w:rsidR="00821F4B" w:rsidRPr="00624C44" w14:paraId="16D9DD96" w14:textId="77777777" w:rsidTr="00AD3DA7">
        <w:trPr>
          <w:trHeight w:val="320"/>
        </w:trPr>
        <w:tc>
          <w:tcPr>
            <w:tcW w:w="1969" w:type="dxa"/>
          </w:tcPr>
          <w:p w14:paraId="25B08711" w14:textId="77777777" w:rsidR="00821F4B" w:rsidRPr="00624C44" w:rsidRDefault="00821F4B" w:rsidP="005B4912">
            <w:pPr>
              <w:rPr>
                <w:lang w:val="en-US"/>
              </w:rPr>
            </w:pPr>
          </w:p>
        </w:tc>
        <w:tc>
          <w:tcPr>
            <w:tcW w:w="603" w:type="dxa"/>
          </w:tcPr>
          <w:p w14:paraId="003A6E19"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5C9E5D2B"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2691B48" w14:textId="77777777" w:rsidR="00821F4B" w:rsidRPr="00624C44" w:rsidRDefault="00821F4B" w:rsidP="005B4912">
            <w:pPr>
              <w:rPr>
                <w:lang w:val="en-US"/>
              </w:rPr>
            </w:pPr>
            <w:r w:rsidRPr="00624C44">
              <w:rPr>
                <w:lang w:val="en-US"/>
              </w:rPr>
              <w:t>/player/[id]/activity/discrete/hand/right</w:t>
            </w:r>
          </w:p>
        </w:tc>
        <w:tc>
          <w:tcPr>
            <w:tcW w:w="513" w:type="dxa"/>
            <w:tcBorders>
              <w:left w:val="single" w:sz="4" w:space="0" w:color="auto"/>
              <w:right w:val="single" w:sz="4" w:space="0" w:color="auto"/>
            </w:tcBorders>
          </w:tcPr>
          <w:p w14:paraId="55486728" w14:textId="77777777" w:rsidR="00821F4B" w:rsidRPr="00624C44" w:rsidRDefault="00821F4B" w:rsidP="005B4912">
            <w:pPr>
              <w:rPr>
                <w:lang w:val="en-US"/>
              </w:rPr>
            </w:pPr>
          </w:p>
        </w:tc>
        <w:tc>
          <w:tcPr>
            <w:tcW w:w="754" w:type="dxa"/>
            <w:tcBorders>
              <w:left w:val="single" w:sz="4" w:space="0" w:color="auto"/>
            </w:tcBorders>
          </w:tcPr>
          <w:p w14:paraId="55AA46BE" w14:textId="77777777" w:rsidR="00821F4B" w:rsidRPr="00624C44" w:rsidRDefault="00821F4B" w:rsidP="005B4912">
            <w:pPr>
              <w:rPr>
                <w:lang w:val="en-US"/>
              </w:rPr>
            </w:pPr>
            <w:r w:rsidRPr="00624C44">
              <w:rPr>
                <w:lang w:val="en-US"/>
              </w:rPr>
              <w:t>None</w:t>
            </w:r>
          </w:p>
        </w:tc>
      </w:tr>
      <w:tr w:rsidR="00821F4B" w:rsidRPr="00624C44" w14:paraId="7ED570B3" w14:textId="77777777" w:rsidTr="00AD3DA7">
        <w:trPr>
          <w:trHeight w:val="320"/>
        </w:trPr>
        <w:tc>
          <w:tcPr>
            <w:tcW w:w="1969" w:type="dxa"/>
          </w:tcPr>
          <w:p w14:paraId="3F16723F" w14:textId="1107D1C1" w:rsidR="00821F4B" w:rsidRPr="00624C44" w:rsidRDefault="00821F4B" w:rsidP="005B4912">
            <w:pPr>
              <w:rPr>
                <w:lang w:val="en-US"/>
              </w:rPr>
            </w:pPr>
            <w:r w:rsidRPr="00624C44">
              <w:rPr>
                <w:lang w:val="en-US"/>
              </w:rPr>
              <w:t>/</w:t>
            </w:r>
            <w:proofErr w:type="spellStart"/>
            <w:r w:rsidRPr="00624C44">
              <w:rPr>
                <w:lang w:val="en-US"/>
              </w:rPr>
              <w:t>activitySensitive</w:t>
            </w:r>
            <w:proofErr w:type="spellEnd"/>
          </w:p>
        </w:tc>
        <w:tc>
          <w:tcPr>
            <w:tcW w:w="603" w:type="dxa"/>
          </w:tcPr>
          <w:p w14:paraId="5B29C1E9" w14:textId="7406961A" w:rsidR="00821F4B" w:rsidRPr="00624C44" w:rsidRDefault="00821F4B" w:rsidP="005B4912">
            <w:pPr>
              <w:rPr>
                <w:lang w:val="en-US"/>
              </w:rPr>
            </w:pPr>
            <w:r w:rsidRPr="00624C44">
              <w:rPr>
                <w:lang w:val="en-US"/>
              </w:rPr>
              <w:t>B</w:t>
            </w:r>
          </w:p>
        </w:tc>
        <w:tc>
          <w:tcPr>
            <w:tcW w:w="956" w:type="dxa"/>
            <w:tcBorders>
              <w:left w:val="single" w:sz="4" w:space="0" w:color="auto"/>
              <w:right w:val="single" w:sz="36" w:space="0" w:color="auto"/>
            </w:tcBorders>
          </w:tcPr>
          <w:p w14:paraId="6C00FE7A" w14:textId="3BB95E1B" w:rsidR="00821F4B" w:rsidRPr="00624C44" w:rsidRDefault="00821F4B" w:rsidP="005B4912">
            <w:pPr>
              <w:rPr>
                <w:lang w:val="en-US"/>
              </w:rPr>
            </w:pPr>
            <w:r w:rsidRPr="00624C44">
              <w:rPr>
                <w:lang w:val="en-US"/>
              </w:rPr>
              <w:t>R</w:t>
            </w:r>
          </w:p>
        </w:tc>
        <w:tc>
          <w:tcPr>
            <w:tcW w:w="4277" w:type="dxa"/>
            <w:tcBorders>
              <w:left w:val="single" w:sz="36" w:space="0" w:color="auto"/>
              <w:right w:val="single" w:sz="4" w:space="0" w:color="auto"/>
            </w:tcBorders>
          </w:tcPr>
          <w:p w14:paraId="7D2F91AB" w14:textId="77777777" w:rsidR="00821F4B" w:rsidRPr="00624C44" w:rsidRDefault="00821F4B" w:rsidP="005B4912">
            <w:pPr>
              <w:rPr>
                <w:b/>
                <w:lang w:val="en-US"/>
              </w:rPr>
            </w:pPr>
            <w:r w:rsidRPr="00624C44">
              <w:rPr>
                <w:b/>
                <w:lang w:val="en-US"/>
              </w:rPr>
              <w:t>/player/[id]/activity/discrete/head</w:t>
            </w:r>
          </w:p>
        </w:tc>
        <w:tc>
          <w:tcPr>
            <w:tcW w:w="513" w:type="dxa"/>
            <w:tcBorders>
              <w:left w:val="single" w:sz="4" w:space="0" w:color="auto"/>
              <w:right w:val="single" w:sz="4" w:space="0" w:color="auto"/>
            </w:tcBorders>
          </w:tcPr>
          <w:p w14:paraId="24F436FF" w14:textId="77777777" w:rsidR="00821F4B" w:rsidRPr="00624C44" w:rsidRDefault="00821F4B" w:rsidP="005B4912">
            <w:pPr>
              <w:rPr>
                <w:lang w:val="en-US"/>
              </w:rPr>
            </w:pPr>
          </w:p>
        </w:tc>
        <w:tc>
          <w:tcPr>
            <w:tcW w:w="754" w:type="dxa"/>
            <w:tcBorders>
              <w:left w:val="single" w:sz="4" w:space="0" w:color="auto"/>
            </w:tcBorders>
          </w:tcPr>
          <w:p w14:paraId="47EEA170" w14:textId="77777777" w:rsidR="00821F4B" w:rsidRPr="00624C44" w:rsidRDefault="00821F4B" w:rsidP="005B4912">
            <w:pPr>
              <w:rPr>
                <w:lang w:val="en-US"/>
              </w:rPr>
            </w:pPr>
            <w:r w:rsidRPr="00624C44">
              <w:rPr>
                <w:lang w:val="en-US"/>
              </w:rPr>
              <w:t>None</w:t>
            </w:r>
          </w:p>
        </w:tc>
      </w:tr>
      <w:tr w:rsidR="00821F4B" w:rsidRPr="00624C44" w14:paraId="2993D82F" w14:textId="77777777" w:rsidTr="00AD3DA7">
        <w:trPr>
          <w:trHeight w:val="320"/>
        </w:trPr>
        <w:tc>
          <w:tcPr>
            <w:tcW w:w="1969" w:type="dxa"/>
          </w:tcPr>
          <w:p w14:paraId="5D517418" w14:textId="77777777" w:rsidR="00821F4B" w:rsidRPr="00624C44" w:rsidRDefault="00821F4B" w:rsidP="005B4912">
            <w:pPr>
              <w:rPr>
                <w:lang w:val="en-US"/>
              </w:rPr>
            </w:pPr>
          </w:p>
        </w:tc>
        <w:tc>
          <w:tcPr>
            <w:tcW w:w="603" w:type="dxa"/>
          </w:tcPr>
          <w:p w14:paraId="18DF9A4F"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552F7727"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8FB04B0" w14:textId="77777777" w:rsidR="00821F4B" w:rsidRPr="00624C44" w:rsidRDefault="00821F4B" w:rsidP="005B4912">
            <w:pPr>
              <w:rPr>
                <w:lang w:val="en-US"/>
              </w:rPr>
            </w:pPr>
            <w:r w:rsidRPr="00624C44">
              <w:rPr>
                <w:lang w:val="en-US"/>
              </w:rPr>
              <w:t>/player/[id]/activity/discrete/leg/left</w:t>
            </w:r>
          </w:p>
        </w:tc>
        <w:tc>
          <w:tcPr>
            <w:tcW w:w="513" w:type="dxa"/>
            <w:tcBorders>
              <w:left w:val="single" w:sz="4" w:space="0" w:color="auto"/>
              <w:right w:val="single" w:sz="4" w:space="0" w:color="auto"/>
            </w:tcBorders>
          </w:tcPr>
          <w:p w14:paraId="70EF8E87" w14:textId="77777777" w:rsidR="00821F4B" w:rsidRPr="00624C44" w:rsidRDefault="00821F4B" w:rsidP="005B4912">
            <w:pPr>
              <w:rPr>
                <w:lang w:val="en-US"/>
              </w:rPr>
            </w:pPr>
          </w:p>
        </w:tc>
        <w:tc>
          <w:tcPr>
            <w:tcW w:w="754" w:type="dxa"/>
            <w:tcBorders>
              <w:left w:val="single" w:sz="4" w:space="0" w:color="auto"/>
            </w:tcBorders>
          </w:tcPr>
          <w:p w14:paraId="313BD2E5" w14:textId="77777777" w:rsidR="00821F4B" w:rsidRPr="00624C44" w:rsidRDefault="00821F4B" w:rsidP="005B4912">
            <w:pPr>
              <w:rPr>
                <w:lang w:val="en-US"/>
              </w:rPr>
            </w:pPr>
            <w:r w:rsidRPr="00624C44">
              <w:rPr>
                <w:lang w:val="en-US"/>
              </w:rPr>
              <w:t>None</w:t>
            </w:r>
          </w:p>
        </w:tc>
      </w:tr>
      <w:tr w:rsidR="00821F4B" w:rsidRPr="00624C44" w14:paraId="6109C89F" w14:textId="77777777" w:rsidTr="00AD3DA7">
        <w:trPr>
          <w:trHeight w:val="320"/>
        </w:trPr>
        <w:tc>
          <w:tcPr>
            <w:tcW w:w="1969" w:type="dxa"/>
          </w:tcPr>
          <w:p w14:paraId="27D94E87" w14:textId="77777777" w:rsidR="00821F4B" w:rsidRPr="00624C44" w:rsidRDefault="00821F4B" w:rsidP="005B4912">
            <w:pPr>
              <w:rPr>
                <w:lang w:val="en-US"/>
              </w:rPr>
            </w:pPr>
          </w:p>
        </w:tc>
        <w:tc>
          <w:tcPr>
            <w:tcW w:w="603" w:type="dxa"/>
          </w:tcPr>
          <w:p w14:paraId="56A66782"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8DDD798"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1A4B53E" w14:textId="77777777" w:rsidR="00821F4B" w:rsidRPr="00624C44" w:rsidRDefault="00821F4B" w:rsidP="005B4912">
            <w:pPr>
              <w:rPr>
                <w:lang w:val="en-US"/>
              </w:rPr>
            </w:pPr>
            <w:r w:rsidRPr="00624C44">
              <w:rPr>
                <w:lang w:val="en-US"/>
              </w:rPr>
              <w:t>/player/[id]/activity/discrete/leg/right</w:t>
            </w:r>
          </w:p>
        </w:tc>
        <w:tc>
          <w:tcPr>
            <w:tcW w:w="513" w:type="dxa"/>
            <w:tcBorders>
              <w:left w:val="single" w:sz="4" w:space="0" w:color="auto"/>
              <w:right w:val="single" w:sz="4" w:space="0" w:color="auto"/>
            </w:tcBorders>
          </w:tcPr>
          <w:p w14:paraId="26C9C8E4" w14:textId="77777777" w:rsidR="00821F4B" w:rsidRPr="00624C44" w:rsidRDefault="00821F4B" w:rsidP="005B4912">
            <w:pPr>
              <w:rPr>
                <w:lang w:val="en-US"/>
              </w:rPr>
            </w:pPr>
          </w:p>
        </w:tc>
        <w:tc>
          <w:tcPr>
            <w:tcW w:w="754" w:type="dxa"/>
            <w:tcBorders>
              <w:left w:val="single" w:sz="4" w:space="0" w:color="auto"/>
            </w:tcBorders>
          </w:tcPr>
          <w:p w14:paraId="262CA39B" w14:textId="77777777" w:rsidR="00821F4B" w:rsidRPr="00624C44" w:rsidRDefault="00821F4B" w:rsidP="005B4912">
            <w:pPr>
              <w:rPr>
                <w:lang w:val="en-US"/>
              </w:rPr>
            </w:pPr>
            <w:r w:rsidRPr="00624C44">
              <w:rPr>
                <w:lang w:val="en-US"/>
              </w:rPr>
              <w:t>None</w:t>
            </w:r>
          </w:p>
        </w:tc>
      </w:tr>
      <w:tr w:rsidR="00821F4B" w:rsidRPr="00624C44" w14:paraId="7048F368" w14:textId="77777777" w:rsidTr="00AD3DA7">
        <w:trPr>
          <w:trHeight w:val="320"/>
        </w:trPr>
        <w:tc>
          <w:tcPr>
            <w:tcW w:w="1969" w:type="dxa"/>
          </w:tcPr>
          <w:p w14:paraId="4F625ED1" w14:textId="77777777" w:rsidR="00821F4B" w:rsidRPr="00624C44" w:rsidRDefault="00821F4B" w:rsidP="005B4912">
            <w:pPr>
              <w:rPr>
                <w:lang w:val="en-US"/>
              </w:rPr>
            </w:pPr>
          </w:p>
        </w:tc>
        <w:tc>
          <w:tcPr>
            <w:tcW w:w="603" w:type="dxa"/>
          </w:tcPr>
          <w:p w14:paraId="0BDC56B7"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1EF75558"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191C08D" w14:textId="77777777" w:rsidR="00821F4B" w:rsidRPr="00624C44" w:rsidRDefault="00821F4B" w:rsidP="005B4912">
            <w:pPr>
              <w:rPr>
                <w:lang w:val="en-US"/>
              </w:rPr>
            </w:pPr>
            <w:r w:rsidRPr="00624C44">
              <w:rPr>
                <w:lang w:val="en-US"/>
              </w:rPr>
              <w:t>/player/[id]/activity/ discrete/body/upper</w:t>
            </w:r>
          </w:p>
        </w:tc>
        <w:tc>
          <w:tcPr>
            <w:tcW w:w="513" w:type="dxa"/>
            <w:tcBorders>
              <w:left w:val="single" w:sz="4" w:space="0" w:color="auto"/>
              <w:right w:val="single" w:sz="4" w:space="0" w:color="auto"/>
            </w:tcBorders>
          </w:tcPr>
          <w:p w14:paraId="1F94A1D0" w14:textId="77777777" w:rsidR="00821F4B" w:rsidRPr="00624C44" w:rsidRDefault="00821F4B" w:rsidP="005B4912">
            <w:pPr>
              <w:rPr>
                <w:lang w:val="en-US"/>
              </w:rPr>
            </w:pPr>
          </w:p>
        </w:tc>
        <w:tc>
          <w:tcPr>
            <w:tcW w:w="754" w:type="dxa"/>
            <w:tcBorders>
              <w:left w:val="single" w:sz="4" w:space="0" w:color="auto"/>
            </w:tcBorders>
          </w:tcPr>
          <w:p w14:paraId="24107212" w14:textId="77777777" w:rsidR="00821F4B" w:rsidRPr="00624C44" w:rsidRDefault="00821F4B" w:rsidP="005B4912">
            <w:pPr>
              <w:rPr>
                <w:lang w:val="en-US"/>
              </w:rPr>
            </w:pPr>
            <w:r w:rsidRPr="00624C44">
              <w:rPr>
                <w:lang w:val="en-US"/>
              </w:rPr>
              <w:t>None</w:t>
            </w:r>
          </w:p>
        </w:tc>
      </w:tr>
      <w:tr w:rsidR="00821F4B" w:rsidRPr="00624C44" w14:paraId="02FDD2C9" w14:textId="77777777" w:rsidTr="00AD3DA7">
        <w:trPr>
          <w:trHeight w:val="320"/>
        </w:trPr>
        <w:tc>
          <w:tcPr>
            <w:tcW w:w="1969" w:type="dxa"/>
          </w:tcPr>
          <w:p w14:paraId="39AECF59" w14:textId="1222C8CD" w:rsidR="00821F4B" w:rsidRPr="00624C44" w:rsidRDefault="00821F4B" w:rsidP="005B4912">
            <w:pPr>
              <w:rPr>
                <w:lang w:val="en-US"/>
              </w:rPr>
            </w:pPr>
          </w:p>
        </w:tc>
        <w:tc>
          <w:tcPr>
            <w:tcW w:w="603" w:type="dxa"/>
          </w:tcPr>
          <w:p w14:paraId="025558D6" w14:textId="1674991E" w:rsidR="00821F4B" w:rsidRPr="00624C44" w:rsidRDefault="00821F4B" w:rsidP="005B4912">
            <w:pPr>
              <w:rPr>
                <w:lang w:val="en-US"/>
              </w:rPr>
            </w:pPr>
          </w:p>
        </w:tc>
        <w:tc>
          <w:tcPr>
            <w:tcW w:w="956" w:type="dxa"/>
            <w:tcBorders>
              <w:left w:val="single" w:sz="4" w:space="0" w:color="auto"/>
              <w:right w:val="single" w:sz="36" w:space="0" w:color="auto"/>
            </w:tcBorders>
          </w:tcPr>
          <w:p w14:paraId="1F3DB281" w14:textId="0DE7F37C" w:rsidR="00821F4B" w:rsidRPr="00624C44" w:rsidRDefault="00821F4B" w:rsidP="005B4912">
            <w:pPr>
              <w:rPr>
                <w:lang w:val="en-US"/>
              </w:rPr>
            </w:pPr>
          </w:p>
        </w:tc>
        <w:tc>
          <w:tcPr>
            <w:tcW w:w="4277" w:type="dxa"/>
            <w:tcBorders>
              <w:left w:val="single" w:sz="36" w:space="0" w:color="auto"/>
              <w:right w:val="single" w:sz="4" w:space="0" w:color="auto"/>
            </w:tcBorders>
          </w:tcPr>
          <w:p w14:paraId="1CF5D184" w14:textId="77777777" w:rsidR="00821F4B" w:rsidRPr="00624C44" w:rsidRDefault="00821F4B" w:rsidP="005B4912">
            <w:pPr>
              <w:rPr>
                <w:lang w:val="en-US"/>
              </w:rPr>
            </w:pPr>
            <w:r w:rsidRPr="00624C44">
              <w:rPr>
                <w:lang w:val="en-US"/>
              </w:rPr>
              <w:t>/player/[id]/activity/discrete/body/lower</w:t>
            </w:r>
          </w:p>
        </w:tc>
        <w:tc>
          <w:tcPr>
            <w:tcW w:w="513" w:type="dxa"/>
            <w:tcBorders>
              <w:left w:val="single" w:sz="4" w:space="0" w:color="auto"/>
              <w:right w:val="single" w:sz="4" w:space="0" w:color="auto"/>
            </w:tcBorders>
          </w:tcPr>
          <w:p w14:paraId="1D73667C" w14:textId="77777777" w:rsidR="00821F4B" w:rsidRPr="00624C44" w:rsidRDefault="00821F4B" w:rsidP="005B4912">
            <w:pPr>
              <w:rPr>
                <w:lang w:val="en-US"/>
              </w:rPr>
            </w:pPr>
          </w:p>
        </w:tc>
        <w:tc>
          <w:tcPr>
            <w:tcW w:w="754" w:type="dxa"/>
            <w:tcBorders>
              <w:left w:val="single" w:sz="4" w:space="0" w:color="auto"/>
            </w:tcBorders>
          </w:tcPr>
          <w:p w14:paraId="6F2F58FE" w14:textId="77777777" w:rsidR="00821F4B" w:rsidRPr="00624C44" w:rsidRDefault="00821F4B" w:rsidP="005B4912">
            <w:pPr>
              <w:rPr>
                <w:lang w:val="en-US"/>
              </w:rPr>
            </w:pPr>
            <w:r w:rsidRPr="00624C44">
              <w:rPr>
                <w:lang w:val="en-US"/>
              </w:rPr>
              <w:t>None</w:t>
            </w:r>
          </w:p>
        </w:tc>
      </w:tr>
      <w:tr w:rsidR="00821F4B" w:rsidRPr="00624C44" w14:paraId="28FB32B6" w14:textId="77777777" w:rsidTr="00AD3DA7">
        <w:trPr>
          <w:trHeight w:val="320"/>
        </w:trPr>
        <w:tc>
          <w:tcPr>
            <w:tcW w:w="1969" w:type="dxa"/>
          </w:tcPr>
          <w:p w14:paraId="5E8C0950" w14:textId="7878CD25" w:rsidR="00821F4B" w:rsidRPr="00624C44" w:rsidRDefault="00821F4B" w:rsidP="005B4912">
            <w:pPr>
              <w:rPr>
                <w:lang w:val="en-US"/>
              </w:rPr>
            </w:pPr>
            <w:r w:rsidRPr="00624C44">
              <w:rPr>
                <w:lang w:val="en-US"/>
              </w:rPr>
              <w:t>/activitySensitive1</w:t>
            </w:r>
          </w:p>
        </w:tc>
        <w:tc>
          <w:tcPr>
            <w:tcW w:w="603" w:type="dxa"/>
          </w:tcPr>
          <w:p w14:paraId="3D4E26EB" w14:textId="4D62EAB8" w:rsidR="00821F4B" w:rsidRPr="00624C44" w:rsidRDefault="00821F4B" w:rsidP="005B4912">
            <w:pPr>
              <w:rPr>
                <w:lang w:val="en-US"/>
              </w:rPr>
            </w:pPr>
            <w:r w:rsidRPr="00624C44">
              <w:rPr>
                <w:lang w:val="en-US"/>
              </w:rPr>
              <w:t>B</w:t>
            </w:r>
          </w:p>
        </w:tc>
        <w:tc>
          <w:tcPr>
            <w:tcW w:w="956" w:type="dxa"/>
            <w:tcBorders>
              <w:left w:val="single" w:sz="4" w:space="0" w:color="auto"/>
              <w:right w:val="single" w:sz="36" w:space="0" w:color="auto"/>
            </w:tcBorders>
          </w:tcPr>
          <w:p w14:paraId="7A37E294" w14:textId="66D377F9" w:rsidR="00821F4B" w:rsidRPr="00624C44" w:rsidRDefault="00821F4B" w:rsidP="005B4912">
            <w:pPr>
              <w:rPr>
                <w:lang w:val="en-US"/>
              </w:rPr>
            </w:pPr>
            <w:r w:rsidRPr="00624C44">
              <w:rPr>
                <w:lang w:val="en-US"/>
              </w:rPr>
              <w:t>C</w:t>
            </w:r>
          </w:p>
        </w:tc>
        <w:tc>
          <w:tcPr>
            <w:tcW w:w="4277" w:type="dxa"/>
            <w:tcBorders>
              <w:left w:val="single" w:sz="36" w:space="0" w:color="auto"/>
              <w:right w:val="single" w:sz="4" w:space="0" w:color="auto"/>
            </w:tcBorders>
          </w:tcPr>
          <w:p w14:paraId="4CFC4678" w14:textId="77777777" w:rsidR="00821F4B" w:rsidRPr="00624C44" w:rsidRDefault="00821F4B" w:rsidP="005B4912">
            <w:pPr>
              <w:rPr>
                <w:b/>
                <w:lang w:val="en-US"/>
              </w:rPr>
            </w:pPr>
            <w:r w:rsidRPr="00624C44">
              <w:rPr>
                <w:b/>
                <w:lang w:val="en-US"/>
              </w:rPr>
              <w:t>/player/[id]/activity/discrete/body/right</w:t>
            </w:r>
          </w:p>
        </w:tc>
        <w:tc>
          <w:tcPr>
            <w:tcW w:w="513" w:type="dxa"/>
            <w:tcBorders>
              <w:left w:val="single" w:sz="4" w:space="0" w:color="auto"/>
              <w:right w:val="single" w:sz="4" w:space="0" w:color="auto"/>
            </w:tcBorders>
          </w:tcPr>
          <w:p w14:paraId="0528496E" w14:textId="77777777" w:rsidR="00821F4B" w:rsidRPr="00624C44" w:rsidRDefault="00821F4B" w:rsidP="005B4912">
            <w:pPr>
              <w:rPr>
                <w:lang w:val="en-US"/>
              </w:rPr>
            </w:pPr>
          </w:p>
        </w:tc>
        <w:tc>
          <w:tcPr>
            <w:tcW w:w="754" w:type="dxa"/>
            <w:tcBorders>
              <w:left w:val="single" w:sz="4" w:space="0" w:color="auto"/>
            </w:tcBorders>
          </w:tcPr>
          <w:p w14:paraId="7595C0A6" w14:textId="77777777" w:rsidR="00821F4B" w:rsidRPr="00624C44" w:rsidRDefault="00821F4B" w:rsidP="005B4912">
            <w:pPr>
              <w:rPr>
                <w:lang w:val="en-US"/>
              </w:rPr>
            </w:pPr>
            <w:r w:rsidRPr="00624C44">
              <w:rPr>
                <w:lang w:val="en-US"/>
              </w:rPr>
              <w:t>None</w:t>
            </w:r>
          </w:p>
        </w:tc>
      </w:tr>
      <w:tr w:rsidR="00821F4B" w:rsidRPr="00624C44" w14:paraId="130BA70A" w14:textId="77777777" w:rsidTr="00AD3DA7">
        <w:trPr>
          <w:trHeight w:val="320"/>
        </w:trPr>
        <w:tc>
          <w:tcPr>
            <w:tcW w:w="1969" w:type="dxa"/>
          </w:tcPr>
          <w:p w14:paraId="47D5392C" w14:textId="59AE7135" w:rsidR="00821F4B" w:rsidRPr="00624C44" w:rsidRDefault="00821F4B" w:rsidP="005B4912">
            <w:pPr>
              <w:rPr>
                <w:lang w:val="en-US"/>
              </w:rPr>
            </w:pPr>
            <w:r w:rsidRPr="00624C44">
              <w:rPr>
                <w:lang w:val="en-US"/>
              </w:rPr>
              <w:t>/activitySensitive2</w:t>
            </w:r>
          </w:p>
        </w:tc>
        <w:tc>
          <w:tcPr>
            <w:tcW w:w="603" w:type="dxa"/>
          </w:tcPr>
          <w:p w14:paraId="59FF2AA5" w14:textId="1439F1B9" w:rsidR="00821F4B" w:rsidRPr="00624C44" w:rsidRDefault="00821F4B" w:rsidP="005B4912">
            <w:pPr>
              <w:rPr>
                <w:lang w:val="en-US"/>
              </w:rPr>
            </w:pPr>
            <w:r w:rsidRPr="00624C44">
              <w:rPr>
                <w:lang w:val="en-US"/>
              </w:rPr>
              <w:t>B</w:t>
            </w:r>
          </w:p>
        </w:tc>
        <w:tc>
          <w:tcPr>
            <w:tcW w:w="956" w:type="dxa"/>
            <w:tcBorders>
              <w:left w:val="single" w:sz="4" w:space="0" w:color="auto"/>
              <w:right w:val="single" w:sz="36" w:space="0" w:color="auto"/>
            </w:tcBorders>
          </w:tcPr>
          <w:p w14:paraId="2D13D7BB" w14:textId="0DFAF62A" w:rsidR="00821F4B" w:rsidRPr="00624C44" w:rsidRDefault="00821F4B" w:rsidP="005B4912">
            <w:pPr>
              <w:rPr>
                <w:lang w:val="en-US"/>
              </w:rPr>
            </w:pPr>
            <w:r w:rsidRPr="00624C44">
              <w:rPr>
                <w:lang w:val="en-US"/>
              </w:rPr>
              <w:t>C</w:t>
            </w:r>
          </w:p>
        </w:tc>
        <w:tc>
          <w:tcPr>
            <w:tcW w:w="4277" w:type="dxa"/>
            <w:tcBorders>
              <w:left w:val="single" w:sz="36" w:space="0" w:color="auto"/>
              <w:right w:val="single" w:sz="4" w:space="0" w:color="auto"/>
            </w:tcBorders>
          </w:tcPr>
          <w:p w14:paraId="6D47E7F7" w14:textId="77777777" w:rsidR="00821F4B" w:rsidRPr="00624C44" w:rsidRDefault="00821F4B" w:rsidP="005B4912">
            <w:pPr>
              <w:rPr>
                <w:b/>
                <w:lang w:val="en-US"/>
              </w:rPr>
            </w:pPr>
            <w:r w:rsidRPr="00624C44">
              <w:rPr>
                <w:b/>
                <w:lang w:val="en-US"/>
              </w:rPr>
              <w:t>/player/[id]/activity/discrete/body/left</w:t>
            </w:r>
          </w:p>
        </w:tc>
        <w:tc>
          <w:tcPr>
            <w:tcW w:w="513" w:type="dxa"/>
            <w:tcBorders>
              <w:left w:val="single" w:sz="4" w:space="0" w:color="auto"/>
              <w:right w:val="single" w:sz="4" w:space="0" w:color="auto"/>
            </w:tcBorders>
          </w:tcPr>
          <w:p w14:paraId="7A9AD00F" w14:textId="77777777" w:rsidR="00821F4B" w:rsidRPr="00624C44" w:rsidRDefault="00821F4B" w:rsidP="005B4912">
            <w:pPr>
              <w:rPr>
                <w:lang w:val="en-US"/>
              </w:rPr>
            </w:pPr>
          </w:p>
        </w:tc>
        <w:tc>
          <w:tcPr>
            <w:tcW w:w="754" w:type="dxa"/>
            <w:tcBorders>
              <w:left w:val="single" w:sz="4" w:space="0" w:color="auto"/>
            </w:tcBorders>
          </w:tcPr>
          <w:p w14:paraId="202CCDDB" w14:textId="77777777" w:rsidR="00821F4B" w:rsidRPr="00624C44" w:rsidRDefault="00821F4B" w:rsidP="005B4912">
            <w:pPr>
              <w:rPr>
                <w:lang w:val="en-US"/>
              </w:rPr>
            </w:pPr>
            <w:r w:rsidRPr="00624C44">
              <w:rPr>
                <w:lang w:val="en-US"/>
              </w:rPr>
              <w:t>None</w:t>
            </w:r>
          </w:p>
        </w:tc>
      </w:tr>
      <w:tr w:rsidR="00821F4B" w:rsidRPr="00624C44" w14:paraId="4CAECB8D" w14:textId="77777777" w:rsidTr="00AD3DA7">
        <w:trPr>
          <w:trHeight w:val="320"/>
        </w:trPr>
        <w:tc>
          <w:tcPr>
            <w:tcW w:w="1969" w:type="dxa"/>
          </w:tcPr>
          <w:p w14:paraId="4113E620" w14:textId="0B956676" w:rsidR="00821F4B" w:rsidRPr="00624C44" w:rsidRDefault="00821F4B" w:rsidP="005B4912">
            <w:pPr>
              <w:rPr>
                <w:lang w:val="en-US"/>
              </w:rPr>
            </w:pPr>
            <w:r w:rsidRPr="00624C44">
              <w:rPr>
                <w:lang w:val="en-US"/>
              </w:rPr>
              <w:t>/</w:t>
            </w:r>
            <w:proofErr w:type="spellStart"/>
            <w:r w:rsidRPr="00624C44">
              <w:rPr>
                <w:lang w:val="en-US"/>
              </w:rPr>
              <w:t>armSideLeft</w:t>
            </w:r>
            <w:proofErr w:type="spellEnd"/>
          </w:p>
        </w:tc>
        <w:tc>
          <w:tcPr>
            <w:tcW w:w="603" w:type="dxa"/>
          </w:tcPr>
          <w:p w14:paraId="33703C02" w14:textId="7D887403" w:rsidR="00821F4B" w:rsidRPr="00624C44" w:rsidRDefault="00821F4B" w:rsidP="005B4912">
            <w:pPr>
              <w:rPr>
                <w:lang w:val="en-US"/>
              </w:rPr>
            </w:pPr>
            <w:r w:rsidRPr="00624C44">
              <w:rPr>
                <w:lang w:val="en-US"/>
              </w:rPr>
              <w:t>f</w:t>
            </w:r>
          </w:p>
        </w:tc>
        <w:tc>
          <w:tcPr>
            <w:tcW w:w="956" w:type="dxa"/>
            <w:tcBorders>
              <w:left w:val="single" w:sz="4" w:space="0" w:color="auto"/>
              <w:right w:val="single" w:sz="36" w:space="0" w:color="auto"/>
            </w:tcBorders>
          </w:tcPr>
          <w:p w14:paraId="73BADF28" w14:textId="76D78B4D" w:rsidR="00821F4B" w:rsidRPr="00624C44" w:rsidRDefault="00821F4B" w:rsidP="005B4912">
            <w:pPr>
              <w:rPr>
                <w:lang w:val="en-US"/>
              </w:rPr>
            </w:pPr>
            <w:r w:rsidRPr="00624C44">
              <w:rPr>
                <w:lang w:val="en-US"/>
              </w:rPr>
              <w:t>C</w:t>
            </w:r>
          </w:p>
        </w:tc>
        <w:tc>
          <w:tcPr>
            <w:tcW w:w="4277" w:type="dxa"/>
            <w:tcBorders>
              <w:left w:val="single" w:sz="36" w:space="0" w:color="auto"/>
              <w:right w:val="single" w:sz="4" w:space="0" w:color="auto"/>
            </w:tcBorders>
          </w:tcPr>
          <w:p w14:paraId="630FF7D7" w14:textId="77777777" w:rsidR="00821F4B" w:rsidRPr="00624C44" w:rsidRDefault="00821F4B" w:rsidP="005B4912">
            <w:pPr>
              <w:rPr>
                <w:b/>
                <w:lang w:val="en-US"/>
              </w:rPr>
            </w:pPr>
            <w:r w:rsidRPr="00624C44">
              <w:rPr>
                <w:b/>
                <w:lang w:val="en-US"/>
              </w:rPr>
              <w:t>/player/[id]/activity/normal/hand/left</w:t>
            </w:r>
          </w:p>
        </w:tc>
        <w:tc>
          <w:tcPr>
            <w:tcW w:w="513" w:type="dxa"/>
            <w:tcBorders>
              <w:left w:val="single" w:sz="4" w:space="0" w:color="auto"/>
              <w:right w:val="single" w:sz="4" w:space="0" w:color="auto"/>
            </w:tcBorders>
          </w:tcPr>
          <w:p w14:paraId="76A3EC1D"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09A5FBCA" w14:textId="77777777" w:rsidR="00821F4B" w:rsidRPr="00624C44" w:rsidRDefault="00821F4B" w:rsidP="005B4912">
            <w:pPr>
              <w:rPr>
                <w:lang w:val="en-US"/>
              </w:rPr>
            </w:pPr>
            <w:r w:rsidRPr="00624C44">
              <w:rPr>
                <w:lang w:val="en-US"/>
              </w:rPr>
              <w:t>Norm.</w:t>
            </w:r>
          </w:p>
        </w:tc>
      </w:tr>
      <w:tr w:rsidR="00821F4B" w:rsidRPr="00624C44" w14:paraId="56B1B7A4" w14:textId="77777777" w:rsidTr="00AD3DA7">
        <w:trPr>
          <w:trHeight w:val="320"/>
        </w:trPr>
        <w:tc>
          <w:tcPr>
            <w:tcW w:w="1969" w:type="dxa"/>
          </w:tcPr>
          <w:p w14:paraId="68C3C287" w14:textId="4607FEAF" w:rsidR="00821F4B" w:rsidRPr="00624C44" w:rsidRDefault="00821F4B" w:rsidP="005B4912">
            <w:pPr>
              <w:rPr>
                <w:lang w:val="en-US"/>
              </w:rPr>
            </w:pPr>
            <w:r w:rsidRPr="00624C44">
              <w:rPr>
                <w:lang w:val="en-US"/>
              </w:rPr>
              <w:t>/</w:t>
            </w:r>
            <w:proofErr w:type="spellStart"/>
            <w:r w:rsidRPr="00624C44">
              <w:rPr>
                <w:lang w:val="en-US"/>
              </w:rPr>
              <w:t>armSideRight</w:t>
            </w:r>
            <w:proofErr w:type="spellEnd"/>
          </w:p>
        </w:tc>
        <w:tc>
          <w:tcPr>
            <w:tcW w:w="603" w:type="dxa"/>
          </w:tcPr>
          <w:p w14:paraId="390A9ADF" w14:textId="3BC26733" w:rsidR="00821F4B" w:rsidRPr="00624C44" w:rsidRDefault="00821F4B" w:rsidP="005B4912">
            <w:pPr>
              <w:rPr>
                <w:lang w:val="en-US"/>
              </w:rPr>
            </w:pPr>
            <w:r w:rsidRPr="00624C44">
              <w:rPr>
                <w:lang w:val="en-US"/>
              </w:rPr>
              <w:t>f</w:t>
            </w:r>
          </w:p>
        </w:tc>
        <w:tc>
          <w:tcPr>
            <w:tcW w:w="956" w:type="dxa"/>
            <w:tcBorders>
              <w:left w:val="single" w:sz="4" w:space="0" w:color="auto"/>
              <w:right w:val="single" w:sz="36" w:space="0" w:color="auto"/>
            </w:tcBorders>
          </w:tcPr>
          <w:p w14:paraId="66E43114" w14:textId="2BFDF163" w:rsidR="00821F4B" w:rsidRPr="00624C44" w:rsidRDefault="00821F4B" w:rsidP="005B4912">
            <w:pPr>
              <w:rPr>
                <w:lang w:val="en-US"/>
              </w:rPr>
            </w:pPr>
            <w:r w:rsidRPr="00624C44">
              <w:rPr>
                <w:lang w:val="en-US"/>
              </w:rPr>
              <w:t>C</w:t>
            </w:r>
          </w:p>
        </w:tc>
        <w:tc>
          <w:tcPr>
            <w:tcW w:w="4277" w:type="dxa"/>
            <w:tcBorders>
              <w:left w:val="single" w:sz="36" w:space="0" w:color="auto"/>
              <w:right w:val="single" w:sz="4" w:space="0" w:color="auto"/>
            </w:tcBorders>
          </w:tcPr>
          <w:p w14:paraId="5B3BC4D3" w14:textId="77777777" w:rsidR="00821F4B" w:rsidRPr="00624C44" w:rsidRDefault="00821F4B" w:rsidP="005B4912">
            <w:pPr>
              <w:rPr>
                <w:b/>
                <w:lang w:val="en-US"/>
              </w:rPr>
            </w:pPr>
            <w:r w:rsidRPr="00624C44">
              <w:rPr>
                <w:b/>
                <w:lang w:val="en-US"/>
              </w:rPr>
              <w:t>/player/[id]/activity/normal/hand/right</w:t>
            </w:r>
          </w:p>
        </w:tc>
        <w:tc>
          <w:tcPr>
            <w:tcW w:w="513" w:type="dxa"/>
            <w:tcBorders>
              <w:left w:val="single" w:sz="4" w:space="0" w:color="auto"/>
              <w:right w:val="single" w:sz="4" w:space="0" w:color="auto"/>
            </w:tcBorders>
          </w:tcPr>
          <w:p w14:paraId="1EFAB676"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13367E3F" w14:textId="77777777" w:rsidR="00821F4B" w:rsidRPr="00624C44" w:rsidRDefault="00821F4B" w:rsidP="005B4912">
            <w:pPr>
              <w:rPr>
                <w:lang w:val="en-US"/>
              </w:rPr>
            </w:pPr>
            <w:r w:rsidRPr="00624C44">
              <w:rPr>
                <w:lang w:val="en-US"/>
              </w:rPr>
              <w:t>Norm.</w:t>
            </w:r>
          </w:p>
        </w:tc>
      </w:tr>
      <w:tr w:rsidR="00821F4B" w:rsidRPr="00624C44" w14:paraId="666F1300" w14:textId="77777777" w:rsidTr="00AD3DA7">
        <w:trPr>
          <w:trHeight w:val="320"/>
        </w:trPr>
        <w:tc>
          <w:tcPr>
            <w:tcW w:w="1969" w:type="dxa"/>
          </w:tcPr>
          <w:p w14:paraId="7ADEF035" w14:textId="063DFA79" w:rsidR="00821F4B" w:rsidRPr="00624C44" w:rsidRDefault="00821F4B" w:rsidP="005B4912">
            <w:pPr>
              <w:rPr>
                <w:lang w:val="en-US"/>
              </w:rPr>
            </w:pPr>
          </w:p>
        </w:tc>
        <w:tc>
          <w:tcPr>
            <w:tcW w:w="603" w:type="dxa"/>
          </w:tcPr>
          <w:p w14:paraId="55B21518" w14:textId="2CF9CD19" w:rsidR="00821F4B" w:rsidRPr="00624C44" w:rsidRDefault="00821F4B" w:rsidP="005B4912">
            <w:pPr>
              <w:rPr>
                <w:lang w:val="en-US"/>
              </w:rPr>
            </w:pPr>
          </w:p>
        </w:tc>
        <w:tc>
          <w:tcPr>
            <w:tcW w:w="956" w:type="dxa"/>
            <w:tcBorders>
              <w:left w:val="single" w:sz="4" w:space="0" w:color="auto"/>
              <w:right w:val="single" w:sz="36" w:space="0" w:color="auto"/>
            </w:tcBorders>
          </w:tcPr>
          <w:p w14:paraId="2BE00CAA" w14:textId="635AC9BA" w:rsidR="00821F4B" w:rsidRPr="00624C44" w:rsidRDefault="00821F4B" w:rsidP="005B4912">
            <w:pPr>
              <w:rPr>
                <w:lang w:val="en-US"/>
              </w:rPr>
            </w:pPr>
          </w:p>
        </w:tc>
        <w:tc>
          <w:tcPr>
            <w:tcW w:w="4277" w:type="dxa"/>
            <w:tcBorders>
              <w:left w:val="single" w:sz="36" w:space="0" w:color="auto"/>
              <w:right w:val="single" w:sz="4" w:space="0" w:color="auto"/>
            </w:tcBorders>
          </w:tcPr>
          <w:p w14:paraId="4D52B285" w14:textId="77777777" w:rsidR="00821F4B" w:rsidRPr="00624C44" w:rsidRDefault="00821F4B" w:rsidP="005B4912">
            <w:pPr>
              <w:rPr>
                <w:lang w:val="en-US"/>
              </w:rPr>
            </w:pPr>
            <w:r w:rsidRPr="00624C44">
              <w:rPr>
                <w:lang w:val="en-US"/>
              </w:rPr>
              <w:t>/player/[id]/activity/normal/head</w:t>
            </w:r>
          </w:p>
        </w:tc>
        <w:tc>
          <w:tcPr>
            <w:tcW w:w="513" w:type="dxa"/>
            <w:tcBorders>
              <w:left w:val="single" w:sz="4" w:space="0" w:color="auto"/>
              <w:right w:val="single" w:sz="4" w:space="0" w:color="auto"/>
            </w:tcBorders>
          </w:tcPr>
          <w:p w14:paraId="78976D35"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644582BD" w14:textId="77777777" w:rsidR="00821F4B" w:rsidRPr="00624C44" w:rsidRDefault="00821F4B" w:rsidP="005B4912">
            <w:pPr>
              <w:rPr>
                <w:lang w:val="en-US"/>
              </w:rPr>
            </w:pPr>
            <w:r w:rsidRPr="00624C44">
              <w:rPr>
                <w:lang w:val="en-US"/>
              </w:rPr>
              <w:t>Norm.</w:t>
            </w:r>
          </w:p>
        </w:tc>
      </w:tr>
      <w:tr w:rsidR="00821F4B" w:rsidRPr="00624C44" w14:paraId="6F515E5A" w14:textId="77777777" w:rsidTr="00AD3DA7">
        <w:trPr>
          <w:trHeight w:val="320"/>
        </w:trPr>
        <w:tc>
          <w:tcPr>
            <w:tcW w:w="1969" w:type="dxa"/>
          </w:tcPr>
          <w:p w14:paraId="4E38C436" w14:textId="36C86365" w:rsidR="00821F4B" w:rsidRPr="00624C44" w:rsidRDefault="00821F4B" w:rsidP="005B4912">
            <w:pPr>
              <w:rPr>
                <w:lang w:val="en-US"/>
              </w:rPr>
            </w:pPr>
          </w:p>
        </w:tc>
        <w:tc>
          <w:tcPr>
            <w:tcW w:w="603" w:type="dxa"/>
          </w:tcPr>
          <w:p w14:paraId="72CC23F4"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1C8C4DC4" w14:textId="12BEA4E3" w:rsidR="00821F4B" w:rsidRPr="00624C44" w:rsidRDefault="00821F4B" w:rsidP="005B4912">
            <w:pPr>
              <w:rPr>
                <w:lang w:val="en-US"/>
              </w:rPr>
            </w:pPr>
          </w:p>
        </w:tc>
        <w:tc>
          <w:tcPr>
            <w:tcW w:w="4277" w:type="dxa"/>
            <w:tcBorders>
              <w:left w:val="single" w:sz="36" w:space="0" w:color="auto"/>
              <w:right w:val="single" w:sz="4" w:space="0" w:color="auto"/>
            </w:tcBorders>
          </w:tcPr>
          <w:p w14:paraId="4D901113" w14:textId="77777777" w:rsidR="00821F4B" w:rsidRPr="00624C44" w:rsidRDefault="00821F4B" w:rsidP="005B4912">
            <w:pPr>
              <w:rPr>
                <w:lang w:val="en-US"/>
              </w:rPr>
            </w:pPr>
            <w:r w:rsidRPr="00624C44">
              <w:rPr>
                <w:lang w:val="en-US"/>
              </w:rPr>
              <w:t>/player/[id]/activity/normal/leg/left</w:t>
            </w:r>
          </w:p>
        </w:tc>
        <w:tc>
          <w:tcPr>
            <w:tcW w:w="513" w:type="dxa"/>
            <w:tcBorders>
              <w:left w:val="single" w:sz="4" w:space="0" w:color="auto"/>
              <w:right w:val="single" w:sz="4" w:space="0" w:color="auto"/>
            </w:tcBorders>
          </w:tcPr>
          <w:p w14:paraId="2AEBDA93"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352CF69F" w14:textId="77777777" w:rsidR="00821F4B" w:rsidRPr="00624C44" w:rsidRDefault="00821F4B" w:rsidP="005B4912">
            <w:pPr>
              <w:rPr>
                <w:lang w:val="en-US"/>
              </w:rPr>
            </w:pPr>
            <w:r w:rsidRPr="00624C44">
              <w:rPr>
                <w:lang w:val="en-US"/>
              </w:rPr>
              <w:t>Norm.</w:t>
            </w:r>
          </w:p>
        </w:tc>
      </w:tr>
      <w:tr w:rsidR="00821F4B" w:rsidRPr="00624C44" w14:paraId="70C3B734" w14:textId="77777777" w:rsidTr="00AD3DA7">
        <w:trPr>
          <w:trHeight w:val="320"/>
        </w:trPr>
        <w:tc>
          <w:tcPr>
            <w:tcW w:w="1969" w:type="dxa"/>
          </w:tcPr>
          <w:p w14:paraId="1F9D975C" w14:textId="77777777" w:rsidR="00821F4B" w:rsidRPr="00624C44" w:rsidRDefault="00821F4B" w:rsidP="005B4912">
            <w:pPr>
              <w:rPr>
                <w:lang w:val="en-US"/>
              </w:rPr>
            </w:pPr>
          </w:p>
        </w:tc>
        <w:tc>
          <w:tcPr>
            <w:tcW w:w="603" w:type="dxa"/>
          </w:tcPr>
          <w:p w14:paraId="7BC47737"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3B1E6E2B"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97544C2" w14:textId="77777777" w:rsidR="00821F4B" w:rsidRPr="00624C44" w:rsidRDefault="00821F4B" w:rsidP="005B4912">
            <w:pPr>
              <w:rPr>
                <w:lang w:val="en-US"/>
              </w:rPr>
            </w:pPr>
            <w:r w:rsidRPr="00624C44">
              <w:rPr>
                <w:lang w:val="en-US"/>
              </w:rPr>
              <w:t>/player/[id]/activity/normal/leg/right</w:t>
            </w:r>
          </w:p>
        </w:tc>
        <w:tc>
          <w:tcPr>
            <w:tcW w:w="513" w:type="dxa"/>
            <w:tcBorders>
              <w:left w:val="single" w:sz="4" w:space="0" w:color="auto"/>
              <w:right w:val="single" w:sz="4" w:space="0" w:color="auto"/>
            </w:tcBorders>
          </w:tcPr>
          <w:p w14:paraId="42DB97D9"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7D5D43B5" w14:textId="77777777" w:rsidR="00821F4B" w:rsidRPr="00624C44" w:rsidRDefault="00821F4B" w:rsidP="005B4912">
            <w:pPr>
              <w:rPr>
                <w:lang w:val="en-US"/>
              </w:rPr>
            </w:pPr>
            <w:r w:rsidRPr="00624C44">
              <w:rPr>
                <w:lang w:val="en-US"/>
              </w:rPr>
              <w:t>Norm.</w:t>
            </w:r>
          </w:p>
        </w:tc>
      </w:tr>
      <w:tr w:rsidR="00821F4B" w:rsidRPr="00624C44" w14:paraId="49CEEFB4" w14:textId="77777777" w:rsidTr="00AD3DA7">
        <w:trPr>
          <w:trHeight w:val="320"/>
        </w:trPr>
        <w:tc>
          <w:tcPr>
            <w:tcW w:w="1969" w:type="dxa"/>
          </w:tcPr>
          <w:p w14:paraId="1F583370" w14:textId="77777777" w:rsidR="00821F4B" w:rsidRPr="00624C44" w:rsidRDefault="00821F4B" w:rsidP="005B4912">
            <w:pPr>
              <w:rPr>
                <w:lang w:val="en-US"/>
              </w:rPr>
            </w:pPr>
          </w:p>
        </w:tc>
        <w:tc>
          <w:tcPr>
            <w:tcW w:w="603" w:type="dxa"/>
          </w:tcPr>
          <w:p w14:paraId="15BA18BF"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1F540EB0"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6C42B5C" w14:textId="77777777" w:rsidR="00821F4B" w:rsidRPr="00624C44" w:rsidRDefault="00821F4B" w:rsidP="005B4912">
            <w:pPr>
              <w:rPr>
                <w:lang w:val="en-US"/>
              </w:rPr>
            </w:pPr>
            <w:r w:rsidRPr="00624C44">
              <w:rPr>
                <w:lang w:val="en-US"/>
              </w:rPr>
              <w:t>/player/[id]/activity/normal/body/upper</w:t>
            </w:r>
          </w:p>
        </w:tc>
        <w:tc>
          <w:tcPr>
            <w:tcW w:w="513" w:type="dxa"/>
            <w:tcBorders>
              <w:left w:val="single" w:sz="4" w:space="0" w:color="auto"/>
              <w:right w:val="single" w:sz="4" w:space="0" w:color="auto"/>
            </w:tcBorders>
          </w:tcPr>
          <w:p w14:paraId="5EC055D1"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13A91443" w14:textId="77777777" w:rsidR="00821F4B" w:rsidRPr="00624C44" w:rsidRDefault="00821F4B" w:rsidP="005B4912">
            <w:pPr>
              <w:rPr>
                <w:lang w:val="en-US"/>
              </w:rPr>
            </w:pPr>
            <w:r w:rsidRPr="00624C44">
              <w:rPr>
                <w:lang w:val="en-US"/>
              </w:rPr>
              <w:t>Norm.</w:t>
            </w:r>
          </w:p>
        </w:tc>
      </w:tr>
      <w:tr w:rsidR="00821F4B" w:rsidRPr="00624C44" w14:paraId="3C5B586D" w14:textId="77777777" w:rsidTr="00AD3DA7">
        <w:trPr>
          <w:trHeight w:val="320"/>
        </w:trPr>
        <w:tc>
          <w:tcPr>
            <w:tcW w:w="1969" w:type="dxa"/>
          </w:tcPr>
          <w:p w14:paraId="22CEB79E" w14:textId="77777777" w:rsidR="00821F4B" w:rsidRPr="00624C44" w:rsidRDefault="00821F4B" w:rsidP="005B4912">
            <w:pPr>
              <w:rPr>
                <w:lang w:val="en-US"/>
              </w:rPr>
            </w:pPr>
          </w:p>
        </w:tc>
        <w:tc>
          <w:tcPr>
            <w:tcW w:w="603" w:type="dxa"/>
          </w:tcPr>
          <w:p w14:paraId="6F66F01A"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5B160F21"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84F3E3A" w14:textId="77777777" w:rsidR="00821F4B" w:rsidRPr="00624C44" w:rsidRDefault="00821F4B" w:rsidP="005B4912">
            <w:pPr>
              <w:rPr>
                <w:lang w:val="en-US"/>
              </w:rPr>
            </w:pPr>
            <w:r w:rsidRPr="00624C44">
              <w:rPr>
                <w:lang w:val="en-US"/>
              </w:rPr>
              <w:t>/player/[id]/activity/normal/body/lower</w:t>
            </w:r>
          </w:p>
        </w:tc>
        <w:tc>
          <w:tcPr>
            <w:tcW w:w="513" w:type="dxa"/>
            <w:tcBorders>
              <w:left w:val="single" w:sz="4" w:space="0" w:color="auto"/>
              <w:right w:val="single" w:sz="4" w:space="0" w:color="auto"/>
            </w:tcBorders>
          </w:tcPr>
          <w:p w14:paraId="13131DBA"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5F68165A" w14:textId="77777777" w:rsidR="00821F4B" w:rsidRPr="00624C44" w:rsidRDefault="00821F4B" w:rsidP="005B4912">
            <w:pPr>
              <w:rPr>
                <w:lang w:val="en-US"/>
              </w:rPr>
            </w:pPr>
            <w:r w:rsidRPr="00624C44">
              <w:rPr>
                <w:lang w:val="en-US"/>
              </w:rPr>
              <w:t>Norm.</w:t>
            </w:r>
          </w:p>
        </w:tc>
      </w:tr>
      <w:tr w:rsidR="00821F4B" w:rsidRPr="00624C44" w14:paraId="20EEDA80" w14:textId="77777777" w:rsidTr="00AD3DA7">
        <w:trPr>
          <w:trHeight w:val="320"/>
        </w:trPr>
        <w:tc>
          <w:tcPr>
            <w:tcW w:w="1969" w:type="dxa"/>
          </w:tcPr>
          <w:p w14:paraId="175C1874" w14:textId="0067ECB5" w:rsidR="00821F4B" w:rsidRPr="00624C44" w:rsidRDefault="00821F4B" w:rsidP="005B4912">
            <w:pPr>
              <w:rPr>
                <w:lang w:val="en-US"/>
              </w:rPr>
            </w:pPr>
            <w:r w:rsidRPr="00624C44">
              <w:rPr>
                <w:lang w:val="en-US"/>
              </w:rPr>
              <w:t>/activityNormal1</w:t>
            </w:r>
          </w:p>
        </w:tc>
        <w:tc>
          <w:tcPr>
            <w:tcW w:w="603" w:type="dxa"/>
          </w:tcPr>
          <w:p w14:paraId="4322DF3A" w14:textId="2DF09D05" w:rsidR="00821F4B" w:rsidRPr="00624C44" w:rsidRDefault="00821F4B" w:rsidP="005B4912">
            <w:pPr>
              <w:rPr>
                <w:lang w:val="en-US"/>
              </w:rPr>
            </w:pPr>
            <w:r w:rsidRPr="00624C44">
              <w:rPr>
                <w:lang w:val="en-US"/>
              </w:rPr>
              <w:t>B</w:t>
            </w:r>
          </w:p>
        </w:tc>
        <w:tc>
          <w:tcPr>
            <w:tcW w:w="956" w:type="dxa"/>
            <w:tcBorders>
              <w:left w:val="single" w:sz="4" w:space="0" w:color="auto"/>
              <w:right w:val="single" w:sz="36" w:space="0" w:color="auto"/>
            </w:tcBorders>
          </w:tcPr>
          <w:p w14:paraId="2BDA79AE" w14:textId="02C48451" w:rsidR="00821F4B" w:rsidRPr="00624C44" w:rsidRDefault="00821F4B" w:rsidP="005B4912">
            <w:pPr>
              <w:rPr>
                <w:lang w:val="en-US"/>
              </w:rPr>
            </w:pPr>
            <w:proofErr w:type="gramStart"/>
            <w:r w:rsidRPr="00624C44">
              <w:rPr>
                <w:lang w:val="en-US"/>
              </w:rPr>
              <w:t>R,C</w:t>
            </w:r>
            <w:proofErr w:type="gramEnd"/>
            <w:r w:rsidRPr="00624C44">
              <w:rPr>
                <w:lang w:val="en-US"/>
              </w:rPr>
              <w:t>,B</w:t>
            </w:r>
          </w:p>
        </w:tc>
        <w:tc>
          <w:tcPr>
            <w:tcW w:w="4277" w:type="dxa"/>
            <w:tcBorders>
              <w:left w:val="single" w:sz="36" w:space="0" w:color="auto"/>
              <w:right w:val="single" w:sz="4" w:space="0" w:color="auto"/>
            </w:tcBorders>
          </w:tcPr>
          <w:p w14:paraId="777AD83B" w14:textId="77777777" w:rsidR="00821F4B" w:rsidRPr="00624C44" w:rsidRDefault="00821F4B" w:rsidP="005B4912">
            <w:pPr>
              <w:rPr>
                <w:b/>
                <w:lang w:val="en-US"/>
              </w:rPr>
            </w:pPr>
            <w:r w:rsidRPr="00624C44">
              <w:rPr>
                <w:b/>
                <w:lang w:val="en-US"/>
              </w:rPr>
              <w:t>/player/[id]/activity/normal/body/right</w:t>
            </w:r>
          </w:p>
        </w:tc>
        <w:tc>
          <w:tcPr>
            <w:tcW w:w="513" w:type="dxa"/>
            <w:tcBorders>
              <w:left w:val="single" w:sz="4" w:space="0" w:color="auto"/>
              <w:right w:val="single" w:sz="4" w:space="0" w:color="auto"/>
            </w:tcBorders>
          </w:tcPr>
          <w:p w14:paraId="3EC64F56"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58DE727A" w14:textId="77777777" w:rsidR="00821F4B" w:rsidRPr="00624C44" w:rsidRDefault="00821F4B" w:rsidP="005B4912">
            <w:pPr>
              <w:rPr>
                <w:lang w:val="en-US"/>
              </w:rPr>
            </w:pPr>
            <w:r w:rsidRPr="00624C44">
              <w:rPr>
                <w:lang w:val="en-US"/>
              </w:rPr>
              <w:t>Norm.</w:t>
            </w:r>
          </w:p>
        </w:tc>
      </w:tr>
      <w:tr w:rsidR="00821F4B" w:rsidRPr="00624C44" w14:paraId="5EECD4AD" w14:textId="77777777" w:rsidTr="00AD3DA7">
        <w:trPr>
          <w:trHeight w:val="320"/>
        </w:trPr>
        <w:tc>
          <w:tcPr>
            <w:tcW w:w="1969" w:type="dxa"/>
          </w:tcPr>
          <w:p w14:paraId="06412EA7" w14:textId="4814BB77" w:rsidR="00821F4B" w:rsidRPr="00624C44" w:rsidRDefault="00821F4B" w:rsidP="005B4912">
            <w:pPr>
              <w:rPr>
                <w:lang w:val="en-US"/>
              </w:rPr>
            </w:pPr>
            <w:r w:rsidRPr="00624C44">
              <w:rPr>
                <w:lang w:val="en-US"/>
              </w:rPr>
              <w:t>/activityNormal2</w:t>
            </w:r>
          </w:p>
        </w:tc>
        <w:tc>
          <w:tcPr>
            <w:tcW w:w="603" w:type="dxa"/>
          </w:tcPr>
          <w:p w14:paraId="0DA78175"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6E1E0F3D" w14:textId="5E68AC3B" w:rsidR="00821F4B" w:rsidRPr="00624C44" w:rsidRDefault="00821F4B" w:rsidP="005B4912">
            <w:pPr>
              <w:rPr>
                <w:lang w:val="en-US"/>
              </w:rPr>
            </w:pPr>
            <w:proofErr w:type="gramStart"/>
            <w:r w:rsidRPr="00624C44">
              <w:rPr>
                <w:lang w:val="en-US"/>
              </w:rPr>
              <w:t>C,B</w:t>
            </w:r>
            <w:proofErr w:type="gramEnd"/>
          </w:p>
        </w:tc>
        <w:tc>
          <w:tcPr>
            <w:tcW w:w="4277" w:type="dxa"/>
            <w:tcBorders>
              <w:left w:val="single" w:sz="36" w:space="0" w:color="auto"/>
              <w:right w:val="single" w:sz="4" w:space="0" w:color="auto"/>
            </w:tcBorders>
          </w:tcPr>
          <w:p w14:paraId="123B77AC" w14:textId="77777777" w:rsidR="00821F4B" w:rsidRPr="00624C44" w:rsidRDefault="00821F4B" w:rsidP="005B4912">
            <w:pPr>
              <w:rPr>
                <w:b/>
                <w:lang w:val="en-US"/>
              </w:rPr>
            </w:pPr>
            <w:r w:rsidRPr="00624C44">
              <w:rPr>
                <w:b/>
                <w:lang w:val="en-US"/>
              </w:rPr>
              <w:t>/player/[id]/activity/normal/body/left</w:t>
            </w:r>
          </w:p>
        </w:tc>
        <w:tc>
          <w:tcPr>
            <w:tcW w:w="513" w:type="dxa"/>
            <w:tcBorders>
              <w:left w:val="single" w:sz="4" w:space="0" w:color="auto"/>
              <w:right w:val="single" w:sz="4" w:space="0" w:color="auto"/>
            </w:tcBorders>
          </w:tcPr>
          <w:p w14:paraId="0E6AB32A"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2E681625" w14:textId="77777777" w:rsidR="00821F4B" w:rsidRPr="00624C44" w:rsidRDefault="00821F4B" w:rsidP="005B4912">
            <w:pPr>
              <w:rPr>
                <w:lang w:val="en-US"/>
              </w:rPr>
            </w:pPr>
            <w:r w:rsidRPr="00624C44">
              <w:rPr>
                <w:lang w:val="en-US"/>
              </w:rPr>
              <w:t>Norm.</w:t>
            </w:r>
          </w:p>
        </w:tc>
      </w:tr>
      <w:tr w:rsidR="00821F4B" w:rsidRPr="00624C44" w14:paraId="6EFC0AC4" w14:textId="77777777" w:rsidTr="00AD3DA7">
        <w:trPr>
          <w:trHeight w:val="320"/>
        </w:trPr>
        <w:tc>
          <w:tcPr>
            <w:tcW w:w="1969" w:type="dxa"/>
          </w:tcPr>
          <w:p w14:paraId="3EA7DEFE" w14:textId="77777777" w:rsidR="00821F4B" w:rsidRPr="00624C44" w:rsidRDefault="00821F4B" w:rsidP="005B4912">
            <w:pPr>
              <w:rPr>
                <w:lang w:val="en-US"/>
              </w:rPr>
            </w:pPr>
          </w:p>
        </w:tc>
        <w:tc>
          <w:tcPr>
            <w:tcW w:w="603" w:type="dxa"/>
          </w:tcPr>
          <w:p w14:paraId="49229090"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E10B96E"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2A697FC" w14:textId="77777777" w:rsidR="00821F4B" w:rsidRPr="00624C44" w:rsidRDefault="00821F4B" w:rsidP="005B4912">
            <w:pPr>
              <w:rPr>
                <w:lang w:val="en-US"/>
              </w:rPr>
            </w:pPr>
            <w:r w:rsidRPr="00624C44">
              <w:rPr>
                <w:lang w:val="en-US"/>
              </w:rPr>
              <w:t>/player/[id]/activity/peak</w:t>
            </w:r>
          </w:p>
        </w:tc>
        <w:tc>
          <w:tcPr>
            <w:tcW w:w="513" w:type="dxa"/>
            <w:tcBorders>
              <w:left w:val="single" w:sz="4" w:space="0" w:color="auto"/>
              <w:right w:val="single" w:sz="4" w:space="0" w:color="auto"/>
            </w:tcBorders>
          </w:tcPr>
          <w:p w14:paraId="7C219561"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2F6CADBD" w14:textId="77777777" w:rsidR="00821F4B" w:rsidRPr="00624C44" w:rsidRDefault="00821F4B" w:rsidP="005B4912">
            <w:pPr>
              <w:rPr>
                <w:lang w:val="en-US"/>
              </w:rPr>
            </w:pPr>
            <w:r w:rsidRPr="00624C44">
              <w:rPr>
                <w:lang w:val="en-US"/>
              </w:rPr>
              <w:t>Norm.</w:t>
            </w:r>
          </w:p>
        </w:tc>
      </w:tr>
      <w:tr w:rsidR="00821F4B" w:rsidRPr="00624C44" w14:paraId="43606DD1" w14:textId="77777777" w:rsidTr="00AD3DA7">
        <w:trPr>
          <w:trHeight w:val="320"/>
        </w:trPr>
        <w:tc>
          <w:tcPr>
            <w:tcW w:w="1969" w:type="dxa"/>
          </w:tcPr>
          <w:p w14:paraId="56360021" w14:textId="77777777" w:rsidR="00821F4B" w:rsidRPr="00624C44" w:rsidRDefault="00821F4B" w:rsidP="005B4912">
            <w:pPr>
              <w:rPr>
                <w:lang w:val="en-US"/>
              </w:rPr>
            </w:pPr>
          </w:p>
        </w:tc>
        <w:tc>
          <w:tcPr>
            <w:tcW w:w="603" w:type="dxa"/>
          </w:tcPr>
          <w:p w14:paraId="70AFE6CD"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27362722"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6388031D" w14:textId="77777777" w:rsidR="00821F4B" w:rsidRPr="00624C44" w:rsidRDefault="00821F4B" w:rsidP="005B4912">
            <w:pPr>
              <w:rPr>
                <w:lang w:val="en-US"/>
              </w:rPr>
            </w:pPr>
            <w:r w:rsidRPr="00624C44">
              <w:rPr>
                <w:lang w:val="en-US"/>
              </w:rPr>
              <w:t>/player/[id]/flow/leftwards/left</w:t>
            </w:r>
          </w:p>
        </w:tc>
        <w:tc>
          <w:tcPr>
            <w:tcW w:w="513" w:type="dxa"/>
            <w:tcBorders>
              <w:left w:val="single" w:sz="4" w:space="0" w:color="auto"/>
              <w:right w:val="single" w:sz="4" w:space="0" w:color="auto"/>
            </w:tcBorders>
          </w:tcPr>
          <w:p w14:paraId="73EC5F7A" w14:textId="77777777" w:rsidR="00821F4B" w:rsidRPr="00624C44" w:rsidRDefault="00821F4B" w:rsidP="005B4912">
            <w:pPr>
              <w:rPr>
                <w:lang w:val="en-US"/>
              </w:rPr>
            </w:pPr>
          </w:p>
        </w:tc>
        <w:tc>
          <w:tcPr>
            <w:tcW w:w="754" w:type="dxa"/>
            <w:tcBorders>
              <w:left w:val="single" w:sz="4" w:space="0" w:color="auto"/>
            </w:tcBorders>
            <w:vAlign w:val="center"/>
          </w:tcPr>
          <w:p w14:paraId="4E17B365" w14:textId="77777777" w:rsidR="00821F4B" w:rsidRPr="00624C44" w:rsidRDefault="00821F4B" w:rsidP="005B4912">
            <w:pPr>
              <w:rPr>
                <w:lang w:val="en-US"/>
              </w:rPr>
            </w:pPr>
            <w:r w:rsidRPr="00624C44">
              <w:rPr>
                <w:lang w:val="en-US"/>
              </w:rPr>
              <w:t>None</w:t>
            </w:r>
          </w:p>
        </w:tc>
      </w:tr>
      <w:tr w:rsidR="00821F4B" w:rsidRPr="00624C44" w14:paraId="00D481A6" w14:textId="77777777" w:rsidTr="00AD3DA7">
        <w:trPr>
          <w:trHeight w:val="320"/>
        </w:trPr>
        <w:tc>
          <w:tcPr>
            <w:tcW w:w="1969" w:type="dxa"/>
          </w:tcPr>
          <w:p w14:paraId="6561CC8E" w14:textId="77777777" w:rsidR="00821F4B" w:rsidRPr="00624C44" w:rsidRDefault="00821F4B" w:rsidP="005B4912">
            <w:pPr>
              <w:rPr>
                <w:lang w:val="en-US"/>
              </w:rPr>
            </w:pPr>
          </w:p>
        </w:tc>
        <w:tc>
          <w:tcPr>
            <w:tcW w:w="603" w:type="dxa"/>
          </w:tcPr>
          <w:p w14:paraId="73F1576C"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CB3C366"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675BC897" w14:textId="77777777" w:rsidR="00821F4B" w:rsidRPr="00624C44" w:rsidRDefault="00821F4B" w:rsidP="005B4912">
            <w:pPr>
              <w:rPr>
                <w:lang w:val="en-US"/>
              </w:rPr>
            </w:pPr>
            <w:r w:rsidRPr="00624C44">
              <w:rPr>
                <w:lang w:val="en-US"/>
              </w:rPr>
              <w:t>/player/[id]/flow/leftwards/right</w:t>
            </w:r>
          </w:p>
        </w:tc>
        <w:tc>
          <w:tcPr>
            <w:tcW w:w="513" w:type="dxa"/>
            <w:tcBorders>
              <w:left w:val="single" w:sz="4" w:space="0" w:color="auto"/>
              <w:right w:val="single" w:sz="4" w:space="0" w:color="auto"/>
            </w:tcBorders>
          </w:tcPr>
          <w:p w14:paraId="472B2CF6" w14:textId="77777777" w:rsidR="00821F4B" w:rsidRPr="00624C44" w:rsidRDefault="00821F4B" w:rsidP="005B4912">
            <w:pPr>
              <w:rPr>
                <w:lang w:val="en-US"/>
              </w:rPr>
            </w:pPr>
          </w:p>
        </w:tc>
        <w:tc>
          <w:tcPr>
            <w:tcW w:w="754" w:type="dxa"/>
            <w:tcBorders>
              <w:left w:val="single" w:sz="4" w:space="0" w:color="auto"/>
            </w:tcBorders>
          </w:tcPr>
          <w:p w14:paraId="5E68A69E" w14:textId="77777777" w:rsidR="00821F4B" w:rsidRPr="00624C44" w:rsidRDefault="00821F4B" w:rsidP="005B4912">
            <w:pPr>
              <w:rPr>
                <w:lang w:val="en-US"/>
              </w:rPr>
            </w:pPr>
            <w:r w:rsidRPr="00624C44">
              <w:rPr>
                <w:lang w:val="en-US"/>
              </w:rPr>
              <w:t>None</w:t>
            </w:r>
          </w:p>
        </w:tc>
      </w:tr>
      <w:tr w:rsidR="00821F4B" w:rsidRPr="00624C44" w14:paraId="13463B78" w14:textId="77777777" w:rsidTr="00AD3DA7">
        <w:trPr>
          <w:trHeight w:val="320"/>
        </w:trPr>
        <w:tc>
          <w:tcPr>
            <w:tcW w:w="1969" w:type="dxa"/>
          </w:tcPr>
          <w:p w14:paraId="737E79D8" w14:textId="77777777" w:rsidR="00821F4B" w:rsidRPr="00624C44" w:rsidRDefault="00821F4B" w:rsidP="005B4912">
            <w:pPr>
              <w:rPr>
                <w:lang w:val="en-US"/>
              </w:rPr>
            </w:pPr>
          </w:p>
        </w:tc>
        <w:tc>
          <w:tcPr>
            <w:tcW w:w="603" w:type="dxa"/>
          </w:tcPr>
          <w:p w14:paraId="56154AAE"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9DEDA4B"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56923FF" w14:textId="77777777" w:rsidR="00821F4B" w:rsidRPr="00624C44" w:rsidRDefault="00821F4B" w:rsidP="005B4912">
            <w:pPr>
              <w:rPr>
                <w:lang w:val="en-US"/>
              </w:rPr>
            </w:pPr>
            <w:r w:rsidRPr="00624C44">
              <w:rPr>
                <w:lang w:val="en-US"/>
              </w:rPr>
              <w:t>/player/[id]/flow/rightwards/left</w:t>
            </w:r>
          </w:p>
        </w:tc>
        <w:tc>
          <w:tcPr>
            <w:tcW w:w="513" w:type="dxa"/>
            <w:tcBorders>
              <w:left w:val="single" w:sz="4" w:space="0" w:color="auto"/>
              <w:right w:val="single" w:sz="4" w:space="0" w:color="auto"/>
            </w:tcBorders>
          </w:tcPr>
          <w:p w14:paraId="6D96C2AE" w14:textId="77777777" w:rsidR="00821F4B" w:rsidRPr="00624C44" w:rsidRDefault="00821F4B" w:rsidP="005B4912">
            <w:pPr>
              <w:rPr>
                <w:lang w:val="en-US"/>
              </w:rPr>
            </w:pPr>
          </w:p>
        </w:tc>
        <w:tc>
          <w:tcPr>
            <w:tcW w:w="754" w:type="dxa"/>
            <w:tcBorders>
              <w:left w:val="single" w:sz="4" w:space="0" w:color="auto"/>
            </w:tcBorders>
          </w:tcPr>
          <w:p w14:paraId="4BB76D45" w14:textId="77777777" w:rsidR="00821F4B" w:rsidRPr="00624C44" w:rsidRDefault="00821F4B" w:rsidP="005B4912">
            <w:pPr>
              <w:rPr>
                <w:lang w:val="en-US"/>
              </w:rPr>
            </w:pPr>
            <w:r w:rsidRPr="00624C44">
              <w:rPr>
                <w:lang w:val="en-US"/>
              </w:rPr>
              <w:t>None</w:t>
            </w:r>
          </w:p>
        </w:tc>
      </w:tr>
      <w:tr w:rsidR="00821F4B" w:rsidRPr="00624C44" w14:paraId="7571D78B" w14:textId="77777777" w:rsidTr="00AD3DA7">
        <w:trPr>
          <w:trHeight w:val="320"/>
        </w:trPr>
        <w:tc>
          <w:tcPr>
            <w:tcW w:w="1969" w:type="dxa"/>
          </w:tcPr>
          <w:p w14:paraId="08641F59" w14:textId="77777777" w:rsidR="00821F4B" w:rsidRPr="00624C44" w:rsidRDefault="00821F4B" w:rsidP="005B4912">
            <w:pPr>
              <w:rPr>
                <w:lang w:val="en-US"/>
              </w:rPr>
            </w:pPr>
          </w:p>
        </w:tc>
        <w:tc>
          <w:tcPr>
            <w:tcW w:w="603" w:type="dxa"/>
          </w:tcPr>
          <w:p w14:paraId="04134804"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2BE7B25"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0873567" w14:textId="77777777" w:rsidR="00821F4B" w:rsidRPr="00624C44" w:rsidRDefault="00821F4B" w:rsidP="005B4912">
            <w:pPr>
              <w:rPr>
                <w:lang w:val="en-US"/>
              </w:rPr>
            </w:pPr>
            <w:r w:rsidRPr="00624C44">
              <w:rPr>
                <w:lang w:val="en-US"/>
              </w:rPr>
              <w:t>/player/[id]/flow/rightwards/right</w:t>
            </w:r>
          </w:p>
        </w:tc>
        <w:tc>
          <w:tcPr>
            <w:tcW w:w="513" w:type="dxa"/>
            <w:tcBorders>
              <w:left w:val="single" w:sz="4" w:space="0" w:color="auto"/>
              <w:right w:val="single" w:sz="4" w:space="0" w:color="auto"/>
            </w:tcBorders>
          </w:tcPr>
          <w:p w14:paraId="2E1866BE" w14:textId="77777777" w:rsidR="00821F4B" w:rsidRPr="00624C44" w:rsidRDefault="00821F4B" w:rsidP="005B4912">
            <w:pPr>
              <w:rPr>
                <w:lang w:val="en-US"/>
              </w:rPr>
            </w:pPr>
          </w:p>
        </w:tc>
        <w:tc>
          <w:tcPr>
            <w:tcW w:w="754" w:type="dxa"/>
            <w:tcBorders>
              <w:left w:val="single" w:sz="4" w:space="0" w:color="auto"/>
            </w:tcBorders>
          </w:tcPr>
          <w:p w14:paraId="792A54F2" w14:textId="77777777" w:rsidR="00821F4B" w:rsidRPr="00624C44" w:rsidRDefault="00821F4B" w:rsidP="005B4912">
            <w:pPr>
              <w:rPr>
                <w:lang w:val="en-US"/>
              </w:rPr>
            </w:pPr>
            <w:r w:rsidRPr="00624C44">
              <w:rPr>
                <w:lang w:val="en-US"/>
              </w:rPr>
              <w:t>None</w:t>
            </w:r>
          </w:p>
        </w:tc>
      </w:tr>
      <w:tr w:rsidR="00821F4B" w:rsidRPr="00624C44" w14:paraId="4E71B7C1" w14:textId="77777777" w:rsidTr="00AD3DA7">
        <w:trPr>
          <w:trHeight w:val="320"/>
        </w:trPr>
        <w:tc>
          <w:tcPr>
            <w:tcW w:w="1969" w:type="dxa"/>
          </w:tcPr>
          <w:p w14:paraId="2B66F458" w14:textId="77777777" w:rsidR="00821F4B" w:rsidRPr="00624C44" w:rsidRDefault="00821F4B" w:rsidP="005B4912">
            <w:pPr>
              <w:rPr>
                <w:lang w:val="en-US"/>
              </w:rPr>
            </w:pPr>
          </w:p>
        </w:tc>
        <w:tc>
          <w:tcPr>
            <w:tcW w:w="603" w:type="dxa"/>
          </w:tcPr>
          <w:p w14:paraId="27B8AFC2"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33B6C81"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9BE988F" w14:textId="77777777" w:rsidR="00821F4B" w:rsidRPr="00624C44" w:rsidRDefault="00821F4B" w:rsidP="005B4912">
            <w:pPr>
              <w:rPr>
                <w:lang w:val="en-US"/>
              </w:rPr>
            </w:pPr>
            <w:r w:rsidRPr="00624C44">
              <w:rPr>
                <w:lang w:val="en-US"/>
              </w:rPr>
              <w:t>/player/[id]/flow/upwards/left</w:t>
            </w:r>
          </w:p>
        </w:tc>
        <w:tc>
          <w:tcPr>
            <w:tcW w:w="513" w:type="dxa"/>
            <w:tcBorders>
              <w:left w:val="single" w:sz="4" w:space="0" w:color="auto"/>
              <w:right w:val="single" w:sz="4" w:space="0" w:color="auto"/>
            </w:tcBorders>
          </w:tcPr>
          <w:p w14:paraId="2FEF7DFE" w14:textId="77777777" w:rsidR="00821F4B" w:rsidRPr="00624C44" w:rsidRDefault="00821F4B" w:rsidP="005B4912">
            <w:pPr>
              <w:rPr>
                <w:lang w:val="en-US"/>
              </w:rPr>
            </w:pPr>
          </w:p>
        </w:tc>
        <w:tc>
          <w:tcPr>
            <w:tcW w:w="754" w:type="dxa"/>
            <w:tcBorders>
              <w:left w:val="single" w:sz="4" w:space="0" w:color="auto"/>
            </w:tcBorders>
          </w:tcPr>
          <w:p w14:paraId="11C13D29" w14:textId="77777777" w:rsidR="00821F4B" w:rsidRPr="00624C44" w:rsidRDefault="00821F4B" w:rsidP="005B4912">
            <w:pPr>
              <w:rPr>
                <w:lang w:val="en-US"/>
              </w:rPr>
            </w:pPr>
            <w:r w:rsidRPr="00624C44">
              <w:rPr>
                <w:lang w:val="en-US"/>
              </w:rPr>
              <w:t>None</w:t>
            </w:r>
          </w:p>
        </w:tc>
      </w:tr>
      <w:tr w:rsidR="00821F4B" w:rsidRPr="00624C44" w14:paraId="54C7611D" w14:textId="77777777" w:rsidTr="00AD3DA7">
        <w:trPr>
          <w:trHeight w:val="320"/>
        </w:trPr>
        <w:tc>
          <w:tcPr>
            <w:tcW w:w="1969" w:type="dxa"/>
          </w:tcPr>
          <w:p w14:paraId="7BA35541" w14:textId="77777777" w:rsidR="00821F4B" w:rsidRPr="00624C44" w:rsidRDefault="00821F4B" w:rsidP="005B4912">
            <w:pPr>
              <w:rPr>
                <w:lang w:val="en-US"/>
              </w:rPr>
            </w:pPr>
          </w:p>
        </w:tc>
        <w:tc>
          <w:tcPr>
            <w:tcW w:w="603" w:type="dxa"/>
          </w:tcPr>
          <w:p w14:paraId="440A9F44"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668CC8E5"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203E730" w14:textId="77777777" w:rsidR="00821F4B" w:rsidRPr="00624C44" w:rsidRDefault="00821F4B" w:rsidP="005B4912">
            <w:pPr>
              <w:rPr>
                <w:lang w:val="en-US"/>
              </w:rPr>
            </w:pPr>
            <w:r w:rsidRPr="00624C44">
              <w:rPr>
                <w:lang w:val="en-US"/>
              </w:rPr>
              <w:t>/player/[id]/flow/upwards/right</w:t>
            </w:r>
          </w:p>
        </w:tc>
        <w:tc>
          <w:tcPr>
            <w:tcW w:w="513" w:type="dxa"/>
            <w:tcBorders>
              <w:left w:val="single" w:sz="4" w:space="0" w:color="auto"/>
              <w:right w:val="single" w:sz="4" w:space="0" w:color="auto"/>
            </w:tcBorders>
          </w:tcPr>
          <w:p w14:paraId="2AC8E8CB" w14:textId="77777777" w:rsidR="00821F4B" w:rsidRPr="00624C44" w:rsidRDefault="00821F4B" w:rsidP="005B4912">
            <w:pPr>
              <w:rPr>
                <w:lang w:val="en-US"/>
              </w:rPr>
            </w:pPr>
          </w:p>
        </w:tc>
        <w:tc>
          <w:tcPr>
            <w:tcW w:w="754" w:type="dxa"/>
            <w:tcBorders>
              <w:left w:val="single" w:sz="4" w:space="0" w:color="auto"/>
            </w:tcBorders>
          </w:tcPr>
          <w:p w14:paraId="78976ABE" w14:textId="77777777" w:rsidR="00821F4B" w:rsidRPr="00624C44" w:rsidRDefault="00821F4B" w:rsidP="005B4912">
            <w:pPr>
              <w:rPr>
                <w:lang w:val="en-US"/>
              </w:rPr>
            </w:pPr>
            <w:r w:rsidRPr="00624C44">
              <w:rPr>
                <w:lang w:val="en-US"/>
              </w:rPr>
              <w:t>None</w:t>
            </w:r>
          </w:p>
        </w:tc>
      </w:tr>
      <w:tr w:rsidR="00821F4B" w:rsidRPr="00624C44" w14:paraId="09094247" w14:textId="77777777" w:rsidTr="00AD3DA7">
        <w:trPr>
          <w:trHeight w:val="320"/>
        </w:trPr>
        <w:tc>
          <w:tcPr>
            <w:tcW w:w="1969" w:type="dxa"/>
          </w:tcPr>
          <w:p w14:paraId="7FE57776" w14:textId="77777777" w:rsidR="00821F4B" w:rsidRPr="00624C44" w:rsidRDefault="00821F4B" w:rsidP="005B4912">
            <w:pPr>
              <w:rPr>
                <w:lang w:val="en-US"/>
              </w:rPr>
            </w:pPr>
          </w:p>
        </w:tc>
        <w:tc>
          <w:tcPr>
            <w:tcW w:w="603" w:type="dxa"/>
          </w:tcPr>
          <w:p w14:paraId="2124F995"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22878B98"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502FE1E" w14:textId="77777777" w:rsidR="00821F4B" w:rsidRPr="00624C44" w:rsidRDefault="00821F4B" w:rsidP="005B4912">
            <w:pPr>
              <w:rPr>
                <w:lang w:val="en-US"/>
              </w:rPr>
            </w:pPr>
            <w:r w:rsidRPr="00624C44">
              <w:rPr>
                <w:lang w:val="en-US"/>
              </w:rPr>
              <w:t>/player/[id]/flow/downwards/left</w:t>
            </w:r>
          </w:p>
        </w:tc>
        <w:tc>
          <w:tcPr>
            <w:tcW w:w="513" w:type="dxa"/>
            <w:tcBorders>
              <w:left w:val="single" w:sz="4" w:space="0" w:color="auto"/>
              <w:right w:val="single" w:sz="4" w:space="0" w:color="auto"/>
            </w:tcBorders>
          </w:tcPr>
          <w:p w14:paraId="1EDB8BB5" w14:textId="77777777" w:rsidR="00821F4B" w:rsidRPr="00624C44" w:rsidRDefault="00821F4B" w:rsidP="005B4912">
            <w:pPr>
              <w:rPr>
                <w:lang w:val="en-US"/>
              </w:rPr>
            </w:pPr>
          </w:p>
        </w:tc>
        <w:tc>
          <w:tcPr>
            <w:tcW w:w="754" w:type="dxa"/>
            <w:tcBorders>
              <w:left w:val="single" w:sz="4" w:space="0" w:color="auto"/>
            </w:tcBorders>
          </w:tcPr>
          <w:p w14:paraId="678B6B2E" w14:textId="77777777" w:rsidR="00821F4B" w:rsidRPr="00624C44" w:rsidRDefault="00821F4B" w:rsidP="005B4912">
            <w:pPr>
              <w:rPr>
                <w:lang w:val="en-US"/>
              </w:rPr>
            </w:pPr>
            <w:r w:rsidRPr="00624C44">
              <w:rPr>
                <w:lang w:val="en-US"/>
              </w:rPr>
              <w:t>None</w:t>
            </w:r>
          </w:p>
        </w:tc>
      </w:tr>
      <w:tr w:rsidR="00821F4B" w:rsidRPr="00624C44" w14:paraId="56639DF2" w14:textId="77777777" w:rsidTr="00AD3DA7">
        <w:trPr>
          <w:trHeight w:val="320"/>
        </w:trPr>
        <w:tc>
          <w:tcPr>
            <w:tcW w:w="1969" w:type="dxa"/>
          </w:tcPr>
          <w:p w14:paraId="434053D1" w14:textId="77777777" w:rsidR="00821F4B" w:rsidRPr="00624C44" w:rsidRDefault="00821F4B" w:rsidP="005B4912">
            <w:pPr>
              <w:rPr>
                <w:lang w:val="en-US"/>
              </w:rPr>
            </w:pPr>
          </w:p>
        </w:tc>
        <w:tc>
          <w:tcPr>
            <w:tcW w:w="603" w:type="dxa"/>
          </w:tcPr>
          <w:p w14:paraId="15DC515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0295D55"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DEE60D8" w14:textId="77777777" w:rsidR="00821F4B" w:rsidRPr="00624C44" w:rsidRDefault="00821F4B" w:rsidP="005B4912">
            <w:pPr>
              <w:rPr>
                <w:lang w:val="en-US"/>
              </w:rPr>
            </w:pPr>
            <w:r w:rsidRPr="00624C44">
              <w:rPr>
                <w:lang w:val="en-US"/>
              </w:rPr>
              <w:t>/player/[id]/flow/downwards/right</w:t>
            </w:r>
          </w:p>
        </w:tc>
        <w:tc>
          <w:tcPr>
            <w:tcW w:w="513" w:type="dxa"/>
            <w:tcBorders>
              <w:left w:val="single" w:sz="4" w:space="0" w:color="auto"/>
              <w:right w:val="single" w:sz="4" w:space="0" w:color="auto"/>
            </w:tcBorders>
          </w:tcPr>
          <w:p w14:paraId="0D060594" w14:textId="77777777" w:rsidR="00821F4B" w:rsidRPr="00624C44" w:rsidRDefault="00821F4B" w:rsidP="005B4912">
            <w:pPr>
              <w:rPr>
                <w:lang w:val="en-US"/>
              </w:rPr>
            </w:pPr>
          </w:p>
        </w:tc>
        <w:tc>
          <w:tcPr>
            <w:tcW w:w="754" w:type="dxa"/>
            <w:tcBorders>
              <w:left w:val="single" w:sz="4" w:space="0" w:color="auto"/>
            </w:tcBorders>
          </w:tcPr>
          <w:p w14:paraId="3B10C0B4" w14:textId="77777777" w:rsidR="00821F4B" w:rsidRPr="00624C44" w:rsidRDefault="00821F4B" w:rsidP="005B4912">
            <w:pPr>
              <w:rPr>
                <w:lang w:val="en-US"/>
              </w:rPr>
            </w:pPr>
            <w:r w:rsidRPr="00624C44">
              <w:rPr>
                <w:lang w:val="en-US"/>
              </w:rPr>
              <w:t>None</w:t>
            </w:r>
          </w:p>
        </w:tc>
      </w:tr>
      <w:tr w:rsidR="00821F4B" w:rsidRPr="00624C44" w14:paraId="6D1C9EA5" w14:textId="77777777" w:rsidTr="00AD3DA7">
        <w:trPr>
          <w:trHeight w:val="320"/>
        </w:trPr>
        <w:tc>
          <w:tcPr>
            <w:tcW w:w="1969" w:type="dxa"/>
          </w:tcPr>
          <w:p w14:paraId="46AF2388" w14:textId="77777777" w:rsidR="00821F4B" w:rsidRPr="00624C44" w:rsidRDefault="00821F4B" w:rsidP="005B4912">
            <w:pPr>
              <w:rPr>
                <w:lang w:val="en-US"/>
              </w:rPr>
            </w:pPr>
          </w:p>
        </w:tc>
        <w:tc>
          <w:tcPr>
            <w:tcW w:w="603" w:type="dxa"/>
          </w:tcPr>
          <w:p w14:paraId="47F2F159"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E21AE1C"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D214CA6" w14:textId="77777777" w:rsidR="00821F4B" w:rsidRPr="00624C44" w:rsidRDefault="00821F4B" w:rsidP="005B4912">
            <w:pPr>
              <w:rPr>
                <w:lang w:val="en-US"/>
              </w:rPr>
            </w:pPr>
            <w:r w:rsidRPr="00624C44">
              <w:rPr>
                <w:lang w:val="en-US"/>
              </w:rPr>
              <w:t>/player/[id]/location/ready</w:t>
            </w:r>
          </w:p>
        </w:tc>
        <w:tc>
          <w:tcPr>
            <w:tcW w:w="513" w:type="dxa"/>
            <w:tcBorders>
              <w:left w:val="single" w:sz="4" w:space="0" w:color="auto"/>
              <w:right w:val="single" w:sz="4" w:space="0" w:color="auto"/>
            </w:tcBorders>
          </w:tcPr>
          <w:p w14:paraId="01866C67" w14:textId="77777777" w:rsidR="00821F4B" w:rsidRPr="00624C44" w:rsidRDefault="00821F4B" w:rsidP="005B4912">
            <w:pPr>
              <w:rPr>
                <w:lang w:val="en-US"/>
              </w:rPr>
            </w:pPr>
            <w:proofErr w:type="gramStart"/>
            <w:r w:rsidRPr="00624C44">
              <w:rPr>
                <w:lang w:val="en-US"/>
              </w:rPr>
              <w:t>,</w:t>
            </w:r>
            <w:proofErr w:type="spellStart"/>
            <w:r w:rsidRPr="00624C44">
              <w:rPr>
                <w:lang w:val="en-US"/>
              </w:rPr>
              <w:t>i</w:t>
            </w:r>
            <w:proofErr w:type="spellEnd"/>
            <w:proofErr w:type="gramEnd"/>
          </w:p>
        </w:tc>
        <w:tc>
          <w:tcPr>
            <w:tcW w:w="754" w:type="dxa"/>
            <w:tcBorders>
              <w:left w:val="single" w:sz="4" w:space="0" w:color="auto"/>
            </w:tcBorders>
          </w:tcPr>
          <w:p w14:paraId="1CF954B5" w14:textId="77777777" w:rsidR="00821F4B" w:rsidRPr="00624C44" w:rsidRDefault="00821F4B" w:rsidP="005B4912">
            <w:pPr>
              <w:rPr>
                <w:lang w:val="en-US"/>
              </w:rPr>
            </w:pPr>
            <w:r w:rsidRPr="00624C44">
              <w:rPr>
                <w:lang w:val="en-US"/>
              </w:rPr>
              <w:t>0/1</w:t>
            </w:r>
          </w:p>
        </w:tc>
      </w:tr>
      <w:tr w:rsidR="00821F4B" w:rsidRPr="00624C44" w14:paraId="0759B439" w14:textId="77777777" w:rsidTr="00AD3DA7">
        <w:trPr>
          <w:trHeight w:val="320"/>
        </w:trPr>
        <w:tc>
          <w:tcPr>
            <w:tcW w:w="1969" w:type="dxa"/>
          </w:tcPr>
          <w:p w14:paraId="7DFEFEA6" w14:textId="77777777" w:rsidR="00821F4B" w:rsidRPr="00624C44" w:rsidRDefault="00821F4B" w:rsidP="005B4912">
            <w:pPr>
              <w:rPr>
                <w:lang w:val="en-US"/>
              </w:rPr>
            </w:pPr>
          </w:p>
        </w:tc>
        <w:tc>
          <w:tcPr>
            <w:tcW w:w="603" w:type="dxa"/>
          </w:tcPr>
          <w:p w14:paraId="3A7C16EC"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58835E0"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587998F" w14:textId="77777777" w:rsidR="00821F4B" w:rsidRPr="00624C44" w:rsidRDefault="00821F4B" w:rsidP="005B4912">
            <w:pPr>
              <w:rPr>
                <w:lang w:val="en-US"/>
              </w:rPr>
            </w:pPr>
            <w:r w:rsidRPr="00624C44">
              <w:rPr>
                <w:lang w:val="en-US"/>
              </w:rPr>
              <w:t>/player/[id]/location/present</w:t>
            </w:r>
          </w:p>
        </w:tc>
        <w:tc>
          <w:tcPr>
            <w:tcW w:w="513" w:type="dxa"/>
            <w:tcBorders>
              <w:left w:val="single" w:sz="4" w:space="0" w:color="auto"/>
              <w:right w:val="single" w:sz="4" w:space="0" w:color="auto"/>
            </w:tcBorders>
          </w:tcPr>
          <w:p w14:paraId="0E1ACBDC" w14:textId="77777777" w:rsidR="00821F4B" w:rsidRPr="00624C44" w:rsidRDefault="00821F4B" w:rsidP="005B4912">
            <w:pPr>
              <w:rPr>
                <w:lang w:val="en-US"/>
              </w:rPr>
            </w:pPr>
            <w:proofErr w:type="gramStart"/>
            <w:r w:rsidRPr="00624C44">
              <w:rPr>
                <w:lang w:val="en-US"/>
              </w:rPr>
              <w:t>,</w:t>
            </w:r>
            <w:proofErr w:type="spellStart"/>
            <w:r w:rsidRPr="00624C44">
              <w:rPr>
                <w:lang w:val="en-US"/>
              </w:rPr>
              <w:t>i</w:t>
            </w:r>
            <w:proofErr w:type="spellEnd"/>
            <w:proofErr w:type="gramEnd"/>
          </w:p>
        </w:tc>
        <w:tc>
          <w:tcPr>
            <w:tcW w:w="754" w:type="dxa"/>
            <w:tcBorders>
              <w:left w:val="single" w:sz="4" w:space="0" w:color="auto"/>
            </w:tcBorders>
          </w:tcPr>
          <w:p w14:paraId="350B6049" w14:textId="77777777" w:rsidR="00821F4B" w:rsidRPr="00624C44" w:rsidRDefault="00821F4B" w:rsidP="005B4912">
            <w:pPr>
              <w:rPr>
                <w:lang w:val="en-US"/>
              </w:rPr>
            </w:pPr>
            <w:r w:rsidRPr="00624C44">
              <w:rPr>
                <w:lang w:val="en-US"/>
              </w:rPr>
              <w:t>0/1</w:t>
            </w:r>
          </w:p>
        </w:tc>
      </w:tr>
      <w:tr w:rsidR="00821F4B" w:rsidRPr="00624C44" w14:paraId="049A175C" w14:textId="77777777" w:rsidTr="00AD3DA7">
        <w:trPr>
          <w:trHeight w:val="320"/>
        </w:trPr>
        <w:tc>
          <w:tcPr>
            <w:tcW w:w="1969" w:type="dxa"/>
          </w:tcPr>
          <w:p w14:paraId="1763A329" w14:textId="12BE4804" w:rsidR="00821F4B" w:rsidRPr="00624C44" w:rsidRDefault="00821F4B" w:rsidP="005B4912">
            <w:pPr>
              <w:rPr>
                <w:lang w:val="en-US"/>
              </w:rPr>
            </w:pPr>
            <w:r w:rsidRPr="00624C44">
              <w:rPr>
                <w:lang w:val="en-US"/>
              </w:rPr>
              <w:t>/</w:t>
            </w:r>
            <w:proofErr w:type="spellStart"/>
            <w:r w:rsidRPr="00624C44">
              <w:rPr>
                <w:lang w:val="en-US"/>
              </w:rPr>
              <w:t>centerX</w:t>
            </w:r>
            <w:proofErr w:type="spellEnd"/>
          </w:p>
        </w:tc>
        <w:tc>
          <w:tcPr>
            <w:tcW w:w="603" w:type="dxa"/>
          </w:tcPr>
          <w:p w14:paraId="64771510" w14:textId="28DD8FD4" w:rsidR="00821F4B" w:rsidRPr="00624C44" w:rsidRDefault="00821F4B" w:rsidP="005B4912">
            <w:pPr>
              <w:rPr>
                <w:lang w:val="en-US"/>
              </w:rPr>
            </w:pPr>
            <w:r w:rsidRPr="00624C44">
              <w:rPr>
                <w:lang w:val="en-US"/>
              </w:rPr>
              <w:t>f</w:t>
            </w:r>
          </w:p>
        </w:tc>
        <w:tc>
          <w:tcPr>
            <w:tcW w:w="956" w:type="dxa"/>
            <w:tcBorders>
              <w:left w:val="single" w:sz="4" w:space="0" w:color="auto"/>
              <w:right w:val="single" w:sz="36" w:space="0" w:color="auto"/>
            </w:tcBorders>
          </w:tcPr>
          <w:p w14:paraId="476FF75B" w14:textId="56E391B4" w:rsidR="00821F4B" w:rsidRPr="00624C44" w:rsidRDefault="00821F4B" w:rsidP="005B4912">
            <w:pPr>
              <w:rPr>
                <w:lang w:val="en-US"/>
              </w:rPr>
            </w:pPr>
            <w:proofErr w:type="gramStart"/>
            <w:r w:rsidRPr="00624C44">
              <w:rPr>
                <w:lang w:val="en-US"/>
              </w:rPr>
              <w:t>R,C</w:t>
            </w:r>
            <w:proofErr w:type="gramEnd"/>
          </w:p>
        </w:tc>
        <w:tc>
          <w:tcPr>
            <w:tcW w:w="4277" w:type="dxa"/>
            <w:tcBorders>
              <w:left w:val="single" w:sz="36" w:space="0" w:color="auto"/>
              <w:right w:val="single" w:sz="4" w:space="0" w:color="auto"/>
            </w:tcBorders>
          </w:tcPr>
          <w:p w14:paraId="2D713128" w14:textId="087AB4D5" w:rsidR="00821F4B" w:rsidRPr="00624C44" w:rsidRDefault="00821F4B" w:rsidP="005B4912">
            <w:pPr>
              <w:tabs>
                <w:tab w:val="left" w:pos="2933"/>
              </w:tabs>
              <w:rPr>
                <w:b/>
                <w:lang w:val="en-US"/>
              </w:rPr>
            </w:pPr>
            <w:r w:rsidRPr="00624C44">
              <w:rPr>
                <w:b/>
                <w:lang w:val="en-US"/>
              </w:rPr>
              <w:t>/player/[id]/location/</w:t>
            </w:r>
            <w:proofErr w:type="spellStart"/>
            <w:r w:rsidRPr="00624C44">
              <w:rPr>
                <w:b/>
                <w:lang w:val="en-US"/>
              </w:rPr>
              <w:t>centerX</w:t>
            </w:r>
            <w:proofErr w:type="spellEnd"/>
            <w:r w:rsidRPr="00624C44">
              <w:rPr>
                <w:b/>
                <w:lang w:val="en-US"/>
              </w:rPr>
              <w:tab/>
            </w:r>
          </w:p>
        </w:tc>
        <w:tc>
          <w:tcPr>
            <w:tcW w:w="513" w:type="dxa"/>
            <w:tcBorders>
              <w:left w:val="single" w:sz="4" w:space="0" w:color="auto"/>
              <w:right w:val="single" w:sz="4" w:space="0" w:color="auto"/>
            </w:tcBorders>
          </w:tcPr>
          <w:p w14:paraId="6A778FDD"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07D7044E" w14:textId="77777777" w:rsidR="00821F4B" w:rsidRPr="00624C44" w:rsidRDefault="00821F4B" w:rsidP="005B4912">
            <w:pPr>
              <w:rPr>
                <w:lang w:val="en-US"/>
              </w:rPr>
            </w:pPr>
            <w:r w:rsidRPr="00624C44">
              <w:rPr>
                <w:lang w:val="en-US"/>
              </w:rPr>
              <w:t>Norm.</w:t>
            </w:r>
          </w:p>
        </w:tc>
      </w:tr>
      <w:tr w:rsidR="00821F4B" w:rsidRPr="00624C44" w14:paraId="4BBFA9E8" w14:textId="77777777" w:rsidTr="00AD3DA7">
        <w:trPr>
          <w:trHeight w:val="320"/>
        </w:trPr>
        <w:tc>
          <w:tcPr>
            <w:tcW w:w="1969" w:type="dxa"/>
          </w:tcPr>
          <w:p w14:paraId="267ECFCF" w14:textId="77777777" w:rsidR="00821F4B" w:rsidRPr="00624C44" w:rsidRDefault="00821F4B" w:rsidP="005B4912">
            <w:pPr>
              <w:rPr>
                <w:lang w:val="en-US"/>
              </w:rPr>
            </w:pPr>
          </w:p>
        </w:tc>
        <w:tc>
          <w:tcPr>
            <w:tcW w:w="603" w:type="dxa"/>
          </w:tcPr>
          <w:p w14:paraId="69F6F231"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1B63245"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5B34D33" w14:textId="77777777" w:rsidR="00821F4B" w:rsidRPr="00624C44" w:rsidRDefault="00821F4B" w:rsidP="005B4912">
            <w:pPr>
              <w:rPr>
                <w:lang w:val="en-US"/>
              </w:rPr>
            </w:pPr>
            <w:r w:rsidRPr="00624C44">
              <w:rPr>
                <w:lang w:val="en-US"/>
              </w:rPr>
              <w:t>/player/[id]/location/</w:t>
            </w:r>
            <w:proofErr w:type="spellStart"/>
            <w:r w:rsidRPr="00624C44">
              <w:rPr>
                <w:lang w:val="en-US"/>
              </w:rPr>
              <w:t>centerZ</w:t>
            </w:r>
            <w:proofErr w:type="spellEnd"/>
          </w:p>
        </w:tc>
        <w:tc>
          <w:tcPr>
            <w:tcW w:w="513" w:type="dxa"/>
            <w:tcBorders>
              <w:left w:val="single" w:sz="4" w:space="0" w:color="auto"/>
              <w:right w:val="single" w:sz="4" w:space="0" w:color="auto"/>
            </w:tcBorders>
          </w:tcPr>
          <w:p w14:paraId="4AA53F9F"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4086830A" w14:textId="77777777" w:rsidR="00821F4B" w:rsidRPr="00624C44" w:rsidRDefault="00821F4B" w:rsidP="005B4912">
            <w:pPr>
              <w:rPr>
                <w:lang w:val="en-US"/>
              </w:rPr>
            </w:pPr>
            <w:r w:rsidRPr="00624C44">
              <w:rPr>
                <w:lang w:val="en-US"/>
              </w:rPr>
              <w:t>Norm.</w:t>
            </w:r>
          </w:p>
        </w:tc>
      </w:tr>
      <w:tr w:rsidR="00821F4B" w:rsidRPr="00624C44" w14:paraId="5031E33E" w14:textId="77777777" w:rsidTr="00AD3DA7">
        <w:trPr>
          <w:trHeight w:val="320"/>
        </w:trPr>
        <w:tc>
          <w:tcPr>
            <w:tcW w:w="1969" w:type="dxa"/>
          </w:tcPr>
          <w:p w14:paraId="12E60CA4" w14:textId="5FA43FC0" w:rsidR="00821F4B" w:rsidRPr="00624C44" w:rsidRDefault="00821F4B" w:rsidP="005B4912">
            <w:pPr>
              <w:rPr>
                <w:lang w:val="en-US"/>
              </w:rPr>
            </w:pPr>
          </w:p>
        </w:tc>
        <w:tc>
          <w:tcPr>
            <w:tcW w:w="603" w:type="dxa"/>
          </w:tcPr>
          <w:p w14:paraId="1E7F9D83" w14:textId="67B9D81A" w:rsidR="00821F4B" w:rsidRPr="00624C44" w:rsidRDefault="00821F4B" w:rsidP="005B4912">
            <w:pPr>
              <w:rPr>
                <w:lang w:val="en-US"/>
              </w:rPr>
            </w:pPr>
          </w:p>
        </w:tc>
        <w:tc>
          <w:tcPr>
            <w:tcW w:w="956" w:type="dxa"/>
            <w:tcBorders>
              <w:left w:val="single" w:sz="4" w:space="0" w:color="auto"/>
              <w:right w:val="single" w:sz="36" w:space="0" w:color="auto"/>
            </w:tcBorders>
          </w:tcPr>
          <w:p w14:paraId="20CA6B55" w14:textId="69511C5C" w:rsidR="00821F4B" w:rsidRPr="00624C44" w:rsidRDefault="00821F4B" w:rsidP="005B4912">
            <w:pPr>
              <w:rPr>
                <w:lang w:val="en-US"/>
              </w:rPr>
            </w:pPr>
          </w:p>
        </w:tc>
        <w:tc>
          <w:tcPr>
            <w:tcW w:w="4277" w:type="dxa"/>
            <w:tcBorders>
              <w:left w:val="single" w:sz="36" w:space="0" w:color="auto"/>
              <w:right w:val="single" w:sz="4" w:space="0" w:color="auto"/>
            </w:tcBorders>
          </w:tcPr>
          <w:p w14:paraId="10844CF6" w14:textId="77777777" w:rsidR="00821F4B" w:rsidRPr="00624C44" w:rsidRDefault="00821F4B" w:rsidP="005B4912">
            <w:pPr>
              <w:rPr>
                <w:lang w:val="en-US"/>
              </w:rPr>
            </w:pPr>
            <w:r w:rsidRPr="00624C44">
              <w:rPr>
                <w:lang w:val="en-US"/>
              </w:rPr>
              <w:t>/player/[id]/location/</w:t>
            </w:r>
            <w:proofErr w:type="spellStart"/>
            <w:r w:rsidRPr="00624C44">
              <w:rPr>
                <w:lang w:val="en-US"/>
              </w:rPr>
              <w:t>outOfRange</w:t>
            </w:r>
            <w:proofErr w:type="spellEnd"/>
          </w:p>
        </w:tc>
        <w:tc>
          <w:tcPr>
            <w:tcW w:w="513" w:type="dxa"/>
            <w:tcBorders>
              <w:left w:val="single" w:sz="4" w:space="0" w:color="auto"/>
              <w:right w:val="single" w:sz="4" w:space="0" w:color="auto"/>
            </w:tcBorders>
          </w:tcPr>
          <w:p w14:paraId="3E892BDF" w14:textId="77777777" w:rsidR="00821F4B" w:rsidRPr="00624C44" w:rsidRDefault="00821F4B" w:rsidP="005B4912">
            <w:pPr>
              <w:rPr>
                <w:lang w:val="en-US"/>
              </w:rPr>
            </w:pPr>
          </w:p>
        </w:tc>
        <w:tc>
          <w:tcPr>
            <w:tcW w:w="754" w:type="dxa"/>
            <w:tcBorders>
              <w:left w:val="single" w:sz="4" w:space="0" w:color="auto"/>
            </w:tcBorders>
            <w:vAlign w:val="center"/>
          </w:tcPr>
          <w:p w14:paraId="2F64CDD3" w14:textId="77777777" w:rsidR="00821F4B" w:rsidRPr="00624C44" w:rsidRDefault="00821F4B" w:rsidP="005B4912">
            <w:pPr>
              <w:rPr>
                <w:lang w:val="en-US"/>
              </w:rPr>
            </w:pPr>
            <w:r w:rsidRPr="00624C44">
              <w:rPr>
                <w:lang w:val="en-US"/>
              </w:rPr>
              <w:t>None</w:t>
            </w:r>
          </w:p>
        </w:tc>
      </w:tr>
      <w:tr w:rsidR="00821F4B" w:rsidRPr="00624C44" w14:paraId="453BCBF2" w14:textId="77777777" w:rsidTr="00AD3DA7">
        <w:trPr>
          <w:trHeight w:val="320"/>
        </w:trPr>
        <w:tc>
          <w:tcPr>
            <w:tcW w:w="1969" w:type="dxa"/>
          </w:tcPr>
          <w:p w14:paraId="24E7B331" w14:textId="40FD5FB0" w:rsidR="00821F4B" w:rsidRPr="00624C44" w:rsidRDefault="00821F4B" w:rsidP="005B4912">
            <w:pPr>
              <w:rPr>
                <w:lang w:val="en-US"/>
              </w:rPr>
            </w:pPr>
            <w:r w:rsidRPr="00624C44">
              <w:rPr>
                <w:lang w:val="en-US"/>
              </w:rPr>
              <w:t>/height1</w:t>
            </w:r>
          </w:p>
        </w:tc>
        <w:tc>
          <w:tcPr>
            <w:tcW w:w="603" w:type="dxa"/>
          </w:tcPr>
          <w:p w14:paraId="67D22754" w14:textId="534CB9B4" w:rsidR="00821F4B" w:rsidRPr="00624C44" w:rsidRDefault="00821F4B" w:rsidP="005B4912">
            <w:pPr>
              <w:rPr>
                <w:lang w:val="en-US"/>
              </w:rPr>
            </w:pPr>
            <w:r w:rsidRPr="00624C44">
              <w:rPr>
                <w:lang w:val="en-US"/>
              </w:rPr>
              <w:t>f</w:t>
            </w:r>
          </w:p>
        </w:tc>
        <w:tc>
          <w:tcPr>
            <w:tcW w:w="956" w:type="dxa"/>
            <w:tcBorders>
              <w:left w:val="single" w:sz="4" w:space="0" w:color="auto"/>
              <w:right w:val="single" w:sz="36" w:space="0" w:color="auto"/>
            </w:tcBorders>
          </w:tcPr>
          <w:p w14:paraId="043BBB21" w14:textId="417D1544" w:rsidR="00821F4B" w:rsidRPr="00624C44" w:rsidRDefault="00821F4B" w:rsidP="005B4912">
            <w:pPr>
              <w:rPr>
                <w:lang w:val="en-US"/>
              </w:rPr>
            </w:pPr>
            <w:proofErr w:type="gramStart"/>
            <w:r w:rsidRPr="00624C44">
              <w:rPr>
                <w:lang w:val="en-US"/>
              </w:rPr>
              <w:t>R,C</w:t>
            </w:r>
            <w:proofErr w:type="gramEnd"/>
          </w:p>
        </w:tc>
        <w:tc>
          <w:tcPr>
            <w:tcW w:w="4277" w:type="dxa"/>
            <w:tcBorders>
              <w:left w:val="single" w:sz="36" w:space="0" w:color="auto"/>
              <w:right w:val="single" w:sz="4" w:space="0" w:color="auto"/>
            </w:tcBorders>
          </w:tcPr>
          <w:p w14:paraId="02868CE6" w14:textId="77777777" w:rsidR="00821F4B" w:rsidRPr="00624C44" w:rsidRDefault="00821F4B" w:rsidP="005B4912">
            <w:pPr>
              <w:rPr>
                <w:b/>
                <w:lang w:val="en-US"/>
              </w:rPr>
            </w:pPr>
            <w:r w:rsidRPr="00624C44">
              <w:rPr>
                <w:b/>
                <w:lang w:val="en-US"/>
              </w:rPr>
              <w:t>/player/[id]/position/height</w:t>
            </w:r>
          </w:p>
        </w:tc>
        <w:tc>
          <w:tcPr>
            <w:tcW w:w="513" w:type="dxa"/>
            <w:tcBorders>
              <w:left w:val="single" w:sz="4" w:space="0" w:color="auto"/>
              <w:right w:val="single" w:sz="4" w:space="0" w:color="auto"/>
            </w:tcBorders>
          </w:tcPr>
          <w:p w14:paraId="7ED817F6"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431C325A" w14:textId="77777777" w:rsidR="00821F4B" w:rsidRPr="00624C44" w:rsidRDefault="00821F4B" w:rsidP="005B4912">
            <w:pPr>
              <w:rPr>
                <w:lang w:val="en-US"/>
              </w:rPr>
            </w:pPr>
            <w:r w:rsidRPr="00624C44">
              <w:rPr>
                <w:lang w:val="en-US"/>
              </w:rPr>
              <w:t>Norm.</w:t>
            </w:r>
          </w:p>
        </w:tc>
      </w:tr>
      <w:tr w:rsidR="00821F4B" w:rsidRPr="00624C44" w14:paraId="201FD4EB" w14:textId="77777777" w:rsidTr="00AD3DA7">
        <w:trPr>
          <w:trHeight w:val="320"/>
        </w:trPr>
        <w:tc>
          <w:tcPr>
            <w:tcW w:w="1969" w:type="dxa"/>
          </w:tcPr>
          <w:p w14:paraId="220BE6B8" w14:textId="76A5BA9A" w:rsidR="00821F4B" w:rsidRPr="00624C44" w:rsidRDefault="00821F4B" w:rsidP="005B4912">
            <w:pPr>
              <w:rPr>
                <w:lang w:val="en-US"/>
              </w:rPr>
            </w:pPr>
            <w:r w:rsidRPr="00624C44">
              <w:rPr>
                <w:lang w:val="en-US"/>
              </w:rPr>
              <w:t>/heightLevel1</w:t>
            </w:r>
          </w:p>
        </w:tc>
        <w:tc>
          <w:tcPr>
            <w:tcW w:w="603" w:type="dxa"/>
          </w:tcPr>
          <w:p w14:paraId="3D9EF896" w14:textId="4EF48B2C" w:rsidR="00821F4B" w:rsidRPr="00624C44" w:rsidRDefault="00821F4B" w:rsidP="005B4912">
            <w:pPr>
              <w:rPr>
                <w:lang w:val="en-US"/>
              </w:rPr>
            </w:pPr>
            <w:proofErr w:type="spellStart"/>
            <w:r w:rsidRPr="00624C44">
              <w:rPr>
                <w:lang w:val="en-US"/>
              </w:rPr>
              <w:t>i</w:t>
            </w:r>
            <w:proofErr w:type="spellEnd"/>
          </w:p>
        </w:tc>
        <w:tc>
          <w:tcPr>
            <w:tcW w:w="956" w:type="dxa"/>
            <w:tcBorders>
              <w:left w:val="single" w:sz="4" w:space="0" w:color="auto"/>
              <w:right w:val="single" w:sz="36" w:space="0" w:color="auto"/>
            </w:tcBorders>
          </w:tcPr>
          <w:p w14:paraId="16B360DF" w14:textId="168C001D" w:rsidR="00821F4B" w:rsidRPr="00624C44" w:rsidRDefault="00821F4B" w:rsidP="005B4912">
            <w:pPr>
              <w:rPr>
                <w:lang w:val="en-US"/>
              </w:rPr>
            </w:pPr>
            <w:r w:rsidRPr="00624C44">
              <w:rPr>
                <w:lang w:val="en-US"/>
              </w:rPr>
              <w:t>R</w:t>
            </w:r>
          </w:p>
        </w:tc>
        <w:tc>
          <w:tcPr>
            <w:tcW w:w="4277" w:type="dxa"/>
            <w:tcBorders>
              <w:left w:val="single" w:sz="36" w:space="0" w:color="auto"/>
              <w:right w:val="single" w:sz="4" w:space="0" w:color="auto"/>
            </w:tcBorders>
          </w:tcPr>
          <w:p w14:paraId="7A97FE56" w14:textId="77777777" w:rsidR="00821F4B" w:rsidRPr="00624C44" w:rsidRDefault="00821F4B" w:rsidP="005B4912">
            <w:pPr>
              <w:rPr>
                <w:b/>
                <w:lang w:val="en-US"/>
              </w:rPr>
            </w:pPr>
            <w:r w:rsidRPr="00624C44">
              <w:rPr>
                <w:b/>
                <w:lang w:val="en-US"/>
              </w:rPr>
              <w:t>/player/[id]/position/</w:t>
            </w:r>
            <w:proofErr w:type="spellStart"/>
            <w:r w:rsidRPr="00624C44">
              <w:rPr>
                <w:b/>
                <w:lang w:val="en-US"/>
              </w:rPr>
              <w:t>heightLevel</w:t>
            </w:r>
            <w:proofErr w:type="spellEnd"/>
          </w:p>
        </w:tc>
        <w:tc>
          <w:tcPr>
            <w:tcW w:w="513" w:type="dxa"/>
            <w:tcBorders>
              <w:left w:val="single" w:sz="4" w:space="0" w:color="auto"/>
              <w:right w:val="single" w:sz="4" w:space="0" w:color="auto"/>
            </w:tcBorders>
          </w:tcPr>
          <w:p w14:paraId="34051357" w14:textId="77777777" w:rsidR="00821F4B" w:rsidRPr="00624C44" w:rsidRDefault="00821F4B" w:rsidP="005B4912">
            <w:pPr>
              <w:rPr>
                <w:lang w:val="en-US"/>
              </w:rPr>
            </w:pPr>
            <w:proofErr w:type="gramStart"/>
            <w:r w:rsidRPr="00624C44">
              <w:rPr>
                <w:lang w:val="en-US"/>
              </w:rPr>
              <w:t>,</w:t>
            </w:r>
            <w:proofErr w:type="spellStart"/>
            <w:r w:rsidRPr="00624C44">
              <w:rPr>
                <w:lang w:val="en-US"/>
              </w:rPr>
              <w:t>i</w:t>
            </w:r>
            <w:proofErr w:type="spellEnd"/>
            <w:proofErr w:type="gramEnd"/>
          </w:p>
        </w:tc>
        <w:tc>
          <w:tcPr>
            <w:tcW w:w="754" w:type="dxa"/>
            <w:tcBorders>
              <w:left w:val="single" w:sz="4" w:space="0" w:color="auto"/>
            </w:tcBorders>
            <w:vAlign w:val="center"/>
          </w:tcPr>
          <w:p w14:paraId="41C3D23D" w14:textId="77777777" w:rsidR="00821F4B" w:rsidRPr="00624C44" w:rsidRDefault="00821F4B" w:rsidP="005B4912">
            <w:pPr>
              <w:rPr>
                <w:lang w:val="en-US"/>
              </w:rPr>
            </w:pPr>
            <w:r w:rsidRPr="00624C44">
              <w:rPr>
                <w:lang w:val="en-US"/>
              </w:rPr>
              <w:t>0,1,2,3</w:t>
            </w:r>
          </w:p>
        </w:tc>
      </w:tr>
      <w:tr w:rsidR="00821F4B" w:rsidRPr="00624C44" w14:paraId="584002F1" w14:textId="77777777" w:rsidTr="00AD3DA7">
        <w:trPr>
          <w:trHeight w:val="320"/>
        </w:trPr>
        <w:tc>
          <w:tcPr>
            <w:tcW w:w="1969" w:type="dxa"/>
          </w:tcPr>
          <w:p w14:paraId="0037F226" w14:textId="77777777" w:rsidR="00821F4B" w:rsidRPr="00624C44" w:rsidRDefault="00821F4B" w:rsidP="005B4912">
            <w:pPr>
              <w:rPr>
                <w:lang w:val="en-US"/>
              </w:rPr>
            </w:pPr>
          </w:p>
        </w:tc>
        <w:tc>
          <w:tcPr>
            <w:tcW w:w="603" w:type="dxa"/>
          </w:tcPr>
          <w:p w14:paraId="7D5146CF"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32167D72"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23D74539" w14:textId="77777777" w:rsidR="00821F4B" w:rsidRPr="00624C44" w:rsidRDefault="00821F4B" w:rsidP="005B4912">
            <w:pPr>
              <w:rPr>
                <w:b/>
                <w:lang w:val="en-US"/>
              </w:rPr>
            </w:pPr>
            <w:r w:rsidRPr="00624C44">
              <w:rPr>
                <w:lang w:val="en-US"/>
              </w:rPr>
              <w:t>/player/[id]/position/vertical/hand/left</w:t>
            </w:r>
          </w:p>
        </w:tc>
        <w:tc>
          <w:tcPr>
            <w:tcW w:w="513" w:type="dxa"/>
            <w:tcBorders>
              <w:left w:val="single" w:sz="4" w:space="0" w:color="auto"/>
              <w:right w:val="single" w:sz="4" w:space="0" w:color="auto"/>
            </w:tcBorders>
          </w:tcPr>
          <w:p w14:paraId="14876823"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29B2C4AF" w14:textId="77777777" w:rsidR="00821F4B" w:rsidRPr="00624C44" w:rsidRDefault="00821F4B" w:rsidP="005B4912">
            <w:pPr>
              <w:rPr>
                <w:lang w:val="en-US"/>
              </w:rPr>
            </w:pPr>
            <w:r w:rsidRPr="00624C44">
              <w:rPr>
                <w:lang w:val="en-US"/>
              </w:rPr>
              <w:t>Norm.</w:t>
            </w:r>
          </w:p>
        </w:tc>
      </w:tr>
      <w:tr w:rsidR="00821F4B" w:rsidRPr="00624C44" w14:paraId="27817D8B" w14:textId="77777777" w:rsidTr="00AD3DA7">
        <w:trPr>
          <w:trHeight w:val="320"/>
        </w:trPr>
        <w:tc>
          <w:tcPr>
            <w:tcW w:w="1969" w:type="dxa"/>
          </w:tcPr>
          <w:p w14:paraId="2ABDCF5D" w14:textId="77777777" w:rsidR="00821F4B" w:rsidRPr="00624C44" w:rsidRDefault="00821F4B" w:rsidP="005B4912">
            <w:pPr>
              <w:rPr>
                <w:lang w:val="en-US"/>
              </w:rPr>
            </w:pPr>
          </w:p>
        </w:tc>
        <w:tc>
          <w:tcPr>
            <w:tcW w:w="603" w:type="dxa"/>
          </w:tcPr>
          <w:p w14:paraId="4EC8E745"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C5D1CA8"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6B2123A8" w14:textId="77777777" w:rsidR="00821F4B" w:rsidRPr="00624C44" w:rsidRDefault="00821F4B" w:rsidP="005B4912">
            <w:pPr>
              <w:rPr>
                <w:lang w:val="en-US"/>
              </w:rPr>
            </w:pPr>
            <w:r w:rsidRPr="00624C44">
              <w:rPr>
                <w:lang w:val="en-US"/>
              </w:rPr>
              <w:t xml:space="preserve">/player/[id]/position/vertical/hand/right </w:t>
            </w:r>
          </w:p>
        </w:tc>
        <w:tc>
          <w:tcPr>
            <w:tcW w:w="513" w:type="dxa"/>
            <w:tcBorders>
              <w:left w:val="single" w:sz="4" w:space="0" w:color="auto"/>
              <w:right w:val="single" w:sz="4" w:space="0" w:color="auto"/>
            </w:tcBorders>
          </w:tcPr>
          <w:p w14:paraId="7161E0EF"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52FF293C" w14:textId="77777777" w:rsidR="00821F4B" w:rsidRPr="00624C44" w:rsidRDefault="00821F4B" w:rsidP="005B4912">
            <w:pPr>
              <w:rPr>
                <w:lang w:val="en-US"/>
              </w:rPr>
            </w:pPr>
            <w:r w:rsidRPr="00624C44">
              <w:rPr>
                <w:lang w:val="en-US"/>
              </w:rPr>
              <w:t>Norm.</w:t>
            </w:r>
          </w:p>
        </w:tc>
      </w:tr>
      <w:tr w:rsidR="00821F4B" w:rsidRPr="00624C44" w14:paraId="42B252C8" w14:textId="77777777" w:rsidTr="00AD3DA7">
        <w:trPr>
          <w:trHeight w:val="320"/>
        </w:trPr>
        <w:tc>
          <w:tcPr>
            <w:tcW w:w="1969" w:type="dxa"/>
          </w:tcPr>
          <w:p w14:paraId="2DB9F83E" w14:textId="77777777" w:rsidR="00821F4B" w:rsidRPr="00624C44" w:rsidRDefault="00821F4B" w:rsidP="005B4912">
            <w:pPr>
              <w:rPr>
                <w:lang w:val="en-US"/>
              </w:rPr>
            </w:pPr>
          </w:p>
        </w:tc>
        <w:tc>
          <w:tcPr>
            <w:tcW w:w="603" w:type="dxa"/>
          </w:tcPr>
          <w:p w14:paraId="52752595"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32FB4C5"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836DC23" w14:textId="77777777" w:rsidR="00821F4B" w:rsidRPr="00624C44" w:rsidRDefault="00821F4B" w:rsidP="005B4912">
            <w:pPr>
              <w:rPr>
                <w:lang w:val="en-US"/>
              </w:rPr>
            </w:pPr>
            <w:r w:rsidRPr="00624C44">
              <w:rPr>
                <w:lang w:val="en-US"/>
              </w:rPr>
              <w:t xml:space="preserve">/player/[id]/position/side/hand/left </w:t>
            </w:r>
          </w:p>
        </w:tc>
        <w:tc>
          <w:tcPr>
            <w:tcW w:w="513" w:type="dxa"/>
            <w:tcBorders>
              <w:left w:val="single" w:sz="4" w:space="0" w:color="auto"/>
              <w:right w:val="single" w:sz="4" w:space="0" w:color="auto"/>
            </w:tcBorders>
          </w:tcPr>
          <w:p w14:paraId="3BA7D3DA"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30772152" w14:textId="77777777" w:rsidR="00821F4B" w:rsidRPr="00624C44" w:rsidRDefault="00821F4B" w:rsidP="005B4912">
            <w:pPr>
              <w:rPr>
                <w:lang w:val="en-US"/>
              </w:rPr>
            </w:pPr>
            <w:r w:rsidRPr="00624C44">
              <w:rPr>
                <w:lang w:val="en-US"/>
              </w:rPr>
              <w:t>Norm.</w:t>
            </w:r>
          </w:p>
        </w:tc>
      </w:tr>
      <w:tr w:rsidR="00821F4B" w:rsidRPr="00624C44" w14:paraId="77E0AEE7" w14:textId="77777777" w:rsidTr="00AD3DA7">
        <w:trPr>
          <w:trHeight w:val="320"/>
        </w:trPr>
        <w:tc>
          <w:tcPr>
            <w:tcW w:w="1969" w:type="dxa"/>
          </w:tcPr>
          <w:p w14:paraId="4E1E9347" w14:textId="77777777" w:rsidR="00821F4B" w:rsidRPr="00624C44" w:rsidRDefault="00821F4B" w:rsidP="005B4912">
            <w:pPr>
              <w:rPr>
                <w:lang w:val="en-US"/>
              </w:rPr>
            </w:pPr>
          </w:p>
        </w:tc>
        <w:tc>
          <w:tcPr>
            <w:tcW w:w="603" w:type="dxa"/>
          </w:tcPr>
          <w:p w14:paraId="0604F5B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7534F0A"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220BF924" w14:textId="77777777" w:rsidR="00821F4B" w:rsidRPr="00624C44" w:rsidRDefault="00821F4B" w:rsidP="005B4912">
            <w:pPr>
              <w:rPr>
                <w:lang w:val="en-US"/>
              </w:rPr>
            </w:pPr>
            <w:r w:rsidRPr="00624C44">
              <w:rPr>
                <w:lang w:val="en-US"/>
              </w:rPr>
              <w:t>/player/[id]/position/side/hand/right</w:t>
            </w:r>
          </w:p>
        </w:tc>
        <w:tc>
          <w:tcPr>
            <w:tcW w:w="513" w:type="dxa"/>
            <w:tcBorders>
              <w:left w:val="single" w:sz="4" w:space="0" w:color="auto"/>
              <w:right w:val="single" w:sz="4" w:space="0" w:color="auto"/>
            </w:tcBorders>
          </w:tcPr>
          <w:p w14:paraId="4061B0FF"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7ECFF515" w14:textId="77777777" w:rsidR="00821F4B" w:rsidRPr="00624C44" w:rsidRDefault="00821F4B" w:rsidP="005B4912">
            <w:pPr>
              <w:rPr>
                <w:lang w:val="en-US"/>
              </w:rPr>
            </w:pPr>
            <w:r w:rsidRPr="00624C44">
              <w:rPr>
                <w:lang w:val="en-US"/>
              </w:rPr>
              <w:t>Norm.</w:t>
            </w:r>
          </w:p>
        </w:tc>
      </w:tr>
      <w:tr w:rsidR="00821F4B" w:rsidRPr="00624C44" w14:paraId="4387F2A1" w14:textId="77777777" w:rsidTr="00AD3DA7">
        <w:trPr>
          <w:trHeight w:val="320"/>
        </w:trPr>
        <w:tc>
          <w:tcPr>
            <w:tcW w:w="1969" w:type="dxa"/>
          </w:tcPr>
          <w:p w14:paraId="01A2BBFF" w14:textId="77777777" w:rsidR="00821F4B" w:rsidRPr="00624C44" w:rsidRDefault="00821F4B" w:rsidP="005B4912">
            <w:pPr>
              <w:rPr>
                <w:lang w:val="en-US"/>
              </w:rPr>
            </w:pPr>
          </w:p>
        </w:tc>
        <w:tc>
          <w:tcPr>
            <w:tcW w:w="603" w:type="dxa"/>
          </w:tcPr>
          <w:p w14:paraId="5B12E4A6"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EDAAB4A"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25EA2C45" w14:textId="77777777" w:rsidR="00821F4B" w:rsidRPr="00624C44" w:rsidRDefault="00821F4B" w:rsidP="005B4912">
            <w:pPr>
              <w:rPr>
                <w:lang w:val="en-US"/>
              </w:rPr>
            </w:pPr>
            <w:r w:rsidRPr="00624C44">
              <w:rPr>
                <w:lang w:val="en-US"/>
              </w:rPr>
              <w:t xml:space="preserve">/player/[id]/position/side/foot/left </w:t>
            </w:r>
          </w:p>
        </w:tc>
        <w:tc>
          <w:tcPr>
            <w:tcW w:w="513" w:type="dxa"/>
            <w:tcBorders>
              <w:left w:val="single" w:sz="4" w:space="0" w:color="auto"/>
              <w:right w:val="single" w:sz="4" w:space="0" w:color="auto"/>
            </w:tcBorders>
          </w:tcPr>
          <w:p w14:paraId="23B12C9C"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5F091278" w14:textId="77777777" w:rsidR="00821F4B" w:rsidRPr="00624C44" w:rsidRDefault="00821F4B" w:rsidP="005B4912">
            <w:pPr>
              <w:rPr>
                <w:lang w:val="en-US"/>
              </w:rPr>
            </w:pPr>
            <w:r w:rsidRPr="00624C44">
              <w:rPr>
                <w:lang w:val="en-US"/>
              </w:rPr>
              <w:t>Norm.</w:t>
            </w:r>
          </w:p>
        </w:tc>
      </w:tr>
      <w:tr w:rsidR="00821F4B" w:rsidRPr="00624C44" w14:paraId="21ACDDBD" w14:textId="77777777" w:rsidTr="00AD3DA7">
        <w:trPr>
          <w:trHeight w:val="320"/>
        </w:trPr>
        <w:tc>
          <w:tcPr>
            <w:tcW w:w="1969" w:type="dxa"/>
          </w:tcPr>
          <w:p w14:paraId="5173DC29" w14:textId="77777777" w:rsidR="00821F4B" w:rsidRPr="00624C44" w:rsidRDefault="00821F4B" w:rsidP="005B4912">
            <w:pPr>
              <w:rPr>
                <w:lang w:val="en-US"/>
              </w:rPr>
            </w:pPr>
          </w:p>
        </w:tc>
        <w:tc>
          <w:tcPr>
            <w:tcW w:w="603" w:type="dxa"/>
          </w:tcPr>
          <w:p w14:paraId="64D1EA4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6415C0BE"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31902B24" w14:textId="77777777" w:rsidR="00821F4B" w:rsidRPr="00624C44" w:rsidRDefault="00821F4B" w:rsidP="005B4912">
            <w:pPr>
              <w:rPr>
                <w:lang w:val="en-US"/>
              </w:rPr>
            </w:pPr>
            <w:r w:rsidRPr="00624C44">
              <w:rPr>
                <w:lang w:val="en-US"/>
              </w:rPr>
              <w:t>/player/[id]/position/side/foot/right</w:t>
            </w:r>
          </w:p>
        </w:tc>
        <w:tc>
          <w:tcPr>
            <w:tcW w:w="513" w:type="dxa"/>
            <w:tcBorders>
              <w:left w:val="single" w:sz="4" w:space="0" w:color="auto"/>
              <w:right w:val="single" w:sz="4" w:space="0" w:color="auto"/>
            </w:tcBorders>
          </w:tcPr>
          <w:p w14:paraId="02D3D00F"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12E189F9" w14:textId="77777777" w:rsidR="00821F4B" w:rsidRPr="00624C44" w:rsidRDefault="00821F4B" w:rsidP="005B4912">
            <w:pPr>
              <w:rPr>
                <w:lang w:val="en-US"/>
              </w:rPr>
            </w:pPr>
            <w:r w:rsidRPr="00624C44">
              <w:rPr>
                <w:lang w:val="en-US"/>
              </w:rPr>
              <w:t>Norm.</w:t>
            </w:r>
          </w:p>
        </w:tc>
      </w:tr>
      <w:tr w:rsidR="00821F4B" w:rsidRPr="00624C44" w14:paraId="518D194F" w14:textId="77777777" w:rsidTr="00AD3DA7">
        <w:trPr>
          <w:trHeight w:val="320"/>
        </w:trPr>
        <w:tc>
          <w:tcPr>
            <w:tcW w:w="1969" w:type="dxa"/>
          </w:tcPr>
          <w:p w14:paraId="7FC35E1E" w14:textId="77777777" w:rsidR="00821F4B" w:rsidRPr="00624C44" w:rsidRDefault="00821F4B" w:rsidP="005B4912">
            <w:pPr>
              <w:rPr>
                <w:lang w:val="en-US"/>
              </w:rPr>
            </w:pPr>
          </w:p>
        </w:tc>
        <w:tc>
          <w:tcPr>
            <w:tcW w:w="603" w:type="dxa"/>
          </w:tcPr>
          <w:p w14:paraId="04FEA987"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38BA40A3"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5C4E8794" w14:textId="77777777" w:rsidR="00821F4B" w:rsidRPr="00624C44" w:rsidRDefault="00821F4B" w:rsidP="005B4912">
            <w:pPr>
              <w:rPr>
                <w:lang w:val="en-US"/>
              </w:rPr>
            </w:pPr>
            <w:r w:rsidRPr="00624C44">
              <w:rPr>
                <w:lang w:val="en-US"/>
              </w:rPr>
              <w:t xml:space="preserve">/player/[id]/position/front/hand/left </w:t>
            </w:r>
          </w:p>
        </w:tc>
        <w:tc>
          <w:tcPr>
            <w:tcW w:w="513" w:type="dxa"/>
            <w:tcBorders>
              <w:left w:val="single" w:sz="4" w:space="0" w:color="auto"/>
              <w:right w:val="single" w:sz="4" w:space="0" w:color="auto"/>
            </w:tcBorders>
          </w:tcPr>
          <w:p w14:paraId="4BB414DA"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5690D219" w14:textId="77777777" w:rsidR="00821F4B" w:rsidRPr="00624C44" w:rsidRDefault="00821F4B" w:rsidP="005B4912">
            <w:pPr>
              <w:rPr>
                <w:lang w:val="en-US"/>
              </w:rPr>
            </w:pPr>
            <w:r w:rsidRPr="00624C44">
              <w:rPr>
                <w:lang w:val="en-US"/>
              </w:rPr>
              <w:t>Norm.</w:t>
            </w:r>
          </w:p>
        </w:tc>
      </w:tr>
      <w:tr w:rsidR="00821F4B" w:rsidRPr="00624C44" w14:paraId="5041C7C6" w14:textId="77777777" w:rsidTr="00AD3DA7">
        <w:trPr>
          <w:trHeight w:val="320"/>
        </w:trPr>
        <w:tc>
          <w:tcPr>
            <w:tcW w:w="1969" w:type="dxa"/>
          </w:tcPr>
          <w:p w14:paraId="2D10D9C5" w14:textId="77777777" w:rsidR="00821F4B" w:rsidRPr="00624C44" w:rsidRDefault="00821F4B" w:rsidP="005B4912">
            <w:pPr>
              <w:rPr>
                <w:lang w:val="en-US"/>
              </w:rPr>
            </w:pPr>
          </w:p>
        </w:tc>
        <w:tc>
          <w:tcPr>
            <w:tcW w:w="603" w:type="dxa"/>
          </w:tcPr>
          <w:p w14:paraId="7A7F2DE2"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C1036B3"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50F7E1F" w14:textId="77777777" w:rsidR="00821F4B" w:rsidRPr="00624C44" w:rsidRDefault="00821F4B" w:rsidP="005B4912">
            <w:pPr>
              <w:rPr>
                <w:lang w:val="en-US"/>
              </w:rPr>
            </w:pPr>
            <w:r w:rsidRPr="00624C44">
              <w:rPr>
                <w:lang w:val="en-US"/>
              </w:rPr>
              <w:t>/player/[id]/position/front/hand/right</w:t>
            </w:r>
          </w:p>
        </w:tc>
        <w:tc>
          <w:tcPr>
            <w:tcW w:w="513" w:type="dxa"/>
            <w:tcBorders>
              <w:left w:val="single" w:sz="4" w:space="0" w:color="auto"/>
              <w:right w:val="single" w:sz="4" w:space="0" w:color="auto"/>
            </w:tcBorders>
          </w:tcPr>
          <w:p w14:paraId="0E661FF1"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7EE40842" w14:textId="77777777" w:rsidR="00821F4B" w:rsidRPr="00624C44" w:rsidRDefault="00821F4B" w:rsidP="005B4912">
            <w:pPr>
              <w:rPr>
                <w:lang w:val="en-US"/>
              </w:rPr>
            </w:pPr>
            <w:r w:rsidRPr="00624C44">
              <w:rPr>
                <w:lang w:val="en-US"/>
              </w:rPr>
              <w:t>Norm.</w:t>
            </w:r>
          </w:p>
        </w:tc>
      </w:tr>
      <w:tr w:rsidR="00821F4B" w:rsidRPr="00624C44" w14:paraId="40CD8ECA" w14:textId="77777777" w:rsidTr="00AD3DA7">
        <w:trPr>
          <w:trHeight w:val="320"/>
        </w:trPr>
        <w:tc>
          <w:tcPr>
            <w:tcW w:w="1969" w:type="dxa"/>
          </w:tcPr>
          <w:p w14:paraId="0699CE60" w14:textId="77777777" w:rsidR="00821F4B" w:rsidRPr="00624C44" w:rsidRDefault="00821F4B" w:rsidP="005B4912">
            <w:pPr>
              <w:rPr>
                <w:lang w:val="en-US"/>
              </w:rPr>
            </w:pPr>
          </w:p>
        </w:tc>
        <w:tc>
          <w:tcPr>
            <w:tcW w:w="603" w:type="dxa"/>
          </w:tcPr>
          <w:p w14:paraId="558EEB60"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66E8AC0C"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71D30F7" w14:textId="77777777" w:rsidR="00821F4B" w:rsidRPr="00624C44" w:rsidRDefault="00821F4B" w:rsidP="005B4912">
            <w:pPr>
              <w:rPr>
                <w:lang w:val="en-US"/>
              </w:rPr>
            </w:pPr>
            <w:r w:rsidRPr="00624C44">
              <w:rPr>
                <w:lang w:val="en-US"/>
              </w:rPr>
              <w:t xml:space="preserve">/player/[id]/position/front/foot/left </w:t>
            </w:r>
          </w:p>
        </w:tc>
        <w:tc>
          <w:tcPr>
            <w:tcW w:w="513" w:type="dxa"/>
            <w:tcBorders>
              <w:left w:val="single" w:sz="4" w:space="0" w:color="auto"/>
              <w:right w:val="single" w:sz="4" w:space="0" w:color="auto"/>
            </w:tcBorders>
          </w:tcPr>
          <w:p w14:paraId="05EC16BA"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4D308A61" w14:textId="77777777" w:rsidR="00821F4B" w:rsidRPr="00624C44" w:rsidRDefault="00821F4B" w:rsidP="005B4912">
            <w:pPr>
              <w:rPr>
                <w:lang w:val="en-US"/>
              </w:rPr>
            </w:pPr>
            <w:r w:rsidRPr="00624C44">
              <w:rPr>
                <w:lang w:val="en-US"/>
              </w:rPr>
              <w:t>Norm.</w:t>
            </w:r>
          </w:p>
        </w:tc>
      </w:tr>
      <w:tr w:rsidR="00821F4B" w:rsidRPr="00624C44" w14:paraId="565A2BB1" w14:textId="77777777" w:rsidTr="00AD3DA7">
        <w:trPr>
          <w:trHeight w:val="320"/>
        </w:trPr>
        <w:tc>
          <w:tcPr>
            <w:tcW w:w="1969" w:type="dxa"/>
          </w:tcPr>
          <w:p w14:paraId="28EBADA8" w14:textId="77777777" w:rsidR="00821F4B" w:rsidRPr="00624C44" w:rsidRDefault="00821F4B" w:rsidP="005B4912">
            <w:pPr>
              <w:rPr>
                <w:lang w:val="en-US"/>
              </w:rPr>
            </w:pPr>
          </w:p>
        </w:tc>
        <w:tc>
          <w:tcPr>
            <w:tcW w:w="603" w:type="dxa"/>
          </w:tcPr>
          <w:p w14:paraId="7471CA70"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C7024AC"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53BA93D" w14:textId="77777777" w:rsidR="00821F4B" w:rsidRPr="00624C44" w:rsidRDefault="00821F4B" w:rsidP="005B4912">
            <w:pPr>
              <w:rPr>
                <w:lang w:val="en-US"/>
              </w:rPr>
            </w:pPr>
            <w:r w:rsidRPr="00624C44">
              <w:rPr>
                <w:lang w:val="en-US"/>
              </w:rPr>
              <w:t>/player/[id]/position/front/foot/right</w:t>
            </w:r>
          </w:p>
        </w:tc>
        <w:tc>
          <w:tcPr>
            <w:tcW w:w="513" w:type="dxa"/>
            <w:tcBorders>
              <w:left w:val="single" w:sz="4" w:space="0" w:color="auto"/>
              <w:right w:val="single" w:sz="4" w:space="0" w:color="auto"/>
            </w:tcBorders>
          </w:tcPr>
          <w:p w14:paraId="5CD838F7"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6E0E3139" w14:textId="77777777" w:rsidR="00821F4B" w:rsidRPr="00624C44" w:rsidRDefault="00821F4B" w:rsidP="005B4912">
            <w:pPr>
              <w:rPr>
                <w:lang w:val="en-US"/>
              </w:rPr>
            </w:pPr>
            <w:r w:rsidRPr="00624C44">
              <w:rPr>
                <w:lang w:val="en-US"/>
              </w:rPr>
              <w:t>Norm.</w:t>
            </w:r>
          </w:p>
        </w:tc>
      </w:tr>
      <w:tr w:rsidR="00821F4B" w:rsidRPr="00624C44" w14:paraId="2996949C" w14:textId="77777777" w:rsidTr="00AD3DA7">
        <w:trPr>
          <w:trHeight w:val="320"/>
        </w:trPr>
        <w:tc>
          <w:tcPr>
            <w:tcW w:w="1969" w:type="dxa"/>
          </w:tcPr>
          <w:p w14:paraId="5C4AFD7D" w14:textId="7CC2E36D" w:rsidR="00821F4B" w:rsidRPr="00624C44" w:rsidRDefault="00821F4B" w:rsidP="005B4912">
            <w:pPr>
              <w:rPr>
                <w:lang w:val="en-US"/>
              </w:rPr>
            </w:pPr>
            <w:r w:rsidRPr="00624C44">
              <w:rPr>
                <w:lang w:val="en-US"/>
              </w:rPr>
              <w:t>/width1</w:t>
            </w:r>
          </w:p>
        </w:tc>
        <w:tc>
          <w:tcPr>
            <w:tcW w:w="603" w:type="dxa"/>
          </w:tcPr>
          <w:p w14:paraId="43EB9C98" w14:textId="5B9BC1C9" w:rsidR="00821F4B" w:rsidRPr="00624C44" w:rsidRDefault="00821F4B" w:rsidP="005B4912">
            <w:pPr>
              <w:rPr>
                <w:lang w:val="en-US"/>
              </w:rPr>
            </w:pPr>
            <w:r w:rsidRPr="00624C44">
              <w:rPr>
                <w:lang w:val="en-US"/>
              </w:rPr>
              <w:t>f</w:t>
            </w:r>
          </w:p>
        </w:tc>
        <w:tc>
          <w:tcPr>
            <w:tcW w:w="956" w:type="dxa"/>
            <w:tcBorders>
              <w:left w:val="single" w:sz="4" w:space="0" w:color="auto"/>
              <w:right w:val="single" w:sz="36" w:space="0" w:color="auto"/>
            </w:tcBorders>
          </w:tcPr>
          <w:p w14:paraId="40E35A8C" w14:textId="01661929" w:rsidR="00821F4B" w:rsidRPr="00624C44" w:rsidRDefault="00821F4B" w:rsidP="005B4912">
            <w:pPr>
              <w:rPr>
                <w:lang w:val="en-US"/>
              </w:rPr>
            </w:pPr>
            <w:proofErr w:type="gramStart"/>
            <w:r w:rsidRPr="00624C44">
              <w:rPr>
                <w:lang w:val="en-US"/>
              </w:rPr>
              <w:t>R,C</w:t>
            </w:r>
            <w:proofErr w:type="gramEnd"/>
          </w:p>
        </w:tc>
        <w:tc>
          <w:tcPr>
            <w:tcW w:w="4277" w:type="dxa"/>
            <w:tcBorders>
              <w:left w:val="single" w:sz="36" w:space="0" w:color="auto"/>
              <w:right w:val="single" w:sz="4" w:space="0" w:color="auto"/>
            </w:tcBorders>
          </w:tcPr>
          <w:p w14:paraId="6D1572D7" w14:textId="77777777" w:rsidR="00821F4B" w:rsidRPr="00624C44" w:rsidRDefault="00821F4B" w:rsidP="005B4912">
            <w:pPr>
              <w:rPr>
                <w:b/>
                <w:lang w:val="en-US"/>
              </w:rPr>
            </w:pPr>
            <w:r w:rsidRPr="00624C44">
              <w:rPr>
                <w:b/>
                <w:lang w:val="en-US"/>
              </w:rPr>
              <w:t>/player/[id]/position/width</w:t>
            </w:r>
          </w:p>
        </w:tc>
        <w:tc>
          <w:tcPr>
            <w:tcW w:w="513" w:type="dxa"/>
            <w:tcBorders>
              <w:left w:val="single" w:sz="4" w:space="0" w:color="auto"/>
              <w:right w:val="single" w:sz="4" w:space="0" w:color="auto"/>
            </w:tcBorders>
          </w:tcPr>
          <w:p w14:paraId="6AE394F8" w14:textId="77777777" w:rsidR="00821F4B" w:rsidRPr="00624C44" w:rsidRDefault="00821F4B" w:rsidP="005B4912">
            <w:pPr>
              <w:rPr>
                <w:lang w:val="en-US"/>
              </w:rPr>
            </w:pPr>
            <w:proofErr w:type="gramStart"/>
            <w:r w:rsidRPr="00624C44">
              <w:rPr>
                <w:lang w:val="en-US"/>
              </w:rPr>
              <w:t>,f</w:t>
            </w:r>
            <w:proofErr w:type="gramEnd"/>
          </w:p>
        </w:tc>
        <w:tc>
          <w:tcPr>
            <w:tcW w:w="754" w:type="dxa"/>
            <w:tcBorders>
              <w:left w:val="single" w:sz="4" w:space="0" w:color="auto"/>
            </w:tcBorders>
            <w:vAlign w:val="center"/>
          </w:tcPr>
          <w:p w14:paraId="37D6D978" w14:textId="77777777" w:rsidR="00821F4B" w:rsidRPr="00624C44" w:rsidRDefault="00821F4B" w:rsidP="005B4912">
            <w:pPr>
              <w:rPr>
                <w:lang w:val="en-US"/>
              </w:rPr>
            </w:pPr>
            <w:r w:rsidRPr="00624C44">
              <w:rPr>
                <w:lang w:val="en-US"/>
              </w:rPr>
              <w:t>Norm.</w:t>
            </w:r>
          </w:p>
        </w:tc>
      </w:tr>
      <w:tr w:rsidR="00821F4B" w:rsidRPr="00624C44" w14:paraId="0476458C" w14:textId="77777777" w:rsidTr="00AD3DA7">
        <w:trPr>
          <w:trHeight w:val="320"/>
        </w:trPr>
        <w:tc>
          <w:tcPr>
            <w:tcW w:w="1969" w:type="dxa"/>
          </w:tcPr>
          <w:p w14:paraId="10CFDE5F" w14:textId="5C5D55CC" w:rsidR="00821F4B" w:rsidRPr="00624C44" w:rsidRDefault="00821F4B" w:rsidP="005B4912">
            <w:pPr>
              <w:rPr>
                <w:lang w:val="en-US"/>
              </w:rPr>
            </w:pPr>
            <w:r w:rsidRPr="00624C44">
              <w:rPr>
                <w:lang w:val="en-US"/>
              </w:rPr>
              <w:t>/overhead1</w:t>
            </w:r>
          </w:p>
        </w:tc>
        <w:tc>
          <w:tcPr>
            <w:tcW w:w="603" w:type="dxa"/>
          </w:tcPr>
          <w:p w14:paraId="119290BF" w14:textId="46547BC2" w:rsidR="00821F4B" w:rsidRPr="00624C44" w:rsidRDefault="00821F4B" w:rsidP="005B4912">
            <w:pPr>
              <w:rPr>
                <w:lang w:val="en-US"/>
              </w:rPr>
            </w:pPr>
            <w:r w:rsidRPr="00624C44">
              <w:rPr>
                <w:lang w:val="en-US"/>
              </w:rPr>
              <w:t>B</w:t>
            </w:r>
          </w:p>
        </w:tc>
        <w:tc>
          <w:tcPr>
            <w:tcW w:w="956" w:type="dxa"/>
            <w:tcBorders>
              <w:left w:val="single" w:sz="4" w:space="0" w:color="auto"/>
              <w:right w:val="single" w:sz="36" w:space="0" w:color="auto"/>
            </w:tcBorders>
          </w:tcPr>
          <w:p w14:paraId="3EC7A5A3" w14:textId="0C06E08E" w:rsidR="00821F4B" w:rsidRPr="00624C44" w:rsidRDefault="00821F4B" w:rsidP="005B4912">
            <w:pPr>
              <w:rPr>
                <w:b/>
                <w:lang w:val="en-US"/>
              </w:rPr>
            </w:pPr>
            <w:proofErr w:type="gramStart"/>
            <w:r w:rsidRPr="00624C44">
              <w:rPr>
                <w:lang w:val="en-US"/>
              </w:rPr>
              <w:t>R,C</w:t>
            </w:r>
            <w:proofErr w:type="gramEnd"/>
          </w:p>
        </w:tc>
        <w:tc>
          <w:tcPr>
            <w:tcW w:w="4277" w:type="dxa"/>
            <w:tcBorders>
              <w:left w:val="single" w:sz="36" w:space="0" w:color="auto"/>
              <w:right w:val="single" w:sz="4" w:space="0" w:color="auto"/>
            </w:tcBorders>
          </w:tcPr>
          <w:p w14:paraId="0C2A252D" w14:textId="77777777" w:rsidR="00821F4B" w:rsidRPr="00624C44" w:rsidRDefault="00821F4B" w:rsidP="005B4912">
            <w:pPr>
              <w:rPr>
                <w:b/>
                <w:lang w:val="en-US"/>
              </w:rPr>
            </w:pPr>
            <w:r w:rsidRPr="00624C44">
              <w:rPr>
                <w:b/>
                <w:lang w:val="en-US"/>
              </w:rPr>
              <w:t>/player/[id]/gesture/hit/overhead</w:t>
            </w:r>
          </w:p>
        </w:tc>
        <w:tc>
          <w:tcPr>
            <w:tcW w:w="513" w:type="dxa"/>
            <w:tcBorders>
              <w:left w:val="single" w:sz="4" w:space="0" w:color="auto"/>
              <w:right w:val="single" w:sz="4" w:space="0" w:color="auto"/>
            </w:tcBorders>
          </w:tcPr>
          <w:p w14:paraId="47E0E359" w14:textId="77777777" w:rsidR="00821F4B" w:rsidRPr="00624C44" w:rsidRDefault="00821F4B" w:rsidP="005B4912">
            <w:pPr>
              <w:rPr>
                <w:lang w:val="en-US"/>
              </w:rPr>
            </w:pPr>
          </w:p>
        </w:tc>
        <w:tc>
          <w:tcPr>
            <w:tcW w:w="754" w:type="dxa"/>
            <w:tcBorders>
              <w:left w:val="single" w:sz="4" w:space="0" w:color="auto"/>
            </w:tcBorders>
            <w:vAlign w:val="center"/>
          </w:tcPr>
          <w:p w14:paraId="197EA96C" w14:textId="77777777" w:rsidR="00821F4B" w:rsidRPr="00624C44" w:rsidRDefault="00821F4B" w:rsidP="005B4912">
            <w:pPr>
              <w:rPr>
                <w:lang w:val="en-US"/>
              </w:rPr>
            </w:pPr>
            <w:r w:rsidRPr="00624C44">
              <w:rPr>
                <w:lang w:val="en-US"/>
              </w:rPr>
              <w:t>None</w:t>
            </w:r>
          </w:p>
        </w:tc>
      </w:tr>
      <w:tr w:rsidR="00821F4B" w:rsidRPr="00624C44" w14:paraId="29BC5240" w14:textId="77777777" w:rsidTr="00AD3DA7">
        <w:trPr>
          <w:trHeight w:val="320"/>
        </w:trPr>
        <w:tc>
          <w:tcPr>
            <w:tcW w:w="1969" w:type="dxa"/>
          </w:tcPr>
          <w:p w14:paraId="4856BAB0" w14:textId="04939DA7" w:rsidR="00821F4B" w:rsidRPr="00624C44" w:rsidRDefault="00821F4B" w:rsidP="005B4912">
            <w:pPr>
              <w:rPr>
                <w:lang w:val="en-US"/>
              </w:rPr>
            </w:pPr>
          </w:p>
        </w:tc>
        <w:tc>
          <w:tcPr>
            <w:tcW w:w="603" w:type="dxa"/>
          </w:tcPr>
          <w:p w14:paraId="4244DFEF" w14:textId="24419F93" w:rsidR="00821F4B" w:rsidRPr="00624C44" w:rsidRDefault="00821F4B" w:rsidP="005B4912">
            <w:pPr>
              <w:rPr>
                <w:lang w:val="en-US"/>
              </w:rPr>
            </w:pPr>
          </w:p>
        </w:tc>
        <w:tc>
          <w:tcPr>
            <w:tcW w:w="956" w:type="dxa"/>
            <w:tcBorders>
              <w:left w:val="single" w:sz="4" w:space="0" w:color="auto"/>
              <w:right w:val="single" w:sz="36" w:space="0" w:color="auto"/>
            </w:tcBorders>
          </w:tcPr>
          <w:p w14:paraId="674FA02D" w14:textId="7EE14C86" w:rsidR="00821F4B" w:rsidRPr="00624C44" w:rsidRDefault="00821F4B" w:rsidP="005B4912">
            <w:pPr>
              <w:rPr>
                <w:lang w:val="en-US"/>
              </w:rPr>
            </w:pPr>
          </w:p>
        </w:tc>
        <w:tc>
          <w:tcPr>
            <w:tcW w:w="4277" w:type="dxa"/>
            <w:tcBorders>
              <w:left w:val="single" w:sz="36" w:space="0" w:color="auto"/>
              <w:right w:val="single" w:sz="4" w:space="0" w:color="auto"/>
            </w:tcBorders>
          </w:tcPr>
          <w:p w14:paraId="74C0BBB5" w14:textId="77777777" w:rsidR="00821F4B" w:rsidRPr="00624C44" w:rsidRDefault="00821F4B" w:rsidP="005B4912">
            <w:pPr>
              <w:rPr>
                <w:lang w:val="en-US"/>
              </w:rPr>
            </w:pPr>
            <w:r w:rsidRPr="00624C44">
              <w:rPr>
                <w:lang w:val="en-US"/>
              </w:rPr>
              <w:t>/player/[id]/gesture/hit/side/left</w:t>
            </w:r>
          </w:p>
        </w:tc>
        <w:tc>
          <w:tcPr>
            <w:tcW w:w="513" w:type="dxa"/>
            <w:tcBorders>
              <w:left w:val="single" w:sz="4" w:space="0" w:color="auto"/>
              <w:right w:val="single" w:sz="4" w:space="0" w:color="auto"/>
            </w:tcBorders>
          </w:tcPr>
          <w:p w14:paraId="20EDF509" w14:textId="77777777" w:rsidR="00821F4B" w:rsidRPr="00624C44" w:rsidRDefault="00821F4B" w:rsidP="005B4912">
            <w:pPr>
              <w:rPr>
                <w:lang w:val="en-US"/>
              </w:rPr>
            </w:pPr>
          </w:p>
        </w:tc>
        <w:tc>
          <w:tcPr>
            <w:tcW w:w="754" w:type="dxa"/>
            <w:tcBorders>
              <w:left w:val="single" w:sz="4" w:space="0" w:color="auto"/>
            </w:tcBorders>
          </w:tcPr>
          <w:p w14:paraId="63DE0B7F" w14:textId="77777777" w:rsidR="00821F4B" w:rsidRPr="00624C44" w:rsidRDefault="00821F4B" w:rsidP="005B4912">
            <w:pPr>
              <w:rPr>
                <w:lang w:val="en-US"/>
              </w:rPr>
            </w:pPr>
            <w:r w:rsidRPr="00624C44">
              <w:rPr>
                <w:lang w:val="en-US"/>
              </w:rPr>
              <w:t>None</w:t>
            </w:r>
          </w:p>
        </w:tc>
      </w:tr>
      <w:tr w:rsidR="00821F4B" w:rsidRPr="00624C44" w14:paraId="5644795F" w14:textId="77777777" w:rsidTr="00AD3DA7">
        <w:trPr>
          <w:trHeight w:val="320"/>
        </w:trPr>
        <w:tc>
          <w:tcPr>
            <w:tcW w:w="1969" w:type="dxa"/>
          </w:tcPr>
          <w:p w14:paraId="38AC2390" w14:textId="6A3E4EF7" w:rsidR="00821F4B" w:rsidRPr="00624C44" w:rsidRDefault="00821F4B" w:rsidP="005B4912">
            <w:pPr>
              <w:rPr>
                <w:lang w:val="en-US"/>
              </w:rPr>
            </w:pPr>
          </w:p>
        </w:tc>
        <w:tc>
          <w:tcPr>
            <w:tcW w:w="603" w:type="dxa"/>
          </w:tcPr>
          <w:p w14:paraId="3EDD1BA3" w14:textId="460FE12D" w:rsidR="00821F4B" w:rsidRPr="00624C44" w:rsidRDefault="00821F4B" w:rsidP="005B4912">
            <w:pPr>
              <w:rPr>
                <w:lang w:val="en-US"/>
              </w:rPr>
            </w:pPr>
          </w:p>
        </w:tc>
        <w:tc>
          <w:tcPr>
            <w:tcW w:w="956" w:type="dxa"/>
            <w:tcBorders>
              <w:left w:val="single" w:sz="4" w:space="0" w:color="auto"/>
              <w:right w:val="single" w:sz="36" w:space="0" w:color="auto"/>
            </w:tcBorders>
          </w:tcPr>
          <w:p w14:paraId="437A0B44" w14:textId="2E13BB94" w:rsidR="00821F4B" w:rsidRPr="00624C44" w:rsidRDefault="00821F4B" w:rsidP="005B4912">
            <w:pPr>
              <w:rPr>
                <w:lang w:val="en-US"/>
              </w:rPr>
            </w:pPr>
          </w:p>
        </w:tc>
        <w:tc>
          <w:tcPr>
            <w:tcW w:w="4277" w:type="dxa"/>
            <w:tcBorders>
              <w:left w:val="single" w:sz="36" w:space="0" w:color="auto"/>
              <w:right w:val="single" w:sz="4" w:space="0" w:color="auto"/>
            </w:tcBorders>
          </w:tcPr>
          <w:p w14:paraId="3C0EFB62" w14:textId="77777777" w:rsidR="00821F4B" w:rsidRPr="00624C44" w:rsidRDefault="00821F4B" w:rsidP="005B4912">
            <w:pPr>
              <w:rPr>
                <w:lang w:val="en-US"/>
              </w:rPr>
            </w:pPr>
            <w:r w:rsidRPr="00624C44">
              <w:rPr>
                <w:lang w:val="en-US"/>
              </w:rPr>
              <w:t>/player/[id]/gesture/hit/side/right</w:t>
            </w:r>
          </w:p>
        </w:tc>
        <w:tc>
          <w:tcPr>
            <w:tcW w:w="513" w:type="dxa"/>
            <w:tcBorders>
              <w:left w:val="single" w:sz="4" w:space="0" w:color="auto"/>
              <w:right w:val="single" w:sz="4" w:space="0" w:color="auto"/>
            </w:tcBorders>
          </w:tcPr>
          <w:p w14:paraId="25CEA39D" w14:textId="77777777" w:rsidR="00821F4B" w:rsidRPr="00624C44" w:rsidRDefault="00821F4B" w:rsidP="005B4912">
            <w:pPr>
              <w:rPr>
                <w:lang w:val="en-US"/>
              </w:rPr>
            </w:pPr>
          </w:p>
        </w:tc>
        <w:tc>
          <w:tcPr>
            <w:tcW w:w="754" w:type="dxa"/>
            <w:tcBorders>
              <w:left w:val="single" w:sz="4" w:space="0" w:color="auto"/>
            </w:tcBorders>
          </w:tcPr>
          <w:p w14:paraId="03677CAE" w14:textId="77777777" w:rsidR="00821F4B" w:rsidRPr="00624C44" w:rsidRDefault="00821F4B" w:rsidP="005B4912">
            <w:pPr>
              <w:rPr>
                <w:lang w:val="en-US"/>
              </w:rPr>
            </w:pPr>
            <w:r w:rsidRPr="00624C44">
              <w:rPr>
                <w:lang w:val="en-US"/>
              </w:rPr>
              <w:t>None</w:t>
            </w:r>
          </w:p>
        </w:tc>
      </w:tr>
      <w:tr w:rsidR="00821F4B" w:rsidRPr="00624C44" w14:paraId="0A2832AE" w14:textId="77777777" w:rsidTr="00AD3DA7">
        <w:trPr>
          <w:trHeight w:val="320"/>
        </w:trPr>
        <w:tc>
          <w:tcPr>
            <w:tcW w:w="1969" w:type="dxa"/>
          </w:tcPr>
          <w:p w14:paraId="1BF109A1" w14:textId="77777777" w:rsidR="00821F4B" w:rsidRPr="00624C44" w:rsidRDefault="00821F4B" w:rsidP="005B4912">
            <w:pPr>
              <w:rPr>
                <w:lang w:val="en-US"/>
              </w:rPr>
            </w:pPr>
          </w:p>
        </w:tc>
        <w:tc>
          <w:tcPr>
            <w:tcW w:w="603" w:type="dxa"/>
          </w:tcPr>
          <w:p w14:paraId="090B305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D4A650E"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A138FB1" w14:textId="77777777" w:rsidR="00821F4B" w:rsidRPr="00624C44" w:rsidRDefault="00821F4B" w:rsidP="005B4912">
            <w:pPr>
              <w:rPr>
                <w:lang w:val="en-US"/>
              </w:rPr>
            </w:pPr>
            <w:r w:rsidRPr="00624C44">
              <w:rPr>
                <w:lang w:val="en-US"/>
              </w:rPr>
              <w:t>/player/[id]/gesture/hit/down/left</w:t>
            </w:r>
          </w:p>
        </w:tc>
        <w:tc>
          <w:tcPr>
            <w:tcW w:w="513" w:type="dxa"/>
            <w:tcBorders>
              <w:left w:val="single" w:sz="4" w:space="0" w:color="auto"/>
              <w:right w:val="single" w:sz="4" w:space="0" w:color="auto"/>
            </w:tcBorders>
          </w:tcPr>
          <w:p w14:paraId="5B7C6FB0" w14:textId="77777777" w:rsidR="00821F4B" w:rsidRPr="00624C44" w:rsidRDefault="00821F4B" w:rsidP="005B4912">
            <w:pPr>
              <w:rPr>
                <w:lang w:val="en-US"/>
              </w:rPr>
            </w:pPr>
          </w:p>
        </w:tc>
        <w:tc>
          <w:tcPr>
            <w:tcW w:w="754" w:type="dxa"/>
            <w:tcBorders>
              <w:left w:val="single" w:sz="4" w:space="0" w:color="auto"/>
            </w:tcBorders>
          </w:tcPr>
          <w:p w14:paraId="4FD58C7A" w14:textId="77777777" w:rsidR="00821F4B" w:rsidRPr="00624C44" w:rsidRDefault="00821F4B" w:rsidP="005B4912">
            <w:pPr>
              <w:rPr>
                <w:lang w:val="en-US"/>
              </w:rPr>
            </w:pPr>
            <w:r w:rsidRPr="00624C44">
              <w:rPr>
                <w:lang w:val="en-US"/>
              </w:rPr>
              <w:t>None</w:t>
            </w:r>
          </w:p>
        </w:tc>
      </w:tr>
      <w:tr w:rsidR="00821F4B" w:rsidRPr="00624C44" w14:paraId="721F76E4" w14:textId="77777777" w:rsidTr="00AD3DA7">
        <w:trPr>
          <w:trHeight w:val="320"/>
        </w:trPr>
        <w:tc>
          <w:tcPr>
            <w:tcW w:w="1969" w:type="dxa"/>
          </w:tcPr>
          <w:p w14:paraId="432CF0B0" w14:textId="77777777" w:rsidR="00821F4B" w:rsidRPr="00624C44" w:rsidRDefault="00821F4B" w:rsidP="005B4912">
            <w:pPr>
              <w:rPr>
                <w:lang w:val="en-US"/>
              </w:rPr>
            </w:pPr>
          </w:p>
        </w:tc>
        <w:tc>
          <w:tcPr>
            <w:tcW w:w="603" w:type="dxa"/>
          </w:tcPr>
          <w:p w14:paraId="2E1A619C"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51F7710"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63276F09" w14:textId="77777777" w:rsidR="00821F4B" w:rsidRPr="00624C44" w:rsidRDefault="00821F4B" w:rsidP="005B4912">
            <w:pPr>
              <w:rPr>
                <w:lang w:val="en-US"/>
              </w:rPr>
            </w:pPr>
            <w:r w:rsidRPr="00624C44">
              <w:rPr>
                <w:lang w:val="en-US"/>
              </w:rPr>
              <w:t>/player/[id]/gesture/hit/down/right</w:t>
            </w:r>
          </w:p>
        </w:tc>
        <w:tc>
          <w:tcPr>
            <w:tcW w:w="513" w:type="dxa"/>
            <w:tcBorders>
              <w:left w:val="single" w:sz="4" w:space="0" w:color="auto"/>
              <w:right w:val="single" w:sz="4" w:space="0" w:color="auto"/>
            </w:tcBorders>
          </w:tcPr>
          <w:p w14:paraId="7ADB9E62" w14:textId="77777777" w:rsidR="00821F4B" w:rsidRPr="00624C44" w:rsidRDefault="00821F4B" w:rsidP="005B4912">
            <w:pPr>
              <w:rPr>
                <w:lang w:val="en-US"/>
              </w:rPr>
            </w:pPr>
          </w:p>
        </w:tc>
        <w:tc>
          <w:tcPr>
            <w:tcW w:w="754" w:type="dxa"/>
            <w:tcBorders>
              <w:left w:val="single" w:sz="4" w:space="0" w:color="auto"/>
            </w:tcBorders>
          </w:tcPr>
          <w:p w14:paraId="565807F1" w14:textId="77777777" w:rsidR="00821F4B" w:rsidRPr="00624C44" w:rsidRDefault="00821F4B" w:rsidP="005B4912">
            <w:pPr>
              <w:rPr>
                <w:lang w:val="en-US"/>
              </w:rPr>
            </w:pPr>
            <w:r w:rsidRPr="00624C44">
              <w:rPr>
                <w:lang w:val="en-US"/>
              </w:rPr>
              <w:t>None</w:t>
            </w:r>
          </w:p>
        </w:tc>
      </w:tr>
      <w:tr w:rsidR="00821F4B" w:rsidRPr="00624C44" w14:paraId="6E5C5642" w14:textId="77777777" w:rsidTr="00AD3DA7">
        <w:trPr>
          <w:trHeight w:val="320"/>
        </w:trPr>
        <w:tc>
          <w:tcPr>
            <w:tcW w:w="1969" w:type="dxa"/>
          </w:tcPr>
          <w:p w14:paraId="3C20FB05" w14:textId="77777777" w:rsidR="00821F4B" w:rsidRPr="00624C44" w:rsidRDefault="00821F4B" w:rsidP="005B4912">
            <w:pPr>
              <w:rPr>
                <w:lang w:val="en-US"/>
              </w:rPr>
            </w:pPr>
          </w:p>
        </w:tc>
        <w:tc>
          <w:tcPr>
            <w:tcW w:w="603" w:type="dxa"/>
          </w:tcPr>
          <w:p w14:paraId="584AC1C3"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6F8329A"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3ABA12D7" w14:textId="77777777" w:rsidR="00821F4B" w:rsidRPr="00624C44" w:rsidRDefault="00821F4B" w:rsidP="005B4912">
            <w:pPr>
              <w:rPr>
                <w:lang w:val="en-US"/>
              </w:rPr>
            </w:pPr>
            <w:r w:rsidRPr="00624C44">
              <w:rPr>
                <w:lang w:val="en-US"/>
              </w:rPr>
              <w:t>/player/[id]/gesture/hit/forward/left</w:t>
            </w:r>
          </w:p>
        </w:tc>
        <w:tc>
          <w:tcPr>
            <w:tcW w:w="513" w:type="dxa"/>
            <w:tcBorders>
              <w:left w:val="single" w:sz="4" w:space="0" w:color="auto"/>
              <w:right w:val="single" w:sz="4" w:space="0" w:color="auto"/>
            </w:tcBorders>
          </w:tcPr>
          <w:p w14:paraId="0F71943B" w14:textId="77777777" w:rsidR="00821F4B" w:rsidRPr="00624C44" w:rsidRDefault="00821F4B" w:rsidP="005B4912">
            <w:pPr>
              <w:rPr>
                <w:lang w:val="en-US"/>
              </w:rPr>
            </w:pPr>
          </w:p>
        </w:tc>
        <w:tc>
          <w:tcPr>
            <w:tcW w:w="754" w:type="dxa"/>
            <w:tcBorders>
              <w:left w:val="single" w:sz="4" w:space="0" w:color="auto"/>
            </w:tcBorders>
          </w:tcPr>
          <w:p w14:paraId="135051E9" w14:textId="77777777" w:rsidR="00821F4B" w:rsidRPr="00624C44" w:rsidRDefault="00821F4B" w:rsidP="005B4912">
            <w:pPr>
              <w:rPr>
                <w:lang w:val="en-US"/>
              </w:rPr>
            </w:pPr>
            <w:r w:rsidRPr="00624C44">
              <w:rPr>
                <w:lang w:val="en-US"/>
              </w:rPr>
              <w:t>None</w:t>
            </w:r>
          </w:p>
        </w:tc>
      </w:tr>
      <w:tr w:rsidR="00821F4B" w:rsidRPr="00624C44" w14:paraId="79E8CC51" w14:textId="77777777" w:rsidTr="00AD3DA7">
        <w:trPr>
          <w:trHeight w:val="320"/>
        </w:trPr>
        <w:tc>
          <w:tcPr>
            <w:tcW w:w="1969" w:type="dxa"/>
          </w:tcPr>
          <w:p w14:paraId="676620AE" w14:textId="77777777" w:rsidR="00821F4B" w:rsidRPr="00624C44" w:rsidRDefault="00821F4B" w:rsidP="005B4912">
            <w:pPr>
              <w:rPr>
                <w:lang w:val="en-US"/>
              </w:rPr>
            </w:pPr>
          </w:p>
        </w:tc>
        <w:tc>
          <w:tcPr>
            <w:tcW w:w="603" w:type="dxa"/>
          </w:tcPr>
          <w:p w14:paraId="5400930B"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3515F30D"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2619FC56" w14:textId="77777777" w:rsidR="00821F4B" w:rsidRPr="00624C44" w:rsidRDefault="00821F4B" w:rsidP="005B4912">
            <w:pPr>
              <w:rPr>
                <w:lang w:val="en-US"/>
              </w:rPr>
            </w:pPr>
            <w:r w:rsidRPr="00624C44">
              <w:rPr>
                <w:lang w:val="en-US"/>
              </w:rPr>
              <w:t>/player/[id]/gesture/hit/ forward /right</w:t>
            </w:r>
          </w:p>
        </w:tc>
        <w:tc>
          <w:tcPr>
            <w:tcW w:w="513" w:type="dxa"/>
            <w:tcBorders>
              <w:left w:val="single" w:sz="4" w:space="0" w:color="auto"/>
              <w:right w:val="single" w:sz="4" w:space="0" w:color="auto"/>
            </w:tcBorders>
          </w:tcPr>
          <w:p w14:paraId="4DF23513" w14:textId="77777777" w:rsidR="00821F4B" w:rsidRPr="00624C44" w:rsidRDefault="00821F4B" w:rsidP="005B4912">
            <w:pPr>
              <w:rPr>
                <w:lang w:val="en-US"/>
              </w:rPr>
            </w:pPr>
          </w:p>
        </w:tc>
        <w:tc>
          <w:tcPr>
            <w:tcW w:w="754" w:type="dxa"/>
            <w:tcBorders>
              <w:left w:val="single" w:sz="4" w:space="0" w:color="auto"/>
            </w:tcBorders>
          </w:tcPr>
          <w:p w14:paraId="5FEAFED4" w14:textId="77777777" w:rsidR="00821F4B" w:rsidRPr="00624C44" w:rsidRDefault="00821F4B" w:rsidP="005B4912">
            <w:pPr>
              <w:rPr>
                <w:lang w:val="en-US"/>
              </w:rPr>
            </w:pPr>
            <w:r w:rsidRPr="00624C44">
              <w:rPr>
                <w:lang w:val="en-US"/>
              </w:rPr>
              <w:t>None</w:t>
            </w:r>
          </w:p>
        </w:tc>
      </w:tr>
      <w:tr w:rsidR="00821F4B" w:rsidRPr="00624C44" w14:paraId="6BEEDBCF" w14:textId="77777777" w:rsidTr="00AD3DA7">
        <w:trPr>
          <w:trHeight w:val="320"/>
        </w:trPr>
        <w:tc>
          <w:tcPr>
            <w:tcW w:w="1969" w:type="dxa"/>
          </w:tcPr>
          <w:p w14:paraId="72F3416C" w14:textId="00C464DD" w:rsidR="00821F4B" w:rsidRPr="00624C44" w:rsidRDefault="00821F4B" w:rsidP="005B4912">
            <w:pPr>
              <w:rPr>
                <w:lang w:val="en-US"/>
              </w:rPr>
            </w:pPr>
          </w:p>
        </w:tc>
        <w:tc>
          <w:tcPr>
            <w:tcW w:w="603" w:type="dxa"/>
          </w:tcPr>
          <w:p w14:paraId="7921D221" w14:textId="03A58AA4" w:rsidR="00821F4B" w:rsidRPr="00624C44" w:rsidRDefault="00821F4B" w:rsidP="005B4912">
            <w:pPr>
              <w:rPr>
                <w:lang w:val="en-US"/>
              </w:rPr>
            </w:pPr>
          </w:p>
        </w:tc>
        <w:tc>
          <w:tcPr>
            <w:tcW w:w="956" w:type="dxa"/>
            <w:tcBorders>
              <w:left w:val="single" w:sz="4" w:space="0" w:color="auto"/>
              <w:right w:val="single" w:sz="36" w:space="0" w:color="auto"/>
            </w:tcBorders>
          </w:tcPr>
          <w:p w14:paraId="21872C9C" w14:textId="73684ED7" w:rsidR="00821F4B" w:rsidRPr="00624C44" w:rsidRDefault="00821F4B" w:rsidP="005B4912">
            <w:pPr>
              <w:rPr>
                <w:lang w:val="en-US"/>
              </w:rPr>
            </w:pPr>
          </w:p>
        </w:tc>
        <w:tc>
          <w:tcPr>
            <w:tcW w:w="4277" w:type="dxa"/>
            <w:tcBorders>
              <w:left w:val="single" w:sz="36" w:space="0" w:color="auto"/>
              <w:right w:val="single" w:sz="4" w:space="0" w:color="auto"/>
            </w:tcBorders>
          </w:tcPr>
          <w:p w14:paraId="59C71072" w14:textId="77777777" w:rsidR="00821F4B" w:rsidRPr="00624C44" w:rsidRDefault="00821F4B" w:rsidP="005B4912">
            <w:pPr>
              <w:rPr>
                <w:lang w:val="en-US"/>
              </w:rPr>
            </w:pPr>
            <w:r w:rsidRPr="00624C44">
              <w:rPr>
                <w:lang w:val="en-US"/>
              </w:rPr>
              <w:t>/player/[id]/gesture/kick/side/left</w:t>
            </w:r>
          </w:p>
        </w:tc>
        <w:tc>
          <w:tcPr>
            <w:tcW w:w="513" w:type="dxa"/>
            <w:tcBorders>
              <w:left w:val="single" w:sz="4" w:space="0" w:color="auto"/>
              <w:right w:val="single" w:sz="4" w:space="0" w:color="auto"/>
            </w:tcBorders>
          </w:tcPr>
          <w:p w14:paraId="44CED2F6" w14:textId="77777777" w:rsidR="00821F4B" w:rsidRPr="00624C44" w:rsidRDefault="00821F4B" w:rsidP="005B4912">
            <w:pPr>
              <w:rPr>
                <w:b/>
                <w:lang w:val="en-US"/>
              </w:rPr>
            </w:pPr>
          </w:p>
        </w:tc>
        <w:tc>
          <w:tcPr>
            <w:tcW w:w="754" w:type="dxa"/>
            <w:tcBorders>
              <w:left w:val="single" w:sz="4" w:space="0" w:color="auto"/>
            </w:tcBorders>
          </w:tcPr>
          <w:p w14:paraId="4D7FF046" w14:textId="77777777" w:rsidR="00821F4B" w:rsidRPr="00624C44" w:rsidRDefault="00821F4B" w:rsidP="005B4912">
            <w:pPr>
              <w:rPr>
                <w:lang w:val="en-US"/>
              </w:rPr>
            </w:pPr>
            <w:r w:rsidRPr="00624C44">
              <w:rPr>
                <w:lang w:val="en-US"/>
              </w:rPr>
              <w:t>None</w:t>
            </w:r>
          </w:p>
        </w:tc>
      </w:tr>
      <w:tr w:rsidR="00821F4B" w:rsidRPr="00624C44" w14:paraId="435861FD" w14:textId="77777777" w:rsidTr="00AD3DA7">
        <w:trPr>
          <w:trHeight w:val="320"/>
        </w:trPr>
        <w:tc>
          <w:tcPr>
            <w:tcW w:w="1969" w:type="dxa"/>
          </w:tcPr>
          <w:p w14:paraId="45737C93" w14:textId="51EEB905" w:rsidR="00821F4B" w:rsidRPr="00624C44" w:rsidRDefault="00821F4B" w:rsidP="005B4912">
            <w:pPr>
              <w:rPr>
                <w:lang w:val="en-US"/>
              </w:rPr>
            </w:pPr>
          </w:p>
        </w:tc>
        <w:tc>
          <w:tcPr>
            <w:tcW w:w="603" w:type="dxa"/>
          </w:tcPr>
          <w:p w14:paraId="7A7EEE4A" w14:textId="79A534FD" w:rsidR="00821F4B" w:rsidRPr="00624C44" w:rsidRDefault="00821F4B" w:rsidP="005B4912">
            <w:pPr>
              <w:rPr>
                <w:lang w:val="en-US"/>
              </w:rPr>
            </w:pPr>
          </w:p>
        </w:tc>
        <w:tc>
          <w:tcPr>
            <w:tcW w:w="956" w:type="dxa"/>
            <w:tcBorders>
              <w:left w:val="single" w:sz="4" w:space="0" w:color="auto"/>
              <w:right w:val="single" w:sz="36" w:space="0" w:color="auto"/>
            </w:tcBorders>
          </w:tcPr>
          <w:p w14:paraId="72887362" w14:textId="095E1701" w:rsidR="00821F4B" w:rsidRPr="00624C44" w:rsidRDefault="00821F4B" w:rsidP="005B4912">
            <w:pPr>
              <w:rPr>
                <w:lang w:val="en-US"/>
              </w:rPr>
            </w:pPr>
          </w:p>
        </w:tc>
        <w:tc>
          <w:tcPr>
            <w:tcW w:w="4277" w:type="dxa"/>
            <w:tcBorders>
              <w:left w:val="single" w:sz="36" w:space="0" w:color="auto"/>
              <w:right w:val="single" w:sz="4" w:space="0" w:color="auto"/>
            </w:tcBorders>
          </w:tcPr>
          <w:p w14:paraId="77BF6305" w14:textId="77777777" w:rsidR="00821F4B" w:rsidRPr="00624C44" w:rsidRDefault="00821F4B" w:rsidP="005B4912">
            <w:pPr>
              <w:rPr>
                <w:lang w:val="en-US"/>
              </w:rPr>
            </w:pPr>
            <w:r w:rsidRPr="00624C44">
              <w:rPr>
                <w:lang w:val="en-US"/>
              </w:rPr>
              <w:t>/player/[id]/gesture/kick/side/right</w:t>
            </w:r>
          </w:p>
        </w:tc>
        <w:tc>
          <w:tcPr>
            <w:tcW w:w="513" w:type="dxa"/>
            <w:tcBorders>
              <w:left w:val="single" w:sz="4" w:space="0" w:color="auto"/>
              <w:right w:val="single" w:sz="4" w:space="0" w:color="auto"/>
            </w:tcBorders>
          </w:tcPr>
          <w:p w14:paraId="0446B0BB" w14:textId="77777777" w:rsidR="00821F4B" w:rsidRPr="00624C44" w:rsidRDefault="00821F4B" w:rsidP="005B4912">
            <w:pPr>
              <w:rPr>
                <w:b/>
                <w:lang w:val="en-US"/>
              </w:rPr>
            </w:pPr>
          </w:p>
        </w:tc>
        <w:tc>
          <w:tcPr>
            <w:tcW w:w="754" w:type="dxa"/>
            <w:tcBorders>
              <w:left w:val="single" w:sz="4" w:space="0" w:color="auto"/>
            </w:tcBorders>
          </w:tcPr>
          <w:p w14:paraId="26F6976E" w14:textId="77777777" w:rsidR="00821F4B" w:rsidRPr="00624C44" w:rsidRDefault="00821F4B" w:rsidP="005B4912">
            <w:pPr>
              <w:rPr>
                <w:lang w:val="en-US"/>
              </w:rPr>
            </w:pPr>
            <w:r w:rsidRPr="00624C44">
              <w:rPr>
                <w:lang w:val="en-US"/>
              </w:rPr>
              <w:t>None</w:t>
            </w:r>
          </w:p>
        </w:tc>
      </w:tr>
      <w:tr w:rsidR="00821F4B" w:rsidRPr="00624C44" w14:paraId="07191E3C" w14:textId="77777777" w:rsidTr="00AD3DA7">
        <w:trPr>
          <w:trHeight w:val="320"/>
        </w:trPr>
        <w:tc>
          <w:tcPr>
            <w:tcW w:w="1969" w:type="dxa"/>
          </w:tcPr>
          <w:p w14:paraId="30B3F3DD" w14:textId="77777777" w:rsidR="00821F4B" w:rsidRPr="00624C44" w:rsidRDefault="00821F4B" w:rsidP="005B4912">
            <w:pPr>
              <w:rPr>
                <w:lang w:val="en-US"/>
              </w:rPr>
            </w:pPr>
          </w:p>
        </w:tc>
        <w:tc>
          <w:tcPr>
            <w:tcW w:w="603" w:type="dxa"/>
          </w:tcPr>
          <w:p w14:paraId="029F2DAC"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2FA7BE6E"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51415C7A" w14:textId="77777777" w:rsidR="00821F4B" w:rsidRPr="00624C44" w:rsidRDefault="00821F4B" w:rsidP="005B4912">
            <w:pPr>
              <w:rPr>
                <w:lang w:val="en-US"/>
              </w:rPr>
            </w:pPr>
            <w:r w:rsidRPr="00624C44">
              <w:rPr>
                <w:lang w:val="en-US"/>
              </w:rPr>
              <w:t>/player/[id]/gesture/kick/forward/left</w:t>
            </w:r>
          </w:p>
        </w:tc>
        <w:tc>
          <w:tcPr>
            <w:tcW w:w="513" w:type="dxa"/>
            <w:tcBorders>
              <w:left w:val="single" w:sz="4" w:space="0" w:color="auto"/>
              <w:right w:val="single" w:sz="4" w:space="0" w:color="auto"/>
            </w:tcBorders>
          </w:tcPr>
          <w:p w14:paraId="53858EFC" w14:textId="77777777" w:rsidR="00821F4B" w:rsidRPr="00624C44" w:rsidRDefault="00821F4B" w:rsidP="005B4912">
            <w:pPr>
              <w:rPr>
                <w:lang w:val="en-US"/>
              </w:rPr>
            </w:pPr>
          </w:p>
        </w:tc>
        <w:tc>
          <w:tcPr>
            <w:tcW w:w="754" w:type="dxa"/>
            <w:tcBorders>
              <w:left w:val="single" w:sz="4" w:space="0" w:color="auto"/>
            </w:tcBorders>
          </w:tcPr>
          <w:p w14:paraId="45CB2B25" w14:textId="77777777" w:rsidR="00821F4B" w:rsidRPr="00624C44" w:rsidRDefault="00821F4B" w:rsidP="005B4912">
            <w:pPr>
              <w:rPr>
                <w:lang w:val="en-US"/>
              </w:rPr>
            </w:pPr>
            <w:r w:rsidRPr="00624C44">
              <w:rPr>
                <w:lang w:val="en-US"/>
              </w:rPr>
              <w:t>None</w:t>
            </w:r>
          </w:p>
        </w:tc>
      </w:tr>
      <w:tr w:rsidR="00821F4B" w:rsidRPr="00624C44" w14:paraId="68981758" w14:textId="77777777" w:rsidTr="00AD3DA7">
        <w:trPr>
          <w:trHeight w:val="320"/>
        </w:trPr>
        <w:tc>
          <w:tcPr>
            <w:tcW w:w="1969" w:type="dxa"/>
          </w:tcPr>
          <w:p w14:paraId="69A98CEE" w14:textId="77777777" w:rsidR="00821F4B" w:rsidRPr="00624C44" w:rsidRDefault="00821F4B" w:rsidP="005B4912">
            <w:pPr>
              <w:rPr>
                <w:lang w:val="en-US"/>
              </w:rPr>
            </w:pPr>
          </w:p>
        </w:tc>
        <w:tc>
          <w:tcPr>
            <w:tcW w:w="603" w:type="dxa"/>
          </w:tcPr>
          <w:p w14:paraId="28907BF3"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9EFEBEC"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43AA3FD" w14:textId="77777777" w:rsidR="00821F4B" w:rsidRPr="00624C44" w:rsidRDefault="00821F4B" w:rsidP="005B4912">
            <w:pPr>
              <w:rPr>
                <w:lang w:val="en-US"/>
              </w:rPr>
            </w:pPr>
            <w:r w:rsidRPr="00624C44">
              <w:rPr>
                <w:lang w:val="en-US"/>
              </w:rPr>
              <w:t>/player/[id]/gesture/kick/forward/right</w:t>
            </w:r>
          </w:p>
        </w:tc>
        <w:tc>
          <w:tcPr>
            <w:tcW w:w="513" w:type="dxa"/>
            <w:tcBorders>
              <w:left w:val="single" w:sz="4" w:space="0" w:color="auto"/>
              <w:right w:val="single" w:sz="4" w:space="0" w:color="auto"/>
            </w:tcBorders>
          </w:tcPr>
          <w:p w14:paraId="28B1DFED" w14:textId="77777777" w:rsidR="00821F4B" w:rsidRPr="00624C44" w:rsidRDefault="00821F4B" w:rsidP="005B4912">
            <w:pPr>
              <w:rPr>
                <w:lang w:val="en-US"/>
              </w:rPr>
            </w:pPr>
          </w:p>
        </w:tc>
        <w:tc>
          <w:tcPr>
            <w:tcW w:w="754" w:type="dxa"/>
            <w:tcBorders>
              <w:left w:val="single" w:sz="4" w:space="0" w:color="auto"/>
            </w:tcBorders>
          </w:tcPr>
          <w:p w14:paraId="4AE857B8" w14:textId="77777777" w:rsidR="00821F4B" w:rsidRPr="00624C44" w:rsidRDefault="00821F4B" w:rsidP="005B4912">
            <w:pPr>
              <w:rPr>
                <w:lang w:val="en-US"/>
              </w:rPr>
            </w:pPr>
            <w:r w:rsidRPr="00624C44">
              <w:rPr>
                <w:lang w:val="en-US"/>
              </w:rPr>
              <w:t>None</w:t>
            </w:r>
          </w:p>
        </w:tc>
      </w:tr>
      <w:tr w:rsidR="00821F4B" w:rsidRPr="00624C44" w14:paraId="0C38690F" w14:textId="77777777" w:rsidTr="00AD3DA7">
        <w:trPr>
          <w:trHeight w:val="320"/>
        </w:trPr>
        <w:tc>
          <w:tcPr>
            <w:tcW w:w="1969" w:type="dxa"/>
          </w:tcPr>
          <w:p w14:paraId="2DC48840" w14:textId="77777777" w:rsidR="00821F4B" w:rsidRPr="00624C44" w:rsidRDefault="00821F4B" w:rsidP="005B4912">
            <w:pPr>
              <w:rPr>
                <w:lang w:val="en-US"/>
              </w:rPr>
            </w:pPr>
          </w:p>
        </w:tc>
        <w:tc>
          <w:tcPr>
            <w:tcW w:w="603" w:type="dxa"/>
          </w:tcPr>
          <w:p w14:paraId="67ABCDB3"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44FF2CAF"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C621B8E" w14:textId="77777777" w:rsidR="00821F4B" w:rsidRPr="00624C44" w:rsidRDefault="00821F4B" w:rsidP="005B4912">
            <w:pPr>
              <w:rPr>
                <w:lang w:val="en-US"/>
              </w:rPr>
            </w:pPr>
            <w:r w:rsidRPr="00624C44">
              <w:rPr>
                <w:lang w:val="en-US"/>
              </w:rPr>
              <w:t>/player/[id]/gesture/</w:t>
            </w:r>
            <w:proofErr w:type="spellStart"/>
            <w:r w:rsidRPr="00624C44">
              <w:rPr>
                <w:lang w:val="en-US"/>
              </w:rPr>
              <w:t>doubleArmSide</w:t>
            </w:r>
            <w:proofErr w:type="spellEnd"/>
          </w:p>
        </w:tc>
        <w:tc>
          <w:tcPr>
            <w:tcW w:w="513" w:type="dxa"/>
            <w:tcBorders>
              <w:left w:val="single" w:sz="4" w:space="0" w:color="auto"/>
              <w:right w:val="single" w:sz="4" w:space="0" w:color="auto"/>
            </w:tcBorders>
          </w:tcPr>
          <w:p w14:paraId="2AC7D23B" w14:textId="77777777" w:rsidR="00821F4B" w:rsidRPr="00624C44" w:rsidRDefault="00821F4B" w:rsidP="005B4912">
            <w:pPr>
              <w:rPr>
                <w:lang w:val="en-US"/>
              </w:rPr>
            </w:pPr>
          </w:p>
        </w:tc>
        <w:tc>
          <w:tcPr>
            <w:tcW w:w="754" w:type="dxa"/>
            <w:tcBorders>
              <w:left w:val="single" w:sz="4" w:space="0" w:color="auto"/>
            </w:tcBorders>
          </w:tcPr>
          <w:p w14:paraId="4ED8EB63" w14:textId="77777777" w:rsidR="00821F4B" w:rsidRPr="00624C44" w:rsidRDefault="00821F4B" w:rsidP="005B4912">
            <w:pPr>
              <w:rPr>
                <w:lang w:val="en-US"/>
              </w:rPr>
            </w:pPr>
            <w:r w:rsidRPr="00624C44">
              <w:rPr>
                <w:lang w:val="en-US"/>
              </w:rPr>
              <w:t>None</w:t>
            </w:r>
          </w:p>
        </w:tc>
      </w:tr>
      <w:tr w:rsidR="00821F4B" w:rsidRPr="00624C44" w14:paraId="6735495F" w14:textId="77777777" w:rsidTr="00AD3DA7">
        <w:trPr>
          <w:trHeight w:val="320"/>
        </w:trPr>
        <w:tc>
          <w:tcPr>
            <w:tcW w:w="1969" w:type="dxa"/>
          </w:tcPr>
          <w:p w14:paraId="6B232290" w14:textId="77777777" w:rsidR="00821F4B" w:rsidRPr="00624C44" w:rsidRDefault="00821F4B" w:rsidP="005B4912">
            <w:pPr>
              <w:rPr>
                <w:lang w:val="en-US"/>
              </w:rPr>
            </w:pPr>
          </w:p>
        </w:tc>
        <w:tc>
          <w:tcPr>
            <w:tcW w:w="603" w:type="dxa"/>
          </w:tcPr>
          <w:p w14:paraId="3DF1DE68"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2EE0B6F"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1395807" w14:textId="77777777" w:rsidR="00821F4B" w:rsidRPr="00624C44" w:rsidRDefault="00821F4B" w:rsidP="005B4912">
            <w:pPr>
              <w:rPr>
                <w:lang w:val="en-US"/>
              </w:rPr>
            </w:pPr>
            <w:r w:rsidRPr="00624C44">
              <w:rPr>
                <w:lang w:val="en-US"/>
              </w:rPr>
              <w:t>/player/[id]/gesture/</w:t>
            </w:r>
            <w:proofErr w:type="spellStart"/>
            <w:r w:rsidRPr="00624C44">
              <w:rPr>
                <w:lang w:val="en-US"/>
              </w:rPr>
              <w:t>doubleArmSideClose</w:t>
            </w:r>
            <w:proofErr w:type="spellEnd"/>
          </w:p>
        </w:tc>
        <w:tc>
          <w:tcPr>
            <w:tcW w:w="513" w:type="dxa"/>
            <w:tcBorders>
              <w:left w:val="single" w:sz="4" w:space="0" w:color="auto"/>
              <w:right w:val="single" w:sz="4" w:space="0" w:color="auto"/>
            </w:tcBorders>
          </w:tcPr>
          <w:p w14:paraId="0FF2A897" w14:textId="77777777" w:rsidR="00821F4B" w:rsidRPr="00624C44" w:rsidRDefault="00821F4B" w:rsidP="005B4912">
            <w:pPr>
              <w:rPr>
                <w:lang w:val="en-US"/>
              </w:rPr>
            </w:pPr>
          </w:p>
        </w:tc>
        <w:tc>
          <w:tcPr>
            <w:tcW w:w="754" w:type="dxa"/>
            <w:tcBorders>
              <w:left w:val="single" w:sz="4" w:space="0" w:color="auto"/>
            </w:tcBorders>
          </w:tcPr>
          <w:p w14:paraId="6B3A5B20" w14:textId="77777777" w:rsidR="00821F4B" w:rsidRPr="00624C44" w:rsidRDefault="00821F4B" w:rsidP="005B4912">
            <w:pPr>
              <w:rPr>
                <w:lang w:val="en-US"/>
              </w:rPr>
            </w:pPr>
            <w:r w:rsidRPr="00624C44">
              <w:rPr>
                <w:lang w:val="en-US"/>
              </w:rPr>
              <w:t>None</w:t>
            </w:r>
          </w:p>
        </w:tc>
      </w:tr>
      <w:tr w:rsidR="00821F4B" w:rsidRPr="00624C44" w14:paraId="6BE93DEF" w14:textId="77777777" w:rsidTr="00AD3DA7">
        <w:trPr>
          <w:trHeight w:val="320"/>
        </w:trPr>
        <w:tc>
          <w:tcPr>
            <w:tcW w:w="1969" w:type="dxa"/>
          </w:tcPr>
          <w:p w14:paraId="024CA818" w14:textId="157DEE09" w:rsidR="00821F4B" w:rsidRPr="00624C44" w:rsidRDefault="00821F4B" w:rsidP="005B4912">
            <w:pPr>
              <w:rPr>
                <w:lang w:val="en-US"/>
              </w:rPr>
            </w:pPr>
          </w:p>
        </w:tc>
        <w:tc>
          <w:tcPr>
            <w:tcW w:w="603" w:type="dxa"/>
          </w:tcPr>
          <w:p w14:paraId="51D94762" w14:textId="0EB6CA5C" w:rsidR="00821F4B" w:rsidRPr="00624C44" w:rsidRDefault="00821F4B" w:rsidP="005B4912">
            <w:pPr>
              <w:rPr>
                <w:lang w:val="en-US"/>
              </w:rPr>
            </w:pPr>
          </w:p>
        </w:tc>
        <w:tc>
          <w:tcPr>
            <w:tcW w:w="956" w:type="dxa"/>
            <w:tcBorders>
              <w:left w:val="single" w:sz="4" w:space="0" w:color="auto"/>
              <w:right w:val="single" w:sz="36" w:space="0" w:color="auto"/>
            </w:tcBorders>
          </w:tcPr>
          <w:p w14:paraId="179449F5" w14:textId="4E3CD4A6" w:rsidR="00821F4B" w:rsidRPr="00624C44" w:rsidRDefault="00821F4B" w:rsidP="005B4912">
            <w:pPr>
              <w:rPr>
                <w:lang w:val="en-US"/>
              </w:rPr>
            </w:pPr>
          </w:p>
        </w:tc>
        <w:tc>
          <w:tcPr>
            <w:tcW w:w="4277" w:type="dxa"/>
            <w:tcBorders>
              <w:left w:val="single" w:sz="36" w:space="0" w:color="auto"/>
              <w:right w:val="single" w:sz="4" w:space="0" w:color="auto"/>
            </w:tcBorders>
          </w:tcPr>
          <w:p w14:paraId="2EE5EDD5" w14:textId="77777777" w:rsidR="00821F4B" w:rsidRPr="00624C44" w:rsidRDefault="00821F4B" w:rsidP="005B4912">
            <w:pPr>
              <w:rPr>
                <w:lang w:val="en-US"/>
              </w:rPr>
            </w:pPr>
            <w:r w:rsidRPr="00624C44">
              <w:rPr>
                <w:lang w:val="en-US"/>
              </w:rPr>
              <w:t>/player/[id]/gesture/jump</w:t>
            </w:r>
          </w:p>
        </w:tc>
        <w:tc>
          <w:tcPr>
            <w:tcW w:w="513" w:type="dxa"/>
            <w:tcBorders>
              <w:left w:val="single" w:sz="4" w:space="0" w:color="auto"/>
              <w:right w:val="single" w:sz="4" w:space="0" w:color="auto"/>
            </w:tcBorders>
          </w:tcPr>
          <w:p w14:paraId="45E1D633" w14:textId="77777777" w:rsidR="00821F4B" w:rsidRPr="00624C44" w:rsidRDefault="00821F4B" w:rsidP="005B4912">
            <w:pPr>
              <w:rPr>
                <w:lang w:val="en-US"/>
              </w:rPr>
            </w:pPr>
          </w:p>
        </w:tc>
        <w:tc>
          <w:tcPr>
            <w:tcW w:w="754" w:type="dxa"/>
            <w:tcBorders>
              <w:left w:val="single" w:sz="4" w:space="0" w:color="auto"/>
            </w:tcBorders>
          </w:tcPr>
          <w:p w14:paraId="03E349DC" w14:textId="77777777" w:rsidR="00821F4B" w:rsidRPr="00624C44" w:rsidRDefault="00821F4B" w:rsidP="005B4912">
            <w:pPr>
              <w:rPr>
                <w:lang w:val="en-US"/>
              </w:rPr>
            </w:pPr>
            <w:r w:rsidRPr="00624C44">
              <w:rPr>
                <w:lang w:val="en-US"/>
              </w:rPr>
              <w:t>None</w:t>
            </w:r>
          </w:p>
        </w:tc>
      </w:tr>
      <w:tr w:rsidR="00821F4B" w:rsidRPr="00624C44" w14:paraId="3692B2D5" w14:textId="77777777" w:rsidTr="00AD3DA7">
        <w:trPr>
          <w:trHeight w:val="320"/>
        </w:trPr>
        <w:tc>
          <w:tcPr>
            <w:tcW w:w="1969" w:type="dxa"/>
          </w:tcPr>
          <w:p w14:paraId="6DF9D7DB" w14:textId="77777777" w:rsidR="00821F4B" w:rsidRPr="00624C44" w:rsidRDefault="00821F4B" w:rsidP="005B4912">
            <w:pPr>
              <w:rPr>
                <w:lang w:val="en-US"/>
              </w:rPr>
            </w:pPr>
          </w:p>
        </w:tc>
        <w:tc>
          <w:tcPr>
            <w:tcW w:w="603" w:type="dxa"/>
          </w:tcPr>
          <w:p w14:paraId="24DAEB44"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D80492B"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3D84030A" w14:textId="77777777" w:rsidR="00821F4B" w:rsidRPr="00624C44" w:rsidRDefault="00821F4B" w:rsidP="005B4912">
            <w:pPr>
              <w:rPr>
                <w:lang w:val="en-US"/>
              </w:rPr>
            </w:pPr>
            <w:r w:rsidRPr="00624C44">
              <w:rPr>
                <w:lang w:val="en-US"/>
              </w:rPr>
              <w:t>/zone/[id]/activity/discrete</w:t>
            </w:r>
          </w:p>
        </w:tc>
        <w:tc>
          <w:tcPr>
            <w:tcW w:w="513" w:type="dxa"/>
            <w:tcBorders>
              <w:left w:val="single" w:sz="4" w:space="0" w:color="auto"/>
              <w:right w:val="single" w:sz="4" w:space="0" w:color="auto"/>
            </w:tcBorders>
          </w:tcPr>
          <w:p w14:paraId="0C755966" w14:textId="77777777" w:rsidR="00821F4B" w:rsidRPr="00624C44" w:rsidRDefault="00821F4B" w:rsidP="005B4912">
            <w:pPr>
              <w:rPr>
                <w:lang w:val="en-US"/>
              </w:rPr>
            </w:pPr>
          </w:p>
        </w:tc>
        <w:tc>
          <w:tcPr>
            <w:tcW w:w="754" w:type="dxa"/>
            <w:tcBorders>
              <w:left w:val="single" w:sz="4" w:space="0" w:color="auto"/>
            </w:tcBorders>
          </w:tcPr>
          <w:p w14:paraId="0CF34B77" w14:textId="77777777" w:rsidR="00821F4B" w:rsidRPr="00624C44" w:rsidRDefault="00821F4B" w:rsidP="005B4912">
            <w:pPr>
              <w:rPr>
                <w:lang w:val="en-US"/>
              </w:rPr>
            </w:pPr>
            <w:r w:rsidRPr="00624C44">
              <w:rPr>
                <w:lang w:val="en-US"/>
              </w:rPr>
              <w:t>None</w:t>
            </w:r>
          </w:p>
        </w:tc>
      </w:tr>
      <w:tr w:rsidR="00821F4B" w:rsidRPr="00624C44" w14:paraId="41440CB8" w14:textId="77777777" w:rsidTr="00AD3DA7">
        <w:trPr>
          <w:trHeight w:val="320"/>
        </w:trPr>
        <w:tc>
          <w:tcPr>
            <w:tcW w:w="1969" w:type="dxa"/>
          </w:tcPr>
          <w:p w14:paraId="34E371D7" w14:textId="77777777" w:rsidR="00821F4B" w:rsidRPr="00624C44" w:rsidRDefault="00821F4B" w:rsidP="005B4912">
            <w:pPr>
              <w:rPr>
                <w:lang w:val="en-US"/>
              </w:rPr>
            </w:pPr>
          </w:p>
        </w:tc>
        <w:tc>
          <w:tcPr>
            <w:tcW w:w="603" w:type="dxa"/>
          </w:tcPr>
          <w:p w14:paraId="1493247E"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6BEBB203"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4C191ECA" w14:textId="77777777" w:rsidR="00821F4B" w:rsidRPr="00624C44" w:rsidRDefault="00821F4B" w:rsidP="005B4912">
            <w:pPr>
              <w:rPr>
                <w:lang w:val="en-US"/>
              </w:rPr>
            </w:pPr>
            <w:r w:rsidRPr="00624C44">
              <w:rPr>
                <w:lang w:val="en-US"/>
              </w:rPr>
              <w:t>/zone/[id]/activity/normal</w:t>
            </w:r>
          </w:p>
        </w:tc>
        <w:tc>
          <w:tcPr>
            <w:tcW w:w="513" w:type="dxa"/>
            <w:tcBorders>
              <w:left w:val="single" w:sz="4" w:space="0" w:color="auto"/>
              <w:right w:val="single" w:sz="4" w:space="0" w:color="auto"/>
            </w:tcBorders>
          </w:tcPr>
          <w:p w14:paraId="7ABF1567" w14:textId="77777777" w:rsidR="00821F4B" w:rsidRPr="00624C44" w:rsidRDefault="00821F4B" w:rsidP="005B4912">
            <w:pPr>
              <w:rPr>
                <w:lang w:val="en-US"/>
              </w:rPr>
            </w:pPr>
            <w:proofErr w:type="gramStart"/>
            <w:r w:rsidRPr="00624C44">
              <w:rPr>
                <w:lang w:val="en-US"/>
              </w:rPr>
              <w:t>,f</w:t>
            </w:r>
            <w:proofErr w:type="gramEnd"/>
            <w:r w:rsidRPr="00624C44">
              <w:rPr>
                <w:lang w:val="en-US"/>
              </w:rPr>
              <w:t xml:space="preserve"> </w:t>
            </w:r>
          </w:p>
        </w:tc>
        <w:tc>
          <w:tcPr>
            <w:tcW w:w="754" w:type="dxa"/>
            <w:tcBorders>
              <w:left w:val="single" w:sz="4" w:space="0" w:color="auto"/>
            </w:tcBorders>
            <w:vAlign w:val="center"/>
          </w:tcPr>
          <w:p w14:paraId="0FA51173" w14:textId="77777777" w:rsidR="00821F4B" w:rsidRPr="00624C44" w:rsidRDefault="00821F4B" w:rsidP="005B4912">
            <w:pPr>
              <w:rPr>
                <w:lang w:val="en-US"/>
              </w:rPr>
            </w:pPr>
            <w:r w:rsidRPr="00624C44">
              <w:rPr>
                <w:lang w:val="en-US"/>
              </w:rPr>
              <w:t>Norm.</w:t>
            </w:r>
          </w:p>
        </w:tc>
      </w:tr>
      <w:tr w:rsidR="00821F4B" w:rsidRPr="00624C44" w14:paraId="28D6CF0E" w14:textId="77777777" w:rsidTr="00AD3DA7">
        <w:trPr>
          <w:trHeight w:val="320"/>
        </w:trPr>
        <w:tc>
          <w:tcPr>
            <w:tcW w:w="1969" w:type="dxa"/>
          </w:tcPr>
          <w:p w14:paraId="6AA8BAF8" w14:textId="77777777" w:rsidR="00821F4B" w:rsidRPr="00624C44" w:rsidRDefault="00821F4B" w:rsidP="005B4912">
            <w:pPr>
              <w:rPr>
                <w:lang w:val="en-US"/>
              </w:rPr>
            </w:pPr>
          </w:p>
        </w:tc>
        <w:tc>
          <w:tcPr>
            <w:tcW w:w="603" w:type="dxa"/>
          </w:tcPr>
          <w:p w14:paraId="6619AAE9"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1BE9F4A"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08F189EA" w14:textId="77777777" w:rsidR="00821F4B" w:rsidRPr="00624C44" w:rsidRDefault="00821F4B" w:rsidP="005B4912">
            <w:pPr>
              <w:rPr>
                <w:lang w:val="en-US"/>
              </w:rPr>
            </w:pPr>
            <w:r w:rsidRPr="00624C44">
              <w:rPr>
                <w:lang w:val="en-US"/>
              </w:rPr>
              <w:t>/zone/[id]/activity/flow/leftwards</w:t>
            </w:r>
          </w:p>
        </w:tc>
        <w:tc>
          <w:tcPr>
            <w:tcW w:w="513" w:type="dxa"/>
            <w:tcBorders>
              <w:left w:val="single" w:sz="4" w:space="0" w:color="auto"/>
              <w:right w:val="single" w:sz="4" w:space="0" w:color="auto"/>
            </w:tcBorders>
          </w:tcPr>
          <w:p w14:paraId="35449A0C" w14:textId="77777777" w:rsidR="00821F4B" w:rsidRPr="00624C44" w:rsidRDefault="00821F4B" w:rsidP="005B4912">
            <w:pPr>
              <w:rPr>
                <w:lang w:val="en-US"/>
              </w:rPr>
            </w:pPr>
          </w:p>
        </w:tc>
        <w:tc>
          <w:tcPr>
            <w:tcW w:w="754" w:type="dxa"/>
            <w:tcBorders>
              <w:left w:val="single" w:sz="4" w:space="0" w:color="auto"/>
            </w:tcBorders>
            <w:vAlign w:val="center"/>
          </w:tcPr>
          <w:p w14:paraId="23D68622" w14:textId="77777777" w:rsidR="00821F4B" w:rsidRPr="00624C44" w:rsidRDefault="00821F4B" w:rsidP="005B4912">
            <w:pPr>
              <w:rPr>
                <w:lang w:val="en-US"/>
              </w:rPr>
            </w:pPr>
            <w:r w:rsidRPr="00624C44">
              <w:rPr>
                <w:lang w:val="en-US"/>
              </w:rPr>
              <w:t>None</w:t>
            </w:r>
          </w:p>
        </w:tc>
      </w:tr>
      <w:tr w:rsidR="00821F4B" w:rsidRPr="00624C44" w14:paraId="72863572" w14:textId="77777777" w:rsidTr="00AD3DA7">
        <w:trPr>
          <w:trHeight w:val="320"/>
        </w:trPr>
        <w:tc>
          <w:tcPr>
            <w:tcW w:w="1969" w:type="dxa"/>
          </w:tcPr>
          <w:p w14:paraId="53D21451" w14:textId="77777777" w:rsidR="00821F4B" w:rsidRPr="00624C44" w:rsidRDefault="00821F4B" w:rsidP="005B4912">
            <w:pPr>
              <w:rPr>
                <w:lang w:val="en-US"/>
              </w:rPr>
            </w:pPr>
          </w:p>
        </w:tc>
        <w:tc>
          <w:tcPr>
            <w:tcW w:w="603" w:type="dxa"/>
          </w:tcPr>
          <w:p w14:paraId="3D624529"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7E0418A6"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E328193" w14:textId="77777777" w:rsidR="00821F4B" w:rsidRPr="00624C44" w:rsidRDefault="00821F4B" w:rsidP="005B4912">
            <w:pPr>
              <w:rPr>
                <w:lang w:val="en-US"/>
              </w:rPr>
            </w:pPr>
            <w:r w:rsidRPr="00624C44">
              <w:rPr>
                <w:lang w:val="en-US"/>
              </w:rPr>
              <w:t>/zone/[id]/activity/flow/rightwards</w:t>
            </w:r>
          </w:p>
        </w:tc>
        <w:tc>
          <w:tcPr>
            <w:tcW w:w="513" w:type="dxa"/>
            <w:tcBorders>
              <w:left w:val="single" w:sz="4" w:space="0" w:color="auto"/>
              <w:right w:val="single" w:sz="4" w:space="0" w:color="auto"/>
            </w:tcBorders>
          </w:tcPr>
          <w:p w14:paraId="72A1EC8B" w14:textId="77777777" w:rsidR="00821F4B" w:rsidRPr="00624C44" w:rsidRDefault="00821F4B" w:rsidP="005B4912">
            <w:pPr>
              <w:rPr>
                <w:lang w:val="en-US"/>
              </w:rPr>
            </w:pPr>
          </w:p>
        </w:tc>
        <w:tc>
          <w:tcPr>
            <w:tcW w:w="754" w:type="dxa"/>
            <w:tcBorders>
              <w:left w:val="single" w:sz="4" w:space="0" w:color="auto"/>
            </w:tcBorders>
          </w:tcPr>
          <w:p w14:paraId="48FC9259" w14:textId="77777777" w:rsidR="00821F4B" w:rsidRPr="00624C44" w:rsidRDefault="00821F4B" w:rsidP="005B4912">
            <w:pPr>
              <w:rPr>
                <w:lang w:val="en-US"/>
              </w:rPr>
            </w:pPr>
            <w:r w:rsidRPr="00624C44">
              <w:rPr>
                <w:lang w:val="en-US"/>
              </w:rPr>
              <w:t>None</w:t>
            </w:r>
          </w:p>
        </w:tc>
      </w:tr>
      <w:tr w:rsidR="00821F4B" w:rsidRPr="00624C44" w14:paraId="6F042E78" w14:textId="77777777" w:rsidTr="00AD3DA7">
        <w:trPr>
          <w:trHeight w:val="320"/>
        </w:trPr>
        <w:tc>
          <w:tcPr>
            <w:tcW w:w="1969" w:type="dxa"/>
          </w:tcPr>
          <w:p w14:paraId="21BD4828" w14:textId="77777777" w:rsidR="00821F4B" w:rsidRPr="00624C44" w:rsidRDefault="00821F4B" w:rsidP="005B4912">
            <w:pPr>
              <w:rPr>
                <w:lang w:val="en-US"/>
              </w:rPr>
            </w:pPr>
          </w:p>
        </w:tc>
        <w:tc>
          <w:tcPr>
            <w:tcW w:w="603" w:type="dxa"/>
          </w:tcPr>
          <w:p w14:paraId="7585F62D"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2F421FC6"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6C9B97C" w14:textId="77777777" w:rsidR="00821F4B" w:rsidRPr="00624C44" w:rsidRDefault="00821F4B" w:rsidP="005B4912">
            <w:pPr>
              <w:rPr>
                <w:lang w:val="en-US"/>
              </w:rPr>
            </w:pPr>
            <w:r w:rsidRPr="00624C44">
              <w:rPr>
                <w:lang w:val="en-US"/>
              </w:rPr>
              <w:t>/zone/[id]/activity/flow/upwards</w:t>
            </w:r>
          </w:p>
        </w:tc>
        <w:tc>
          <w:tcPr>
            <w:tcW w:w="513" w:type="dxa"/>
            <w:tcBorders>
              <w:left w:val="single" w:sz="4" w:space="0" w:color="auto"/>
              <w:right w:val="single" w:sz="4" w:space="0" w:color="auto"/>
            </w:tcBorders>
          </w:tcPr>
          <w:p w14:paraId="53DD999F" w14:textId="77777777" w:rsidR="00821F4B" w:rsidRPr="00624C44" w:rsidRDefault="00821F4B" w:rsidP="005B4912">
            <w:pPr>
              <w:rPr>
                <w:lang w:val="en-US"/>
              </w:rPr>
            </w:pPr>
          </w:p>
        </w:tc>
        <w:tc>
          <w:tcPr>
            <w:tcW w:w="754" w:type="dxa"/>
            <w:tcBorders>
              <w:left w:val="single" w:sz="4" w:space="0" w:color="auto"/>
            </w:tcBorders>
          </w:tcPr>
          <w:p w14:paraId="775B3EDA" w14:textId="77777777" w:rsidR="00821F4B" w:rsidRPr="00624C44" w:rsidRDefault="00821F4B" w:rsidP="005B4912">
            <w:pPr>
              <w:rPr>
                <w:lang w:val="en-US"/>
              </w:rPr>
            </w:pPr>
            <w:r w:rsidRPr="00624C44">
              <w:rPr>
                <w:lang w:val="en-US"/>
              </w:rPr>
              <w:t>None</w:t>
            </w:r>
          </w:p>
        </w:tc>
      </w:tr>
      <w:tr w:rsidR="00821F4B" w:rsidRPr="00624C44" w14:paraId="5436B379" w14:textId="77777777" w:rsidTr="00AD3DA7">
        <w:trPr>
          <w:trHeight w:val="320"/>
        </w:trPr>
        <w:tc>
          <w:tcPr>
            <w:tcW w:w="1969" w:type="dxa"/>
          </w:tcPr>
          <w:p w14:paraId="0E77AAFB" w14:textId="77777777" w:rsidR="00821F4B" w:rsidRPr="00624C44" w:rsidRDefault="00821F4B" w:rsidP="005B4912">
            <w:pPr>
              <w:rPr>
                <w:lang w:val="en-US"/>
              </w:rPr>
            </w:pPr>
          </w:p>
        </w:tc>
        <w:tc>
          <w:tcPr>
            <w:tcW w:w="603" w:type="dxa"/>
          </w:tcPr>
          <w:p w14:paraId="1FE71C8D"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003F1E00"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106E9223" w14:textId="77777777" w:rsidR="00821F4B" w:rsidRPr="00624C44" w:rsidRDefault="00821F4B" w:rsidP="005B4912">
            <w:pPr>
              <w:rPr>
                <w:lang w:val="en-US"/>
              </w:rPr>
            </w:pPr>
            <w:r w:rsidRPr="00624C44">
              <w:rPr>
                <w:lang w:val="en-US"/>
              </w:rPr>
              <w:t>/zone/[id]/activity/flow/downwards</w:t>
            </w:r>
          </w:p>
        </w:tc>
        <w:tc>
          <w:tcPr>
            <w:tcW w:w="513" w:type="dxa"/>
            <w:tcBorders>
              <w:left w:val="single" w:sz="4" w:space="0" w:color="auto"/>
              <w:right w:val="single" w:sz="4" w:space="0" w:color="auto"/>
            </w:tcBorders>
          </w:tcPr>
          <w:p w14:paraId="7CE8FBAA" w14:textId="77777777" w:rsidR="00821F4B" w:rsidRPr="00624C44" w:rsidRDefault="00821F4B" w:rsidP="005B4912">
            <w:pPr>
              <w:rPr>
                <w:lang w:val="en-US"/>
              </w:rPr>
            </w:pPr>
          </w:p>
        </w:tc>
        <w:tc>
          <w:tcPr>
            <w:tcW w:w="754" w:type="dxa"/>
            <w:tcBorders>
              <w:left w:val="single" w:sz="4" w:space="0" w:color="auto"/>
            </w:tcBorders>
          </w:tcPr>
          <w:p w14:paraId="110BA4C0" w14:textId="77777777" w:rsidR="00821F4B" w:rsidRPr="00624C44" w:rsidRDefault="00821F4B" w:rsidP="005B4912">
            <w:pPr>
              <w:rPr>
                <w:lang w:val="en-US"/>
              </w:rPr>
            </w:pPr>
            <w:r w:rsidRPr="00624C44">
              <w:rPr>
                <w:lang w:val="en-US"/>
              </w:rPr>
              <w:t>None</w:t>
            </w:r>
          </w:p>
        </w:tc>
      </w:tr>
      <w:tr w:rsidR="00821F4B" w:rsidRPr="00624C44" w14:paraId="372D678C" w14:textId="77777777" w:rsidTr="00AD3DA7">
        <w:trPr>
          <w:trHeight w:val="320"/>
        </w:trPr>
        <w:tc>
          <w:tcPr>
            <w:tcW w:w="1969" w:type="dxa"/>
          </w:tcPr>
          <w:p w14:paraId="518FFB27" w14:textId="77777777" w:rsidR="00821F4B" w:rsidRPr="00624C44" w:rsidRDefault="00821F4B" w:rsidP="005B4912">
            <w:pPr>
              <w:rPr>
                <w:lang w:val="en-US"/>
              </w:rPr>
            </w:pPr>
          </w:p>
        </w:tc>
        <w:tc>
          <w:tcPr>
            <w:tcW w:w="603" w:type="dxa"/>
          </w:tcPr>
          <w:p w14:paraId="1BA2EAFA" w14:textId="77777777" w:rsidR="00821F4B" w:rsidRPr="00624C44" w:rsidRDefault="00821F4B" w:rsidP="005B4912">
            <w:pPr>
              <w:rPr>
                <w:lang w:val="en-US"/>
              </w:rPr>
            </w:pPr>
          </w:p>
        </w:tc>
        <w:tc>
          <w:tcPr>
            <w:tcW w:w="956" w:type="dxa"/>
            <w:tcBorders>
              <w:left w:val="single" w:sz="4" w:space="0" w:color="auto"/>
              <w:right w:val="single" w:sz="36" w:space="0" w:color="auto"/>
            </w:tcBorders>
          </w:tcPr>
          <w:p w14:paraId="541D2A32" w14:textId="77777777" w:rsidR="00821F4B" w:rsidRPr="00624C44" w:rsidRDefault="00821F4B" w:rsidP="005B4912">
            <w:pPr>
              <w:rPr>
                <w:lang w:val="en-US"/>
              </w:rPr>
            </w:pPr>
          </w:p>
        </w:tc>
        <w:tc>
          <w:tcPr>
            <w:tcW w:w="4277" w:type="dxa"/>
            <w:tcBorders>
              <w:left w:val="single" w:sz="36" w:space="0" w:color="auto"/>
              <w:right w:val="single" w:sz="4" w:space="0" w:color="auto"/>
            </w:tcBorders>
          </w:tcPr>
          <w:p w14:paraId="7DE8B4E6" w14:textId="77777777" w:rsidR="00821F4B" w:rsidRPr="00624C44" w:rsidRDefault="00821F4B" w:rsidP="005B4912">
            <w:pPr>
              <w:rPr>
                <w:lang w:val="en-US"/>
              </w:rPr>
            </w:pPr>
            <w:r w:rsidRPr="00624C44">
              <w:rPr>
                <w:lang w:val="en-US"/>
              </w:rPr>
              <w:t>/zone/[id]/activity/flow/forward</w:t>
            </w:r>
          </w:p>
        </w:tc>
        <w:tc>
          <w:tcPr>
            <w:tcW w:w="513" w:type="dxa"/>
            <w:tcBorders>
              <w:left w:val="single" w:sz="4" w:space="0" w:color="auto"/>
              <w:right w:val="single" w:sz="4" w:space="0" w:color="auto"/>
            </w:tcBorders>
            <w:vAlign w:val="center"/>
          </w:tcPr>
          <w:p w14:paraId="6370DB9B" w14:textId="77777777" w:rsidR="00821F4B" w:rsidRPr="00624C44" w:rsidRDefault="00821F4B" w:rsidP="005B4912">
            <w:pPr>
              <w:rPr>
                <w:lang w:val="en-US"/>
              </w:rPr>
            </w:pPr>
          </w:p>
        </w:tc>
        <w:tc>
          <w:tcPr>
            <w:tcW w:w="754" w:type="dxa"/>
            <w:tcBorders>
              <w:left w:val="single" w:sz="4" w:space="0" w:color="auto"/>
            </w:tcBorders>
          </w:tcPr>
          <w:p w14:paraId="7BA5B37B" w14:textId="77777777" w:rsidR="00821F4B" w:rsidRPr="00624C44" w:rsidRDefault="00821F4B" w:rsidP="005B4912">
            <w:pPr>
              <w:rPr>
                <w:lang w:val="en-US"/>
              </w:rPr>
            </w:pPr>
            <w:r w:rsidRPr="00624C44">
              <w:rPr>
                <w:lang w:val="en-US"/>
              </w:rPr>
              <w:t>None</w:t>
            </w:r>
          </w:p>
        </w:tc>
      </w:tr>
      <w:tr w:rsidR="00821F4B" w:rsidRPr="00624C44" w14:paraId="73FC5E31" w14:textId="77777777" w:rsidTr="00AD3DA7">
        <w:trPr>
          <w:trHeight w:val="320"/>
        </w:trPr>
        <w:tc>
          <w:tcPr>
            <w:tcW w:w="1969" w:type="dxa"/>
          </w:tcPr>
          <w:p w14:paraId="1586847E" w14:textId="77777777" w:rsidR="00821F4B" w:rsidRPr="00624C44" w:rsidRDefault="00821F4B" w:rsidP="00D926EC">
            <w:pPr>
              <w:rPr>
                <w:lang w:val="en-US"/>
              </w:rPr>
            </w:pPr>
          </w:p>
        </w:tc>
        <w:tc>
          <w:tcPr>
            <w:tcW w:w="603" w:type="dxa"/>
          </w:tcPr>
          <w:p w14:paraId="64959071" w14:textId="77777777" w:rsidR="00821F4B" w:rsidRPr="00624C44" w:rsidRDefault="00821F4B" w:rsidP="00D926EC">
            <w:pPr>
              <w:rPr>
                <w:lang w:val="en-US"/>
              </w:rPr>
            </w:pPr>
          </w:p>
        </w:tc>
        <w:tc>
          <w:tcPr>
            <w:tcW w:w="956" w:type="dxa"/>
            <w:tcBorders>
              <w:left w:val="single" w:sz="4" w:space="0" w:color="auto"/>
              <w:right w:val="single" w:sz="36" w:space="0" w:color="auto"/>
            </w:tcBorders>
          </w:tcPr>
          <w:p w14:paraId="58D32181" w14:textId="77777777" w:rsidR="00821F4B" w:rsidRPr="00624C44" w:rsidRDefault="00821F4B" w:rsidP="00D926EC">
            <w:pPr>
              <w:rPr>
                <w:lang w:val="en-US"/>
              </w:rPr>
            </w:pPr>
          </w:p>
        </w:tc>
        <w:tc>
          <w:tcPr>
            <w:tcW w:w="4277" w:type="dxa"/>
            <w:tcBorders>
              <w:left w:val="single" w:sz="36" w:space="0" w:color="auto"/>
              <w:right w:val="single" w:sz="4" w:space="0" w:color="auto"/>
            </w:tcBorders>
          </w:tcPr>
          <w:p w14:paraId="36B945A1" w14:textId="77777777" w:rsidR="00821F4B" w:rsidRPr="00624C44" w:rsidRDefault="00821F4B" w:rsidP="00D926EC">
            <w:pPr>
              <w:rPr>
                <w:lang w:val="en-US"/>
              </w:rPr>
            </w:pPr>
          </w:p>
        </w:tc>
        <w:tc>
          <w:tcPr>
            <w:tcW w:w="513" w:type="dxa"/>
            <w:tcBorders>
              <w:left w:val="single" w:sz="4" w:space="0" w:color="auto"/>
              <w:right w:val="single" w:sz="4" w:space="0" w:color="auto"/>
            </w:tcBorders>
          </w:tcPr>
          <w:p w14:paraId="73BF0DE1" w14:textId="77777777" w:rsidR="00821F4B" w:rsidRPr="00624C44" w:rsidRDefault="00821F4B" w:rsidP="00D926EC">
            <w:pPr>
              <w:rPr>
                <w:lang w:val="en-US"/>
              </w:rPr>
            </w:pPr>
          </w:p>
        </w:tc>
        <w:tc>
          <w:tcPr>
            <w:tcW w:w="754" w:type="dxa"/>
            <w:tcBorders>
              <w:left w:val="single" w:sz="4" w:space="0" w:color="auto"/>
            </w:tcBorders>
            <w:vAlign w:val="center"/>
          </w:tcPr>
          <w:p w14:paraId="7CB0FD50" w14:textId="4EA6E57F" w:rsidR="00821F4B" w:rsidRPr="00624C44" w:rsidRDefault="00821F4B" w:rsidP="00D926EC">
            <w:pPr>
              <w:rPr>
                <w:lang w:val="en-US"/>
              </w:rPr>
            </w:pPr>
          </w:p>
        </w:tc>
      </w:tr>
    </w:tbl>
    <w:p w14:paraId="33B67251" w14:textId="77777777" w:rsidR="00D926EC" w:rsidRPr="00624C44" w:rsidRDefault="00D926EC" w:rsidP="00D926EC">
      <w:pPr>
        <w:rPr>
          <w:lang w:val="en-US"/>
        </w:rPr>
      </w:pPr>
    </w:p>
    <w:p w14:paraId="794C5248" w14:textId="77777777" w:rsidR="00D926EC" w:rsidRPr="00624C44" w:rsidRDefault="00D926EC" w:rsidP="00B93302">
      <w:pPr>
        <w:pStyle w:val="Heading3"/>
        <w:rPr>
          <w:lang w:val="en-US"/>
        </w:rPr>
      </w:pPr>
      <w:bookmarkStart w:id="1412" w:name="_Toc362437927"/>
      <w:bookmarkStart w:id="1413" w:name="_Toc365022754"/>
      <w:bookmarkStart w:id="1414" w:name="_Toc380405797"/>
      <w:r w:rsidRPr="00624C44">
        <w:rPr>
          <w:lang w:val="en-US"/>
        </w:rPr>
        <w:t>GUI</w:t>
      </w:r>
      <w:bookmarkEnd w:id="1412"/>
      <w:bookmarkEnd w:id="1413"/>
      <w:bookmarkEnd w:id="1414"/>
      <w:r w:rsidRPr="00624C44">
        <w:rPr>
          <w:lang w:val="en-US"/>
        </w:rPr>
        <w:t xml:space="preserve"> </w:t>
      </w:r>
    </w:p>
    <w:p w14:paraId="30405742" w14:textId="5BE5C965" w:rsidR="00376BE9" w:rsidRPr="00624C44" w:rsidRDefault="00376BE9" w:rsidP="00376BE9">
      <w:pPr>
        <w:rPr>
          <w:b/>
          <w:u w:val="single"/>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106"/>
        <w:gridCol w:w="3805"/>
        <w:gridCol w:w="2862"/>
      </w:tblGrid>
      <w:tr w:rsidR="00376BE9" w:rsidRPr="00624C44" w14:paraId="6813A2C8" w14:textId="77777777" w:rsidTr="00AD3DA7">
        <w:trPr>
          <w:trHeight w:val="173"/>
        </w:trPr>
        <w:tc>
          <w:tcPr>
            <w:tcW w:w="3458" w:type="dxa"/>
            <w:vAlign w:val="center"/>
          </w:tcPr>
          <w:p w14:paraId="28F46AB7" w14:textId="77777777" w:rsidR="00376BE9" w:rsidRPr="00624C44" w:rsidRDefault="00376BE9" w:rsidP="00376BE9">
            <w:pPr>
              <w:rPr>
                <w:lang w:val="en-US"/>
              </w:rPr>
            </w:pPr>
            <w:r w:rsidRPr="00624C44">
              <w:rPr>
                <w:lang w:val="en-US"/>
              </w:rPr>
              <w:t>General controls</w:t>
            </w:r>
          </w:p>
        </w:tc>
        <w:tc>
          <w:tcPr>
            <w:tcW w:w="3204" w:type="dxa"/>
            <w:vAlign w:val="center"/>
          </w:tcPr>
          <w:p w14:paraId="43AEBDAE" w14:textId="77777777" w:rsidR="00376BE9" w:rsidRPr="00624C44" w:rsidRDefault="00376BE9" w:rsidP="00376BE9">
            <w:pPr>
              <w:rPr>
                <w:lang w:val="en-US"/>
              </w:rPr>
            </w:pPr>
            <w:r w:rsidRPr="00624C44">
              <w:rPr>
                <w:lang w:val="en-US"/>
              </w:rPr>
              <w:t>Player controls</w:t>
            </w:r>
          </w:p>
        </w:tc>
        <w:tc>
          <w:tcPr>
            <w:tcW w:w="2410" w:type="dxa"/>
            <w:vAlign w:val="center"/>
          </w:tcPr>
          <w:p w14:paraId="21AF95D4" w14:textId="77777777" w:rsidR="00376BE9" w:rsidRPr="00624C44" w:rsidRDefault="00376BE9" w:rsidP="00376BE9">
            <w:pPr>
              <w:rPr>
                <w:lang w:val="en-US"/>
              </w:rPr>
            </w:pPr>
            <w:r w:rsidRPr="00624C44">
              <w:rPr>
                <w:lang w:val="en-US"/>
              </w:rPr>
              <w:t>Musical controls</w:t>
            </w:r>
          </w:p>
        </w:tc>
      </w:tr>
      <w:tr w:rsidR="00F148A3" w:rsidRPr="00624C44" w14:paraId="35E89BC6" w14:textId="77777777" w:rsidTr="00AD3DA7">
        <w:trPr>
          <w:trHeight w:val="173"/>
        </w:trPr>
        <w:tc>
          <w:tcPr>
            <w:tcW w:w="3458" w:type="dxa"/>
          </w:tcPr>
          <w:p w14:paraId="5458B868" w14:textId="77777777" w:rsidR="00F148A3" w:rsidRPr="00624C44" w:rsidRDefault="00F148A3" w:rsidP="00376BE9">
            <w:pPr>
              <w:rPr>
                <w:lang w:val="en-US"/>
              </w:rPr>
            </w:pPr>
            <w:r w:rsidRPr="00624C44">
              <w:rPr>
                <w:lang w:val="en-US"/>
              </w:rPr>
              <w:t xml:space="preserve">Start </w:t>
            </w:r>
            <w:r w:rsidRPr="00624C44">
              <w:rPr>
                <w:highlight w:val="yellow"/>
                <w:lang w:val="en-US"/>
              </w:rPr>
              <w:t>(button)</w:t>
            </w:r>
          </w:p>
          <w:p w14:paraId="6AA7613E" w14:textId="77777777" w:rsidR="00F148A3" w:rsidRPr="00624C44" w:rsidRDefault="00F148A3" w:rsidP="00376BE9">
            <w:pPr>
              <w:rPr>
                <w:lang w:val="en-US"/>
              </w:rPr>
            </w:pPr>
          </w:p>
          <w:p w14:paraId="324A8435" w14:textId="77777777" w:rsidR="00F148A3" w:rsidRPr="00624C44" w:rsidRDefault="00F148A3" w:rsidP="00376BE9">
            <w:pPr>
              <w:rPr>
                <w:lang w:val="en-US"/>
              </w:rPr>
            </w:pPr>
            <w:r w:rsidRPr="00624C44">
              <w:rPr>
                <w:lang w:val="en-US"/>
              </w:rPr>
              <w:t xml:space="preserve">Stop </w:t>
            </w:r>
            <w:r w:rsidRPr="00624C44">
              <w:rPr>
                <w:highlight w:val="yellow"/>
                <w:lang w:val="en-US"/>
              </w:rPr>
              <w:t>(button)</w:t>
            </w:r>
          </w:p>
          <w:p w14:paraId="6FBEA251" w14:textId="77777777" w:rsidR="00F148A3" w:rsidRPr="00624C44" w:rsidRDefault="00F148A3" w:rsidP="00376BE9">
            <w:pPr>
              <w:rPr>
                <w:lang w:val="en-US"/>
              </w:rPr>
            </w:pPr>
          </w:p>
          <w:p w14:paraId="7F65FF0C" w14:textId="37DC7753" w:rsidR="00F148A3" w:rsidRPr="00624C44" w:rsidRDefault="00F148A3" w:rsidP="00376BE9">
            <w:pPr>
              <w:rPr>
                <w:lang w:val="en-US"/>
              </w:rPr>
            </w:pPr>
            <w:r w:rsidRPr="00624C44">
              <w:rPr>
                <w:lang w:val="en-US"/>
              </w:rPr>
              <w:t>Volume</w:t>
            </w:r>
            <w:r w:rsidRPr="00624C44">
              <w:rPr>
                <w:highlight w:val="yellow"/>
                <w:lang w:val="en-US"/>
              </w:rPr>
              <w:t xml:space="preserve"> (</w:t>
            </w:r>
            <w:proofErr w:type="gramStart"/>
            <w:r w:rsidRPr="00624C44">
              <w:rPr>
                <w:highlight w:val="yellow"/>
                <w:lang w:val="en-US"/>
              </w:rPr>
              <w:t>slider )</w:t>
            </w:r>
            <w:proofErr w:type="gramEnd"/>
          </w:p>
          <w:p w14:paraId="06F678DB" w14:textId="77777777" w:rsidR="00F148A3" w:rsidRPr="00624C44" w:rsidRDefault="00F148A3" w:rsidP="00376BE9">
            <w:pPr>
              <w:rPr>
                <w:lang w:val="en-US"/>
              </w:rPr>
            </w:pPr>
          </w:p>
          <w:p w14:paraId="38872906" w14:textId="1FDA8C30" w:rsidR="00F148A3" w:rsidRPr="00624C44" w:rsidRDefault="00F148A3" w:rsidP="00376BE9">
            <w:pPr>
              <w:rPr>
                <w:lang w:val="en-US"/>
              </w:rPr>
            </w:pPr>
            <w:r w:rsidRPr="00624C44">
              <w:rPr>
                <w:lang w:val="en-US"/>
              </w:rPr>
              <w:t>Sensitivity</w:t>
            </w:r>
            <w:r w:rsidRPr="00624C44">
              <w:rPr>
                <w:highlight w:val="yellow"/>
                <w:lang w:val="en-US"/>
              </w:rPr>
              <w:t xml:space="preserve"> (</w:t>
            </w:r>
            <w:proofErr w:type="gramStart"/>
            <w:r w:rsidRPr="00624C44">
              <w:rPr>
                <w:highlight w:val="yellow"/>
                <w:lang w:val="en-US"/>
              </w:rPr>
              <w:t>slider )</w:t>
            </w:r>
            <w:proofErr w:type="gramEnd"/>
          </w:p>
          <w:p w14:paraId="343D9F40" w14:textId="77777777" w:rsidR="00F148A3" w:rsidRPr="00624C44" w:rsidRDefault="00F148A3" w:rsidP="00376BE9">
            <w:pPr>
              <w:rPr>
                <w:lang w:val="en-US"/>
              </w:rPr>
            </w:pPr>
          </w:p>
        </w:tc>
        <w:tc>
          <w:tcPr>
            <w:tcW w:w="3204" w:type="dxa"/>
          </w:tcPr>
          <w:p w14:paraId="2AF8AA6D" w14:textId="4AF487BB" w:rsidR="00F148A3" w:rsidRPr="00624C44" w:rsidRDefault="00C9436D" w:rsidP="00F148A3">
            <w:pPr>
              <w:rPr>
                <w:lang w:val="en-US"/>
              </w:rPr>
            </w:pPr>
            <w:r w:rsidRPr="00624C44">
              <w:rPr>
                <w:lang w:val="en-US"/>
              </w:rPr>
              <w:t xml:space="preserve">1 Player / 2 Players </w:t>
            </w:r>
            <w:r w:rsidR="00F148A3" w:rsidRPr="00624C44">
              <w:rPr>
                <w:lang w:val="en-US"/>
              </w:rPr>
              <w:t>/ Zones</w:t>
            </w:r>
            <w:ins w:id="1415" w:author="motioncomposer" w:date="2017-12-21T19:52:00Z">
              <w:r w:rsidR="00AE1DEF" w:rsidRPr="00624C44">
                <w:rPr>
                  <w:lang w:val="en-US"/>
                </w:rPr>
                <w:t xml:space="preserve"> </w:t>
              </w:r>
            </w:ins>
            <w:r w:rsidR="00F148A3" w:rsidRPr="00624C44">
              <w:rPr>
                <w:lang w:val="en-US"/>
              </w:rPr>
              <w:br/>
            </w:r>
            <w:r w:rsidR="00F148A3" w:rsidRPr="00624C44">
              <w:rPr>
                <w:sz w:val="16"/>
                <w:szCs w:val="16"/>
                <w:highlight w:val="yellow"/>
                <w:lang w:val="en-US"/>
              </w:rPr>
              <w:t>(radio button)</w:t>
            </w:r>
          </w:p>
          <w:p w14:paraId="20AED411" w14:textId="77777777" w:rsidR="00F148A3" w:rsidRPr="00624C44" w:rsidRDefault="00F148A3" w:rsidP="00F148A3">
            <w:pPr>
              <w:rPr>
                <w:lang w:val="en-US"/>
              </w:rPr>
            </w:pPr>
          </w:p>
          <w:p w14:paraId="1D60FB24" w14:textId="7F926617" w:rsidR="00F148A3" w:rsidRPr="00624C44" w:rsidRDefault="00F148A3" w:rsidP="00F148A3">
            <w:pPr>
              <w:rPr>
                <w:del w:id="1416" w:author="motioncomposer" w:date="2017-12-21T19:52:00Z"/>
                <w:lang w:val="en-US"/>
              </w:rPr>
            </w:pPr>
            <w:r w:rsidRPr="00624C44">
              <w:rPr>
                <w:sz w:val="16"/>
                <w:szCs w:val="16"/>
                <w:highlight w:val="yellow"/>
                <w:u w:val="single"/>
                <w:lang w:val="en-US"/>
              </w:rPr>
              <w:t xml:space="preserve">For each player </w:t>
            </w:r>
            <w:r w:rsidR="00C708E1" w:rsidRPr="00624C44">
              <w:rPr>
                <w:sz w:val="16"/>
                <w:szCs w:val="16"/>
                <w:highlight w:val="yellow"/>
                <w:u w:val="single"/>
                <w:lang w:val="en-US"/>
              </w:rPr>
              <w:t>or</w:t>
            </w:r>
            <w:r w:rsidRPr="00624C44">
              <w:rPr>
                <w:sz w:val="16"/>
                <w:szCs w:val="16"/>
                <w:highlight w:val="yellow"/>
                <w:u w:val="single"/>
                <w:lang w:val="en-US"/>
              </w:rPr>
              <w:t xml:space="preserve"> zone</w:t>
            </w:r>
            <w:r w:rsidRPr="00624C44">
              <w:rPr>
                <w:lang w:val="en-US"/>
              </w:rPr>
              <w:t>:</w:t>
            </w:r>
          </w:p>
          <w:p w14:paraId="4059BEE4" w14:textId="77777777" w:rsidR="00AD0196" w:rsidRPr="00624C44" w:rsidRDefault="00F148A3" w:rsidP="00F148A3">
            <w:pPr>
              <w:rPr>
                <w:lang w:val="en-US"/>
              </w:rPr>
            </w:pPr>
            <w:del w:id="1417" w:author="motioncomposer" w:date="2017-12-21T19:52:00Z">
              <w:r w:rsidRPr="00624C44">
                <w:rPr>
                  <w:lang w:val="en-US"/>
                </w:rPr>
                <w:delText>Instrument</w:delText>
              </w:r>
            </w:del>
            <w:r w:rsidRPr="00624C44">
              <w:rPr>
                <w:lang w:val="en-US"/>
              </w:rPr>
              <w:t xml:space="preserve"> </w:t>
            </w:r>
          </w:p>
          <w:p w14:paraId="7204925B" w14:textId="7F0AD9BD" w:rsidR="00F148A3" w:rsidRPr="00624C44" w:rsidRDefault="00AD0196" w:rsidP="00F148A3">
            <w:pPr>
              <w:rPr>
                <w:lang w:val="en-US"/>
              </w:rPr>
            </w:pPr>
            <w:proofErr w:type="spellStart"/>
            <w:r w:rsidRPr="00624C44">
              <w:rPr>
                <w:lang w:val="en-US"/>
              </w:rPr>
              <w:t>Soundbank</w:t>
            </w:r>
            <w:proofErr w:type="spellEnd"/>
            <w:r w:rsidRPr="00624C44">
              <w:rPr>
                <w:lang w:val="en-US"/>
              </w:rPr>
              <w:t xml:space="preserve"> </w:t>
            </w:r>
            <w:r w:rsidR="00F148A3" w:rsidRPr="00624C44">
              <w:rPr>
                <w:lang w:val="en-US"/>
              </w:rPr>
              <w:t xml:space="preserve">1 </w:t>
            </w:r>
            <w:r w:rsidR="00F148A3" w:rsidRPr="00624C44">
              <w:rPr>
                <w:sz w:val="16"/>
                <w:szCs w:val="16"/>
                <w:highlight w:val="yellow"/>
                <w:lang w:val="en-US"/>
              </w:rPr>
              <w:t>(dropdown list)</w:t>
            </w:r>
          </w:p>
          <w:p w14:paraId="346FB042" w14:textId="43AE9FB0" w:rsidR="00F148A3" w:rsidRPr="00624C44" w:rsidRDefault="00F148A3" w:rsidP="00F148A3">
            <w:pPr>
              <w:rPr>
                <w:lang w:val="en-US"/>
              </w:rPr>
            </w:pPr>
            <w:del w:id="1418" w:author="motioncomposer" w:date="2017-12-21T19:52:00Z">
              <w:r w:rsidRPr="00624C44">
                <w:rPr>
                  <w:lang w:val="en-US"/>
                </w:rPr>
                <w:delText>Instrument</w:delText>
              </w:r>
            </w:del>
            <w:proofErr w:type="spellStart"/>
            <w:r w:rsidR="00AD0196" w:rsidRPr="00624C44">
              <w:rPr>
                <w:lang w:val="en-US"/>
              </w:rPr>
              <w:t>Soundbank</w:t>
            </w:r>
            <w:proofErr w:type="spellEnd"/>
            <w:r w:rsidR="00AD0196" w:rsidRPr="00624C44">
              <w:rPr>
                <w:lang w:val="en-US"/>
              </w:rPr>
              <w:t xml:space="preserve"> </w:t>
            </w:r>
            <w:r w:rsidRPr="00624C44">
              <w:rPr>
                <w:lang w:val="en-US"/>
              </w:rPr>
              <w:t xml:space="preserve">2 </w:t>
            </w:r>
            <w:r w:rsidRPr="00624C44">
              <w:rPr>
                <w:sz w:val="16"/>
                <w:szCs w:val="16"/>
                <w:highlight w:val="yellow"/>
                <w:lang w:val="en-US"/>
              </w:rPr>
              <w:t>(dropdown list)</w:t>
            </w:r>
          </w:p>
          <w:p w14:paraId="35A5D341" w14:textId="35A6226E" w:rsidR="00F148A3" w:rsidRPr="00624C44" w:rsidRDefault="00F148A3" w:rsidP="00376BE9">
            <w:pPr>
              <w:rPr>
                <w:lang w:val="en-US"/>
              </w:rPr>
            </w:pPr>
          </w:p>
        </w:tc>
        <w:tc>
          <w:tcPr>
            <w:tcW w:w="2410" w:type="dxa"/>
          </w:tcPr>
          <w:p w14:paraId="36B3BE87" w14:textId="77777777" w:rsidR="00DA11C2" w:rsidRPr="00624C44" w:rsidRDefault="00DA11C2" w:rsidP="00376BE9">
            <w:pPr>
              <w:rPr>
                <w:ins w:id="1419" w:author="motioncomposer" w:date="2017-12-21T19:52:00Z"/>
                <w:lang w:val="en-US"/>
              </w:rPr>
            </w:pPr>
            <w:ins w:id="1420" w:author="motioncomposer" w:date="2017-12-21T19:52:00Z">
              <w:r w:rsidRPr="00624C44">
                <w:rPr>
                  <w:lang w:val="en-US"/>
                </w:rPr>
                <w:t xml:space="preserve">Evolving mode </w:t>
              </w:r>
              <w:r w:rsidRPr="00624C44">
                <w:rPr>
                  <w:highlight w:val="yellow"/>
                  <w:lang w:val="en-US"/>
                </w:rPr>
                <w:t>(check box)</w:t>
              </w:r>
            </w:ins>
          </w:p>
          <w:p w14:paraId="28A10D8C" w14:textId="77777777" w:rsidR="00DA11C2" w:rsidRPr="00624C44" w:rsidRDefault="00DA11C2" w:rsidP="00376BE9">
            <w:pPr>
              <w:rPr>
                <w:ins w:id="1421" w:author="motioncomposer" w:date="2017-12-21T19:52:00Z"/>
                <w:lang w:val="en-US"/>
              </w:rPr>
            </w:pPr>
          </w:p>
          <w:p w14:paraId="45846E37" w14:textId="3176CD11" w:rsidR="00F148A3" w:rsidRPr="00624C44" w:rsidRDefault="00F148A3" w:rsidP="00376BE9">
            <w:pPr>
              <w:rPr>
                <w:lang w:val="en-US"/>
              </w:rPr>
            </w:pPr>
            <w:r w:rsidRPr="00624C44">
              <w:rPr>
                <w:lang w:val="en-US"/>
              </w:rPr>
              <w:t xml:space="preserve">Long Active </w:t>
            </w:r>
            <w:r w:rsidRPr="00624C44">
              <w:rPr>
                <w:highlight w:val="yellow"/>
                <w:lang w:val="en-US"/>
              </w:rPr>
              <w:t>(check box)</w:t>
            </w:r>
          </w:p>
          <w:p w14:paraId="048510D2" w14:textId="77777777" w:rsidR="00F148A3" w:rsidRPr="00624C44" w:rsidRDefault="00F148A3" w:rsidP="00376BE9">
            <w:pPr>
              <w:rPr>
                <w:lang w:val="en-US"/>
              </w:rPr>
            </w:pPr>
          </w:p>
          <w:p w14:paraId="459178CB" w14:textId="521C4B87" w:rsidR="00C6396F" w:rsidRPr="00624C44" w:rsidRDefault="00C6396F" w:rsidP="00376BE9">
            <w:pPr>
              <w:rPr>
                <w:ins w:id="1422" w:author="motioncomposer" w:date="2017-12-21T19:52:00Z"/>
                <w:lang w:val="en-US"/>
              </w:rPr>
            </w:pPr>
            <w:ins w:id="1423" w:author="motioncomposer" w:date="2017-12-21T19:52:00Z">
              <w:r w:rsidRPr="00624C44">
                <w:rPr>
                  <w:lang w:val="en-US"/>
                </w:rPr>
                <w:t xml:space="preserve">Kill Long, trigger </w:t>
              </w:r>
              <w:proofErr w:type="gramStart"/>
              <w:r w:rsidRPr="00624C44">
                <w:rPr>
                  <w:lang w:val="en-US"/>
                </w:rPr>
                <w:t xml:space="preserve">long  </w:t>
              </w:r>
              <w:r w:rsidRPr="00624C44">
                <w:rPr>
                  <w:highlight w:val="yellow"/>
                  <w:lang w:val="en-US"/>
                </w:rPr>
                <w:t>(</w:t>
              </w:r>
            </w:ins>
            <w:proofErr w:type="gramEnd"/>
            <w:r w:rsidR="00C708E1" w:rsidRPr="00624C44">
              <w:rPr>
                <w:highlight w:val="yellow"/>
                <w:lang w:val="en-US"/>
              </w:rPr>
              <w:t>push</w:t>
            </w:r>
            <w:ins w:id="1424" w:author="motioncomposer" w:date="2017-12-21T19:52:00Z">
              <w:r w:rsidRPr="00624C44">
                <w:rPr>
                  <w:highlight w:val="yellow"/>
                  <w:lang w:val="en-US"/>
                </w:rPr>
                <w:t xml:space="preserve"> button)</w:t>
              </w:r>
            </w:ins>
          </w:p>
          <w:p w14:paraId="78D3E1C7" w14:textId="77777777" w:rsidR="00F148A3" w:rsidRPr="00624C44" w:rsidRDefault="00F148A3" w:rsidP="00376BE9">
            <w:pPr>
              <w:rPr>
                <w:ins w:id="1425" w:author="motioncomposer" w:date="2017-12-21T19:52:00Z"/>
                <w:lang w:val="en-US"/>
              </w:rPr>
            </w:pPr>
          </w:p>
          <w:p w14:paraId="422EFC62" w14:textId="4597A37E" w:rsidR="00F148A3" w:rsidRPr="00624C44" w:rsidRDefault="00C708E1" w:rsidP="00376BE9">
            <w:pPr>
              <w:rPr>
                <w:lang w:val="en-US"/>
              </w:rPr>
            </w:pPr>
            <w:r w:rsidRPr="00624C44">
              <w:rPr>
                <w:lang w:val="en-US"/>
              </w:rPr>
              <w:t>Height Active</w:t>
            </w:r>
            <w:r w:rsidR="00F148A3" w:rsidRPr="00624C44">
              <w:rPr>
                <w:lang w:val="en-US"/>
              </w:rPr>
              <w:t xml:space="preserve"> </w:t>
            </w:r>
            <w:r w:rsidR="00F148A3" w:rsidRPr="00624C44">
              <w:rPr>
                <w:highlight w:val="yellow"/>
                <w:lang w:val="en-US"/>
              </w:rPr>
              <w:t>(check box)</w:t>
            </w:r>
          </w:p>
          <w:p w14:paraId="1AC70AB4" w14:textId="624026C5" w:rsidR="00C6396F" w:rsidRPr="00624C44" w:rsidRDefault="00F148A3" w:rsidP="00376BE9">
            <w:pPr>
              <w:rPr>
                <w:ins w:id="1426" w:author="motioncomposer" w:date="2017-12-21T19:52:00Z"/>
                <w:lang w:val="en-US"/>
              </w:rPr>
            </w:pPr>
            <w:r w:rsidRPr="00624C44">
              <w:rPr>
                <w:lang w:val="en-US"/>
              </w:rPr>
              <w:t xml:space="preserve">Rhythms Active </w:t>
            </w:r>
            <w:r w:rsidRPr="00624C44">
              <w:rPr>
                <w:highlight w:val="yellow"/>
                <w:lang w:val="en-US"/>
              </w:rPr>
              <w:t>(check box)</w:t>
            </w:r>
          </w:p>
          <w:p w14:paraId="1F9518E4" w14:textId="656802CC" w:rsidR="00F148A3" w:rsidRPr="00624C44" w:rsidRDefault="00C6396F" w:rsidP="00376BE9">
            <w:pPr>
              <w:rPr>
                <w:lang w:val="en-US"/>
              </w:rPr>
            </w:pPr>
            <w:ins w:id="1427" w:author="motioncomposer" w:date="2017-12-21T19:52:00Z">
              <w:r w:rsidRPr="00624C44">
                <w:rPr>
                  <w:lang w:val="en-US"/>
                </w:rPr>
                <w:t xml:space="preserve">Accents Active </w:t>
              </w:r>
              <w:r w:rsidRPr="00624C44">
                <w:rPr>
                  <w:highlight w:val="yellow"/>
                  <w:lang w:val="en-US"/>
                </w:rPr>
                <w:t>(check box)</w:t>
              </w:r>
            </w:ins>
          </w:p>
        </w:tc>
      </w:tr>
    </w:tbl>
    <w:p w14:paraId="10763DA1" w14:textId="0C0A0931" w:rsidR="00376BE9" w:rsidRPr="00624C44" w:rsidRDefault="00376BE9" w:rsidP="00376BE9">
      <w:pPr>
        <w:rPr>
          <w:lang w:val="en-US"/>
        </w:rPr>
      </w:pPr>
    </w:p>
    <w:p w14:paraId="532F6F1F" w14:textId="77777777" w:rsidR="00D926EC" w:rsidRPr="00624C44" w:rsidRDefault="00D926EC" w:rsidP="00D926EC">
      <w:pPr>
        <w:rPr>
          <w:lang w:val="en-US"/>
        </w:rPr>
      </w:pPr>
    </w:p>
    <w:p w14:paraId="477F889B" w14:textId="77777777" w:rsidR="00D926EC" w:rsidRPr="00624C44" w:rsidRDefault="00D926EC" w:rsidP="0087276E">
      <w:pPr>
        <w:pStyle w:val="Heading1"/>
      </w:pPr>
      <w:bookmarkStart w:id="1428" w:name="_Toc347839396"/>
      <w:bookmarkStart w:id="1429" w:name="_Toc348390785"/>
      <w:bookmarkStart w:id="1430" w:name="_Toc362437928"/>
      <w:bookmarkStart w:id="1431" w:name="_Toc365022755"/>
      <w:bookmarkStart w:id="1432" w:name="_Toc369191224"/>
      <w:bookmarkStart w:id="1433" w:name="_Toc380405798"/>
      <w:r w:rsidRPr="00624C44">
        <w:t>Import-Your-Own-Music</w:t>
      </w:r>
      <w:bookmarkEnd w:id="1428"/>
      <w:bookmarkEnd w:id="1429"/>
      <w:bookmarkEnd w:id="1430"/>
      <w:bookmarkEnd w:id="1431"/>
      <w:bookmarkEnd w:id="1432"/>
      <w:bookmarkEnd w:id="1433"/>
    </w:p>
    <w:p w14:paraId="739EBFD1" w14:textId="48B51916" w:rsidR="00D926EC" w:rsidRDefault="001C4DAF" w:rsidP="00940981">
      <w:pPr>
        <w:pStyle w:val="Heading3"/>
        <w:rPr>
          <w:b/>
          <w:lang w:val="en-US"/>
        </w:rPr>
      </w:pPr>
      <w:bookmarkStart w:id="1434" w:name="_Toc362437929"/>
      <w:bookmarkStart w:id="1435" w:name="_Toc365022756"/>
      <w:ins w:id="1436" w:author="motioncomposer" w:date="2017-12-21T19:52:00Z">
        <w:r w:rsidRPr="00E03BBC">
          <w:rPr>
            <w:noProof/>
            <w:lang w:val="en-GB" w:eastAsia="en-GB"/>
            <w:rPrChange w:id="1437" w:author="Unknown">
              <w:rPr>
                <w:rFonts w:ascii="Blender Pro Book" w:eastAsiaTheme="minorEastAsia" w:hAnsi="Blender Pro Book" w:cstheme="minorBidi"/>
                <w:noProof/>
                <w:color w:val="auto"/>
                <w:sz w:val="20"/>
                <w:szCs w:val="24"/>
                <w:lang w:val="en-GB" w:eastAsia="en-GB"/>
              </w:rPr>
            </w:rPrChange>
          </w:rPr>
          <mc:AlternateContent>
            <mc:Choice Requires="wps">
              <w:drawing>
                <wp:inline distT="0" distB="0" distL="0" distR="0" wp14:anchorId="669046D1" wp14:editId="47F9BA5C">
                  <wp:extent cx="5799622" cy="923078"/>
                  <wp:effectExtent l="0" t="0" r="17145" b="17145"/>
                  <wp:docPr id="490" name="Rounded 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9622" cy="923078"/>
                          </a:xfrm>
                          <a:prstGeom prst="roundRect">
                            <a:avLst>
                              <a:gd name="adj" fmla="val 4282"/>
                            </a:avLst>
                          </a:prstGeom>
                          <a:solidFill>
                            <a:schemeClr val="accent1">
                              <a:lumMod val="20000"/>
                              <a:lumOff val="80000"/>
                            </a:schemeClr>
                          </a:solidFill>
                          <a:ln w="3175" cap="flat" cmpd="sng" algn="ctr">
                            <a:solidFill>
                              <a:schemeClr val="accent1">
                                <a:lumMod val="40000"/>
                                <a:lumOff val="60000"/>
                              </a:schemeClr>
                            </a:solidFill>
                            <a:prstDash val="solid"/>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55E7CC28" w14:textId="77777777" w:rsidR="00D124BC" w:rsidRPr="00EE6221" w:rsidRDefault="00D124BC" w:rsidP="001C4DAF">
                              <w:pPr>
                                <w:pStyle w:val="Heading3"/>
                                <w:spacing w:before="120"/>
                                <w:ind w:left="431" w:hanging="431"/>
                                <w:rPr>
                                  <w:ins w:id="1438" w:author="motioncomposer" w:date="2017-12-21T19:52:00Z"/>
                                  <w:lang w:val="en-US"/>
                                </w:rPr>
                              </w:pPr>
                              <w:ins w:id="1439" w:author="motioncomposer" w:date="2017-12-21T19:52:00Z">
                                <w:r>
                                  <w:rPr>
                                    <w:lang w:val="en-US"/>
                                  </w:rPr>
                                  <w:t xml:space="preserve">Note to Composers </w:t>
                                </w:r>
                              </w:ins>
                            </w:p>
                            <w:p w14:paraId="3890000F" w14:textId="77777777" w:rsidR="00D124BC" w:rsidRPr="001A4E3A" w:rsidRDefault="00D124BC" w:rsidP="001C4DAF">
                              <w:pPr>
                                <w:pStyle w:val="bullet2"/>
                                <w:ind w:left="567"/>
                                <w:rPr>
                                  <w:ins w:id="1440" w:author="motioncomposer" w:date="2017-12-21T19:52:00Z"/>
                                </w:rPr>
                              </w:pPr>
                              <w:ins w:id="1441"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075F1E03" w14:textId="77777777" w:rsidR="00D124BC" w:rsidRPr="00EE6221" w:rsidRDefault="00D124BC" w:rsidP="001C4DAF">
                              <w:pPr>
                                <w:jc w:val="center"/>
                                <w:rPr>
                                  <w:ins w:id="1442" w:author="motioncomposer" w:date="2017-12-21T19:52:00Z"/>
                                  <w:lang w:val="en-US"/>
                                </w:rPr>
                              </w:pPr>
                            </w:p>
                            <w:p w14:paraId="670F1568" w14:textId="77777777" w:rsidR="00D124BC" w:rsidRPr="00EE6221" w:rsidRDefault="00D124BC" w:rsidP="001C4DAF">
                              <w:pPr>
                                <w:rPr>
                                  <w:ins w:id="1443" w:author="motioncomposer" w:date="2017-12-21T19:52:00Z"/>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69046D1" id="_x0000_s1216" style="width:456.65pt;height:72.7pt;visibility:visible;mso-wrap-style:square;mso-left-percent:-10001;mso-top-percent:-10001;mso-position-horizontal:absolute;mso-position-horizontal-relative:char;mso-position-vertical:absolute;mso-position-vertical-relative:line;mso-left-percent:-10001;mso-top-percent:-10001;v-text-anchor:middle" arcsize="2806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" fillcolor="#dbe5f1 [660]" strokecolor="#b8cce4 [1300]" strokeweight=".25pt">
                  <v:path arrowok="t"/>
                  <v:textbox>
                    <w:txbxContent>
                      <w:p w14:paraId="55E7CC28" w14:textId="77777777" w:rsidR="00D124BC" w:rsidRPr="00EE6221" w:rsidRDefault="00D124BC" w:rsidP="001C4DAF">
                        <w:pPr>
                          <w:pStyle w:val="Heading3"/>
                          <w:spacing w:before="120"/>
                          <w:ind w:left="431" w:hanging="431"/>
                          <w:rPr>
                            <w:ins w:id="1444" w:author="motioncomposer" w:date="2017-12-21T19:52:00Z"/>
                            <w:lang w:val="en-US"/>
                          </w:rPr>
                        </w:pPr>
                        <w:ins w:id="1445" w:author="motioncomposer" w:date="2017-12-21T19:52:00Z">
                          <w:r>
                            <w:rPr>
                              <w:lang w:val="en-US"/>
                            </w:rPr>
                            <w:t xml:space="preserve">Note to Composers </w:t>
                          </w:r>
                        </w:ins>
                      </w:p>
                      <w:p w14:paraId="3890000F" w14:textId="77777777" w:rsidR="00D124BC" w:rsidRPr="001A4E3A" w:rsidRDefault="00D124BC" w:rsidP="001C4DAF">
                        <w:pPr>
                          <w:pStyle w:val="bullet2"/>
                          <w:ind w:left="567"/>
                          <w:rPr>
                            <w:ins w:id="1446" w:author="motioncomposer" w:date="2017-12-21T19:52:00Z"/>
                          </w:rPr>
                        </w:pPr>
                        <w:ins w:id="1447" w:author="motioncomposer" w:date="2017-12-21T19:52:00Z">
                          <w:r w:rsidRPr="001A4E3A">
                            <w:t>We made a separate document for the music tasks of each ME.  Look in the folder “</w:t>
                          </w:r>
                          <w:proofErr w:type="spellStart"/>
                          <w:r w:rsidRPr="001A4E3A">
                            <w:t>MEWork</w:t>
                          </w:r>
                          <w:proofErr w:type="spellEnd"/>
                          <w:r w:rsidRPr="001A4E3A">
                            <w:t xml:space="preserve">” and </w:t>
                          </w:r>
                          <w:r>
                            <w:t>you will see your tasks</w:t>
                          </w:r>
                        </w:ins>
                        <w:r>
                          <w:t>, and other information, up-to-date.</w:t>
                        </w:r>
                      </w:p>
                      <w:p w14:paraId="075F1E03" w14:textId="77777777" w:rsidR="00D124BC" w:rsidRPr="00EE6221" w:rsidRDefault="00D124BC" w:rsidP="001C4DAF">
                        <w:pPr>
                          <w:jc w:val="center"/>
                          <w:rPr>
                            <w:ins w:id="1448" w:author="motioncomposer" w:date="2017-12-21T19:52:00Z"/>
                            <w:lang w:val="en-US"/>
                          </w:rPr>
                        </w:pPr>
                      </w:p>
                      <w:p w14:paraId="670F1568" w14:textId="77777777" w:rsidR="00D124BC" w:rsidRPr="00EE6221" w:rsidRDefault="00D124BC" w:rsidP="001C4DAF">
                        <w:pPr>
                          <w:rPr>
                            <w:ins w:id="1449" w:author="motioncomposer" w:date="2017-12-21T19:52:00Z"/>
                            <w:lang w:val="en-US"/>
                          </w:rPr>
                        </w:pPr>
                      </w:p>
                    </w:txbxContent>
                  </v:textbox>
                  <w10:anchorlock/>
                </v:roundrect>
              </w:pict>
            </mc:Fallback>
          </mc:AlternateContent>
        </w:r>
      </w:ins>
    </w:p>
    <w:p w14:paraId="6AE554B6" w14:textId="77777777" w:rsidR="007F3955" w:rsidRDefault="007F3955" w:rsidP="007F3955">
      <w:pPr>
        <w:pStyle w:val="Heading3"/>
        <w:rPr>
          <w:lang w:val="en-US"/>
        </w:rPr>
      </w:pPr>
      <w:bookmarkStart w:id="1450" w:name="_Toc380405799"/>
      <w:r>
        <w:rPr>
          <w:lang w:val="en-US"/>
        </w:rPr>
        <w:t>Importer (“Import-Your-Own-Music”, etc. we have not found a title yet)</w:t>
      </w:r>
      <w:bookmarkEnd w:id="1450"/>
    </w:p>
    <w:p w14:paraId="7AEFBE54" w14:textId="77777777" w:rsidR="007F3955" w:rsidRDefault="007F3955" w:rsidP="007F3955">
      <w:pPr>
        <w:rPr>
          <w:lang w:val="en-US"/>
        </w:rPr>
      </w:pPr>
    </w:p>
    <w:p w14:paraId="5A65923A" w14:textId="77777777" w:rsidR="007F3955" w:rsidRPr="00DB509D" w:rsidRDefault="007F3955" w:rsidP="007F3955">
      <w:pPr>
        <w:rPr>
          <w:b/>
          <w:lang w:val="en-US"/>
        </w:rPr>
      </w:pPr>
      <w:r w:rsidRPr="00DB509D">
        <w:rPr>
          <w:b/>
          <w:lang w:val="en-US"/>
        </w:rPr>
        <w:t>DESCRIPTION</w:t>
      </w:r>
    </w:p>
    <w:p w14:paraId="05A7A2B3" w14:textId="77777777" w:rsidR="007F3955" w:rsidRDefault="007F3955" w:rsidP="007F3955">
      <w:pPr>
        <w:rPr>
          <w:lang w:val="en-US"/>
        </w:rPr>
      </w:pPr>
    </w:p>
    <w:p w14:paraId="0B196886" w14:textId="77777777" w:rsidR="007F3955" w:rsidRDefault="007F3955" w:rsidP="007F3955">
      <w:pPr>
        <w:rPr>
          <w:lang w:val="en-US"/>
        </w:rPr>
      </w:pPr>
      <w:r>
        <w:rPr>
          <w:lang w:val="en-US"/>
        </w:rPr>
        <w:t>We have done “Import” many times.  It is an important part of the MC1.  There are therapists who are currently using it. Josepha has used it as well. So, in its basic form, it is not a new idea.</w:t>
      </w:r>
    </w:p>
    <w:p w14:paraId="68CB98B2" w14:textId="77777777" w:rsidR="007F3955" w:rsidRDefault="007F3955" w:rsidP="007F3955">
      <w:pPr>
        <w:rPr>
          <w:lang w:val="en-US"/>
        </w:rPr>
      </w:pPr>
      <w:r>
        <w:rPr>
          <w:lang w:val="en-US"/>
        </w:rPr>
        <w:t>Having said this, there are certain “extensions” we could imagine.  These are complicated for a couple of reasons:</w:t>
      </w:r>
    </w:p>
    <w:p w14:paraId="65ADD175" w14:textId="77777777" w:rsidR="007F3955" w:rsidRDefault="007F3955" w:rsidP="007F3955">
      <w:pPr>
        <w:rPr>
          <w:lang w:val="en-US"/>
        </w:rPr>
      </w:pPr>
      <w:r>
        <w:rPr>
          <w:lang w:val="en-US"/>
        </w:rPr>
        <w:t>1)  some have been tested.  many have not.</w:t>
      </w:r>
    </w:p>
    <w:p w14:paraId="58496BD1" w14:textId="77777777" w:rsidR="007F3955" w:rsidRDefault="007F3955" w:rsidP="007F3955">
      <w:pPr>
        <w:rPr>
          <w:lang w:val="en-US"/>
        </w:rPr>
      </w:pPr>
      <w:r>
        <w:rPr>
          <w:lang w:val="en-US"/>
        </w:rPr>
        <w:t>2)  they are difficult to imagine working universally – that is, just because they work for one piece of music, does not mean that they will work for EVERY piece of music.</w:t>
      </w:r>
    </w:p>
    <w:p w14:paraId="13BA0380" w14:textId="77777777" w:rsidR="007F3955" w:rsidRDefault="007F3955" w:rsidP="007F3955">
      <w:pPr>
        <w:rPr>
          <w:lang w:val="en-US"/>
        </w:rPr>
      </w:pPr>
    </w:p>
    <w:p w14:paraId="6224FF6B" w14:textId="77777777" w:rsidR="007F3955" w:rsidRDefault="007F3955" w:rsidP="007F3955">
      <w:pPr>
        <w:rPr>
          <w:lang w:val="en-US"/>
        </w:rPr>
      </w:pPr>
      <w:r>
        <w:rPr>
          <w:lang w:val="en-US"/>
        </w:rPr>
        <w:t>Thus, we really have to think of IMPORTER in two phases:</w:t>
      </w:r>
    </w:p>
    <w:p w14:paraId="4067955F" w14:textId="77777777" w:rsidR="007F3955" w:rsidRDefault="007F3955" w:rsidP="007F3955">
      <w:pPr>
        <w:rPr>
          <w:lang w:val="en-US"/>
        </w:rPr>
      </w:pPr>
    </w:p>
    <w:p w14:paraId="60DA2DC2" w14:textId="77777777" w:rsidR="007F3955" w:rsidRDefault="007F3955" w:rsidP="007F3955">
      <w:pPr>
        <w:rPr>
          <w:lang w:val="en-US"/>
        </w:rPr>
      </w:pPr>
      <w:r>
        <w:rPr>
          <w:lang w:val="en-US"/>
        </w:rPr>
        <w:t xml:space="preserve">Phase I:  the basic version we have used in the past – based on 1 Zone. </w:t>
      </w:r>
    </w:p>
    <w:p w14:paraId="2D1A59EC" w14:textId="77777777" w:rsidR="007F3955" w:rsidRDefault="007F3955" w:rsidP="007F3955">
      <w:pPr>
        <w:rPr>
          <w:lang w:val="en-US"/>
        </w:rPr>
      </w:pPr>
      <w:r>
        <w:rPr>
          <w:lang w:val="en-US"/>
        </w:rPr>
        <w:t xml:space="preserve">Phase II:  various extensions that we can test for possible future implication. </w:t>
      </w:r>
    </w:p>
    <w:p w14:paraId="66F88288" w14:textId="77777777" w:rsidR="007F3955" w:rsidRDefault="007F3955" w:rsidP="007F3955">
      <w:pPr>
        <w:rPr>
          <w:lang w:val="en-US"/>
        </w:rPr>
      </w:pPr>
    </w:p>
    <w:p w14:paraId="66B48667" w14:textId="77777777" w:rsidR="007F3955" w:rsidRDefault="007F3955" w:rsidP="007F3955">
      <w:pPr>
        <w:pStyle w:val="Heading3"/>
        <w:rPr>
          <w:lang w:val="en-US"/>
        </w:rPr>
      </w:pPr>
      <w:bookmarkStart w:id="1451" w:name="_Toc380405800"/>
      <w:r>
        <w:rPr>
          <w:lang w:val="en-US"/>
        </w:rPr>
        <w:t>Phase I Implementation</w:t>
      </w:r>
      <w:bookmarkEnd w:id="1451"/>
    </w:p>
    <w:p w14:paraId="369505F2" w14:textId="77777777" w:rsidR="007F3955" w:rsidRDefault="007F3955" w:rsidP="007F3955">
      <w:pPr>
        <w:rPr>
          <w:lang w:val="en-US"/>
        </w:rPr>
      </w:pPr>
    </w:p>
    <w:p w14:paraId="0E11D74E" w14:textId="77777777" w:rsidR="007F3955" w:rsidRPr="00DB509D" w:rsidRDefault="007F3955" w:rsidP="007F3955">
      <w:pPr>
        <w:rPr>
          <w:b/>
          <w:lang w:val="en-US"/>
        </w:rPr>
      </w:pPr>
      <w:r w:rsidRPr="00DB509D">
        <w:rPr>
          <w:b/>
          <w:lang w:val="en-US"/>
        </w:rPr>
        <w:t>USER EXPERIENCE</w:t>
      </w:r>
    </w:p>
    <w:p w14:paraId="5D7D7C43" w14:textId="77777777" w:rsidR="007F3955" w:rsidRDefault="007F3955" w:rsidP="007F3955">
      <w:pPr>
        <w:rPr>
          <w:lang w:val="en-US"/>
        </w:rPr>
      </w:pPr>
    </w:p>
    <w:p w14:paraId="321507A2" w14:textId="77777777" w:rsidR="007F3955" w:rsidRDefault="007F3955" w:rsidP="007F3955">
      <w:pPr>
        <w:rPr>
          <w:lang w:val="en-US"/>
        </w:rPr>
      </w:pPr>
      <w:r>
        <w:rPr>
          <w:lang w:val="en-US"/>
        </w:rPr>
        <w:t xml:space="preserve">1.  User has a favorite song they want to use.  First they have to download, buy, generate, etc. an mp3 format file of the music they want to use.   </w:t>
      </w:r>
    </w:p>
    <w:p w14:paraId="6BD29DE7" w14:textId="77777777" w:rsidR="007F3955" w:rsidRDefault="007F3955" w:rsidP="007F3955">
      <w:pPr>
        <w:rPr>
          <w:lang w:val="en-US"/>
        </w:rPr>
      </w:pPr>
    </w:p>
    <w:p w14:paraId="0A008EC6" w14:textId="77777777" w:rsidR="007F3955" w:rsidRDefault="007F3955" w:rsidP="007F3955">
      <w:pPr>
        <w:rPr>
          <w:lang w:val="en-US"/>
        </w:rPr>
      </w:pPr>
      <w:r>
        <w:rPr>
          <w:lang w:val="en-US"/>
        </w:rPr>
        <w:t>It would be nice to be able to also allow better-quality formats, such as wav. and .</w:t>
      </w:r>
      <w:proofErr w:type="spellStart"/>
      <w:r>
        <w:rPr>
          <w:lang w:val="en-US"/>
        </w:rPr>
        <w:t>aif</w:t>
      </w:r>
      <w:proofErr w:type="spellEnd"/>
      <w:r>
        <w:rPr>
          <w:lang w:val="en-US"/>
        </w:rPr>
        <w:t>. The problem, I can imagine, is that there are so many different formats – sampling rates, depth (bitrate), etc. – I do not know if you can accept everything.</w:t>
      </w:r>
    </w:p>
    <w:p w14:paraId="5271EC1D" w14:textId="77777777" w:rsidR="007F3955" w:rsidRDefault="007F3955" w:rsidP="007F3955">
      <w:pPr>
        <w:rPr>
          <w:lang w:val="en-US"/>
        </w:rPr>
      </w:pPr>
    </w:p>
    <w:p w14:paraId="777BF87D" w14:textId="77777777" w:rsidR="007F3955" w:rsidRDefault="007F3955" w:rsidP="007F3955">
      <w:pPr>
        <w:rPr>
          <w:lang w:val="en-US"/>
        </w:rPr>
      </w:pPr>
      <w:r>
        <w:rPr>
          <w:lang w:val="en-US"/>
        </w:rPr>
        <w:t xml:space="preserve">2.  The copy the file onto a USB stick, and stick it in the MC3. </w:t>
      </w:r>
    </w:p>
    <w:p w14:paraId="69F8B916" w14:textId="77777777" w:rsidR="007F3955" w:rsidRDefault="007F3955" w:rsidP="007F3955">
      <w:pPr>
        <w:rPr>
          <w:lang w:val="en-US"/>
        </w:rPr>
      </w:pPr>
    </w:p>
    <w:p w14:paraId="05E16D91" w14:textId="77777777" w:rsidR="007F3955" w:rsidRDefault="007F3955" w:rsidP="007F3955">
      <w:pPr>
        <w:rPr>
          <w:lang w:val="en-US"/>
        </w:rPr>
      </w:pPr>
      <w:r>
        <w:rPr>
          <w:lang w:val="en-US"/>
        </w:rPr>
        <w:t>3.  A pop-up appears, asking:  Click on the Music File you wish to use.</w:t>
      </w:r>
    </w:p>
    <w:p w14:paraId="34350EB8" w14:textId="77777777" w:rsidR="007F3955" w:rsidRDefault="007F3955" w:rsidP="007F3955">
      <w:pPr>
        <w:rPr>
          <w:lang w:val="en-US"/>
        </w:rPr>
      </w:pPr>
    </w:p>
    <w:p w14:paraId="728287C6" w14:textId="77777777" w:rsidR="007F3955" w:rsidRDefault="007F3955" w:rsidP="007F3955">
      <w:pPr>
        <w:rPr>
          <w:lang w:val="en-US"/>
        </w:rPr>
      </w:pPr>
      <w:r>
        <w:rPr>
          <w:lang w:val="en-US"/>
        </w:rPr>
        <w:t>4.  After making their choice, their music appears in the ME “available songs” drop-down menu.</w:t>
      </w:r>
    </w:p>
    <w:p w14:paraId="149FBC74" w14:textId="77777777" w:rsidR="007F3955" w:rsidRDefault="007F3955" w:rsidP="007F3955">
      <w:pPr>
        <w:rPr>
          <w:lang w:val="en-US"/>
        </w:rPr>
      </w:pPr>
    </w:p>
    <w:p w14:paraId="4F0D7BFE" w14:textId="77777777" w:rsidR="007F3955" w:rsidRDefault="007F3955" w:rsidP="007F3955">
      <w:pPr>
        <w:rPr>
          <w:lang w:val="en-US"/>
        </w:rPr>
      </w:pPr>
      <w:r>
        <w:rPr>
          <w:lang w:val="en-US"/>
        </w:rPr>
        <w:t>5.  They then use the ME with the following features:</w:t>
      </w:r>
    </w:p>
    <w:p w14:paraId="535A8E8C" w14:textId="77777777" w:rsidR="007F3955" w:rsidRDefault="007F3955" w:rsidP="007F3955">
      <w:pPr>
        <w:rPr>
          <w:lang w:val="en-US"/>
        </w:rPr>
      </w:pPr>
    </w:p>
    <w:p w14:paraId="541B7171" w14:textId="77777777" w:rsidR="007F3955" w:rsidRDefault="007F3955" w:rsidP="007F3955">
      <w:pPr>
        <w:ind w:left="567"/>
        <w:rPr>
          <w:lang w:val="en-US"/>
        </w:rPr>
      </w:pPr>
      <w:r>
        <w:rPr>
          <w:lang w:val="en-US"/>
        </w:rPr>
        <w:t>a)  more movement = louder, brighter sound; less movement = quieter, more muffled sound (like hearing it from a distance, or from inside a box).  (low-pass or high-pass filters, we will have to test)</w:t>
      </w:r>
    </w:p>
    <w:p w14:paraId="3BDBDB0F" w14:textId="77777777" w:rsidR="007F3955" w:rsidRDefault="007F3955" w:rsidP="007F3955">
      <w:pPr>
        <w:ind w:left="567"/>
        <w:rPr>
          <w:lang w:val="en-US"/>
        </w:rPr>
      </w:pPr>
    </w:p>
    <w:p w14:paraId="7C6FB493" w14:textId="77777777" w:rsidR="007F3955" w:rsidRDefault="007F3955" w:rsidP="007F3955">
      <w:pPr>
        <w:ind w:left="567"/>
        <w:rPr>
          <w:lang w:val="en-US"/>
        </w:rPr>
      </w:pPr>
      <w:r>
        <w:rPr>
          <w:lang w:val="en-US"/>
        </w:rPr>
        <w:t>b)  when the player stops moving, the music either stops, or becomes very quiet.  (see GUI below)</w:t>
      </w:r>
    </w:p>
    <w:p w14:paraId="646F5B58" w14:textId="77777777" w:rsidR="007F3955" w:rsidRDefault="007F3955" w:rsidP="007F3955">
      <w:pPr>
        <w:ind w:left="567"/>
        <w:rPr>
          <w:lang w:val="en-US"/>
        </w:rPr>
      </w:pPr>
    </w:p>
    <w:p w14:paraId="1F102732" w14:textId="77777777" w:rsidR="007F3955" w:rsidRDefault="007F3955" w:rsidP="007F3955">
      <w:pPr>
        <w:ind w:left="567"/>
        <w:rPr>
          <w:lang w:val="en-US"/>
        </w:rPr>
      </w:pPr>
      <w:r>
        <w:rPr>
          <w:lang w:val="en-US"/>
        </w:rPr>
        <w:t xml:space="preserve">c)  there can be a pitch bend as the song “gets going”.  </w:t>
      </w:r>
      <w:proofErr w:type="gramStart"/>
      <w:r>
        <w:rPr>
          <w:lang w:val="en-US"/>
        </w:rPr>
        <w:t>So</w:t>
      </w:r>
      <w:proofErr w:type="gramEnd"/>
      <w:r>
        <w:rPr>
          <w:lang w:val="en-US"/>
        </w:rPr>
        <w:t xml:space="preserve"> it sounds like a vinyl record starting up, and slowing down.  Normally of course, by normal ranges of activity, there is no pitch bend.  It only occurs when starting up from stillness, or dying down to stillness.  (this will need a time-based filter, i.e. a stop shorter than 500mS does not cause the bend, etc.).</w:t>
      </w:r>
    </w:p>
    <w:p w14:paraId="49BC760A" w14:textId="77777777" w:rsidR="007F3955" w:rsidRDefault="007F3955" w:rsidP="007F3955">
      <w:pPr>
        <w:rPr>
          <w:lang w:val="en-US"/>
        </w:rPr>
      </w:pPr>
    </w:p>
    <w:p w14:paraId="5E094568" w14:textId="77777777" w:rsidR="007F3955" w:rsidRDefault="007F3955" w:rsidP="007F3955">
      <w:pPr>
        <w:rPr>
          <w:b/>
          <w:lang w:val="en-US"/>
        </w:rPr>
      </w:pPr>
    </w:p>
    <w:p w14:paraId="24B89694" w14:textId="77777777" w:rsidR="007F3955" w:rsidRPr="008F5E34" w:rsidRDefault="007F3955" w:rsidP="007F3955">
      <w:pPr>
        <w:rPr>
          <w:b/>
          <w:lang w:val="en-US"/>
        </w:rPr>
      </w:pPr>
      <w:r w:rsidRPr="008F5E34">
        <w:rPr>
          <w:b/>
          <w:lang w:val="en-US"/>
        </w:rPr>
        <w:t>DATA STREAMS</w:t>
      </w:r>
    </w:p>
    <w:p w14:paraId="58755F8A" w14:textId="77777777" w:rsidR="007F3955" w:rsidRDefault="007F3955" w:rsidP="007F3955">
      <w:pPr>
        <w:rPr>
          <w:lang w:val="en-US"/>
        </w:rPr>
      </w:pPr>
    </w:p>
    <w:p w14:paraId="29DF1EAE" w14:textId="77777777" w:rsidR="007F3955" w:rsidRPr="001024FD" w:rsidRDefault="007F3955" w:rsidP="007F3955">
      <w:pPr>
        <w:rPr>
          <w:lang w:val="en-US"/>
        </w:rPr>
      </w:pPr>
      <w:r>
        <w:rPr>
          <w:lang w:val="en-US"/>
        </w:rPr>
        <w:t xml:space="preserve">Red indicates, streams needed. </w:t>
      </w:r>
    </w:p>
    <w:p w14:paraId="6FA8C21D" w14:textId="77777777" w:rsidR="007F3955" w:rsidRPr="001024FD" w:rsidRDefault="007F3955" w:rsidP="007F3955">
      <w:pPr>
        <w:rPr>
          <w:lang w:val="en-US"/>
        </w:rPr>
      </w:pPr>
    </w:p>
    <w:tbl>
      <w:tblPr>
        <w:tblW w:w="7995"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034"/>
        <w:gridCol w:w="1433"/>
        <w:gridCol w:w="1181"/>
        <w:gridCol w:w="885"/>
        <w:gridCol w:w="3462"/>
      </w:tblGrid>
      <w:tr w:rsidR="007F3955" w:rsidRPr="00552FD0" w14:paraId="0FB3B508" w14:textId="77777777" w:rsidTr="0053098A">
        <w:trPr>
          <w:cantSplit/>
          <w:trHeight w:val="328"/>
        </w:trPr>
        <w:tc>
          <w:tcPr>
            <w:tcW w:w="4533" w:type="dxa"/>
            <w:gridSpan w:val="4"/>
            <w:tcBorders>
              <w:bottom w:val="single" w:sz="4" w:space="0" w:color="auto"/>
            </w:tcBorders>
          </w:tcPr>
          <w:p w14:paraId="382BC89F" w14:textId="77777777" w:rsidR="007F3955" w:rsidRPr="00552FD0" w:rsidRDefault="007F3955" w:rsidP="0053098A">
            <w:pPr>
              <w:jc w:val="center"/>
              <w:rPr>
                <w:b/>
                <w:lang w:val="en-US"/>
              </w:rPr>
            </w:pPr>
            <w:r w:rsidRPr="00552FD0">
              <w:rPr>
                <w:b/>
                <w:lang w:val="en-US"/>
              </w:rPr>
              <w:t>PHASE I</w:t>
            </w:r>
          </w:p>
        </w:tc>
        <w:tc>
          <w:tcPr>
            <w:tcW w:w="3462" w:type="dxa"/>
            <w:tcBorders>
              <w:bottom w:val="single" w:sz="4" w:space="0" w:color="auto"/>
            </w:tcBorders>
          </w:tcPr>
          <w:p w14:paraId="02BC5FCC" w14:textId="77777777" w:rsidR="007F3955" w:rsidRPr="00552FD0" w:rsidRDefault="007F3955" w:rsidP="0053098A">
            <w:pPr>
              <w:jc w:val="center"/>
              <w:rPr>
                <w:b/>
                <w:lang w:val="en-US"/>
              </w:rPr>
            </w:pPr>
            <w:r w:rsidRPr="00552FD0">
              <w:rPr>
                <w:b/>
                <w:lang w:val="en-US"/>
              </w:rPr>
              <w:t>1-zone</w:t>
            </w:r>
          </w:p>
        </w:tc>
      </w:tr>
      <w:tr w:rsidR="007F3955" w:rsidRPr="001024FD" w14:paraId="7F502D10" w14:textId="77777777" w:rsidTr="0053098A">
        <w:trPr>
          <w:cantSplit/>
          <w:trHeight w:val="328"/>
        </w:trPr>
        <w:tc>
          <w:tcPr>
            <w:tcW w:w="1034" w:type="dxa"/>
            <w:tcBorders>
              <w:bottom w:val="single" w:sz="4" w:space="0" w:color="auto"/>
            </w:tcBorders>
          </w:tcPr>
          <w:p w14:paraId="7C34B5EB" w14:textId="77777777" w:rsidR="007F3955" w:rsidRPr="001024FD" w:rsidRDefault="007F3955" w:rsidP="0053098A">
            <w:pPr>
              <w:rPr>
                <w:lang w:val="en-US"/>
              </w:rPr>
            </w:pPr>
          </w:p>
        </w:tc>
        <w:tc>
          <w:tcPr>
            <w:tcW w:w="1433" w:type="dxa"/>
            <w:tcBorders>
              <w:bottom w:val="single" w:sz="4" w:space="0" w:color="auto"/>
            </w:tcBorders>
          </w:tcPr>
          <w:p w14:paraId="0D33EA31" w14:textId="77777777" w:rsidR="007F3955" w:rsidRPr="001024FD" w:rsidRDefault="007F3955" w:rsidP="0053098A">
            <w:pPr>
              <w:rPr>
                <w:lang w:val="en-US"/>
              </w:rPr>
            </w:pPr>
          </w:p>
        </w:tc>
        <w:tc>
          <w:tcPr>
            <w:tcW w:w="1181" w:type="dxa"/>
            <w:tcBorders>
              <w:bottom w:val="single" w:sz="4" w:space="0" w:color="auto"/>
            </w:tcBorders>
          </w:tcPr>
          <w:p w14:paraId="1BAC09FB" w14:textId="77777777" w:rsidR="007F3955" w:rsidRPr="001024FD" w:rsidRDefault="007F3955" w:rsidP="0053098A">
            <w:pPr>
              <w:rPr>
                <w:lang w:val="en-US"/>
              </w:rPr>
            </w:pPr>
          </w:p>
        </w:tc>
        <w:tc>
          <w:tcPr>
            <w:tcW w:w="885" w:type="dxa"/>
            <w:tcBorders>
              <w:bottom w:val="single" w:sz="4" w:space="0" w:color="auto"/>
            </w:tcBorders>
          </w:tcPr>
          <w:p w14:paraId="3207B428" w14:textId="77777777" w:rsidR="007F3955" w:rsidRPr="001024FD" w:rsidRDefault="007F3955" w:rsidP="0053098A">
            <w:pPr>
              <w:rPr>
                <w:lang w:val="en-US"/>
              </w:rPr>
            </w:pPr>
          </w:p>
        </w:tc>
        <w:tc>
          <w:tcPr>
            <w:tcW w:w="3462" w:type="dxa"/>
            <w:tcBorders>
              <w:bottom w:val="single" w:sz="4" w:space="0" w:color="auto"/>
            </w:tcBorders>
          </w:tcPr>
          <w:p w14:paraId="6C97316E" w14:textId="77777777" w:rsidR="007F3955" w:rsidRPr="001024FD" w:rsidRDefault="007F3955" w:rsidP="0053098A">
            <w:pPr>
              <w:rPr>
                <w:lang w:val="en-US"/>
              </w:rPr>
            </w:pPr>
            <w:r w:rsidRPr="001024FD">
              <w:rPr>
                <w:lang w:val="en-US"/>
              </w:rPr>
              <w:t>this is the normal mode</w:t>
            </w:r>
          </w:p>
        </w:tc>
      </w:tr>
      <w:tr w:rsidR="007F3955" w:rsidRPr="001024FD" w14:paraId="3D958203" w14:textId="77777777" w:rsidTr="0053098A">
        <w:trPr>
          <w:cantSplit/>
          <w:trHeight w:val="286"/>
        </w:trPr>
        <w:tc>
          <w:tcPr>
            <w:tcW w:w="1034" w:type="dxa"/>
            <w:vMerge w:val="restart"/>
            <w:shd w:val="clear" w:color="auto" w:fill="FFFFC4"/>
          </w:tcPr>
          <w:p w14:paraId="41DDB26D" w14:textId="77777777" w:rsidR="007F3955" w:rsidRPr="001C016C" w:rsidRDefault="007F3955" w:rsidP="0053098A">
            <w:pPr>
              <w:rPr>
                <w:lang w:val="en-US"/>
              </w:rPr>
            </w:pPr>
            <w:r w:rsidRPr="001C016C">
              <w:rPr>
                <w:lang w:val="en-US"/>
              </w:rPr>
              <w:t>/activity</w:t>
            </w:r>
          </w:p>
        </w:tc>
        <w:tc>
          <w:tcPr>
            <w:tcW w:w="1433" w:type="dxa"/>
            <w:vMerge w:val="restart"/>
            <w:shd w:val="clear" w:color="auto" w:fill="FFFFC4"/>
          </w:tcPr>
          <w:p w14:paraId="7112E3ED" w14:textId="77777777" w:rsidR="007F3955" w:rsidRPr="001C016C" w:rsidRDefault="007F3955" w:rsidP="0053098A">
            <w:pPr>
              <w:rPr>
                <w:lang w:val="en-US"/>
              </w:rPr>
            </w:pPr>
            <w:r w:rsidRPr="001C016C">
              <w:rPr>
                <w:lang w:val="en-US"/>
              </w:rPr>
              <w:t>/discrete</w:t>
            </w:r>
          </w:p>
          <w:p w14:paraId="7CBEDD40" w14:textId="77777777" w:rsidR="007F3955" w:rsidRPr="001024FD" w:rsidRDefault="007F3955" w:rsidP="0053098A">
            <w:pPr>
              <w:rPr>
                <w:lang w:val="en-US"/>
              </w:rPr>
            </w:pPr>
          </w:p>
          <w:p w14:paraId="413ADEA7" w14:textId="77777777" w:rsidR="007F3955" w:rsidRPr="001024FD" w:rsidRDefault="007F3955" w:rsidP="0053098A">
            <w:pPr>
              <w:rPr>
                <w:lang w:val="en-US"/>
              </w:rPr>
            </w:pPr>
          </w:p>
        </w:tc>
        <w:tc>
          <w:tcPr>
            <w:tcW w:w="1181" w:type="dxa"/>
            <w:vMerge w:val="restart"/>
            <w:shd w:val="clear" w:color="auto" w:fill="FFFFC4"/>
          </w:tcPr>
          <w:p w14:paraId="0A7C96FF" w14:textId="77777777" w:rsidR="007F3955" w:rsidRPr="001024FD" w:rsidRDefault="007F3955" w:rsidP="0053098A">
            <w:pPr>
              <w:rPr>
                <w:lang w:val="en-US"/>
              </w:rPr>
            </w:pPr>
            <w:r w:rsidRPr="001024FD">
              <w:rPr>
                <w:lang w:val="en-US"/>
              </w:rPr>
              <w:t>/hand</w:t>
            </w:r>
          </w:p>
          <w:p w14:paraId="68B95E72" w14:textId="77777777" w:rsidR="007F3955" w:rsidRPr="001024FD" w:rsidRDefault="007F3955" w:rsidP="0053098A">
            <w:pPr>
              <w:rPr>
                <w:lang w:val="en-US"/>
              </w:rPr>
            </w:pPr>
          </w:p>
        </w:tc>
        <w:tc>
          <w:tcPr>
            <w:tcW w:w="885" w:type="dxa"/>
            <w:shd w:val="clear" w:color="auto" w:fill="FFFFC4"/>
          </w:tcPr>
          <w:p w14:paraId="2A6922E4" w14:textId="77777777" w:rsidR="007F3955" w:rsidRPr="001024FD" w:rsidRDefault="007F3955" w:rsidP="0053098A">
            <w:pPr>
              <w:rPr>
                <w:lang w:val="en-US"/>
              </w:rPr>
            </w:pPr>
            <w:r w:rsidRPr="001024FD">
              <w:rPr>
                <w:lang w:val="en-US"/>
              </w:rPr>
              <w:t>/left</w:t>
            </w:r>
          </w:p>
        </w:tc>
        <w:tc>
          <w:tcPr>
            <w:tcW w:w="3462" w:type="dxa"/>
            <w:shd w:val="clear" w:color="auto" w:fill="FFFFC4"/>
          </w:tcPr>
          <w:p w14:paraId="1E6C58C0" w14:textId="77777777" w:rsidR="007F3955" w:rsidRPr="001024FD" w:rsidRDefault="007F3955" w:rsidP="0053098A">
            <w:pPr>
              <w:rPr>
                <w:lang w:val="en-US"/>
              </w:rPr>
            </w:pPr>
          </w:p>
        </w:tc>
      </w:tr>
      <w:tr w:rsidR="007F3955" w:rsidRPr="001024FD" w14:paraId="58B45982" w14:textId="77777777" w:rsidTr="0053098A">
        <w:trPr>
          <w:cantSplit/>
          <w:trHeight w:val="286"/>
        </w:trPr>
        <w:tc>
          <w:tcPr>
            <w:tcW w:w="1034" w:type="dxa"/>
            <w:vMerge/>
            <w:shd w:val="clear" w:color="auto" w:fill="FFFFC4"/>
          </w:tcPr>
          <w:p w14:paraId="2BA972C6" w14:textId="77777777" w:rsidR="007F3955" w:rsidRPr="001024FD" w:rsidRDefault="007F3955" w:rsidP="0053098A">
            <w:pPr>
              <w:rPr>
                <w:lang w:val="en-US"/>
              </w:rPr>
            </w:pPr>
          </w:p>
        </w:tc>
        <w:tc>
          <w:tcPr>
            <w:tcW w:w="1433" w:type="dxa"/>
            <w:vMerge/>
            <w:shd w:val="clear" w:color="auto" w:fill="FFFFC4"/>
          </w:tcPr>
          <w:p w14:paraId="1EA4ECEC" w14:textId="77777777" w:rsidR="007F3955" w:rsidRPr="001024FD" w:rsidRDefault="007F3955" w:rsidP="0053098A">
            <w:pPr>
              <w:rPr>
                <w:lang w:val="en-US"/>
              </w:rPr>
            </w:pPr>
          </w:p>
        </w:tc>
        <w:tc>
          <w:tcPr>
            <w:tcW w:w="1181" w:type="dxa"/>
            <w:vMerge/>
            <w:shd w:val="clear" w:color="auto" w:fill="FFFFC4"/>
          </w:tcPr>
          <w:p w14:paraId="3821EF27" w14:textId="77777777" w:rsidR="007F3955" w:rsidRPr="001024FD" w:rsidRDefault="007F3955" w:rsidP="0053098A">
            <w:pPr>
              <w:rPr>
                <w:lang w:val="en-US"/>
              </w:rPr>
            </w:pPr>
          </w:p>
        </w:tc>
        <w:tc>
          <w:tcPr>
            <w:tcW w:w="885" w:type="dxa"/>
            <w:shd w:val="clear" w:color="auto" w:fill="FFFFC4"/>
          </w:tcPr>
          <w:p w14:paraId="08E087B5" w14:textId="77777777" w:rsidR="007F3955" w:rsidRPr="001024FD" w:rsidRDefault="007F3955" w:rsidP="0053098A">
            <w:pPr>
              <w:rPr>
                <w:lang w:val="en-US"/>
              </w:rPr>
            </w:pPr>
            <w:r w:rsidRPr="001024FD">
              <w:rPr>
                <w:lang w:val="en-US"/>
              </w:rPr>
              <w:t>/right</w:t>
            </w:r>
          </w:p>
        </w:tc>
        <w:tc>
          <w:tcPr>
            <w:tcW w:w="3462" w:type="dxa"/>
            <w:shd w:val="clear" w:color="auto" w:fill="FFFFC4"/>
          </w:tcPr>
          <w:p w14:paraId="28C2EABF" w14:textId="77777777" w:rsidR="007F3955" w:rsidRPr="001024FD" w:rsidRDefault="007F3955" w:rsidP="0053098A">
            <w:pPr>
              <w:rPr>
                <w:lang w:val="en-US"/>
              </w:rPr>
            </w:pPr>
          </w:p>
        </w:tc>
      </w:tr>
      <w:tr w:rsidR="007F3955" w:rsidRPr="001024FD" w14:paraId="38C73F56" w14:textId="77777777" w:rsidTr="0053098A">
        <w:trPr>
          <w:cantSplit/>
          <w:trHeight w:val="64"/>
        </w:trPr>
        <w:tc>
          <w:tcPr>
            <w:tcW w:w="1034" w:type="dxa"/>
            <w:vMerge/>
            <w:shd w:val="clear" w:color="auto" w:fill="FFFFC4"/>
          </w:tcPr>
          <w:p w14:paraId="19DAABF1" w14:textId="77777777" w:rsidR="007F3955" w:rsidRPr="001024FD" w:rsidRDefault="007F3955" w:rsidP="0053098A">
            <w:pPr>
              <w:rPr>
                <w:lang w:val="en-US"/>
              </w:rPr>
            </w:pPr>
          </w:p>
        </w:tc>
        <w:tc>
          <w:tcPr>
            <w:tcW w:w="1433" w:type="dxa"/>
            <w:vMerge/>
            <w:shd w:val="clear" w:color="auto" w:fill="FFFFC4"/>
          </w:tcPr>
          <w:p w14:paraId="7502FC9D" w14:textId="77777777" w:rsidR="007F3955" w:rsidRPr="001024FD" w:rsidRDefault="007F3955" w:rsidP="0053098A">
            <w:pPr>
              <w:rPr>
                <w:lang w:val="en-US"/>
              </w:rPr>
            </w:pPr>
          </w:p>
        </w:tc>
        <w:tc>
          <w:tcPr>
            <w:tcW w:w="1181" w:type="dxa"/>
            <w:shd w:val="clear" w:color="auto" w:fill="FFFFC4"/>
          </w:tcPr>
          <w:p w14:paraId="0EA1F87E" w14:textId="77777777" w:rsidR="007F3955" w:rsidRPr="001024FD" w:rsidRDefault="007F3955" w:rsidP="0053098A">
            <w:pPr>
              <w:rPr>
                <w:lang w:val="en-US"/>
              </w:rPr>
            </w:pPr>
            <w:r w:rsidRPr="001024FD">
              <w:rPr>
                <w:lang w:val="en-US"/>
              </w:rPr>
              <w:t>/head</w:t>
            </w:r>
          </w:p>
        </w:tc>
        <w:tc>
          <w:tcPr>
            <w:tcW w:w="885" w:type="dxa"/>
            <w:shd w:val="clear" w:color="auto" w:fill="FFFFC4"/>
          </w:tcPr>
          <w:p w14:paraId="76C6AB26" w14:textId="77777777" w:rsidR="007F3955" w:rsidRPr="001024FD" w:rsidRDefault="007F3955" w:rsidP="0053098A">
            <w:pPr>
              <w:rPr>
                <w:lang w:val="en-US"/>
              </w:rPr>
            </w:pPr>
          </w:p>
        </w:tc>
        <w:tc>
          <w:tcPr>
            <w:tcW w:w="3462" w:type="dxa"/>
            <w:shd w:val="clear" w:color="auto" w:fill="FFFFC4"/>
          </w:tcPr>
          <w:p w14:paraId="3EA0C58B" w14:textId="77777777" w:rsidR="007F3955" w:rsidRPr="001024FD" w:rsidRDefault="007F3955" w:rsidP="0053098A">
            <w:pPr>
              <w:rPr>
                <w:lang w:val="en-US"/>
              </w:rPr>
            </w:pPr>
          </w:p>
        </w:tc>
      </w:tr>
      <w:tr w:rsidR="007F3955" w:rsidRPr="001024FD" w14:paraId="6FD3E975" w14:textId="77777777" w:rsidTr="0053098A">
        <w:trPr>
          <w:cantSplit/>
          <w:trHeight w:val="63"/>
        </w:trPr>
        <w:tc>
          <w:tcPr>
            <w:tcW w:w="1034" w:type="dxa"/>
            <w:vMerge/>
            <w:shd w:val="clear" w:color="auto" w:fill="FFFFC4"/>
          </w:tcPr>
          <w:p w14:paraId="4ED597EA" w14:textId="77777777" w:rsidR="007F3955" w:rsidRPr="001024FD" w:rsidRDefault="007F3955" w:rsidP="0053098A">
            <w:pPr>
              <w:rPr>
                <w:lang w:val="en-US"/>
              </w:rPr>
            </w:pPr>
          </w:p>
        </w:tc>
        <w:tc>
          <w:tcPr>
            <w:tcW w:w="1433" w:type="dxa"/>
            <w:vMerge/>
            <w:shd w:val="clear" w:color="auto" w:fill="FFFFC4"/>
          </w:tcPr>
          <w:p w14:paraId="7331C565" w14:textId="77777777" w:rsidR="007F3955" w:rsidRPr="001024FD" w:rsidRDefault="007F3955" w:rsidP="0053098A">
            <w:pPr>
              <w:rPr>
                <w:lang w:val="en-US"/>
              </w:rPr>
            </w:pPr>
          </w:p>
        </w:tc>
        <w:tc>
          <w:tcPr>
            <w:tcW w:w="1181" w:type="dxa"/>
            <w:vMerge w:val="restart"/>
            <w:shd w:val="clear" w:color="auto" w:fill="FFFFC4"/>
          </w:tcPr>
          <w:p w14:paraId="576EA847" w14:textId="77777777" w:rsidR="007F3955" w:rsidRPr="001024FD" w:rsidRDefault="007F3955" w:rsidP="0053098A">
            <w:pPr>
              <w:rPr>
                <w:szCs w:val="20"/>
                <w:lang w:val="en-US"/>
              </w:rPr>
            </w:pPr>
            <w:r w:rsidRPr="001024FD">
              <w:rPr>
                <w:szCs w:val="20"/>
                <w:lang w:val="en-US"/>
              </w:rPr>
              <w:t>/leg</w:t>
            </w:r>
          </w:p>
          <w:p w14:paraId="4B3A9DE9" w14:textId="77777777" w:rsidR="007F3955" w:rsidRPr="001024FD" w:rsidRDefault="007F3955" w:rsidP="0053098A">
            <w:pPr>
              <w:rPr>
                <w:szCs w:val="20"/>
                <w:lang w:val="en-US"/>
              </w:rPr>
            </w:pPr>
          </w:p>
        </w:tc>
        <w:tc>
          <w:tcPr>
            <w:tcW w:w="885" w:type="dxa"/>
            <w:shd w:val="clear" w:color="auto" w:fill="FFFFC4"/>
          </w:tcPr>
          <w:p w14:paraId="22C8BFA0" w14:textId="77777777" w:rsidR="007F3955" w:rsidRPr="001024FD" w:rsidRDefault="007F3955" w:rsidP="0053098A">
            <w:pPr>
              <w:rPr>
                <w:szCs w:val="20"/>
                <w:lang w:val="en-US"/>
              </w:rPr>
            </w:pPr>
            <w:r w:rsidRPr="001024FD">
              <w:rPr>
                <w:szCs w:val="20"/>
                <w:lang w:val="en-US"/>
              </w:rPr>
              <w:t>/left</w:t>
            </w:r>
          </w:p>
        </w:tc>
        <w:tc>
          <w:tcPr>
            <w:tcW w:w="3462" w:type="dxa"/>
            <w:shd w:val="clear" w:color="auto" w:fill="FFFFC4"/>
          </w:tcPr>
          <w:p w14:paraId="0A6C17A6" w14:textId="77777777" w:rsidR="007F3955" w:rsidRPr="001024FD" w:rsidRDefault="007F3955" w:rsidP="0053098A">
            <w:pPr>
              <w:rPr>
                <w:szCs w:val="20"/>
                <w:lang w:val="en-US"/>
              </w:rPr>
            </w:pPr>
          </w:p>
        </w:tc>
      </w:tr>
      <w:tr w:rsidR="007F3955" w:rsidRPr="001024FD" w14:paraId="1B4F662F" w14:textId="77777777" w:rsidTr="0053098A">
        <w:trPr>
          <w:cantSplit/>
          <w:trHeight w:val="63"/>
        </w:trPr>
        <w:tc>
          <w:tcPr>
            <w:tcW w:w="1034" w:type="dxa"/>
            <w:vMerge/>
            <w:shd w:val="clear" w:color="auto" w:fill="FFFFC4"/>
          </w:tcPr>
          <w:p w14:paraId="2FB02983" w14:textId="77777777" w:rsidR="007F3955" w:rsidRPr="001024FD" w:rsidRDefault="007F3955" w:rsidP="0053098A">
            <w:pPr>
              <w:rPr>
                <w:lang w:val="en-US"/>
              </w:rPr>
            </w:pPr>
          </w:p>
        </w:tc>
        <w:tc>
          <w:tcPr>
            <w:tcW w:w="1433" w:type="dxa"/>
            <w:vMerge/>
            <w:shd w:val="clear" w:color="auto" w:fill="FFFFC4"/>
          </w:tcPr>
          <w:p w14:paraId="143551BF" w14:textId="77777777" w:rsidR="007F3955" w:rsidRPr="001024FD" w:rsidRDefault="007F3955" w:rsidP="0053098A">
            <w:pPr>
              <w:rPr>
                <w:lang w:val="en-US"/>
              </w:rPr>
            </w:pPr>
          </w:p>
        </w:tc>
        <w:tc>
          <w:tcPr>
            <w:tcW w:w="1181" w:type="dxa"/>
            <w:vMerge/>
            <w:shd w:val="clear" w:color="auto" w:fill="FFFFC4"/>
          </w:tcPr>
          <w:p w14:paraId="5C8DC6FB" w14:textId="77777777" w:rsidR="007F3955" w:rsidRPr="001024FD" w:rsidRDefault="007F3955" w:rsidP="0053098A">
            <w:pPr>
              <w:rPr>
                <w:szCs w:val="20"/>
                <w:lang w:val="en-US"/>
              </w:rPr>
            </w:pPr>
          </w:p>
        </w:tc>
        <w:tc>
          <w:tcPr>
            <w:tcW w:w="885" w:type="dxa"/>
            <w:shd w:val="clear" w:color="auto" w:fill="FFFFC4"/>
          </w:tcPr>
          <w:p w14:paraId="461766AC" w14:textId="77777777" w:rsidR="007F3955" w:rsidRPr="001024FD" w:rsidRDefault="007F3955" w:rsidP="0053098A">
            <w:pPr>
              <w:rPr>
                <w:szCs w:val="20"/>
                <w:lang w:val="en-US"/>
              </w:rPr>
            </w:pPr>
            <w:r w:rsidRPr="001024FD">
              <w:rPr>
                <w:szCs w:val="20"/>
                <w:lang w:val="en-US"/>
              </w:rPr>
              <w:t>/right</w:t>
            </w:r>
          </w:p>
        </w:tc>
        <w:tc>
          <w:tcPr>
            <w:tcW w:w="3462" w:type="dxa"/>
            <w:shd w:val="clear" w:color="auto" w:fill="FFFFC4"/>
          </w:tcPr>
          <w:p w14:paraId="0ACAA603" w14:textId="77777777" w:rsidR="007F3955" w:rsidRPr="001024FD" w:rsidRDefault="007F3955" w:rsidP="0053098A">
            <w:pPr>
              <w:rPr>
                <w:szCs w:val="20"/>
                <w:lang w:val="en-US"/>
              </w:rPr>
            </w:pPr>
          </w:p>
        </w:tc>
      </w:tr>
      <w:tr w:rsidR="007F3955" w:rsidRPr="001024FD" w14:paraId="31101CC0" w14:textId="77777777" w:rsidTr="0053098A">
        <w:trPr>
          <w:cantSplit/>
          <w:trHeight w:val="286"/>
        </w:trPr>
        <w:tc>
          <w:tcPr>
            <w:tcW w:w="1034" w:type="dxa"/>
            <w:vMerge/>
            <w:shd w:val="clear" w:color="auto" w:fill="FFFFC4"/>
          </w:tcPr>
          <w:p w14:paraId="500FC92D" w14:textId="77777777" w:rsidR="007F3955" w:rsidRPr="001024FD" w:rsidRDefault="007F3955" w:rsidP="0053098A">
            <w:pPr>
              <w:rPr>
                <w:lang w:val="en-US"/>
              </w:rPr>
            </w:pPr>
          </w:p>
        </w:tc>
        <w:tc>
          <w:tcPr>
            <w:tcW w:w="1433" w:type="dxa"/>
            <w:vMerge/>
            <w:shd w:val="clear" w:color="auto" w:fill="FFFFC4"/>
          </w:tcPr>
          <w:p w14:paraId="08A5B4B8" w14:textId="77777777" w:rsidR="007F3955" w:rsidRPr="001024FD" w:rsidRDefault="007F3955" w:rsidP="0053098A">
            <w:pPr>
              <w:rPr>
                <w:lang w:val="en-US"/>
              </w:rPr>
            </w:pPr>
          </w:p>
        </w:tc>
        <w:tc>
          <w:tcPr>
            <w:tcW w:w="1181" w:type="dxa"/>
            <w:vMerge w:val="restart"/>
            <w:shd w:val="clear" w:color="auto" w:fill="FFFFC4"/>
          </w:tcPr>
          <w:p w14:paraId="5812A380" w14:textId="77777777" w:rsidR="007F3955" w:rsidRPr="001024FD" w:rsidRDefault="007F3955" w:rsidP="0053098A">
            <w:pPr>
              <w:rPr>
                <w:lang w:val="en-US"/>
              </w:rPr>
            </w:pPr>
            <w:r w:rsidRPr="001024FD">
              <w:rPr>
                <w:lang w:val="en-US"/>
              </w:rPr>
              <w:t>/body</w:t>
            </w:r>
          </w:p>
        </w:tc>
        <w:tc>
          <w:tcPr>
            <w:tcW w:w="885" w:type="dxa"/>
            <w:shd w:val="clear" w:color="auto" w:fill="FFFFC4"/>
          </w:tcPr>
          <w:p w14:paraId="5E17493A" w14:textId="77777777" w:rsidR="007F3955" w:rsidRPr="001024FD" w:rsidRDefault="007F3955" w:rsidP="0053098A">
            <w:pPr>
              <w:rPr>
                <w:lang w:val="en-US"/>
              </w:rPr>
            </w:pPr>
            <w:r w:rsidRPr="001024FD">
              <w:rPr>
                <w:lang w:val="en-US"/>
              </w:rPr>
              <w:t>/upper</w:t>
            </w:r>
          </w:p>
        </w:tc>
        <w:tc>
          <w:tcPr>
            <w:tcW w:w="3462" w:type="dxa"/>
            <w:shd w:val="clear" w:color="auto" w:fill="FFFFC4"/>
          </w:tcPr>
          <w:p w14:paraId="3E612D35" w14:textId="77777777" w:rsidR="007F3955" w:rsidRPr="001024FD" w:rsidRDefault="007F3955" w:rsidP="0053098A">
            <w:pPr>
              <w:rPr>
                <w:lang w:val="en-US"/>
              </w:rPr>
            </w:pPr>
          </w:p>
        </w:tc>
      </w:tr>
      <w:tr w:rsidR="007F3955" w:rsidRPr="001024FD" w14:paraId="32CD5363" w14:textId="77777777" w:rsidTr="0053098A">
        <w:trPr>
          <w:cantSplit/>
          <w:trHeight w:val="286"/>
        </w:trPr>
        <w:tc>
          <w:tcPr>
            <w:tcW w:w="1034" w:type="dxa"/>
            <w:vMerge/>
            <w:shd w:val="clear" w:color="auto" w:fill="FFFFC4"/>
          </w:tcPr>
          <w:p w14:paraId="522BCB10" w14:textId="77777777" w:rsidR="007F3955" w:rsidRPr="001024FD" w:rsidRDefault="007F3955" w:rsidP="0053098A">
            <w:pPr>
              <w:rPr>
                <w:lang w:val="en-US"/>
              </w:rPr>
            </w:pPr>
          </w:p>
        </w:tc>
        <w:tc>
          <w:tcPr>
            <w:tcW w:w="1433" w:type="dxa"/>
            <w:vMerge/>
            <w:shd w:val="clear" w:color="auto" w:fill="FFFFC4"/>
          </w:tcPr>
          <w:p w14:paraId="751A126E" w14:textId="77777777" w:rsidR="007F3955" w:rsidRPr="001024FD" w:rsidRDefault="007F3955" w:rsidP="0053098A">
            <w:pPr>
              <w:rPr>
                <w:lang w:val="en-US"/>
              </w:rPr>
            </w:pPr>
          </w:p>
        </w:tc>
        <w:tc>
          <w:tcPr>
            <w:tcW w:w="1181" w:type="dxa"/>
            <w:vMerge/>
            <w:shd w:val="clear" w:color="auto" w:fill="FFFFC4"/>
          </w:tcPr>
          <w:p w14:paraId="0441FC34" w14:textId="77777777" w:rsidR="007F3955" w:rsidRPr="001024FD" w:rsidRDefault="007F3955" w:rsidP="0053098A">
            <w:pPr>
              <w:rPr>
                <w:lang w:val="en-US"/>
              </w:rPr>
            </w:pPr>
          </w:p>
        </w:tc>
        <w:tc>
          <w:tcPr>
            <w:tcW w:w="885" w:type="dxa"/>
            <w:shd w:val="clear" w:color="auto" w:fill="FFFFC4"/>
          </w:tcPr>
          <w:p w14:paraId="7274FC47" w14:textId="77777777" w:rsidR="007F3955" w:rsidRPr="001024FD" w:rsidRDefault="007F3955" w:rsidP="0053098A">
            <w:pPr>
              <w:rPr>
                <w:lang w:val="en-US"/>
              </w:rPr>
            </w:pPr>
            <w:r w:rsidRPr="001024FD">
              <w:rPr>
                <w:lang w:val="en-US"/>
              </w:rPr>
              <w:t>/lower</w:t>
            </w:r>
          </w:p>
        </w:tc>
        <w:tc>
          <w:tcPr>
            <w:tcW w:w="3462" w:type="dxa"/>
            <w:shd w:val="clear" w:color="auto" w:fill="FFFFC4"/>
          </w:tcPr>
          <w:p w14:paraId="0CFF2223" w14:textId="77777777" w:rsidR="007F3955" w:rsidRPr="001024FD" w:rsidRDefault="007F3955" w:rsidP="0053098A">
            <w:pPr>
              <w:rPr>
                <w:lang w:val="en-US"/>
              </w:rPr>
            </w:pPr>
          </w:p>
        </w:tc>
      </w:tr>
      <w:tr w:rsidR="007F3955" w:rsidRPr="001024FD" w14:paraId="390457DC" w14:textId="77777777" w:rsidTr="0053098A">
        <w:trPr>
          <w:cantSplit/>
          <w:trHeight w:val="286"/>
        </w:trPr>
        <w:tc>
          <w:tcPr>
            <w:tcW w:w="1034" w:type="dxa"/>
            <w:vMerge/>
            <w:shd w:val="clear" w:color="auto" w:fill="FFFFC4"/>
          </w:tcPr>
          <w:p w14:paraId="0A04B910" w14:textId="77777777" w:rsidR="007F3955" w:rsidRPr="001024FD" w:rsidRDefault="007F3955" w:rsidP="0053098A">
            <w:pPr>
              <w:rPr>
                <w:lang w:val="en-US"/>
              </w:rPr>
            </w:pPr>
          </w:p>
        </w:tc>
        <w:tc>
          <w:tcPr>
            <w:tcW w:w="1433" w:type="dxa"/>
            <w:vMerge/>
            <w:shd w:val="clear" w:color="auto" w:fill="FFFFC4"/>
          </w:tcPr>
          <w:p w14:paraId="723C41D9" w14:textId="77777777" w:rsidR="007F3955" w:rsidRPr="001024FD" w:rsidRDefault="007F3955" w:rsidP="0053098A">
            <w:pPr>
              <w:rPr>
                <w:lang w:val="en-US"/>
              </w:rPr>
            </w:pPr>
          </w:p>
        </w:tc>
        <w:tc>
          <w:tcPr>
            <w:tcW w:w="1181" w:type="dxa"/>
            <w:vMerge/>
            <w:shd w:val="clear" w:color="auto" w:fill="FFFFC4"/>
          </w:tcPr>
          <w:p w14:paraId="0CB71407" w14:textId="77777777" w:rsidR="007F3955" w:rsidRPr="001024FD" w:rsidRDefault="007F3955" w:rsidP="0053098A">
            <w:pPr>
              <w:rPr>
                <w:lang w:val="en-US"/>
              </w:rPr>
            </w:pPr>
          </w:p>
        </w:tc>
        <w:tc>
          <w:tcPr>
            <w:tcW w:w="885" w:type="dxa"/>
            <w:shd w:val="clear" w:color="auto" w:fill="FFFFC4"/>
          </w:tcPr>
          <w:p w14:paraId="6687FD20" w14:textId="77777777" w:rsidR="007F3955" w:rsidRPr="001024FD" w:rsidRDefault="007F3955" w:rsidP="0053098A">
            <w:pPr>
              <w:rPr>
                <w:lang w:val="en-US"/>
              </w:rPr>
            </w:pPr>
            <w:r w:rsidRPr="001024FD">
              <w:rPr>
                <w:lang w:val="en-US"/>
              </w:rPr>
              <w:t>/right</w:t>
            </w:r>
          </w:p>
        </w:tc>
        <w:tc>
          <w:tcPr>
            <w:tcW w:w="3462" w:type="dxa"/>
            <w:shd w:val="clear" w:color="auto" w:fill="FFFFC4"/>
          </w:tcPr>
          <w:p w14:paraId="0A069164" w14:textId="77777777" w:rsidR="007F3955" w:rsidRPr="001024FD" w:rsidRDefault="007F3955" w:rsidP="0053098A">
            <w:pPr>
              <w:rPr>
                <w:lang w:val="en-US"/>
              </w:rPr>
            </w:pPr>
          </w:p>
        </w:tc>
      </w:tr>
      <w:tr w:rsidR="007F3955" w:rsidRPr="001024FD" w14:paraId="6FA03E5E" w14:textId="77777777" w:rsidTr="0053098A">
        <w:trPr>
          <w:cantSplit/>
          <w:trHeight w:val="286"/>
        </w:trPr>
        <w:tc>
          <w:tcPr>
            <w:tcW w:w="1034" w:type="dxa"/>
            <w:vMerge/>
            <w:shd w:val="clear" w:color="auto" w:fill="FFFFC4"/>
          </w:tcPr>
          <w:p w14:paraId="76AB650A" w14:textId="77777777" w:rsidR="007F3955" w:rsidRPr="001024FD" w:rsidRDefault="007F3955" w:rsidP="0053098A">
            <w:pPr>
              <w:rPr>
                <w:lang w:val="en-US"/>
              </w:rPr>
            </w:pPr>
          </w:p>
        </w:tc>
        <w:tc>
          <w:tcPr>
            <w:tcW w:w="1433" w:type="dxa"/>
            <w:vMerge/>
            <w:shd w:val="clear" w:color="auto" w:fill="FFFFC4"/>
          </w:tcPr>
          <w:p w14:paraId="285033D6" w14:textId="77777777" w:rsidR="007F3955" w:rsidRPr="001024FD" w:rsidRDefault="007F3955" w:rsidP="0053098A">
            <w:pPr>
              <w:rPr>
                <w:lang w:val="en-US"/>
              </w:rPr>
            </w:pPr>
          </w:p>
        </w:tc>
        <w:tc>
          <w:tcPr>
            <w:tcW w:w="1181" w:type="dxa"/>
            <w:vMerge/>
            <w:shd w:val="clear" w:color="auto" w:fill="FFFFC4"/>
          </w:tcPr>
          <w:p w14:paraId="27E14E51" w14:textId="77777777" w:rsidR="007F3955" w:rsidRPr="001024FD" w:rsidRDefault="007F3955" w:rsidP="0053098A">
            <w:pPr>
              <w:rPr>
                <w:lang w:val="en-US"/>
              </w:rPr>
            </w:pPr>
          </w:p>
        </w:tc>
        <w:tc>
          <w:tcPr>
            <w:tcW w:w="885" w:type="dxa"/>
            <w:shd w:val="clear" w:color="auto" w:fill="FFFFC4"/>
          </w:tcPr>
          <w:p w14:paraId="09864E66" w14:textId="77777777" w:rsidR="007F3955" w:rsidRPr="001024FD" w:rsidRDefault="007F3955" w:rsidP="0053098A">
            <w:pPr>
              <w:rPr>
                <w:lang w:val="en-US"/>
              </w:rPr>
            </w:pPr>
            <w:r w:rsidRPr="001024FD">
              <w:rPr>
                <w:lang w:val="en-US"/>
              </w:rPr>
              <w:t>/left</w:t>
            </w:r>
          </w:p>
        </w:tc>
        <w:tc>
          <w:tcPr>
            <w:tcW w:w="3462" w:type="dxa"/>
            <w:shd w:val="clear" w:color="auto" w:fill="FFFFC4"/>
          </w:tcPr>
          <w:p w14:paraId="007A51C9" w14:textId="77777777" w:rsidR="007F3955" w:rsidRPr="001024FD" w:rsidRDefault="007F3955" w:rsidP="0053098A">
            <w:pPr>
              <w:rPr>
                <w:lang w:val="en-US"/>
              </w:rPr>
            </w:pPr>
          </w:p>
        </w:tc>
      </w:tr>
      <w:tr w:rsidR="007F3955" w:rsidRPr="001024FD" w14:paraId="4782DFBA" w14:textId="77777777" w:rsidTr="0053098A">
        <w:trPr>
          <w:cantSplit/>
          <w:trHeight w:val="286"/>
        </w:trPr>
        <w:tc>
          <w:tcPr>
            <w:tcW w:w="1034" w:type="dxa"/>
            <w:vMerge/>
            <w:shd w:val="clear" w:color="auto" w:fill="FFFFC4"/>
          </w:tcPr>
          <w:p w14:paraId="71859EBF" w14:textId="77777777" w:rsidR="007F3955" w:rsidRPr="001024FD" w:rsidRDefault="007F3955" w:rsidP="0053098A">
            <w:pPr>
              <w:rPr>
                <w:lang w:val="en-US"/>
              </w:rPr>
            </w:pPr>
          </w:p>
        </w:tc>
        <w:tc>
          <w:tcPr>
            <w:tcW w:w="1433" w:type="dxa"/>
            <w:vMerge w:val="restart"/>
            <w:shd w:val="clear" w:color="auto" w:fill="FFFFC4"/>
          </w:tcPr>
          <w:p w14:paraId="2E2801D8" w14:textId="77777777" w:rsidR="007F3955" w:rsidRPr="001024FD" w:rsidRDefault="007F3955" w:rsidP="0053098A">
            <w:pPr>
              <w:rPr>
                <w:lang w:val="en-US"/>
              </w:rPr>
            </w:pPr>
            <w:r w:rsidRPr="001C016C">
              <w:rPr>
                <w:lang w:val="en-US"/>
              </w:rPr>
              <w:t>/normal</w:t>
            </w:r>
          </w:p>
        </w:tc>
        <w:tc>
          <w:tcPr>
            <w:tcW w:w="1181" w:type="dxa"/>
            <w:vMerge w:val="restart"/>
            <w:shd w:val="clear" w:color="auto" w:fill="FFFFC4"/>
          </w:tcPr>
          <w:p w14:paraId="4FDB8A11" w14:textId="77777777" w:rsidR="007F3955" w:rsidRPr="001024FD" w:rsidRDefault="007F3955" w:rsidP="0053098A">
            <w:pPr>
              <w:rPr>
                <w:lang w:val="en-US"/>
              </w:rPr>
            </w:pPr>
            <w:r w:rsidRPr="001024FD">
              <w:rPr>
                <w:lang w:val="en-US"/>
              </w:rPr>
              <w:t>/hand</w:t>
            </w:r>
          </w:p>
        </w:tc>
        <w:tc>
          <w:tcPr>
            <w:tcW w:w="885" w:type="dxa"/>
            <w:shd w:val="clear" w:color="auto" w:fill="FFFFC4"/>
          </w:tcPr>
          <w:p w14:paraId="344C9CC5" w14:textId="77777777" w:rsidR="007F3955" w:rsidRPr="001024FD" w:rsidRDefault="007F3955" w:rsidP="0053098A">
            <w:pPr>
              <w:rPr>
                <w:lang w:val="en-US"/>
              </w:rPr>
            </w:pPr>
            <w:r w:rsidRPr="001024FD">
              <w:rPr>
                <w:lang w:val="en-US"/>
              </w:rPr>
              <w:t>/left</w:t>
            </w:r>
          </w:p>
        </w:tc>
        <w:tc>
          <w:tcPr>
            <w:tcW w:w="3462" w:type="dxa"/>
            <w:shd w:val="clear" w:color="auto" w:fill="FFFFC4"/>
            <w:vAlign w:val="center"/>
          </w:tcPr>
          <w:p w14:paraId="7A270F4C" w14:textId="77777777" w:rsidR="007F3955" w:rsidRPr="001024FD" w:rsidRDefault="007F3955" w:rsidP="0053098A">
            <w:pPr>
              <w:jc w:val="center"/>
              <w:rPr>
                <w:lang w:val="en-US"/>
              </w:rPr>
            </w:pPr>
          </w:p>
        </w:tc>
      </w:tr>
      <w:tr w:rsidR="007F3955" w:rsidRPr="001024FD" w14:paraId="5615D72F" w14:textId="77777777" w:rsidTr="0053098A">
        <w:trPr>
          <w:cantSplit/>
          <w:trHeight w:val="286"/>
        </w:trPr>
        <w:tc>
          <w:tcPr>
            <w:tcW w:w="1034" w:type="dxa"/>
            <w:vMerge/>
            <w:shd w:val="clear" w:color="auto" w:fill="FFFFC4"/>
          </w:tcPr>
          <w:p w14:paraId="02CDCC00" w14:textId="77777777" w:rsidR="007F3955" w:rsidRPr="001024FD" w:rsidRDefault="007F3955" w:rsidP="0053098A">
            <w:pPr>
              <w:rPr>
                <w:lang w:val="en-US"/>
              </w:rPr>
            </w:pPr>
          </w:p>
        </w:tc>
        <w:tc>
          <w:tcPr>
            <w:tcW w:w="1433" w:type="dxa"/>
            <w:vMerge/>
            <w:shd w:val="clear" w:color="auto" w:fill="FFFFC4"/>
          </w:tcPr>
          <w:p w14:paraId="2C17BEEB" w14:textId="77777777" w:rsidR="007F3955" w:rsidRPr="001024FD" w:rsidRDefault="007F3955" w:rsidP="0053098A">
            <w:pPr>
              <w:rPr>
                <w:lang w:val="en-US"/>
              </w:rPr>
            </w:pPr>
          </w:p>
        </w:tc>
        <w:tc>
          <w:tcPr>
            <w:tcW w:w="1181" w:type="dxa"/>
            <w:vMerge/>
            <w:shd w:val="clear" w:color="auto" w:fill="FFFFC4"/>
          </w:tcPr>
          <w:p w14:paraId="26040994" w14:textId="77777777" w:rsidR="007F3955" w:rsidRPr="001024FD" w:rsidRDefault="007F3955" w:rsidP="0053098A">
            <w:pPr>
              <w:rPr>
                <w:lang w:val="en-US"/>
              </w:rPr>
            </w:pPr>
          </w:p>
        </w:tc>
        <w:tc>
          <w:tcPr>
            <w:tcW w:w="885" w:type="dxa"/>
            <w:shd w:val="clear" w:color="auto" w:fill="FFFFC4"/>
          </w:tcPr>
          <w:p w14:paraId="03F032D5" w14:textId="77777777" w:rsidR="007F3955" w:rsidRPr="001024FD" w:rsidRDefault="007F3955" w:rsidP="0053098A">
            <w:pPr>
              <w:rPr>
                <w:lang w:val="en-US"/>
              </w:rPr>
            </w:pPr>
            <w:r w:rsidRPr="001024FD">
              <w:rPr>
                <w:lang w:val="en-US"/>
              </w:rPr>
              <w:t>/right</w:t>
            </w:r>
          </w:p>
        </w:tc>
        <w:tc>
          <w:tcPr>
            <w:tcW w:w="3462" w:type="dxa"/>
            <w:shd w:val="clear" w:color="auto" w:fill="FFFFC4"/>
          </w:tcPr>
          <w:p w14:paraId="30DAD478" w14:textId="77777777" w:rsidR="007F3955" w:rsidRPr="001024FD" w:rsidRDefault="007F3955" w:rsidP="0053098A">
            <w:pPr>
              <w:rPr>
                <w:lang w:val="en-US"/>
              </w:rPr>
            </w:pPr>
          </w:p>
        </w:tc>
      </w:tr>
      <w:tr w:rsidR="007F3955" w:rsidRPr="001024FD" w14:paraId="52DBEF73" w14:textId="77777777" w:rsidTr="0053098A">
        <w:trPr>
          <w:cantSplit/>
          <w:trHeight w:val="286"/>
        </w:trPr>
        <w:tc>
          <w:tcPr>
            <w:tcW w:w="1034" w:type="dxa"/>
            <w:vMerge/>
            <w:shd w:val="clear" w:color="auto" w:fill="FFFFC4"/>
          </w:tcPr>
          <w:p w14:paraId="1EED0CE1" w14:textId="77777777" w:rsidR="007F3955" w:rsidRPr="001024FD" w:rsidRDefault="007F3955" w:rsidP="0053098A">
            <w:pPr>
              <w:rPr>
                <w:lang w:val="en-US"/>
              </w:rPr>
            </w:pPr>
          </w:p>
        </w:tc>
        <w:tc>
          <w:tcPr>
            <w:tcW w:w="1433" w:type="dxa"/>
            <w:vMerge/>
            <w:shd w:val="clear" w:color="auto" w:fill="FFFFC4"/>
          </w:tcPr>
          <w:p w14:paraId="0713CF4F" w14:textId="77777777" w:rsidR="007F3955" w:rsidRPr="001024FD" w:rsidRDefault="007F3955" w:rsidP="0053098A">
            <w:pPr>
              <w:rPr>
                <w:lang w:val="en-US"/>
              </w:rPr>
            </w:pPr>
          </w:p>
        </w:tc>
        <w:tc>
          <w:tcPr>
            <w:tcW w:w="1181" w:type="dxa"/>
            <w:shd w:val="clear" w:color="auto" w:fill="FFFFC4"/>
          </w:tcPr>
          <w:p w14:paraId="1E04CCB0" w14:textId="77777777" w:rsidR="007F3955" w:rsidRPr="001024FD" w:rsidRDefault="007F3955" w:rsidP="0053098A">
            <w:pPr>
              <w:rPr>
                <w:lang w:val="en-US"/>
              </w:rPr>
            </w:pPr>
            <w:r w:rsidRPr="001024FD">
              <w:rPr>
                <w:lang w:val="en-US"/>
              </w:rPr>
              <w:t>/head</w:t>
            </w:r>
          </w:p>
        </w:tc>
        <w:tc>
          <w:tcPr>
            <w:tcW w:w="885" w:type="dxa"/>
            <w:shd w:val="clear" w:color="auto" w:fill="FFFFC4"/>
          </w:tcPr>
          <w:p w14:paraId="392D3E40" w14:textId="77777777" w:rsidR="007F3955" w:rsidRPr="001024FD" w:rsidRDefault="007F3955" w:rsidP="0053098A">
            <w:pPr>
              <w:rPr>
                <w:lang w:val="en-US"/>
              </w:rPr>
            </w:pPr>
          </w:p>
        </w:tc>
        <w:tc>
          <w:tcPr>
            <w:tcW w:w="3462" w:type="dxa"/>
            <w:shd w:val="clear" w:color="auto" w:fill="FFFFC4"/>
          </w:tcPr>
          <w:p w14:paraId="17B9ED93" w14:textId="77777777" w:rsidR="007F3955" w:rsidRPr="001024FD" w:rsidRDefault="007F3955" w:rsidP="0053098A">
            <w:pPr>
              <w:rPr>
                <w:lang w:val="en-US"/>
              </w:rPr>
            </w:pPr>
          </w:p>
        </w:tc>
      </w:tr>
      <w:tr w:rsidR="007F3955" w:rsidRPr="001024FD" w14:paraId="2D2AC20F" w14:textId="77777777" w:rsidTr="0053098A">
        <w:trPr>
          <w:cantSplit/>
          <w:trHeight w:val="286"/>
        </w:trPr>
        <w:tc>
          <w:tcPr>
            <w:tcW w:w="1034" w:type="dxa"/>
            <w:vMerge/>
            <w:shd w:val="clear" w:color="auto" w:fill="FFFFC4"/>
          </w:tcPr>
          <w:p w14:paraId="5A7E00D1" w14:textId="77777777" w:rsidR="007F3955" w:rsidRPr="001024FD" w:rsidRDefault="007F3955" w:rsidP="0053098A">
            <w:pPr>
              <w:rPr>
                <w:lang w:val="en-US"/>
              </w:rPr>
            </w:pPr>
          </w:p>
        </w:tc>
        <w:tc>
          <w:tcPr>
            <w:tcW w:w="1433" w:type="dxa"/>
            <w:vMerge/>
            <w:shd w:val="clear" w:color="auto" w:fill="FFFFC4"/>
          </w:tcPr>
          <w:p w14:paraId="2EF23D4D" w14:textId="77777777" w:rsidR="007F3955" w:rsidRPr="001024FD" w:rsidRDefault="007F3955" w:rsidP="0053098A">
            <w:pPr>
              <w:rPr>
                <w:lang w:val="en-US"/>
              </w:rPr>
            </w:pPr>
          </w:p>
        </w:tc>
        <w:tc>
          <w:tcPr>
            <w:tcW w:w="1181" w:type="dxa"/>
            <w:vMerge w:val="restart"/>
            <w:shd w:val="clear" w:color="auto" w:fill="FFFFC4"/>
          </w:tcPr>
          <w:p w14:paraId="1E26719D" w14:textId="77777777" w:rsidR="007F3955" w:rsidRPr="001024FD" w:rsidRDefault="007F3955" w:rsidP="0053098A">
            <w:pPr>
              <w:rPr>
                <w:szCs w:val="20"/>
                <w:lang w:val="en-US"/>
              </w:rPr>
            </w:pPr>
            <w:r w:rsidRPr="001024FD">
              <w:rPr>
                <w:szCs w:val="20"/>
                <w:lang w:val="en-US"/>
              </w:rPr>
              <w:t>/leg</w:t>
            </w:r>
          </w:p>
        </w:tc>
        <w:tc>
          <w:tcPr>
            <w:tcW w:w="885" w:type="dxa"/>
            <w:shd w:val="clear" w:color="auto" w:fill="FFFFC4"/>
          </w:tcPr>
          <w:p w14:paraId="43E1682E" w14:textId="77777777" w:rsidR="007F3955" w:rsidRPr="001024FD" w:rsidRDefault="007F3955" w:rsidP="0053098A">
            <w:pPr>
              <w:rPr>
                <w:szCs w:val="20"/>
                <w:lang w:val="en-US"/>
              </w:rPr>
            </w:pPr>
            <w:r w:rsidRPr="001024FD">
              <w:rPr>
                <w:szCs w:val="20"/>
                <w:lang w:val="en-US"/>
              </w:rPr>
              <w:t>/left</w:t>
            </w:r>
          </w:p>
        </w:tc>
        <w:tc>
          <w:tcPr>
            <w:tcW w:w="3462" w:type="dxa"/>
            <w:shd w:val="clear" w:color="auto" w:fill="FFFFC4"/>
          </w:tcPr>
          <w:p w14:paraId="396685E0" w14:textId="77777777" w:rsidR="007F3955" w:rsidRPr="001024FD" w:rsidRDefault="007F3955" w:rsidP="0053098A">
            <w:pPr>
              <w:rPr>
                <w:szCs w:val="20"/>
                <w:lang w:val="en-US"/>
              </w:rPr>
            </w:pPr>
          </w:p>
        </w:tc>
      </w:tr>
      <w:tr w:rsidR="007F3955" w:rsidRPr="001024FD" w14:paraId="475E7972" w14:textId="77777777" w:rsidTr="0053098A">
        <w:trPr>
          <w:cantSplit/>
          <w:trHeight w:val="63"/>
        </w:trPr>
        <w:tc>
          <w:tcPr>
            <w:tcW w:w="1034" w:type="dxa"/>
            <w:vMerge/>
            <w:shd w:val="clear" w:color="auto" w:fill="FFFFC4"/>
          </w:tcPr>
          <w:p w14:paraId="5C639190" w14:textId="77777777" w:rsidR="007F3955" w:rsidRPr="001024FD" w:rsidRDefault="007F3955" w:rsidP="0053098A">
            <w:pPr>
              <w:rPr>
                <w:lang w:val="en-US"/>
              </w:rPr>
            </w:pPr>
          </w:p>
        </w:tc>
        <w:tc>
          <w:tcPr>
            <w:tcW w:w="1433" w:type="dxa"/>
            <w:vMerge/>
            <w:shd w:val="clear" w:color="auto" w:fill="FFFFC4"/>
          </w:tcPr>
          <w:p w14:paraId="72D43287" w14:textId="77777777" w:rsidR="007F3955" w:rsidRPr="001024FD" w:rsidRDefault="007F3955" w:rsidP="0053098A">
            <w:pPr>
              <w:rPr>
                <w:lang w:val="en-US"/>
              </w:rPr>
            </w:pPr>
          </w:p>
        </w:tc>
        <w:tc>
          <w:tcPr>
            <w:tcW w:w="1181" w:type="dxa"/>
            <w:vMerge/>
            <w:shd w:val="clear" w:color="auto" w:fill="FFFFC4"/>
          </w:tcPr>
          <w:p w14:paraId="51A3507D" w14:textId="77777777" w:rsidR="007F3955" w:rsidRPr="001024FD" w:rsidRDefault="007F3955" w:rsidP="0053098A">
            <w:pPr>
              <w:rPr>
                <w:szCs w:val="20"/>
                <w:lang w:val="en-US"/>
              </w:rPr>
            </w:pPr>
          </w:p>
        </w:tc>
        <w:tc>
          <w:tcPr>
            <w:tcW w:w="885" w:type="dxa"/>
            <w:shd w:val="clear" w:color="auto" w:fill="FFFFC4"/>
          </w:tcPr>
          <w:p w14:paraId="0153B789" w14:textId="77777777" w:rsidR="007F3955" w:rsidRPr="001024FD" w:rsidRDefault="007F3955" w:rsidP="0053098A">
            <w:pPr>
              <w:rPr>
                <w:szCs w:val="20"/>
                <w:lang w:val="en-US"/>
              </w:rPr>
            </w:pPr>
            <w:r w:rsidRPr="001024FD">
              <w:rPr>
                <w:szCs w:val="20"/>
                <w:lang w:val="en-US"/>
              </w:rPr>
              <w:t>/right</w:t>
            </w:r>
          </w:p>
        </w:tc>
        <w:tc>
          <w:tcPr>
            <w:tcW w:w="3462" w:type="dxa"/>
            <w:shd w:val="clear" w:color="auto" w:fill="FFFFC4"/>
          </w:tcPr>
          <w:p w14:paraId="03B4BA5F" w14:textId="77777777" w:rsidR="007F3955" w:rsidRPr="001024FD" w:rsidRDefault="007F3955" w:rsidP="0053098A">
            <w:pPr>
              <w:rPr>
                <w:szCs w:val="20"/>
                <w:lang w:val="en-US"/>
              </w:rPr>
            </w:pPr>
          </w:p>
        </w:tc>
      </w:tr>
      <w:tr w:rsidR="007F3955" w:rsidRPr="001024FD" w14:paraId="49BBB59B" w14:textId="77777777" w:rsidTr="0053098A">
        <w:trPr>
          <w:cantSplit/>
          <w:trHeight w:val="55"/>
        </w:trPr>
        <w:tc>
          <w:tcPr>
            <w:tcW w:w="1034" w:type="dxa"/>
            <w:vMerge/>
            <w:shd w:val="clear" w:color="auto" w:fill="FFFFC4"/>
          </w:tcPr>
          <w:p w14:paraId="0E65F2D3" w14:textId="77777777" w:rsidR="007F3955" w:rsidRPr="001024FD" w:rsidRDefault="007F3955" w:rsidP="0053098A">
            <w:pPr>
              <w:rPr>
                <w:lang w:val="en-US"/>
              </w:rPr>
            </w:pPr>
          </w:p>
        </w:tc>
        <w:tc>
          <w:tcPr>
            <w:tcW w:w="1433" w:type="dxa"/>
            <w:vMerge/>
            <w:shd w:val="clear" w:color="auto" w:fill="FFFFC4"/>
          </w:tcPr>
          <w:p w14:paraId="78214C29" w14:textId="77777777" w:rsidR="007F3955" w:rsidRPr="001024FD" w:rsidRDefault="007F3955" w:rsidP="0053098A">
            <w:pPr>
              <w:rPr>
                <w:lang w:val="en-US"/>
              </w:rPr>
            </w:pPr>
          </w:p>
        </w:tc>
        <w:tc>
          <w:tcPr>
            <w:tcW w:w="1181" w:type="dxa"/>
            <w:vMerge w:val="restart"/>
            <w:shd w:val="clear" w:color="auto" w:fill="FFFFC4"/>
          </w:tcPr>
          <w:p w14:paraId="3073B3FC" w14:textId="77777777" w:rsidR="007F3955" w:rsidRPr="001024FD" w:rsidRDefault="007F3955" w:rsidP="0053098A">
            <w:pPr>
              <w:rPr>
                <w:lang w:val="en-US"/>
              </w:rPr>
            </w:pPr>
            <w:r w:rsidRPr="001024FD">
              <w:rPr>
                <w:lang w:val="en-US"/>
              </w:rPr>
              <w:t>/body</w:t>
            </w:r>
          </w:p>
        </w:tc>
        <w:tc>
          <w:tcPr>
            <w:tcW w:w="885" w:type="dxa"/>
            <w:shd w:val="clear" w:color="auto" w:fill="FFFFC4"/>
          </w:tcPr>
          <w:p w14:paraId="61CCA462" w14:textId="77777777" w:rsidR="007F3955" w:rsidRPr="001024FD" w:rsidRDefault="007F3955" w:rsidP="0053098A">
            <w:pPr>
              <w:rPr>
                <w:lang w:val="en-US"/>
              </w:rPr>
            </w:pPr>
            <w:r w:rsidRPr="001024FD">
              <w:rPr>
                <w:lang w:val="en-US"/>
              </w:rPr>
              <w:t>/upper</w:t>
            </w:r>
          </w:p>
        </w:tc>
        <w:tc>
          <w:tcPr>
            <w:tcW w:w="3462" w:type="dxa"/>
            <w:shd w:val="clear" w:color="auto" w:fill="FFFFC4"/>
          </w:tcPr>
          <w:p w14:paraId="02CB3BA4" w14:textId="77777777" w:rsidR="007F3955" w:rsidRPr="001024FD" w:rsidRDefault="007F3955" w:rsidP="0053098A">
            <w:pPr>
              <w:rPr>
                <w:lang w:val="en-US"/>
              </w:rPr>
            </w:pPr>
          </w:p>
        </w:tc>
      </w:tr>
      <w:tr w:rsidR="007F3955" w:rsidRPr="001024FD" w14:paraId="30BEF4F8" w14:textId="77777777" w:rsidTr="0053098A">
        <w:trPr>
          <w:cantSplit/>
          <w:trHeight w:val="55"/>
        </w:trPr>
        <w:tc>
          <w:tcPr>
            <w:tcW w:w="1034" w:type="dxa"/>
            <w:vMerge/>
            <w:shd w:val="clear" w:color="auto" w:fill="FFFFC4"/>
          </w:tcPr>
          <w:p w14:paraId="4132C989" w14:textId="77777777" w:rsidR="007F3955" w:rsidRPr="001024FD" w:rsidRDefault="007F3955" w:rsidP="0053098A">
            <w:pPr>
              <w:rPr>
                <w:lang w:val="en-US"/>
              </w:rPr>
            </w:pPr>
          </w:p>
        </w:tc>
        <w:tc>
          <w:tcPr>
            <w:tcW w:w="1433" w:type="dxa"/>
            <w:vMerge/>
            <w:shd w:val="clear" w:color="auto" w:fill="FFFFC4"/>
          </w:tcPr>
          <w:p w14:paraId="546A6F86" w14:textId="77777777" w:rsidR="007F3955" w:rsidRPr="001024FD" w:rsidRDefault="007F3955" w:rsidP="0053098A">
            <w:pPr>
              <w:rPr>
                <w:lang w:val="en-US"/>
              </w:rPr>
            </w:pPr>
          </w:p>
        </w:tc>
        <w:tc>
          <w:tcPr>
            <w:tcW w:w="1181" w:type="dxa"/>
            <w:vMerge/>
            <w:shd w:val="clear" w:color="auto" w:fill="FFFFC4"/>
          </w:tcPr>
          <w:p w14:paraId="124550F5" w14:textId="77777777" w:rsidR="007F3955" w:rsidRPr="001024FD" w:rsidRDefault="007F3955" w:rsidP="0053098A">
            <w:pPr>
              <w:rPr>
                <w:lang w:val="en-US"/>
              </w:rPr>
            </w:pPr>
          </w:p>
        </w:tc>
        <w:tc>
          <w:tcPr>
            <w:tcW w:w="885" w:type="dxa"/>
            <w:shd w:val="clear" w:color="auto" w:fill="FFFFC4"/>
          </w:tcPr>
          <w:p w14:paraId="083F825A" w14:textId="77777777" w:rsidR="007F3955" w:rsidRPr="001024FD" w:rsidRDefault="007F3955" w:rsidP="0053098A">
            <w:pPr>
              <w:rPr>
                <w:lang w:val="en-US"/>
              </w:rPr>
            </w:pPr>
            <w:r w:rsidRPr="001024FD">
              <w:rPr>
                <w:lang w:val="en-US"/>
              </w:rPr>
              <w:t>/lower</w:t>
            </w:r>
          </w:p>
        </w:tc>
        <w:tc>
          <w:tcPr>
            <w:tcW w:w="3462" w:type="dxa"/>
            <w:shd w:val="clear" w:color="auto" w:fill="FFFFC4"/>
          </w:tcPr>
          <w:p w14:paraId="077864C8" w14:textId="77777777" w:rsidR="007F3955" w:rsidRPr="001024FD" w:rsidRDefault="007F3955" w:rsidP="0053098A">
            <w:pPr>
              <w:rPr>
                <w:lang w:val="en-US"/>
              </w:rPr>
            </w:pPr>
          </w:p>
        </w:tc>
      </w:tr>
      <w:tr w:rsidR="007F3955" w:rsidRPr="001024FD" w14:paraId="252BD48E" w14:textId="77777777" w:rsidTr="0053098A">
        <w:trPr>
          <w:cantSplit/>
          <w:trHeight w:val="264"/>
        </w:trPr>
        <w:tc>
          <w:tcPr>
            <w:tcW w:w="1034" w:type="dxa"/>
            <w:vMerge/>
            <w:shd w:val="clear" w:color="auto" w:fill="FFFFC4"/>
          </w:tcPr>
          <w:p w14:paraId="28C89D4B" w14:textId="77777777" w:rsidR="007F3955" w:rsidRPr="001024FD" w:rsidRDefault="007F3955" w:rsidP="0053098A">
            <w:pPr>
              <w:rPr>
                <w:lang w:val="en-US"/>
              </w:rPr>
            </w:pPr>
          </w:p>
        </w:tc>
        <w:tc>
          <w:tcPr>
            <w:tcW w:w="1433" w:type="dxa"/>
            <w:vMerge/>
            <w:shd w:val="clear" w:color="auto" w:fill="FFFFC4"/>
          </w:tcPr>
          <w:p w14:paraId="33471FDD" w14:textId="77777777" w:rsidR="007F3955" w:rsidRPr="001024FD" w:rsidRDefault="007F3955" w:rsidP="0053098A">
            <w:pPr>
              <w:rPr>
                <w:lang w:val="en-US"/>
              </w:rPr>
            </w:pPr>
          </w:p>
        </w:tc>
        <w:tc>
          <w:tcPr>
            <w:tcW w:w="1181" w:type="dxa"/>
            <w:vMerge/>
            <w:shd w:val="clear" w:color="auto" w:fill="FFFFC4"/>
          </w:tcPr>
          <w:p w14:paraId="4A9E1E0D" w14:textId="77777777" w:rsidR="007F3955" w:rsidRPr="001024FD" w:rsidRDefault="007F3955" w:rsidP="0053098A">
            <w:pPr>
              <w:rPr>
                <w:lang w:val="en-US"/>
              </w:rPr>
            </w:pPr>
          </w:p>
        </w:tc>
        <w:tc>
          <w:tcPr>
            <w:tcW w:w="885" w:type="dxa"/>
            <w:shd w:val="clear" w:color="auto" w:fill="FFFFC4"/>
          </w:tcPr>
          <w:p w14:paraId="2EF3BE7A" w14:textId="77777777" w:rsidR="007F3955" w:rsidRPr="001024FD" w:rsidRDefault="007F3955" w:rsidP="0053098A">
            <w:pPr>
              <w:rPr>
                <w:lang w:val="en-US"/>
              </w:rPr>
            </w:pPr>
            <w:r w:rsidRPr="001024FD">
              <w:rPr>
                <w:lang w:val="en-US"/>
              </w:rPr>
              <w:t>/right</w:t>
            </w:r>
          </w:p>
        </w:tc>
        <w:tc>
          <w:tcPr>
            <w:tcW w:w="3462" w:type="dxa"/>
            <w:shd w:val="clear" w:color="auto" w:fill="FFFFC4"/>
          </w:tcPr>
          <w:p w14:paraId="57DF1B6C" w14:textId="77777777" w:rsidR="007F3955" w:rsidRPr="001024FD" w:rsidRDefault="007F3955" w:rsidP="0053098A">
            <w:pPr>
              <w:rPr>
                <w:lang w:val="en-US"/>
              </w:rPr>
            </w:pPr>
          </w:p>
        </w:tc>
      </w:tr>
      <w:tr w:rsidR="007F3955" w:rsidRPr="001024FD" w14:paraId="39BA4AD8" w14:textId="77777777" w:rsidTr="0053098A">
        <w:trPr>
          <w:cantSplit/>
          <w:trHeight w:val="233"/>
        </w:trPr>
        <w:tc>
          <w:tcPr>
            <w:tcW w:w="1034" w:type="dxa"/>
            <w:vMerge/>
            <w:shd w:val="clear" w:color="auto" w:fill="FFFFC4"/>
          </w:tcPr>
          <w:p w14:paraId="1D8608A8" w14:textId="77777777" w:rsidR="007F3955" w:rsidRPr="001024FD" w:rsidRDefault="007F3955" w:rsidP="0053098A">
            <w:pPr>
              <w:rPr>
                <w:lang w:val="en-US"/>
              </w:rPr>
            </w:pPr>
          </w:p>
        </w:tc>
        <w:tc>
          <w:tcPr>
            <w:tcW w:w="1433" w:type="dxa"/>
            <w:vMerge/>
            <w:shd w:val="clear" w:color="auto" w:fill="FFFFC4"/>
          </w:tcPr>
          <w:p w14:paraId="3A06C9EE" w14:textId="77777777" w:rsidR="007F3955" w:rsidRPr="001024FD" w:rsidRDefault="007F3955" w:rsidP="0053098A">
            <w:pPr>
              <w:rPr>
                <w:lang w:val="en-US"/>
              </w:rPr>
            </w:pPr>
          </w:p>
        </w:tc>
        <w:tc>
          <w:tcPr>
            <w:tcW w:w="1181" w:type="dxa"/>
            <w:vMerge/>
            <w:shd w:val="clear" w:color="auto" w:fill="FFFFC4"/>
          </w:tcPr>
          <w:p w14:paraId="317D9271" w14:textId="77777777" w:rsidR="007F3955" w:rsidRPr="001024FD" w:rsidRDefault="007F3955" w:rsidP="0053098A">
            <w:pPr>
              <w:rPr>
                <w:lang w:val="en-US"/>
              </w:rPr>
            </w:pPr>
          </w:p>
        </w:tc>
        <w:tc>
          <w:tcPr>
            <w:tcW w:w="885" w:type="dxa"/>
            <w:shd w:val="clear" w:color="auto" w:fill="FFFFC4"/>
          </w:tcPr>
          <w:p w14:paraId="3967D0DE" w14:textId="77777777" w:rsidR="007F3955" w:rsidRPr="001024FD" w:rsidRDefault="007F3955" w:rsidP="0053098A">
            <w:pPr>
              <w:rPr>
                <w:lang w:val="en-US"/>
              </w:rPr>
            </w:pPr>
            <w:r w:rsidRPr="001024FD">
              <w:rPr>
                <w:lang w:val="en-US"/>
              </w:rPr>
              <w:t>/left</w:t>
            </w:r>
          </w:p>
        </w:tc>
        <w:tc>
          <w:tcPr>
            <w:tcW w:w="3462" w:type="dxa"/>
            <w:shd w:val="clear" w:color="auto" w:fill="FFFFC4"/>
          </w:tcPr>
          <w:p w14:paraId="5EC4A9FD" w14:textId="77777777" w:rsidR="007F3955" w:rsidRPr="001024FD" w:rsidRDefault="007F3955" w:rsidP="0053098A">
            <w:pPr>
              <w:rPr>
                <w:lang w:val="en-US"/>
              </w:rPr>
            </w:pPr>
          </w:p>
        </w:tc>
      </w:tr>
      <w:tr w:rsidR="007F3955" w:rsidRPr="001024FD" w14:paraId="7DBE8945" w14:textId="77777777" w:rsidTr="0053098A">
        <w:trPr>
          <w:cantSplit/>
          <w:trHeight w:val="286"/>
        </w:trPr>
        <w:tc>
          <w:tcPr>
            <w:tcW w:w="1034" w:type="dxa"/>
            <w:vMerge/>
            <w:shd w:val="clear" w:color="auto" w:fill="FFFFC4"/>
          </w:tcPr>
          <w:p w14:paraId="3AD60494" w14:textId="77777777" w:rsidR="007F3955" w:rsidRPr="001024FD" w:rsidRDefault="007F3955" w:rsidP="0053098A">
            <w:pPr>
              <w:rPr>
                <w:lang w:val="en-US"/>
              </w:rPr>
            </w:pPr>
          </w:p>
        </w:tc>
        <w:tc>
          <w:tcPr>
            <w:tcW w:w="1433" w:type="dxa"/>
            <w:shd w:val="clear" w:color="auto" w:fill="FFFFC4"/>
          </w:tcPr>
          <w:p w14:paraId="3F7A7FE0" w14:textId="77777777" w:rsidR="007F3955" w:rsidRPr="001024FD" w:rsidRDefault="007F3955" w:rsidP="0053098A">
            <w:pPr>
              <w:rPr>
                <w:lang w:val="en-US"/>
              </w:rPr>
            </w:pPr>
            <w:r w:rsidRPr="001C016C">
              <w:rPr>
                <w:lang w:val="en-US"/>
              </w:rPr>
              <w:t>/peak</w:t>
            </w:r>
          </w:p>
        </w:tc>
        <w:tc>
          <w:tcPr>
            <w:tcW w:w="1181" w:type="dxa"/>
            <w:shd w:val="clear" w:color="auto" w:fill="FFFFC4"/>
          </w:tcPr>
          <w:p w14:paraId="5988939C" w14:textId="77777777" w:rsidR="007F3955" w:rsidRPr="001024FD" w:rsidRDefault="007F3955" w:rsidP="0053098A">
            <w:pPr>
              <w:rPr>
                <w:lang w:val="en-US"/>
              </w:rPr>
            </w:pPr>
          </w:p>
        </w:tc>
        <w:tc>
          <w:tcPr>
            <w:tcW w:w="885" w:type="dxa"/>
            <w:shd w:val="clear" w:color="auto" w:fill="FFFFC4"/>
          </w:tcPr>
          <w:p w14:paraId="67939C57" w14:textId="77777777" w:rsidR="007F3955" w:rsidRPr="001024FD" w:rsidRDefault="007F3955" w:rsidP="0053098A">
            <w:pPr>
              <w:rPr>
                <w:lang w:val="en-US"/>
              </w:rPr>
            </w:pPr>
          </w:p>
        </w:tc>
        <w:tc>
          <w:tcPr>
            <w:tcW w:w="3462" w:type="dxa"/>
            <w:shd w:val="clear" w:color="auto" w:fill="FFFFC4"/>
          </w:tcPr>
          <w:p w14:paraId="24E19930" w14:textId="77777777" w:rsidR="007F3955" w:rsidRPr="001024FD" w:rsidRDefault="007F3955" w:rsidP="0053098A">
            <w:pPr>
              <w:rPr>
                <w:sz w:val="18"/>
                <w:szCs w:val="18"/>
                <w:lang w:val="en-US"/>
              </w:rPr>
            </w:pPr>
          </w:p>
        </w:tc>
      </w:tr>
      <w:tr w:rsidR="007F3955" w:rsidRPr="001024FD" w14:paraId="1B4BC722" w14:textId="77777777" w:rsidTr="0053098A">
        <w:trPr>
          <w:cantSplit/>
          <w:trHeight w:val="286"/>
        </w:trPr>
        <w:tc>
          <w:tcPr>
            <w:tcW w:w="1034" w:type="dxa"/>
            <w:vMerge/>
            <w:shd w:val="clear" w:color="auto" w:fill="FFFFC4"/>
          </w:tcPr>
          <w:p w14:paraId="11A51D2C" w14:textId="77777777" w:rsidR="007F3955" w:rsidRPr="001024FD" w:rsidRDefault="007F3955" w:rsidP="0053098A">
            <w:pPr>
              <w:rPr>
                <w:lang w:val="en-US"/>
              </w:rPr>
            </w:pPr>
          </w:p>
        </w:tc>
        <w:tc>
          <w:tcPr>
            <w:tcW w:w="1433" w:type="dxa"/>
            <w:vMerge w:val="restart"/>
            <w:shd w:val="clear" w:color="auto" w:fill="FFFFC4"/>
          </w:tcPr>
          <w:p w14:paraId="065CD344" w14:textId="77777777" w:rsidR="007F3955" w:rsidRPr="001024FD" w:rsidRDefault="007F3955" w:rsidP="0053098A">
            <w:pPr>
              <w:rPr>
                <w:lang w:val="en-US"/>
              </w:rPr>
            </w:pPr>
            <w:r w:rsidRPr="001024FD">
              <w:rPr>
                <w:lang w:val="en-US"/>
              </w:rPr>
              <w:t>/flow</w:t>
            </w:r>
          </w:p>
        </w:tc>
        <w:tc>
          <w:tcPr>
            <w:tcW w:w="1181" w:type="dxa"/>
            <w:shd w:val="clear" w:color="auto" w:fill="FFFFC4"/>
          </w:tcPr>
          <w:p w14:paraId="3221869C" w14:textId="77777777" w:rsidR="007F3955" w:rsidRPr="001024FD" w:rsidRDefault="007F3955" w:rsidP="0053098A">
            <w:pPr>
              <w:rPr>
                <w:lang w:val="en-US"/>
              </w:rPr>
            </w:pPr>
            <w:r w:rsidRPr="001024FD">
              <w:rPr>
                <w:lang w:val="en-US"/>
              </w:rPr>
              <w:t>/leftwards</w:t>
            </w:r>
          </w:p>
        </w:tc>
        <w:tc>
          <w:tcPr>
            <w:tcW w:w="885" w:type="dxa"/>
            <w:shd w:val="clear" w:color="auto" w:fill="FFFFC4"/>
          </w:tcPr>
          <w:p w14:paraId="4B35DD45" w14:textId="77777777" w:rsidR="007F3955" w:rsidRPr="001024FD" w:rsidRDefault="007F3955" w:rsidP="0053098A">
            <w:pPr>
              <w:rPr>
                <w:lang w:val="en-US"/>
              </w:rPr>
            </w:pPr>
            <w:r w:rsidRPr="001024FD">
              <w:rPr>
                <w:lang w:val="en-US"/>
              </w:rPr>
              <w:t>/left</w:t>
            </w:r>
          </w:p>
        </w:tc>
        <w:tc>
          <w:tcPr>
            <w:tcW w:w="3462" w:type="dxa"/>
            <w:shd w:val="clear" w:color="auto" w:fill="FFFFC4"/>
          </w:tcPr>
          <w:p w14:paraId="6C768EA8" w14:textId="77777777" w:rsidR="007F3955" w:rsidRPr="001024FD" w:rsidRDefault="007F3955" w:rsidP="0053098A">
            <w:pPr>
              <w:rPr>
                <w:lang w:val="en-US"/>
              </w:rPr>
            </w:pPr>
          </w:p>
        </w:tc>
      </w:tr>
      <w:tr w:rsidR="007F3955" w:rsidRPr="001024FD" w14:paraId="59E98DEF" w14:textId="77777777" w:rsidTr="0053098A">
        <w:trPr>
          <w:cantSplit/>
          <w:trHeight w:val="286"/>
        </w:trPr>
        <w:tc>
          <w:tcPr>
            <w:tcW w:w="1034" w:type="dxa"/>
            <w:vMerge/>
            <w:shd w:val="clear" w:color="auto" w:fill="FFFFC4"/>
          </w:tcPr>
          <w:p w14:paraId="45231FD2" w14:textId="77777777" w:rsidR="007F3955" w:rsidRPr="001024FD" w:rsidRDefault="007F3955" w:rsidP="0053098A">
            <w:pPr>
              <w:rPr>
                <w:lang w:val="en-US"/>
              </w:rPr>
            </w:pPr>
          </w:p>
        </w:tc>
        <w:tc>
          <w:tcPr>
            <w:tcW w:w="1433" w:type="dxa"/>
            <w:vMerge/>
            <w:shd w:val="clear" w:color="auto" w:fill="FFFFC4"/>
          </w:tcPr>
          <w:p w14:paraId="6F88852A" w14:textId="77777777" w:rsidR="007F3955" w:rsidRPr="001024FD" w:rsidRDefault="007F3955" w:rsidP="0053098A">
            <w:pPr>
              <w:rPr>
                <w:lang w:val="en-US"/>
              </w:rPr>
            </w:pPr>
          </w:p>
        </w:tc>
        <w:tc>
          <w:tcPr>
            <w:tcW w:w="1181" w:type="dxa"/>
            <w:shd w:val="clear" w:color="auto" w:fill="FFFFC4"/>
          </w:tcPr>
          <w:p w14:paraId="6369A034" w14:textId="77777777" w:rsidR="007F3955" w:rsidRPr="001024FD" w:rsidRDefault="007F3955" w:rsidP="0053098A">
            <w:pPr>
              <w:rPr>
                <w:lang w:val="en-US"/>
              </w:rPr>
            </w:pPr>
          </w:p>
        </w:tc>
        <w:tc>
          <w:tcPr>
            <w:tcW w:w="885" w:type="dxa"/>
            <w:shd w:val="clear" w:color="auto" w:fill="FFFFC4"/>
          </w:tcPr>
          <w:p w14:paraId="6633E625" w14:textId="77777777" w:rsidR="007F3955" w:rsidRPr="001024FD" w:rsidRDefault="007F3955" w:rsidP="0053098A">
            <w:pPr>
              <w:rPr>
                <w:lang w:val="en-US"/>
              </w:rPr>
            </w:pPr>
            <w:r w:rsidRPr="001024FD">
              <w:rPr>
                <w:lang w:val="en-US"/>
              </w:rPr>
              <w:t>/right</w:t>
            </w:r>
          </w:p>
        </w:tc>
        <w:tc>
          <w:tcPr>
            <w:tcW w:w="3462" w:type="dxa"/>
            <w:shd w:val="clear" w:color="auto" w:fill="FFFFC4"/>
          </w:tcPr>
          <w:p w14:paraId="701111EC" w14:textId="77777777" w:rsidR="007F3955" w:rsidRPr="001024FD" w:rsidRDefault="007F3955" w:rsidP="0053098A">
            <w:pPr>
              <w:rPr>
                <w:lang w:val="en-US"/>
              </w:rPr>
            </w:pPr>
          </w:p>
        </w:tc>
      </w:tr>
      <w:tr w:rsidR="007F3955" w:rsidRPr="001024FD" w14:paraId="1BB7ED11" w14:textId="77777777" w:rsidTr="0053098A">
        <w:trPr>
          <w:cantSplit/>
          <w:trHeight w:val="286"/>
        </w:trPr>
        <w:tc>
          <w:tcPr>
            <w:tcW w:w="1034" w:type="dxa"/>
            <w:vMerge/>
            <w:shd w:val="clear" w:color="auto" w:fill="FFFFC4"/>
          </w:tcPr>
          <w:p w14:paraId="6FF6E5C2" w14:textId="77777777" w:rsidR="007F3955" w:rsidRPr="001024FD" w:rsidRDefault="007F3955" w:rsidP="0053098A">
            <w:pPr>
              <w:rPr>
                <w:lang w:val="en-US"/>
              </w:rPr>
            </w:pPr>
          </w:p>
        </w:tc>
        <w:tc>
          <w:tcPr>
            <w:tcW w:w="1433" w:type="dxa"/>
            <w:vMerge/>
            <w:shd w:val="clear" w:color="auto" w:fill="FFFFC4"/>
          </w:tcPr>
          <w:p w14:paraId="6DD93ECE" w14:textId="77777777" w:rsidR="007F3955" w:rsidRPr="001024FD" w:rsidRDefault="007F3955" w:rsidP="0053098A">
            <w:pPr>
              <w:rPr>
                <w:lang w:val="en-US"/>
              </w:rPr>
            </w:pPr>
          </w:p>
        </w:tc>
        <w:tc>
          <w:tcPr>
            <w:tcW w:w="1181" w:type="dxa"/>
            <w:shd w:val="clear" w:color="auto" w:fill="FFFFC4"/>
          </w:tcPr>
          <w:p w14:paraId="424B6470" w14:textId="77777777" w:rsidR="007F3955" w:rsidRPr="001024FD" w:rsidRDefault="007F3955" w:rsidP="0053098A">
            <w:pPr>
              <w:rPr>
                <w:lang w:val="en-US"/>
              </w:rPr>
            </w:pPr>
            <w:r w:rsidRPr="001024FD">
              <w:rPr>
                <w:lang w:val="en-US"/>
              </w:rPr>
              <w:t>/rightwards</w:t>
            </w:r>
          </w:p>
        </w:tc>
        <w:tc>
          <w:tcPr>
            <w:tcW w:w="885" w:type="dxa"/>
            <w:shd w:val="clear" w:color="auto" w:fill="FFFFC4"/>
          </w:tcPr>
          <w:p w14:paraId="6159036A" w14:textId="77777777" w:rsidR="007F3955" w:rsidRPr="001024FD" w:rsidRDefault="007F3955" w:rsidP="0053098A">
            <w:pPr>
              <w:rPr>
                <w:lang w:val="en-US"/>
              </w:rPr>
            </w:pPr>
            <w:r w:rsidRPr="001024FD">
              <w:rPr>
                <w:lang w:val="en-US"/>
              </w:rPr>
              <w:t>/left</w:t>
            </w:r>
          </w:p>
        </w:tc>
        <w:tc>
          <w:tcPr>
            <w:tcW w:w="3462" w:type="dxa"/>
            <w:shd w:val="clear" w:color="auto" w:fill="FFFFC4"/>
          </w:tcPr>
          <w:p w14:paraId="2EE4D479" w14:textId="77777777" w:rsidR="007F3955" w:rsidRPr="001024FD" w:rsidRDefault="007F3955" w:rsidP="0053098A">
            <w:pPr>
              <w:rPr>
                <w:lang w:val="en-US"/>
              </w:rPr>
            </w:pPr>
          </w:p>
        </w:tc>
      </w:tr>
      <w:tr w:rsidR="007F3955" w:rsidRPr="001024FD" w14:paraId="26A56CC2" w14:textId="77777777" w:rsidTr="0053098A">
        <w:trPr>
          <w:cantSplit/>
          <w:trHeight w:val="286"/>
        </w:trPr>
        <w:tc>
          <w:tcPr>
            <w:tcW w:w="1034" w:type="dxa"/>
            <w:vMerge/>
            <w:shd w:val="clear" w:color="auto" w:fill="FFFFC4"/>
          </w:tcPr>
          <w:p w14:paraId="7A0E671C" w14:textId="77777777" w:rsidR="007F3955" w:rsidRPr="001024FD" w:rsidRDefault="007F3955" w:rsidP="0053098A">
            <w:pPr>
              <w:rPr>
                <w:lang w:val="en-US"/>
              </w:rPr>
            </w:pPr>
          </w:p>
        </w:tc>
        <w:tc>
          <w:tcPr>
            <w:tcW w:w="1433" w:type="dxa"/>
            <w:vMerge/>
            <w:shd w:val="clear" w:color="auto" w:fill="FFFFC4"/>
          </w:tcPr>
          <w:p w14:paraId="15969762" w14:textId="77777777" w:rsidR="007F3955" w:rsidRPr="001024FD" w:rsidRDefault="007F3955" w:rsidP="0053098A">
            <w:pPr>
              <w:rPr>
                <w:lang w:val="en-US"/>
              </w:rPr>
            </w:pPr>
          </w:p>
        </w:tc>
        <w:tc>
          <w:tcPr>
            <w:tcW w:w="1181" w:type="dxa"/>
            <w:shd w:val="clear" w:color="auto" w:fill="FFFFC4"/>
          </w:tcPr>
          <w:p w14:paraId="4D3A47F8" w14:textId="77777777" w:rsidR="007F3955" w:rsidRPr="001024FD" w:rsidRDefault="007F3955" w:rsidP="0053098A">
            <w:pPr>
              <w:rPr>
                <w:lang w:val="en-US"/>
              </w:rPr>
            </w:pPr>
          </w:p>
        </w:tc>
        <w:tc>
          <w:tcPr>
            <w:tcW w:w="885" w:type="dxa"/>
            <w:shd w:val="clear" w:color="auto" w:fill="FFFFC4"/>
          </w:tcPr>
          <w:p w14:paraId="4FE7C5DE" w14:textId="77777777" w:rsidR="007F3955" w:rsidRPr="001024FD" w:rsidRDefault="007F3955" w:rsidP="0053098A">
            <w:pPr>
              <w:rPr>
                <w:lang w:val="en-US"/>
              </w:rPr>
            </w:pPr>
            <w:r w:rsidRPr="001024FD">
              <w:rPr>
                <w:lang w:val="en-US"/>
              </w:rPr>
              <w:t>/right</w:t>
            </w:r>
          </w:p>
        </w:tc>
        <w:tc>
          <w:tcPr>
            <w:tcW w:w="3462" w:type="dxa"/>
            <w:shd w:val="clear" w:color="auto" w:fill="FFFFC4"/>
          </w:tcPr>
          <w:p w14:paraId="099EA826" w14:textId="77777777" w:rsidR="007F3955" w:rsidRPr="001024FD" w:rsidRDefault="007F3955" w:rsidP="0053098A">
            <w:pPr>
              <w:rPr>
                <w:lang w:val="en-US"/>
              </w:rPr>
            </w:pPr>
          </w:p>
        </w:tc>
      </w:tr>
      <w:tr w:rsidR="007F3955" w:rsidRPr="001024FD" w14:paraId="239BF333" w14:textId="77777777" w:rsidTr="0053098A">
        <w:trPr>
          <w:cantSplit/>
          <w:trHeight w:val="286"/>
        </w:trPr>
        <w:tc>
          <w:tcPr>
            <w:tcW w:w="1034" w:type="dxa"/>
            <w:vMerge/>
            <w:shd w:val="clear" w:color="auto" w:fill="FFFFC4"/>
          </w:tcPr>
          <w:p w14:paraId="334A15BC" w14:textId="77777777" w:rsidR="007F3955" w:rsidRPr="001024FD" w:rsidRDefault="007F3955" w:rsidP="0053098A">
            <w:pPr>
              <w:rPr>
                <w:lang w:val="en-US"/>
              </w:rPr>
            </w:pPr>
          </w:p>
        </w:tc>
        <w:tc>
          <w:tcPr>
            <w:tcW w:w="1433" w:type="dxa"/>
            <w:vMerge/>
            <w:shd w:val="clear" w:color="auto" w:fill="FFFFC4"/>
          </w:tcPr>
          <w:p w14:paraId="3C309D2C" w14:textId="77777777" w:rsidR="007F3955" w:rsidRPr="001024FD" w:rsidRDefault="007F3955" w:rsidP="0053098A">
            <w:pPr>
              <w:rPr>
                <w:lang w:val="en-US"/>
              </w:rPr>
            </w:pPr>
          </w:p>
        </w:tc>
        <w:tc>
          <w:tcPr>
            <w:tcW w:w="1181" w:type="dxa"/>
            <w:shd w:val="clear" w:color="auto" w:fill="FFFFC4"/>
          </w:tcPr>
          <w:p w14:paraId="300A6C97" w14:textId="77777777" w:rsidR="007F3955" w:rsidRPr="001024FD" w:rsidRDefault="007F3955" w:rsidP="0053098A">
            <w:pPr>
              <w:rPr>
                <w:lang w:val="en-US"/>
              </w:rPr>
            </w:pPr>
            <w:r w:rsidRPr="001024FD">
              <w:rPr>
                <w:lang w:val="en-US"/>
              </w:rPr>
              <w:t>/upwards</w:t>
            </w:r>
          </w:p>
        </w:tc>
        <w:tc>
          <w:tcPr>
            <w:tcW w:w="885" w:type="dxa"/>
            <w:shd w:val="clear" w:color="auto" w:fill="FFFFC4"/>
          </w:tcPr>
          <w:p w14:paraId="1AF49AE6" w14:textId="77777777" w:rsidR="007F3955" w:rsidRPr="001024FD" w:rsidRDefault="007F3955" w:rsidP="0053098A">
            <w:pPr>
              <w:rPr>
                <w:lang w:val="en-US"/>
              </w:rPr>
            </w:pPr>
            <w:r w:rsidRPr="001024FD">
              <w:rPr>
                <w:lang w:val="en-US"/>
              </w:rPr>
              <w:t>/left</w:t>
            </w:r>
          </w:p>
        </w:tc>
        <w:tc>
          <w:tcPr>
            <w:tcW w:w="3462" w:type="dxa"/>
            <w:shd w:val="clear" w:color="auto" w:fill="FFFFC4"/>
          </w:tcPr>
          <w:p w14:paraId="34E72C51" w14:textId="77777777" w:rsidR="007F3955" w:rsidRPr="001024FD" w:rsidRDefault="007F3955" w:rsidP="0053098A">
            <w:pPr>
              <w:rPr>
                <w:lang w:val="en-US"/>
              </w:rPr>
            </w:pPr>
          </w:p>
        </w:tc>
      </w:tr>
      <w:tr w:rsidR="007F3955" w:rsidRPr="001024FD" w14:paraId="1F5E931E" w14:textId="77777777" w:rsidTr="0053098A">
        <w:trPr>
          <w:cantSplit/>
          <w:trHeight w:val="286"/>
        </w:trPr>
        <w:tc>
          <w:tcPr>
            <w:tcW w:w="1034" w:type="dxa"/>
            <w:vMerge/>
            <w:tcBorders>
              <w:bottom w:val="single" w:sz="4" w:space="0" w:color="auto"/>
            </w:tcBorders>
            <w:shd w:val="clear" w:color="auto" w:fill="FFFFC4"/>
          </w:tcPr>
          <w:p w14:paraId="30CDA1DA" w14:textId="77777777" w:rsidR="007F3955" w:rsidRPr="001024FD" w:rsidRDefault="007F3955" w:rsidP="0053098A">
            <w:pPr>
              <w:rPr>
                <w:lang w:val="en-US"/>
              </w:rPr>
            </w:pPr>
          </w:p>
        </w:tc>
        <w:tc>
          <w:tcPr>
            <w:tcW w:w="1433" w:type="dxa"/>
            <w:vMerge/>
            <w:shd w:val="clear" w:color="auto" w:fill="FFFFC4"/>
          </w:tcPr>
          <w:p w14:paraId="5BC6F61F" w14:textId="77777777" w:rsidR="007F3955" w:rsidRPr="001024FD" w:rsidRDefault="007F3955" w:rsidP="0053098A">
            <w:pPr>
              <w:rPr>
                <w:lang w:val="en-US"/>
              </w:rPr>
            </w:pPr>
          </w:p>
        </w:tc>
        <w:tc>
          <w:tcPr>
            <w:tcW w:w="1181" w:type="dxa"/>
            <w:tcBorders>
              <w:bottom w:val="single" w:sz="4" w:space="0" w:color="auto"/>
            </w:tcBorders>
            <w:shd w:val="clear" w:color="auto" w:fill="FFFFC4"/>
          </w:tcPr>
          <w:p w14:paraId="7ADCD980" w14:textId="77777777" w:rsidR="007F3955" w:rsidRPr="001024FD" w:rsidRDefault="007F3955" w:rsidP="0053098A">
            <w:pPr>
              <w:rPr>
                <w:lang w:val="en-US"/>
              </w:rPr>
            </w:pPr>
          </w:p>
        </w:tc>
        <w:tc>
          <w:tcPr>
            <w:tcW w:w="885" w:type="dxa"/>
            <w:tcBorders>
              <w:bottom w:val="single" w:sz="4" w:space="0" w:color="auto"/>
            </w:tcBorders>
            <w:shd w:val="clear" w:color="auto" w:fill="FFFFC4"/>
          </w:tcPr>
          <w:p w14:paraId="05910654" w14:textId="77777777" w:rsidR="007F3955" w:rsidRPr="001024FD" w:rsidRDefault="007F3955" w:rsidP="0053098A">
            <w:pPr>
              <w:rPr>
                <w:lang w:val="en-US"/>
              </w:rPr>
            </w:pPr>
            <w:r w:rsidRPr="001024FD">
              <w:rPr>
                <w:lang w:val="en-US"/>
              </w:rPr>
              <w:t>/right</w:t>
            </w:r>
          </w:p>
        </w:tc>
        <w:tc>
          <w:tcPr>
            <w:tcW w:w="3462" w:type="dxa"/>
            <w:tcBorders>
              <w:bottom w:val="single" w:sz="4" w:space="0" w:color="auto"/>
            </w:tcBorders>
            <w:shd w:val="clear" w:color="auto" w:fill="FFFFC4"/>
          </w:tcPr>
          <w:p w14:paraId="27AC7DB0" w14:textId="77777777" w:rsidR="007F3955" w:rsidRPr="001024FD" w:rsidRDefault="007F3955" w:rsidP="0053098A">
            <w:pPr>
              <w:rPr>
                <w:lang w:val="en-US"/>
              </w:rPr>
            </w:pPr>
          </w:p>
        </w:tc>
      </w:tr>
      <w:tr w:rsidR="007F3955" w:rsidRPr="001024FD" w14:paraId="49C4BD66" w14:textId="77777777" w:rsidTr="0053098A">
        <w:trPr>
          <w:cantSplit/>
          <w:trHeight w:val="286"/>
        </w:trPr>
        <w:tc>
          <w:tcPr>
            <w:tcW w:w="1034" w:type="dxa"/>
            <w:vMerge/>
            <w:tcBorders>
              <w:bottom w:val="single" w:sz="4" w:space="0" w:color="auto"/>
            </w:tcBorders>
            <w:shd w:val="clear" w:color="auto" w:fill="FFFFC4"/>
          </w:tcPr>
          <w:p w14:paraId="0A3EB8FF" w14:textId="77777777" w:rsidR="007F3955" w:rsidRPr="001024FD" w:rsidRDefault="007F3955" w:rsidP="0053098A">
            <w:pPr>
              <w:rPr>
                <w:lang w:val="en-US"/>
              </w:rPr>
            </w:pPr>
          </w:p>
        </w:tc>
        <w:tc>
          <w:tcPr>
            <w:tcW w:w="1433" w:type="dxa"/>
            <w:vMerge/>
            <w:shd w:val="clear" w:color="auto" w:fill="FFFFC4"/>
          </w:tcPr>
          <w:p w14:paraId="234BD2F9" w14:textId="77777777" w:rsidR="007F3955" w:rsidRPr="001024FD" w:rsidRDefault="007F3955" w:rsidP="0053098A">
            <w:pPr>
              <w:rPr>
                <w:lang w:val="en-US"/>
              </w:rPr>
            </w:pPr>
          </w:p>
        </w:tc>
        <w:tc>
          <w:tcPr>
            <w:tcW w:w="1181" w:type="dxa"/>
            <w:tcBorders>
              <w:bottom w:val="single" w:sz="4" w:space="0" w:color="auto"/>
            </w:tcBorders>
            <w:shd w:val="clear" w:color="auto" w:fill="FFFFC4"/>
          </w:tcPr>
          <w:p w14:paraId="2EE9671C" w14:textId="77777777" w:rsidR="007F3955" w:rsidRPr="001024FD" w:rsidRDefault="007F3955" w:rsidP="0053098A">
            <w:pPr>
              <w:rPr>
                <w:lang w:val="en-US"/>
              </w:rPr>
            </w:pPr>
            <w:r w:rsidRPr="001024FD">
              <w:rPr>
                <w:lang w:val="en-US"/>
              </w:rPr>
              <w:t>/downwards</w:t>
            </w:r>
          </w:p>
        </w:tc>
        <w:tc>
          <w:tcPr>
            <w:tcW w:w="885" w:type="dxa"/>
            <w:tcBorders>
              <w:bottom w:val="single" w:sz="4" w:space="0" w:color="auto"/>
            </w:tcBorders>
            <w:shd w:val="clear" w:color="auto" w:fill="FFFFC4"/>
          </w:tcPr>
          <w:p w14:paraId="4B25700B" w14:textId="77777777" w:rsidR="007F3955" w:rsidRPr="001024FD" w:rsidRDefault="007F3955" w:rsidP="0053098A">
            <w:pPr>
              <w:rPr>
                <w:lang w:val="en-US"/>
              </w:rPr>
            </w:pPr>
            <w:r w:rsidRPr="001024FD">
              <w:rPr>
                <w:lang w:val="en-US"/>
              </w:rPr>
              <w:t>/left</w:t>
            </w:r>
          </w:p>
        </w:tc>
        <w:tc>
          <w:tcPr>
            <w:tcW w:w="3462" w:type="dxa"/>
            <w:tcBorders>
              <w:bottom w:val="single" w:sz="4" w:space="0" w:color="auto"/>
            </w:tcBorders>
            <w:shd w:val="clear" w:color="auto" w:fill="FFFFC4"/>
          </w:tcPr>
          <w:p w14:paraId="76482BC9" w14:textId="77777777" w:rsidR="007F3955" w:rsidRPr="001024FD" w:rsidRDefault="007F3955" w:rsidP="0053098A">
            <w:pPr>
              <w:rPr>
                <w:lang w:val="en-US"/>
              </w:rPr>
            </w:pPr>
          </w:p>
        </w:tc>
      </w:tr>
      <w:tr w:rsidR="007F3955" w:rsidRPr="001024FD" w14:paraId="3050AA30" w14:textId="77777777" w:rsidTr="0053098A">
        <w:trPr>
          <w:cantSplit/>
          <w:trHeight w:val="286"/>
        </w:trPr>
        <w:tc>
          <w:tcPr>
            <w:tcW w:w="1034" w:type="dxa"/>
            <w:vMerge/>
            <w:tcBorders>
              <w:bottom w:val="single" w:sz="4" w:space="0" w:color="auto"/>
            </w:tcBorders>
            <w:shd w:val="clear" w:color="auto" w:fill="FFFFC4"/>
          </w:tcPr>
          <w:p w14:paraId="1BA2C3CE" w14:textId="77777777" w:rsidR="007F3955" w:rsidRPr="001024FD" w:rsidRDefault="007F3955" w:rsidP="0053098A">
            <w:pPr>
              <w:rPr>
                <w:lang w:val="en-US"/>
              </w:rPr>
            </w:pPr>
          </w:p>
        </w:tc>
        <w:tc>
          <w:tcPr>
            <w:tcW w:w="1433" w:type="dxa"/>
            <w:vMerge/>
            <w:tcBorders>
              <w:bottom w:val="single" w:sz="4" w:space="0" w:color="auto"/>
            </w:tcBorders>
            <w:shd w:val="clear" w:color="auto" w:fill="FFFFC4"/>
          </w:tcPr>
          <w:p w14:paraId="4E3E6FD4" w14:textId="77777777" w:rsidR="007F3955" w:rsidRPr="001024FD" w:rsidRDefault="007F3955" w:rsidP="0053098A">
            <w:pPr>
              <w:rPr>
                <w:lang w:val="en-US"/>
              </w:rPr>
            </w:pPr>
          </w:p>
        </w:tc>
        <w:tc>
          <w:tcPr>
            <w:tcW w:w="1181" w:type="dxa"/>
            <w:tcBorders>
              <w:bottom w:val="single" w:sz="4" w:space="0" w:color="auto"/>
            </w:tcBorders>
            <w:shd w:val="clear" w:color="auto" w:fill="FFFFC4"/>
          </w:tcPr>
          <w:p w14:paraId="4C55087C" w14:textId="77777777" w:rsidR="007F3955" w:rsidRPr="001024FD" w:rsidRDefault="007F3955" w:rsidP="0053098A">
            <w:pPr>
              <w:rPr>
                <w:lang w:val="en-US"/>
              </w:rPr>
            </w:pPr>
          </w:p>
        </w:tc>
        <w:tc>
          <w:tcPr>
            <w:tcW w:w="885" w:type="dxa"/>
            <w:tcBorders>
              <w:bottom w:val="single" w:sz="4" w:space="0" w:color="auto"/>
            </w:tcBorders>
            <w:shd w:val="clear" w:color="auto" w:fill="FFFFC4"/>
          </w:tcPr>
          <w:p w14:paraId="7533492C" w14:textId="77777777" w:rsidR="007F3955" w:rsidRPr="001024FD" w:rsidRDefault="007F3955" w:rsidP="0053098A">
            <w:pPr>
              <w:rPr>
                <w:lang w:val="en-US"/>
              </w:rPr>
            </w:pPr>
            <w:r w:rsidRPr="001024FD">
              <w:rPr>
                <w:lang w:val="en-US"/>
              </w:rPr>
              <w:t>/right</w:t>
            </w:r>
          </w:p>
        </w:tc>
        <w:tc>
          <w:tcPr>
            <w:tcW w:w="3462" w:type="dxa"/>
            <w:tcBorders>
              <w:bottom w:val="single" w:sz="4" w:space="0" w:color="auto"/>
            </w:tcBorders>
            <w:shd w:val="clear" w:color="auto" w:fill="FFFFC4"/>
          </w:tcPr>
          <w:p w14:paraId="4B8B0BCE" w14:textId="77777777" w:rsidR="007F3955" w:rsidRPr="001024FD" w:rsidRDefault="007F3955" w:rsidP="0053098A">
            <w:pPr>
              <w:rPr>
                <w:lang w:val="en-US"/>
              </w:rPr>
            </w:pPr>
          </w:p>
        </w:tc>
      </w:tr>
      <w:tr w:rsidR="007F3955" w:rsidRPr="001024FD" w14:paraId="373B6C57" w14:textId="77777777" w:rsidTr="0053098A">
        <w:trPr>
          <w:cantSplit/>
          <w:trHeight w:val="95"/>
        </w:trPr>
        <w:tc>
          <w:tcPr>
            <w:tcW w:w="1034" w:type="dxa"/>
            <w:vMerge w:val="restart"/>
            <w:shd w:val="clear" w:color="auto" w:fill="B8CCE4" w:themeFill="accent1" w:themeFillTint="66"/>
          </w:tcPr>
          <w:p w14:paraId="219DD0CD" w14:textId="77777777" w:rsidR="007F3955" w:rsidRPr="001024FD" w:rsidRDefault="007F3955" w:rsidP="0053098A">
            <w:pPr>
              <w:rPr>
                <w:lang w:val="en-US"/>
              </w:rPr>
            </w:pPr>
            <w:r w:rsidRPr="001024FD">
              <w:rPr>
                <w:lang w:val="en-US"/>
              </w:rPr>
              <w:t>/location</w:t>
            </w:r>
          </w:p>
        </w:tc>
        <w:tc>
          <w:tcPr>
            <w:tcW w:w="1433" w:type="dxa"/>
            <w:shd w:val="clear" w:color="auto" w:fill="B8CCE4" w:themeFill="accent1" w:themeFillTint="66"/>
          </w:tcPr>
          <w:p w14:paraId="3E600863" w14:textId="77777777" w:rsidR="007F3955" w:rsidRPr="001024FD" w:rsidRDefault="007F3955" w:rsidP="0053098A">
            <w:pPr>
              <w:rPr>
                <w:lang w:val="en-US"/>
              </w:rPr>
            </w:pPr>
            <w:r w:rsidRPr="001024FD">
              <w:rPr>
                <w:lang w:val="en-US"/>
              </w:rPr>
              <w:t>/ready</w:t>
            </w:r>
          </w:p>
        </w:tc>
        <w:tc>
          <w:tcPr>
            <w:tcW w:w="1181" w:type="dxa"/>
            <w:shd w:val="clear" w:color="auto" w:fill="B8CCE4" w:themeFill="accent1" w:themeFillTint="66"/>
          </w:tcPr>
          <w:p w14:paraId="052E957C" w14:textId="77777777" w:rsidR="007F3955" w:rsidRPr="001024FD" w:rsidRDefault="007F3955" w:rsidP="0053098A">
            <w:pPr>
              <w:rPr>
                <w:lang w:val="en-US"/>
              </w:rPr>
            </w:pPr>
          </w:p>
        </w:tc>
        <w:tc>
          <w:tcPr>
            <w:tcW w:w="885" w:type="dxa"/>
            <w:shd w:val="clear" w:color="auto" w:fill="B8CCE4" w:themeFill="accent1" w:themeFillTint="66"/>
          </w:tcPr>
          <w:p w14:paraId="67296F84" w14:textId="77777777" w:rsidR="007F3955" w:rsidRPr="001024FD" w:rsidRDefault="007F3955" w:rsidP="0053098A">
            <w:pPr>
              <w:rPr>
                <w:lang w:val="en-US"/>
              </w:rPr>
            </w:pPr>
          </w:p>
        </w:tc>
        <w:tc>
          <w:tcPr>
            <w:tcW w:w="3462" w:type="dxa"/>
            <w:shd w:val="clear" w:color="auto" w:fill="B8CCE4" w:themeFill="accent1" w:themeFillTint="66"/>
          </w:tcPr>
          <w:p w14:paraId="3BA80102" w14:textId="77777777" w:rsidR="007F3955" w:rsidRPr="001024FD" w:rsidRDefault="007F3955" w:rsidP="0053098A">
            <w:pPr>
              <w:rPr>
                <w:lang w:val="en-US"/>
              </w:rPr>
            </w:pPr>
          </w:p>
        </w:tc>
      </w:tr>
      <w:tr w:rsidR="007F3955" w:rsidRPr="001024FD" w14:paraId="4A0951CD" w14:textId="77777777" w:rsidTr="0053098A">
        <w:trPr>
          <w:cantSplit/>
          <w:trHeight w:val="95"/>
        </w:trPr>
        <w:tc>
          <w:tcPr>
            <w:tcW w:w="1034" w:type="dxa"/>
            <w:vMerge/>
            <w:shd w:val="clear" w:color="auto" w:fill="B8CCE4" w:themeFill="accent1" w:themeFillTint="66"/>
          </w:tcPr>
          <w:p w14:paraId="7DB80B6F" w14:textId="77777777" w:rsidR="007F3955" w:rsidRPr="001024FD" w:rsidRDefault="007F3955" w:rsidP="0053098A">
            <w:pPr>
              <w:rPr>
                <w:lang w:val="en-US"/>
              </w:rPr>
            </w:pPr>
          </w:p>
        </w:tc>
        <w:tc>
          <w:tcPr>
            <w:tcW w:w="1433" w:type="dxa"/>
            <w:shd w:val="clear" w:color="auto" w:fill="B8CCE4" w:themeFill="accent1" w:themeFillTint="66"/>
          </w:tcPr>
          <w:p w14:paraId="189BAC9E" w14:textId="77777777" w:rsidR="007F3955" w:rsidRPr="001024FD" w:rsidRDefault="007F3955" w:rsidP="0053098A">
            <w:pPr>
              <w:rPr>
                <w:lang w:val="en-US"/>
              </w:rPr>
            </w:pPr>
            <w:r w:rsidRPr="001024FD">
              <w:rPr>
                <w:lang w:val="en-US"/>
              </w:rPr>
              <w:t>/present</w:t>
            </w:r>
          </w:p>
        </w:tc>
        <w:tc>
          <w:tcPr>
            <w:tcW w:w="1181" w:type="dxa"/>
            <w:shd w:val="clear" w:color="auto" w:fill="B8CCE4" w:themeFill="accent1" w:themeFillTint="66"/>
          </w:tcPr>
          <w:p w14:paraId="2739F6A7" w14:textId="77777777" w:rsidR="007F3955" w:rsidRPr="001024FD" w:rsidRDefault="007F3955" w:rsidP="0053098A">
            <w:pPr>
              <w:rPr>
                <w:lang w:val="en-US"/>
              </w:rPr>
            </w:pPr>
          </w:p>
        </w:tc>
        <w:tc>
          <w:tcPr>
            <w:tcW w:w="885" w:type="dxa"/>
            <w:shd w:val="clear" w:color="auto" w:fill="B8CCE4" w:themeFill="accent1" w:themeFillTint="66"/>
          </w:tcPr>
          <w:p w14:paraId="75B8228E" w14:textId="77777777" w:rsidR="007F3955" w:rsidRPr="001024FD" w:rsidRDefault="007F3955" w:rsidP="0053098A">
            <w:pPr>
              <w:rPr>
                <w:lang w:val="en-US"/>
              </w:rPr>
            </w:pPr>
          </w:p>
        </w:tc>
        <w:tc>
          <w:tcPr>
            <w:tcW w:w="3462" w:type="dxa"/>
            <w:shd w:val="clear" w:color="auto" w:fill="B8CCE4" w:themeFill="accent1" w:themeFillTint="66"/>
          </w:tcPr>
          <w:p w14:paraId="3412A323" w14:textId="77777777" w:rsidR="007F3955" w:rsidRPr="001024FD" w:rsidRDefault="007F3955" w:rsidP="0053098A">
            <w:pPr>
              <w:rPr>
                <w:lang w:val="en-US"/>
              </w:rPr>
            </w:pPr>
          </w:p>
        </w:tc>
      </w:tr>
      <w:tr w:rsidR="007F3955" w:rsidRPr="001024FD" w14:paraId="6093B1BF" w14:textId="77777777" w:rsidTr="0053098A">
        <w:trPr>
          <w:cantSplit/>
          <w:trHeight w:val="94"/>
        </w:trPr>
        <w:tc>
          <w:tcPr>
            <w:tcW w:w="1034" w:type="dxa"/>
            <w:vMerge/>
            <w:shd w:val="clear" w:color="auto" w:fill="B8CCE4" w:themeFill="accent1" w:themeFillTint="66"/>
          </w:tcPr>
          <w:p w14:paraId="62940860" w14:textId="77777777" w:rsidR="007F3955" w:rsidRPr="001024FD" w:rsidRDefault="007F3955" w:rsidP="0053098A">
            <w:pPr>
              <w:rPr>
                <w:lang w:val="en-US"/>
              </w:rPr>
            </w:pPr>
          </w:p>
        </w:tc>
        <w:tc>
          <w:tcPr>
            <w:tcW w:w="1433" w:type="dxa"/>
            <w:shd w:val="clear" w:color="auto" w:fill="B8CCE4" w:themeFill="accent1" w:themeFillTint="66"/>
          </w:tcPr>
          <w:p w14:paraId="64124216" w14:textId="77777777" w:rsidR="007F3955" w:rsidRPr="001024FD" w:rsidRDefault="007F3955" w:rsidP="0053098A">
            <w:pPr>
              <w:rPr>
                <w:lang w:val="en-US"/>
              </w:rPr>
            </w:pPr>
            <w:r w:rsidRPr="001024FD">
              <w:rPr>
                <w:lang w:val="en-US"/>
              </w:rPr>
              <w:t>/</w:t>
            </w:r>
            <w:proofErr w:type="spellStart"/>
            <w:r w:rsidRPr="001024FD">
              <w:rPr>
                <w:lang w:val="en-US"/>
              </w:rPr>
              <w:t>centerX</w:t>
            </w:r>
            <w:proofErr w:type="spellEnd"/>
          </w:p>
        </w:tc>
        <w:tc>
          <w:tcPr>
            <w:tcW w:w="1181" w:type="dxa"/>
            <w:shd w:val="clear" w:color="auto" w:fill="B8CCE4" w:themeFill="accent1" w:themeFillTint="66"/>
          </w:tcPr>
          <w:p w14:paraId="2B7E1F75" w14:textId="77777777" w:rsidR="007F3955" w:rsidRPr="001024FD" w:rsidRDefault="007F3955" w:rsidP="0053098A">
            <w:pPr>
              <w:rPr>
                <w:lang w:val="en-US"/>
              </w:rPr>
            </w:pPr>
          </w:p>
        </w:tc>
        <w:tc>
          <w:tcPr>
            <w:tcW w:w="885" w:type="dxa"/>
            <w:shd w:val="clear" w:color="auto" w:fill="B8CCE4" w:themeFill="accent1" w:themeFillTint="66"/>
          </w:tcPr>
          <w:p w14:paraId="2089A0B3" w14:textId="77777777" w:rsidR="007F3955" w:rsidRPr="001024FD" w:rsidRDefault="007F3955" w:rsidP="0053098A">
            <w:pPr>
              <w:rPr>
                <w:lang w:val="en-US"/>
              </w:rPr>
            </w:pPr>
          </w:p>
        </w:tc>
        <w:tc>
          <w:tcPr>
            <w:tcW w:w="3462" w:type="dxa"/>
            <w:shd w:val="clear" w:color="auto" w:fill="B8CCE4" w:themeFill="accent1" w:themeFillTint="66"/>
          </w:tcPr>
          <w:p w14:paraId="5AE6BAA8" w14:textId="77777777" w:rsidR="007F3955" w:rsidRPr="001024FD" w:rsidRDefault="007F3955" w:rsidP="0053098A">
            <w:pPr>
              <w:rPr>
                <w:lang w:val="en-US"/>
              </w:rPr>
            </w:pPr>
          </w:p>
        </w:tc>
      </w:tr>
      <w:tr w:rsidR="007F3955" w:rsidRPr="001024FD" w14:paraId="4536594D" w14:textId="77777777" w:rsidTr="0053098A">
        <w:trPr>
          <w:cantSplit/>
          <w:trHeight w:val="161"/>
        </w:trPr>
        <w:tc>
          <w:tcPr>
            <w:tcW w:w="1034" w:type="dxa"/>
            <w:vMerge/>
            <w:shd w:val="clear" w:color="auto" w:fill="B8CCE4" w:themeFill="accent1" w:themeFillTint="66"/>
          </w:tcPr>
          <w:p w14:paraId="1D16C9C0" w14:textId="77777777" w:rsidR="007F3955" w:rsidRPr="001024FD" w:rsidRDefault="007F3955" w:rsidP="0053098A">
            <w:pPr>
              <w:rPr>
                <w:lang w:val="en-US"/>
              </w:rPr>
            </w:pPr>
          </w:p>
        </w:tc>
        <w:tc>
          <w:tcPr>
            <w:tcW w:w="1433" w:type="dxa"/>
            <w:shd w:val="clear" w:color="auto" w:fill="B8CCE4" w:themeFill="accent1" w:themeFillTint="66"/>
          </w:tcPr>
          <w:p w14:paraId="0E468AAB" w14:textId="77777777" w:rsidR="007F3955" w:rsidRPr="001024FD" w:rsidRDefault="007F3955" w:rsidP="0053098A">
            <w:pPr>
              <w:rPr>
                <w:lang w:val="en-US"/>
              </w:rPr>
            </w:pPr>
            <w:r w:rsidRPr="001024FD">
              <w:rPr>
                <w:lang w:val="en-US"/>
              </w:rPr>
              <w:t>/</w:t>
            </w:r>
            <w:proofErr w:type="spellStart"/>
            <w:r w:rsidRPr="001024FD">
              <w:rPr>
                <w:lang w:val="en-US"/>
              </w:rPr>
              <w:t>centerZ</w:t>
            </w:r>
            <w:proofErr w:type="spellEnd"/>
          </w:p>
        </w:tc>
        <w:tc>
          <w:tcPr>
            <w:tcW w:w="1181" w:type="dxa"/>
            <w:shd w:val="clear" w:color="auto" w:fill="B8CCE4" w:themeFill="accent1" w:themeFillTint="66"/>
          </w:tcPr>
          <w:p w14:paraId="43427346" w14:textId="77777777" w:rsidR="007F3955" w:rsidRPr="001024FD" w:rsidRDefault="007F3955" w:rsidP="0053098A">
            <w:pPr>
              <w:rPr>
                <w:lang w:val="en-US"/>
              </w:rPr>
            </w:pPr>
          </w:p>
        </w:tc>
        <w:tc>
          <w:tcPr>
            <w:tcW w:w="885" w:type="dxa"/>
            <w:shd w:val="clear" w:color="auto" w:fill="B8CCE4" w:themeFill="accent1" w:themeFillTint="66"/>
          </w:tcPr>
          <w:p w14:paraId="674D2443" w14:textId="77777777" w:rsidR="007F3955" w:rsidRPr="001024FD" w:rsidRDefault="007F3955" w:rsidP="0053098A">
            <w:pPr>
              <w:rPr>
                <w:lang w:val="en-US"/>
              </w:rPr>
            </w:pPr>
          </w:p>
        </w:tc>
        <w:tc>
          <w:tcPr>
            <w:tcW w:w="3462" w:type="dxa"/>
            <w:shd w:val="clear" w:color="auto" w:fill="B8CCE4" w:themeFill="accent1" w:themeFillTint="66"/>
          </w:tcPr>
          <w:p w14:paraId="15750465" w14:textId="77777777" w:rsidR="007F3955" w:rsidRPr="001024FD" w:rsidRDefault="007F3955" w:rsidP="0053098A">
            <w:pPr>
              <w:rPr>
                <w:lang w:val="en-US"/>
              </w:rPr>
            </w:pPr>
          </w:p>
        </w:tc>
      </w:tr>
      <w:tr w:rsidR="007F3955" w:rsidRPr="001024FD" w14:paraId="51A6A96D" w14:textId="77777777" w:rsidTr="0053098A">
        <w:trPr>
          <w:cantSplit/>
          <w:trHeight w:val="111"/>
        </w:trPr>
        <w:tc>
          <w:tcPr>
            <w:tcW w:w="1034" w:type="dxa"/>
            <w:vMerge/>
            <w:shd w:val="clear" w:color="auto" w:fill="B8CCE4" w:themeFill="accent1" w:themeFillTint="66"/>
          </w:tcPr>
          <w:p w14:paraId="510CCB2B" w14:textId="77777777" w:rsidR="007F3955" w:rsidRPr="001024FD" w:rsidRDefault="007F3955" w:rsidP="0053098A">
            <w:pPr>
              <w:rPr>
                <w:lang w:val="en-US"/>
              </w:rPr>
            </w:pPr>
          </w:p>
        </w:tc>
        <w:tc>
          <w:tcPr>
            <w:tcW w:w="1433" w:type="dxa"/>
            <w:shd w:val="clear" w:color="auto" w:fill="B8CCE4" w:themeFill="accent1" w:themeFillTint="66"/>
          </w:tcPr>
          <w:p w14:paraId="72DB158C" w14:textId="77777777" w:rsidR="007F3955" w:rsidRPr="001024FD" w:rsidRDefault="007F3955" w:rsidP="0053098A">
            <w:pPr>
              <w:rPr>
                <w:lang w:val="en-US"/>
              </w:rPr>
            </w:pPr>
            <w:r w:rsidRPr="001024FD">
              <w:rPr>
                <w:lang w:val="en-US"/>
              </w:rPr>
              <w:t>/</w:t>
            </w:r>
            <w:proofErr w:type="spellStart"/>
            <w:r w:rsidRPr="001024FD">
              <w:rPr>
                <w:lang w:val="en-US"/>
              </w:rPr>
              <w:t>outOfRange</w:t>
            </w:r>
            <w:proofErr w:type="spellEnd"/>
          </w:p>
        </w:tc>
        <w:tc>
          <w:tcPr>
            <w:tcW w:w="1181" w:type="dxa"/>
            <w:shd w:val="clear" w:color="auto" w:fill="B8CCE4" w:themeFill="accent1" w:themeFillTint="66"/>
          </w:tcPr>
          <w:p w14:paraId="59D68F66" w14:textId="77777777" w:rsidR="007F3955" w:rsidRPr="001024FD" w:rsidRDefault="007F3955" w:rsidP="0053098A">
            <w:pPr>
              <w:rPr>
                <w:lang w:val="en-US"/>
              </w:rPr>
            </w:pPr>
          </w:p>
        </w:tc>
        <w:tc>
          <w:tcPr>
            <w:tcW w:w="885" w:type="dxa"/>
            <w:shd w:val="clear" w:color="auto" w:fill="B8CCE4" w:themeFill="accent1" w:themeFillTint="66"/>
          </w:tcPr>
          <w:p w14:paraId="1748197E" w14:textId="77777777" w:rsidR="007F3955" w:rsidRPr="001024FD" w:rsidRDefault="007F3955" w:rsidP="0053098A">
            <w:pPr>
              <w:rPr>
                <w:lang w:val="en-US"/>
              </w:rPr>
            </w:pPr>
          </w:p>
        </w:tc>
        <w:tc>
          <w:tcPr>
            <w:tcW w:w="3462" w:type="dxa"/>
            <w:shd w:val="clear" w:color="auto" w:fill="B8CCE4" w:themeFill="accent1" w:themeFillTint="66"/>
          </w:tcPr>
          <w:p w14:paraId="4406BDA8" w14:textId="77777777" w:rsidR="007F3955" w:rsidRPr="001024FD" w:rsidRDefault="007F3955" w:rsidP="0053098A">
            <w:pPr>
              <w:rPr>
                <w:lang w:val="en-US"/>
              </w:rPr>
            </w:pPr>
          </w:p>
        </w:tc>
      </w:tr>
      <w:tr w:rsidR="007F3955" w:rsidRPr="001024FD" w14:paraId="436E447B" w14:textId="77777777" w:rsidTr="0053098A">
        <w:trPr>
          <w:cantSplit/>
          <w:trHeight w:val="286"/>
        </w:trPr>
        <w:tc>
          <w:tcPr>
            <w:tcW w:w="1034" w:type="dxa"/>
            <w:vMerge w:val="restart"/>
            <w:shd w:val="clear" w:color="auto" w:fill="E5B8B7" w:themeFill="accent2" w:themeFillTint="66"/>
          </w:tcPr>
          <w:p w14:paraId="01BE9ACF" w14:textId="77777777" w:rsidR="007F3955" w:rsidRPr="001C016C" w:rsidRDefault="007F3955" w:rsidP="0053098A">
            <w:pPr>
              <w:rPr>
                <w:lang w:val="en-US"/>
              </w:rPr>
            </w:pPr>
            <w:r w:rsidRPr="001C016C">
              <w:rPr>
                <w:lang w:val="en-US"/>
              </w:rPr>
              <w:t>/position</w:t>
            </w:r>
          </w:p>
          <w:p w14:paraId="0845B35F" w14:textId="77777777" w:rsidR="007F3955" w:rsidRPr="001C016C" w:rsidRDefault="007F3955" w:rsidP="0053098A">
            <w:pPr>
              <w:rPr>
                <w:lang w:val="en-US"/>
              </w:rPr>
            </w:pPr>
          </w:p>
        </w:tc>
        <w:tc>
          <w:tcPr>
            <w:tcW w:w="1433" w:type="dxa"/>
            <w:shd w:val="clear" w:color="auto" w:fill="E5B8B7" w:themeFill="accent2" w:themeFillTint="66"/>
          </w:tcPr>
          <w:p w14:paraId="74FEF184" w14:textId="77777777" w:rsidR="007F3955" w:rsidRPr="001C016C" w:rsidRDefault="007F3955" w:rsidP="0053098A">
            <w:pPr>
              <w:rPr>
                <w:lang w:val="en-US"/>
              </w:rPr>
            </w:pPr>
            <w:r w:rsidRPr="001C016C">
              <w:rPr>
                <w:lang w:val="en-US"/>
              </w:rPr>
              <w:t>/height</w:t>
            </w:r>
          </w:p>
        </w:tc>
        <w:tc>
          <w:tcPr>
            <w:tcW w:w="1181" w:type="dxa"/>
            <w:shd w:val="clear" w:color="auto" w:fill="E5B8B7" w:themeFill="accent2" w:themeFillTint="66"/>
          </w:tcPr>
          <w:p w14:paraId="73845A03" w14:textId="77777777" w:rsidR="007F3955" w:rsidRPr="001024FD" w:rsidRDefault="007F3955" w:rsidP="0053098A">
            <w:pPr>
              <w:rPr>
                <w:lang w:val="en-US"/>
              </w:rPr>
            </w:pPr>
          </w:p>
        </w:tc>
        <w:tc>
          <w:tcPr>
            <w:tcW w:w="885" w:type="dxa"/>
            <w:shd w:val="clear" w:color="auto" w:fill="E5B8B7" w:themeFill="accent2" w:themeFillTint="66"/>
          </w:tcPr>
          <w:p w14:paraId="377E2CF0" w14:textId="77777777" w:rsidR="007F3955" w:rsidRPr="001024FD" w:rsidRDefault="007F3955" w:rsidP="0053098A">
            <w:pPr>
              <w:rPr>
                <w:lang w:val="en-US"/>
              </w:rPr>
            </w:pPr>
          </w:p>
        </w:tc>
        <w:tc>
          <w:tcPr>
            <w:tcW w:w="3462" w:type="dxa"/>
            <w:shd w:val="clear" w:color="auto" w:fill="E5B8B7" w:themeFill="accent2" w:themeFillTint="66"/>
          </w:tcPr>
          <w:p w14:paraId="7E8EB2CC" w14:textId="77777777" w:rsidR="007F3955" w:rsidRPr="001024FD" w:rsidRDefault="007F3955" w:rsidP="0053098A">
            <w:pPr>
              <w:rPr>
                <w:lang w:val="en-US"/>
              </w:rPr>
            </w:pPr>
          </w:p>
        </w:tc>
      </w:tr>
      <w:tr w:rsidR="007F3955" w:rsidRPr="001024FD" w14:paraId="56965D4C" w14:textId="77777777" w:rsidTr="0053098A">
        <w:trPr>
          <w:cantSplit/>
          <w:trHeight w:val="286"/>
        </w:trPr>
        <w:tc>
          <w:tcPr>
            <w:tcW w:w="1034" w:type="dxa"/>
            <w:vMerge/>
            <w:shd w:val="clear" w:color="auto" w:fill="E5B8B7" w:themeFill="accent2" w:themeFillTint="66"/>
          </w:tcPr>
          <w:p w14:paraId="7845ECA2" w14:textId="77777777" w:rsidR="007F3955" w:rsidRPr="001C016C" w:rsidRDefault="007F3955" w:rsidP="0053098A">
            <w:pPr>
              <w:rPr>
                <w:lang w:val="en-US"/>
              </w:rPr>
            </w:pPr>
          </w:p>
        </w:tc>
        <w:tc>
          <w:tcPr>
            <w:tcW w:w="1433" w:type="dxa"/>
            <w:shd w:val="clear" w:color="auto" w:fill="E5B8B7" w:themeFill="accent2" w:themeFillTint="66"/>
          </w:tcPr>
          <w:p w14:paraId="2D940DC5" w14:textId="77777777" w:rsidR="007F3955" w:rsidRPr="001C016C" w:rsidRDefault="007F3955" w:rsidP="0053098A">
            <w:pPr>
              <w:rPr>
                <w:lang w:val="en-US"/>
              </w:rPr>
            </w:pPr>
            <w:r w:rsidRPr="001C016C">
              <w:rPr>
                <w:lang w:val="en-US"/>
              </w:rPr>
              <w:t>/</w:t>
            </w:r>
            <w:proofErr w:type="spellStart"/>
            <w:r w:rsidRPr="001C016C">
              <w:rPr>
                <w:lang w:val="en-US"/>
              </w:rPr>
              <w:t>heightLevel</w:t>
            </w:r>
            <w:proofErr w:type="spellEnd"/>
            <w:r w:rsidRPr="001C016C">
              <w:rPr>
                <w:lang w:val="en-US"/>
              </w:rPr>
              <w:t xml:space="preserve">   </w:t>
            </w:r>
          </w:p>
        </w:tc>
        <w:tc>
          <w:tcPr>
            <w:tcW w:w="1181" w:type="dxa"/>
            <w:shd w:val="clear" w:color="auto" w:fill="E5B8B7" w:themeFill="accent2" w:themeFillTint="66"/>
          </w:tcPr>
          <w:p w14:paraId="23E10F6B" w14:textId="77777777" w:rsidR="007F3955" w:rsidRPr="001024FD" w:rsidRDefault="007F3955" w:rsidP="0053098A">
            <w:pPr>
              <w:rPr>
                <w:lang w:val="en-US"/>
              </w:rPr>
            </w:pPr>
          </w:p>
        </w:tc>
        <w:tc>
          <w:tcPr>
            <w:tcW w:w="885" w:type="dxa"/>
            <w:shd w:val="clear" w:color="auto" w:fill="E5B8B7" w:themeFill="accent2" w:themeFillTint="66"/>
          </w:tcPr>
          <w:p w14:paraId="0C192EFA" w14:textId="77777777" w:rsidR="007F3955" w:rsidRPr="001024FD" w:rsidRDefault="007F3955" w:rsidP="0053098A">
            <w:pPr>
              <w:rPr>
                <w:lang w:val="en-US"/>
              </w:rPr>
            </w:pPr>
          </w:p>
        </w:tc>
        <w:tc>
          <w:tcPr>
            <w:tcW w:w="3462" w:type="dxa"/>
            <w:shd w:val="clear" w:color="auto" w:fill="E5B8B7" w:themeFill="accent2" w:themeFillTint="66"/>
          </w:tcPr>
          <w:p w14:paraId="3D2BDBA7" w14:textId="77777777" w:rsidR="007F3955" w:rsidRPr="001024FD" w:rsidRDefault="007F3955" w:rsidP="0053098A">
            <w:pPr>
              <w:rPr>
                <w:lang w:val="en-US"/>
              </w:rPr>
            </w:pPr>
          </w:p>
        </w:tc>
      </w:tr>
      <w:tr w:rsidR="007F3955" w:rsidRPr="001024FD" w14:paraId="2564E6B9" w14:textId="77777777" w:rsidTr="0053098A">
        <w:trPr>
          <w:cantSplit/>
          <w:trHeight w:val="55"/>
        </w:trPr>
        <w:tc>
          <w:tcPr>
            <w:tcW w:w="1034" w:type="dxa"/>
            <w:vMerge/>
            <w:shd w:val="clear" w:color="auto" w:fill="E5B8B7" w:themeFill="accent2" w:themeFillTint="66"/>
          </w:tcPr>
          <w:p w14:paraId="61861F53" w14:textId="77777777" w:rsidR="007F3955" w:rsidRPr="001024FD" w:rsidRDefault="007F3955" w:rsidP="0053098A">
            <w:pPr>
              <w:rPr>
                <w:lang w:val="en-US"/>
              </w:rPr>
            </w:pPr>
          </w:p>
        </w:tc>
        <w:tc>
          <w:tcPr>
            <w:tcW w:w="1433" w:type="dxa"/>
            <w:vMerge w:val="restart"/>
            <w:shd w:val="clear" w:color="auto" w:fill="E5B8B7" w:themeFill="accent2" w:themeFillTint="66"/>
          </w:tcPr>
          <w:p w14:paraId="716C9083" w14:textId="77777777" w:rsidR="007F3955" w:rsidRPr="001024FD" w:rsidRDefault="007F3955" w:rsidP="0053098A">
            <w:pPr>
              <w:rPr>
                <w:lang w:val="en-US"/>
              </w:rPr>
            </w:pPr>
            <w:r w:rsidRPr="001024FD">
              <w:rPr>
                <w:lang w:val="en-US"/>
              </w:rPr>
              <w:t xml:space="preserve">/vertical </w:t>
            </w:r>
          </w:p>
          <w:p w14:paraId="6CF0D7DD" w14:textId="77777777" w:rsidR="007F3955" w:rsidRPr="001024FD" w:rsidRDefault="007F3955" w:rsidP="0053098A">
            <w:pPr>
              <w:rPr>
                <w:lang w:val="en-US"/>
              </w:rPr>
            </w:pPr>
          </w:p>
        </w:tc>
        <w:tc>
          <w:tcPr>
            <w:tcW w:w="1181" w:type="dxa"/>
            <w:vMerge w:val="restart"/>
            <w:shd w:val="clear" w:color="auto" w:fill="E5B8B7" w:themeFill="accent2" w:themeFillTint="66"/>
          </w:tcPr>
          <w:p w14:paraId="6E96373D" w14:textId="77777777" w:rsidR="007F3955" w:rsidRPr="001024FD" w:rsidRDefault="007F3955" w:rsidP="0053098A">
            <w:pPr>
              <w:rPr>
                <w:lang w:val="en-US"/>
              </w:rPr>
            </w:pPr>
            <w:r w:rsidRPr="001024FD">
              <w:rPr>
                <w:lang w:val="en-US"/>
              </w:rPr>
              <w:t>/hand</w:t>
            </w:r>
          </w:p>
        </w:tc>
        <w:tc>
          <w:tcPr>
            <w:tcW w:w="885" w:type="dxa"/>
            <w:shd w:val="clear" w:color="auto" w:fill="E5B8B7" w:themeFill="accent2" w:themeFillTint="66"/>
          </w:tcPr>
          <w:p w14:paraId="13D2060A" w14:textId="77777777" w:rsidR="007F3955" w:rsidRPr="001024FD" w:rsidRDefault="007F3955" w:rsidP="0053098A">
            <w:pPr>
              <w:rPr>
                <w:lang w:val="en-US"/>
              </w:rPr>
            </w:pPr>
            <w:r w:rsidRPr="001024FD">
              <w:rPr>
                <w:lang w:val="en-US"/>
              </w:rPr>
              <w:t>/left</w:t>
            </w:r>
          </w:p>
        </w:tc>
        <w:tc>
          <w:tcPr>
            <w:tcW w:w="3462" w:type="dxa"/>
            <w:shd w:val="clear" w:color="auto" w:fill="E5B8B7" w:themeFill="accent2" w:themeFillTint="66"/>
          </w:tcPr>
          <w:p w14:paraId="7B3E703E" w14:textId="77777777" w:rsidR="007F3955" w:rsidRPr="001024FD" w:rsidRDefault="007F3955" w:rsidP="0053098A">
            <w:pPr>
              <w:rPr>
                <w:lang w:val="en-US"/>
              </w:rPr>
            </w:pPr>
          </w:p>
        </w:tc>
      </w:tr>
      <w:tr w:rsidR="007F3955" w:rsidRPr="001024FD" w14:paraId="68AAA50F" w14:textId="77777777" w:rsidTr="0053098A">
        <w:trPr>
          <w:cantSplit/>
          <w:trHeight w:val="55"/>
        </w:trPr>
        <w:tc>
          <w:tcPr>
            <w:tcW w:w="1034" w:type="dxa"/>
            <w:vMerge/>
            <w:shd w:val="clear" w:color="auto" w:fill="E5B8B7" w:themeFill="accent2" w:themeFillTint="66"/>
          </w:tcPr>
          <w:p w14:paraId="2AF405C6" w14:textId="77777777" w:rsidR="007F3955" w:rsidRPr="001024FD" w:rsidRDefault="007F3955" w:rsidP="0053098A">
            <w:pPr>
              <w:rPr>
                <w:lang w:val="en-US"/>
              </w:rPr>
            </w:pPr>
          </w:p>
        </w:tc>
        <w:tc>
          <w:tcPr>
            <w:tcW w:w="1433" w:type="dxa"/>
            <w:vMerge/>
            <w:shd w:val="clear" w:color="auto" w:fill="E5B8B7" w:themeFill="accent2" w:themeFillTint="66"/>
          </w:tcPr>
          <w:p w14:paraId="6E8E4A1A" w14:textId="77777777" w:rsidR="007F3955" w:rsidRPr="001024FD" w:rsidRDefault="007F3955" w:rsidP="0053098A">
            <w:pPr>
              <w:rPr>
                <w:lang w:val="en-US"/>
              </w:rPr>
            </w:pPr>
          </w:p>
        </w:tc>
        <w:tc>
          <w:tcPr>
            <w:tcW w:w="1181" w:type="dxa"/>
            <w:vMerge/>
            <w:shd w:val="clear" w:color="auto" w:fill="E5B8B7" w:themeFill="accent2" w:themeFillTint="66"/>
          </w:tcPr>
          <w:p w14:paraId="63BDCB18" w14:textId="77777777" w:rsidR="007F3955" w:rsidRPr="001024FD" w:rsidRDefault="007F3955" w:rsidP="0053098A">
            <w:pPr>
              <w:rPr>
                <w:lang w:val="en-US"/>
              </w:rPr>
            </w:pPr>
          </w:p>
        </w:tc>
        <w:tc>
          <w:tcPr>
            <w:tcW w:w="885" w:type="dxa"/>
            <w:shd w:val="clear" w:color="auto" w:fill="E5B8B7" w:themeFill="accent2" w:themeFillTint="66"/>
          </w:tcPr>
          <w:p w14:paraId="0325371B" w14:textId="77777777" w:rsidR="007F3955" w:rsidRPr="001024FD" w:rsidRDefault="007F3955" w:rsidP="0053098A">
            <w:pPr>
              <w:rPr>
                <w:lang w:val="en-US"/>
              </w:rPr>
            </w:pPr>
            <w:r w:rsidRPr="001024FD">
              <w:rPr>
                <w:lang w:val="en-US"/>
              </w:rPr>
              <w:t>/right</w:t>
            </w:r>
          </w:p>
        </w:tc>
        <w:tc>
          <w:tcPr>
            <w:tcW w:w="3462" w:type="dxa"/>
            <w:shd w:val="clear" w:color="auto" w:fill="E5B8B7" w:themeFill="accent2" w:themeFillTint="66"/>
          </w:tcPr>
          <w:p w14:paraId="45BFC30D" w14:textId="77777777" w:rsidR="007F3955" w:rsidRPr="001024FD" w:rsidRDefault="007F3955" w:rsidP="0053098A">
            <w:pPr>
              <w:rPr>
                <w:lang w:val="en-US"/>
              </w:rPr>
            </w:pPr>
          </w:p>
        </w:tc>
      </w:tr>
      <w:tr w:rsidR="007F3955" w:rsidRPr="001024FD" w14:paraId="6AD70A0A" w14:textId="77777777" w:rsidTr="0053098A">
        <w:trPr>
          <w:cantSplit/>
          <w:trHeight w:val="78"/>
        </w:trPr>
        <w:tc>
          <w:tcPr>
            <w:tcW w:w="1034" w:type="dxa"/>
            <w:vMerge/>
            <w:shd w:val="clear" w:color="auto" w:fill="E5B8B7" w:themeFill="accent2" w:themeFillTint="66"/>
          </w:tcPr>
          <w:p w14:paraId="758B3166" w14:textId="77777777" w:rsidR="007F3955" w:rsidRPr="001024FD" w:rsidRDefault="007F3955" w:rsidP="0053098A">
            <w:pPr>
              <w:rPr>
                <w:lang w:val="en-US"/>
              </w:rPr>
            </w:pPr>
          </w:p>
        </w:tc>
        <w:tc>
          <w:tcPr>
            <w:tcW w:w="1433" w:type="dxa"/>
            <w:vMerge w:val="restart"/>
            <w:shd w:val="clear" w:color="auto" w:fill="E5B8B7" w:themeFill="accent2" w:themeFillTint="66"/>
          </w:tcPr>
          <w:p w14:paraId="77F3070B" w14:textId="77777777" w:rsidR="007F3955" w:rsidRPr="001024FD" w:rsidRDefault="007F3955" w:rsidP="0053098A">
            <w:pPr>
              <w:rPr>
                <w:lang w:val="en-US"/>
              </w:rPr>
            </w:pPr>
            <w:r w:rsidRPr="001024FD">
              <w:rPr>
                <w:lang w:val="en-US"/>
              </w:rPr>
              <w:t>/side</w:t>
            </w:r>
          </w:p>
          <w:p w14:paraId="41622DE7" w14:textId="77777777" w:rsidR="007F3955" w:rsidRPr="001024FD" w:rsidRDefault="007F3955" w:rsidP="0053098A">
            <w:pPr>
              <w:rPr>
                <w:lang w:val="en-US"/>
              </w:rPr>
            </w:pPr>
          </w:p>
        </w:tc>
        <w:tc>
          <w:tcPr>
            <w:tcW w:w="1181" w:type="dxa"/>
            <w:vMerge w:val="restart"/>
            <w:shd w:val="clear" w:color="auto" w:fill="E5B8B7" w:themeFill="accent2" w:themeFillTint="66"/>
          </w:tcPr>
          <w:p w14:paraId="6E87C8F6" w14:textId="77777777" w:rsidR="007F3955" w:rsidRPr="001024FD" w:rsidRDefault="007F3955" w:rsidP="0053098A">
            <w:pPr>
              <w:rPr>
                <w:lang w:val="en-US"/>
              </w:rPr>
            </w:pPr>
            <w:r w:rsidRPr="001024FD">
              <w:rPr>
                <w:lang w:val="en-US"/>
              </w:rPr>
              <w:t>/hand</w:t>
            </w:r>
          </w:p>
        </w:tc>
        <w:tc>
          <w:tcPr>
            <w:tcW w:w="885" w:type="dxa"/>
            <w:shd w:val="clear" w:color="auto" w:fill="E5B8B7" w:themeFill="accent2" w:themeFillTint="66"/>
          </w:tcPr>
          <w:p w14:paraId="6A358199" w14:textId="77777777" w:rsidR="007F3955" w:rsidRPr="001024FD" w:rsidRDefault="007F3955" w:rsidP="0053098A">
            <w:pPr>
              <w:rPr>
                <w:lang w:val="en-US"/>
              </w:rPr>
            </w:pPr>
            <w:r w:rsidRPr="001024FD">
              <w:rPr>
                <w:lang w:val="en-US"/>
              </w:rPr>
              <w:t>/left</w:t>
            </w:r>
          </w:p>
        </w:tc>
        <w:tc>
          <w:tcPr>
            <w:tcW w:w="3462" w:type="dxa"/>
            <w:shd w:val="clear" w:color="auto" w:fill="E5B8B7" w:themeFill="accent2" w:themeFillTint="66"/>
          </w:tcPr>
          <w:p w14:paraId="21B9AAB8" w14:textId="77777777" w:rsidR="007F3955" w:rsidRPr="001024FD" w:rsidRDefault="007F3955" w:rsidP="0053098A">
            <w:pPr>
              <w:rPr>
                <w:lang w:val="en-US"/>
              </w:rPr>
            </w:pPr>
          </w:p>
        </w:tc>
      </w:tr>
      <w:tr w:rsidR="007F3955" w:rsidRPr="001024FD" w14:paraId="11AD932E" w14:textId="77777777" w:rsidTr="0053098A">
        <w:trPr>
          <w:cantSplit/>
          <w:trHeight w:val="77"/>
        </w:trPr>
        <w:tc>
          <w:tcPr>
            <w:tcW w:w="1034" w:type="dxa"/>
            <w:vMerge/>
            <w:shd w:val="clear" w:color="auto" w:fill="E5B8B7" w:themeFill="accent2" w:themeFillTint="66"/>
          </w:tcPr>
          <w:p w14:paraId="56A9207C" w14:textId="77777777" w:rsidR="007F3955" w:rsidRPr="001024FD" w:rsidRDefault="007F3955" w:rsidP="0053098A">
            <w:pPr>
              <w:rPr>
                <w:lang w:val="en-US"/>
              </w:rPr>
            </w:pPr>
          </w:p>
        </w:tc>
        <w:tc>
          <w:tcPr>
            <w:tcW w:w="1433" w:type="dxa"/>
            <w:vMerge/>
            <w:shd w:val="clear" w:color="auto" w:fill="E5B8B7" w:themeFill="accent2" w:themeFillTint="66"/>
          </w:tcPr>
          <w:p w14:paraId="315022D1" w14:textId="77777777" w:rsidR="007F3955" w:rsidRPr="001024FD" w:rsidRDefault="007F3955" w:rsidP="0053098A">
            <w:pPr>
              <w:rPr>
                <w:lang w:val="en-US"/>
              </w:rPr>
            </w:pPr>
          </w:p>
        </w:tc>
        <w:tc>
          <w:tcPr>
            <w:tcW w:w="1181" w:type="dxa"/>
            <w:vMerge/>
            <w:shd w:val="clear" w:color="auto" w:fill="E5B8B7" w:themeFill="accent2" w:themeFillTint="66"/>
          </w:tcPr>
          <w:p w14:paraId="6A5489BC" w14:textId="77777777" w:rsidR="007F3955" w:rsidRPr="001024FD" w:rsidRDefault="007F3955" w:rsidP="0053098A">
            <w:pPr>
              <w:rPr>
                <w:lang w:val="en-US"/>
              </w:rPr>
            </w:pPr>
          </w:p>
        </w:tc>
        <w:tc>
          <w:tcPr>
            <w:tcW w:w="885" w:type="dxa"/>
            <w:shd w:val="clear" w:color="auto" w:fill="E5B8B7" w:themeFill="accent2" w:themeFillTint="66"/>
          </w:tcPr>
          <w:p w14:paraId="4834DB05" w14:textId="77777777" w:rsidR="007F3955" w:rsidRPr="001024FD" w:rsidRDefault="007F3955" w:rsidP="0053098A">
            <w:pPr>
              <w:rPr>
                <w:lang w:val="en-US"/>
              </w:rPr>
            </w:pPr>
            <w:r w:rsidRPr="001024FD">
              <w:rPr>
                <w:lang w:val="en-US"/>
              </w:rPr>
              <w:t>/right</w:t>
            </w:r>
          </w:p>
        </w:tc>
        <w:tc>
          <w:tcPr>
            <w:tcW w:w="3462" w:type="dxa"/>
            <w:shd w:val="clear" w:color="auto" w:fill="E5B8B7" w:themeFill="accent2" w:themeFillTint="66"/>
          </w:tcPr>
          <w:p w14:paraId="2EC333F9" w14:textId="77777777" w:rsidR="007F3955" w:rsidRPr="001024FD" w:rsidRDefault="007F3955" w:rsidP="0053098A">
            <w:pPr>
              <w:rPr>
                <w:lang w:val="en-US"/>
              </w:rPr>
            </w:pPr>
          </w:p>
        </w:tc>
      </w:tr>
      <w:tr w:rsidR="007F3955" w:rsidRPr="001024FD" w14:paraId="6BBD5A93" w14:textId="77777777" w:rsidTr="0053098A">
        <w:trPr>
          <w:cantSplit/>
          <w:trHeight w:val="27"/>
        </w:trPr>
        <w:tc>
          <w:tcPr>
            <w:tcW w:w="1034" w:type="dxa"/>
            <w:vMerge/>
            <w:shd w:val="clear" w:color="auto" w:fill="E5B8B7" w:themeFill="accent2" w:themeFillTint="66"/>
          </w:tcPr>
          <w:p w14:paraId="4AF3F645" w14:textId="77777777" w:rsidR="007F3955" w:rsidRPr="001024FD" w:rsidRDefault="007F3955" w:rsidP="0053098A">
            <w:pPr>
              <w:rPr>
                <w:lang w:val="en-US"/>
              </w:rPr>
            </w:pPr>
          </w:p>
        </w:tc>
        <w:tc>
          <w:tcPr>
            <w:tcW w:w="1433" w:type="dxa"/>
            <w:vMerge/>
            <w:shd w:val="clear" w:color="auto" w:fill="E5B8B7" w:themeFill="accent2" w:themeFillTint="66"/>
          </w:tcPr>
          <w:p w14:paraId="0C3B9581" w14:textId="77777777" w:rsidR="007F3955" w:rsidRPr="001024FD" w:rsidRDefault="007F3955" w:rsidP="0053098A">
            <w:pPr>
              <w:rPr>
                <w:lang w:val="en-US"/>
              </w:rPr>
            </w:pPr>
          </w:p>
        </w:tc>
        <w:tc>
          <w:tcPr>
            <w:tcW w:w="1181" w:type="dxa"/>
            <w:vMerge w:val="restart"/>
            <w:shd w:val="clear" w:color="auto" w:fill="E5B8B7" w:themeFill="accent2" w:themeFillTint="66"/>
          </w:tcPr>
          <w:p w14:paraId="64E32092" w14:textId="77777777" w:rsidR="007F3955" w:rsidRPr="001024FD" w:rsidRDefault="007F3955" w:rsidP="0053098A">
            <w:pPr>
              <w:rPr>
                <w:lang w:val="en-US"/>
              </w:rPr>
            </w:pPr>
            <w:r w:rsidRPr="001024FD">
              <w:rPr>
                <w:lang w:val="en-US"/>
              </w:rPr>
              <w:t>/foot</w:t>
            </w:r>
          </w:p>
        </w:tc>
        <w:tc>
          <w:tcPr>
            <w:tcW w:w="885" w:type="dxa"/>
            <w:shd w:val="clear" w:color="auto" w:fill="E5B8B7" w:themeFill="accent2" w:themeFillTint="66"/>
          </w:tcPr>
          <w:p w14:paraId="78656F68" w14:textId="77777777" w:rsidR="007F3955" w:rsidRPr="001024FD" w:rsidRDefault="007F3955" w:rsidP="0053098A">
            <w:pPr>
              <w:rPr>
                <w:lang w:val="en-US"/>
              </w:rPr>
            </w:pPr>
            <w:r w:rsidRPr="001024FD">
              <w:rPr>
                <w:lang w:val="en-US"/>
              </w:rPr>
              <w:t>/left</w:t>
            </w:r>
          </w:p>
        </w:tc>
        <w:tc>
          <w:tcPr>
            <w:tcW w:w="3462" w:type="dxa"/>
            <w:shd w:val="clear" w:color="auto" w:fill="E5B8B7" w:themeFill="accent2" w:themeFillTint="66"/>
          </w:tcPr>
          <w:p w14:paraId="666FD7F9" w14:textId="77777777" w:rsidR="007F3955" w:rsidRPr="001024FD" w:rsidRDefault="007F3955" w:rsidP="0053098A">
            <w:pPr>
              <w:rPr>
                <w:lang w:val="en-US"/>
              </w:rPr>
            </w:pPr>
          </w:p>
        </w:tc>
      </w:tr>
      <w:tr w:rsidR="007F3955" w:rsidRPr="001024FD" w14:paraId="225F6746" w14:textId="77777777" w:rsidTr="0053098A">
        <w:trPr>
          <w:cantSplit/>
          <w:trHeight w:val="23"/>
        </w:trPr>
        <w:tc>
          <w:tcPr>
            <w:tcW w:w="1034" w:type="dxa"/>
            <w:vMerge/>
            <w:shd w:val="clear" w:color="auto" w:fill="E5B8B7" w:themeFill="accent2" w:themeFillTint="66"/>
          </w:tcPr>
          <w:p w14:paraId="5A48A18D" w14:textId="77777777" w:rsidR="007F3955" w:rsidRPr="001024FD" w:rsidRDefault="007F3955" w:rsidP="0053098A">
            <w:pPr>
              <w:rPr>
                <w:lang w:val="en-US"/>
              </w:rPr>
            </w:pPr>
          </w:p>
        </w:tc>
        <w:tc>
          <w:tcPr>
            <w:tcW w:w="1433" w:type="dxa"/>
            <w:vMerge/>
            <w:shd w:val="clear" w:color="auto" w:fill="E5B8B7" w:themeFill="accent2" w:themeFillTint="66"/>
          </w:tcPr>
          <w:p w14:paraId="2F6A8AA5" w14:textId="77777777" w:rsidR="007F3955" w:rsidRPr="001024FD" w:rsidRDefault="007F3955" w:rsidP="0053098A">
            <w:pPr>
              <w:rPr>
                <w:lang w:val="en-US"/>
              </w:rPr>
            </w:pPr>
          </w:p>
        </w:tc>
        <w:tc>
          <w:tcPr>
            <w:tcW w:w="1181" w:type="dxa"/>
            <w:vMerge/>
            <w:shd w:val="clear" w:color="auto" w:fill="E5B8B7" w:themeFill="accent2" w:themeFillTint="66"/>
          </w:tcPr>
          <w:p w14:paraId="2555AF6A" w14:textId="77777777" w:rsidR="007F3955" w:rsidRPr="001024FD" w:rsidRDefault="007F3955" w:rsidP="0053098A">
            <w:pPr>
              <w:rPr>
                <w:lang w:val="en-US"/>
              </w:rPr>
            </w:pPr>
          </w:p>
        </w:tc>
        <w:tc>
          <w:tcPr>
            <w:tcW w:w="885" w:type="dxa"/>
            <w:shd w:val="clear" w:color="auto" w:fill="E5B8B7" w:themeFill="accent2" w:themeFillTint="66"/>
          </w:tcPr>
          <w:p w14:paraId="63373652" w14:textId="77777777" w:rsidR="007F3955" w:rsidRPr="001024FD" w:rsidRDefault="007F3955" w:rsidP="0053098A">
            <w:pPr>
              <w:rPr>
                <w:lang w:val="en-US"/>
              </w:rPr>
            </w:pPr>
            <w:r w:rsidRPr="001024FD">
              <w:rPr>
                <w:lang w:val="en-US"/>
              </w:rPr>
              <w:t>/right</w:t>
            </w:r>
          </w:p>
        </w:tc>
        <w:tc>
          <w:tcPr>
            <w:tcW w:w="3462" w:type="dxa"/>
            <w:shd w:val="clear" w:color="auto" w:fill="E5B8B7" w:themeFill="accent2" w:themeFillTint="66"/>
          </w:tcPr>
          <w:p w14:paraId="582BC633" w14:textId="77777777" w:rsidR="007F3955" w:rsidRPr="001024FD" w:rsidRDefault="007F3955" w:rsidP="0053098A">
            <w:pPr>
              <w:rPr>
                <w:lang w:val="en-US"/>
              </w:rPr>
            </w:pPr>
          </w:p>
        </w:tc>
      </w:tr>
      <w:tr w:rsidR="007F3955" w:rsidRPr="001024FD" w14:paraId="257E314B" w14:textId="77777777" w:rsidTr="0053098A">
        <w:trPr>
          <w:cantSplit/>
          <w:trHeight w:val="182"/>
        </w:trPr>
        <w:tc>
          <w:tcPr>
            <w:tcW w:w="1034" w:type="dxa"/>
            <w:vMerge/>
            <w:shd w:val="clear" w:color="auto" w:fill="E5B8B7" w:themeFill="accent2" w:themeFillTint="66"/>
          </w:tcPr>
          <w:p w14:paraId="4109AC9D" w14:textId="77777777" w:rsidR="007F3955" w:rsidRPr="001024FD" w:rsidRDefault="007F3955" w:rsidP="0053098A">
            <w:pPr>
              <w:rPr>
                <w:lang w:val="en-US"/>
              </w:rPr>
            </w:pPr>
          </w:p>
        </w:tc>
        <w:tc>
          <w:tcPr>
            <w:tcW w:w="1433" w:type="dxa"/>
            <w:vMerge w:val="restart"/>
            <w:shd w:val="clear" w:color="auto" w:fill="E5B8B7" w:themeFill="accent2" w:themeFillTint="66"/>
          </w:tcPr>
          <w:p w14:paraId="2B2FE81D" w14:textId="77777777" w:rsidR="007F3955" w:rsidRPr="001024FD" w:rsidRDefault="007F3955" w:rsidP="0053098A">
            <w:pPr>
              <w:rPr>
                <w:lang w:val="en-US"/>
              </w:rPr>
            </w:pPr>
            <w:r w:rsidRPr="001024FD">
              <w:rPr>
                <w:lang w:val="en-US"/>
              </w:rPr>
              <w:t>/front</w:t>
            </w:r>
          </w:p>
          <w:p w14:paraId="67E87BA5" w14:textId="77777777" w:rsidR="007F3955" w:rsidRPr="001024FD" w:rsidRDefault="007F3955" w:rsidP="0053098A">
            <w:pPr>
              <w:rPr>
                <w:lang w:val="en-US"/>
              </w:rPr>
            </w:pPr>
          </w:p>
        </w:tc>
        <w:tc>
          <w:tcPr>
            <w:tcW w:w="1181" w:type="dxa"/>
            <w:vMerge w:val="restart"/>
            <w:shd w:val="clear" w:color="auto" w:fill="E5B8B7" w:themeFill="accent2" w:themeFillTint="66"/>
          </w:tcPr>
          <w:p w14:paraId="5CDC6459" w14:textId="77777777" w:rsidR="007F3955" w:rsidRPr="001024FD" w:rsidRDefault="007F3955" w:rsidP="0053098A">
            <w:pPr>
              <w:rPr>
                <w:lang w:val="en-US"/>
              </w:rPr>
            </w:pPr>
            <w:r w:rsidRPr="001024FD">
              <w:rPr>
                <w:lang w:val="en-US"/>
              </w:rPr>
              <w:t>/hand</w:t>
            </w:r>
          </w:p>
          <w:p w14:paraId="0E028A65" w14:textId="77777777" w:rsidR="007F3955" w:rsidRPr="001024FD" w:rsidRDefault="007F3955" w:rsidP="0053098A">
            <w:pPr>
              <w:rPr>
                <w:lang w:val="en-US"/>
              </w:rPr>
            </w:pPr>
          </w:p>
        </w:tc>
        <w:tc>
          <w:tcPr>
            <w:tcW w:w="885" w:type="dxa"/>
            <w:shd w:val="clear" w:color="auto" w:fill="E5B8B7" w:themeFill="accent2" w:themeFillTint="66"/>
          </w:tcPr>
          <w:p w14:paraId="1283F2ED" w14:textId="77777777" w:rsidR="007F3955" w:rsidRPr="001024FD" w:rsidRDefault="007F3955" w:rsidP="0053098A">
            <w:pPr>
              <w:rPr>
                <w:lang w:val="en-US"/>
              </w:rPr>
            </w:pPr>
            <w:r w:rsidRPr="001024FD">
              <w:rPr>
                <w:lang w:val="en-US"/>
              </w:rPr>
              <w:t>/left</w:t>
            </w:r>
          </w:p>
        </w:tc>
        <w:tc>
          <w:tcPr>
            <w:tcW w:w="3462" w:type="dxa"/>
            <w:shd w:val="clear" w:color="auto" w:fill="E5B8B7" w:themeFill="accent2" w:themeFillTint="66"/>
          </w:tcPr>
          <w:p w14:paraId="6B0B2458" w14:textId="77777777" w:rsidR="007F3955" w:rsidRPr="001024FD" w:rsidRDefault="007F3955" w:rsidP="0053098A">
            <w:pPr>
              <w:rPr>
                <w:lang w:val="en-US"/>
              </w:rPr>
            </w:pPr>
          </w:p>
        </w:tc>
      </w:tr>
      <w:tr w:rsidR="007F3955" w:rsidRPr="001024FD" w14:paraId="0DF92CEF" w14:textId="77777777" w:rsidTr="0053098A">
        <w:trPr>
          <w:cantSplit/>
          <w:trHeight w:val="182"/>
        </w:trPr>
        <w:tc>
          <w:tcPr>
            <w:tcW w:w="1034" w:type="dxa"/>
            <w:vMerge/>
            <w:shd w:val="clear" w:color="auto" w:fill="E5B8B7" w:themeFill="accent2" w:themeFillTint="66"/>
          </w:tcPr>
          <w:p w14:paraId="7535BE51" w14:textId="77777777" w:rsidR="007F3955" w:rsidRPr="001024FD" w:rsidRDefault="007F3955" w:rsidP="0053098A">
            <w:pPr>
              <w:rPr>
                <w:lang w:val="en-US"/>
              </w:rPr>
            </w:pPr>
          </w:p>
        </w:tc>
        <w:tc>
          <w:tcPr>
            <w:tcW w:w="1433" w:type="dxa"/>
            <w:vMerge/>
            <w:shd w:val="clear" w:color="auto" w:fill="E5B8B7" w:themeFill="accent2" w:themeFillTint="66"/>
          </w:tcPr>
          <w:p w14:paraId="29D332D9" w14:textId="77777777" w:rsidR="007F3955" w:rsidRPr="001024FD" w:rsidRDefault="007F3955" w:rsidP="0053098A">
            <w:pPr>
              <w:rPr>
                <w:lang w:val="en-US"/>
              </w:rPr>
            </w:pPr>
          </w:p>
        </w:tc>
        <w:tc>
          <w:tcPr>
            <w:tcW w:w="1181" w:type="dxa"/>
            <w:vMerge/>
            <w:shd w:val="clear" w:color="auto" w:fill="E5B8B7" w:themeFill="accent2" w:themeFillTint="66"/>
          </w:tcPr>
          <w:p w14:paraId="26526768" w14:textId="77777777" w:rsidR="007F3955" w:rsidRPr="001024FD" w:rsidRDefault="007F3955" w:rsidP="0053098A">
            <w:pPr>
              <w:rPr>
                <w:lang w:val="en-US"/>
              </w:rPr>
            </w:pPr>
          </w:p>
        </w:tc>
        <w:tc>
          <w:tcPr>
            <w:tcW w:w="885" w:type="dxa"/>
            <w:shd w:val="clear" w:color="auto" w:fill="E5B8B7" w:themeFill="accent2" w:themeFillTint="66"/>
          </w:tcPr>
          <w:p w14:paraId="4255B994" w14:textId="77777777" w:rsidR="007F3955" w:rsidRPr="001024FD" w:rsidRDefault="007F3955" w:rsidP="0053098A">
            <w:pPr>
              <w:rPr>
                <w:lang w:val="en-US"/>
              </w:rPr>
            </w:pPr>
            <w:r w:rsidRPr="001024FD">
              <w:rPr>
                <w:lang w:val="en-US"/>
              </w:rPr>
              <w:t>/right</w:t>
            </w:r>
          </w:p>
        </w:tc>
        <w:tc>
          <w:tcPr>
            <w:tcW w:w="3462" w:type="dxa"/>
            <w:shd w:val="clear" w:color="auto" w:fill="E5B8B7" w:themeFill="accent2" w:themeFillTint="66"/>
          </w:tcPr>
          <w:p w14:paraId="6DBD3077" w14:textId="77777777" w:rsidR="007F3955" w:rsidRPr="001024FD" w:rsidRDefault="007F3955" w:rsidP="0053098A">
            <w:pPr>
              <w:rPr>
                <w:lang w:val="en-US"/>
              </w:rPr>
            </w:pPr>
          </w:p>
        </w:tc>
      </w:tr>
      <w:tr w:rsidR="007F3955" w:rsidRPr="001024FD" w14:paraId="4F04F778" w14:textId="77777777" w:rsidTr="0053098A">
        <w:trPr>
          <w:cantSplit/>
          <w:trHeight w:val="91"/>
        </w:trPr>
        <w:tc>
          <w:tcPr>
            <w:tcW w:w="1034" w:type="dxa"/>
            <w:vMerge/>
            <w:shd w:val="clear" w:color="auto" w:fill="E5B8B7" w:themeFill="accent2" w:themeFillTint="66"/>
          </w:tcPr>
          <w:p w14:paraId="2B3D8F4A" w14:textId="77777777" w:rsidR="007F3955" w:rsidRPr="001024FD" w:rsidRDefault="007F3955" w:rsidP="0053098A">
            <w:pPr>
              <w:rPr>
                <w:lang w:val="en-US"/>
              </w:rPr>
            </w:pPr>
          </w:p>
        </w:tc>
        <w:tc>
          <w:tcPr>
            <w:tcW w:w="1433" w:type="dxa"/>
            <w:vMerge/>
            <w:shd w:val="clear" w:color="auto" w:fill="E5B8B7" w:themeFill="accent2" w:themeFillTint="66"/>
          </w:tcPr>
          <w:p w14:paraId="73AEC1C7" w14:textId="77777777" w:rsidR="007F3955" w:rsidRPr="001024FD" w:rsidRDefault="007F3955" w:rsidP="0053098A">
            <w:pPr>
              <w:rPr>
                <w:lang w:val="en-US"/>
              </w:rPr>
            </w:pPr>
          </w:p>
        </w:tc>
        <w:tc>
          <w:tcPr>
            <w:tcW w:w="1181" w:type="dxa"/>
            <w:vMerge w:val="restart"/>
            <w:shd w:val="clear" w:color="auto" w:fill="E5B8B7" w:themeFill="accent2" w:themeFillTint="66"/>
          </w:tcPr>
          <w:p w14:paraId="124CDC77" w14:textId="77777777" w:rsidR="007F3955" w:rsidRPr="001024FD" w:rsidRDefault="007F3955" w:rsidP="0053098A">
            <w:pPr>
              <w:rPr>
                <w:lang w:val="en-US"/>
              </w:rPr>
            </w:pPr>
            <w:r w:rsidRPr="001024FD">
              <w:rPr>
                <w:lang w:val="en-US"/>
              </w:rPr>
              <w:t>/foot</w:t>
            </w:r>
          </w:p>
        </w:tc>
        <w:tc>
          <w:tcPr>
            <w:tcW w:w="885" w:type="dxa"/>
            <w:shd w:val="clear" w:color="auto" w:fill="E5B8B7" w:themeFill="accent2" w:themeFillTint="66"/>
          </w:tcPr>
          <w:p w14:paraId="29B28DBC" w14:textId="77777777" w:rsidR="007F3955" w:rsidRPr="001024FD" w:rsidRDefault="007F3955" w:rsidP="0053098A">
            <w:pPr>
              <w:rPr>
                <w:lang w:val="en-US"/>
              </w:rPr>
            </w:pPr>
            <w:r w:rsidRPr="001024FD">
              <w:rPr>
                <w:lang w:val="en-US"/>
              </w:rPr>
              <w:t>/left</w:t>
            </w:r>
          </w:p>
        </w:tc>
        <w:tc>
          <w:tcPr>
            <w:tcW w:w="3462" w:type="dxa"/>
            <w:shd w:val="clear" w:color="auto" w:fill="E5B8B7" w:themeFill="accent2" w:themeFillTint="66"/>
          </w:tcPr>
          <w:p w14:paraId="41F42A3B" w14:textId="77777777" w:rsidR="007F3955" w:rsidRPr="001024FD" w:rsidRDefault="007F3955" w:rsidP="0053098A">
            <w:pPr>
              <w:rPr>
                <w:lang w:val="en-US"/>
              </w:rPr>
            </w:pPr>
          </w:p>
        </w:tc>
      </w:tr>
      <w:tr w:rsidR="007F3955" w:rsidRPr="001024FD" w14:paraId="00DFB2BC" w14:textId="77777777" w:rsidTr="0053098A">
        <w:trPr>
          <w:cantSplit/>
          <w:trHeight w:val="211"/>
        </w:trPr>
        <w:tc>
          <w:tcPr>
            <w:tcW w:w="1034" w:type="dxa"/>
            <w:vMerge/>
            <w:shd w:val="clear" w:color="auto" w:fill="E5B8B7" w:themeFill="accent2" w:themeFillTint="66"/>
          </w:tcPr>
          <w:p w14:paraId="0C968EDD" w14:textId="77777777" w:rsidR="007F3955" w:rsidRPr="001024FD" w:rsidRDefault="007F3955" w:rsidP="0053098A">
            <w:pPr>
              <w:rPr>
                <w:lang w:val="en-US"/>
              </w:rPr>
            </w:pPr>
          </w:p>
        </w:tc>
        <w:tc>
          <w:tcPr>
            <w:tcW w:w="1433" w:type="dxa"/>
            <w:vMerge/>
            <w:shd w:val="clear" w:color="auto" w:fill="E5B8B7" w:themeFill="accent2" w:themeFillTint="66"/>
          </w:tcPr>
          <w:p w14:paraId="06F366B7" w14:textId="77777777" w:rsidR="007F3955" w:rsidRPr="001024FD" w:rsidRDefault="007F3955" w:rsidP="0053098A">
            <w:pPr>
              <w:rPr>
                <w:lang w:val="en-US"/>
              </w:rPr>
            </w:pPr>
          </w:p>
        </w:tc>
        <w:tc>
          <w:tcPr>
            <w:tcW w:w="1181" w:type="dxa"/>
            <w:vMerge/>
            <w:shd w:val="clear" w:color="auto" w:fill="E5B8B7" w:themeFill="accent2" w:themeFillTint="66"/>
          </w:tcPr>
          <w:p w14:paraId="42B83753" w14:textId="77777777" w:rsidR="007F3955" w:rsidRPr="001024FD" w:rsidRDefault="007F3955" w:rsidP="0053098A">
            <w:pPr>
              <w:rPr>
                <w:lang w:val="en-US"/>
              </w:rPr>
            </w:pPr>
          </w:p>
        </w:tc>
        <w:tc>
          <w:tcPr>
            <w:tcW w:w="885" w:type="dxa"/>
            <w:shd w:val="clear" w:color="auto" w:fill="E5B8B7" w:themeFill="accent2" w:themeFillTint="66"/>
          </w:tcPr>
          <w:p w14:paraId="302F3183" w14:textId="77777777" w:rsidR="007F3955" w:rsidRPr="001024FD" w:rsidRDefault="007F3955" w:rsidP="0053098A">
            <w:pPr>
              <w:rPr>
                <w:lang w:val="en-US"/>
              </w:rPr>
            </w:pPr>
            <w:r w:rsidRPr="001024FD">
              <w:rPr>
                <w:lang w:val="en-US"/>
              </w:rPr>
              <w:t>/right</w:t>
            </w:r>
          </w:p>
        </w:tc>
        <w:tc>
          <w:tcPr>
            <w:tcW w:w="3462" w:type="dxa"/>
            <w:shd w:val="clear" w:color="auto" w:fill="E5B8B7" w:themeFill="accent2" w:themeFillTint="66"/>
          </w:tcPr>
          <w:p w14:paraId="1D8B3793" w14:textId="77777777" w:rsidR="007F3955" w:rsidRPr="001024FD" w:rsidRDefault="007F3955" w:rsidP="0053098A">
            <w:pPr>
              <w:rPr>
                <w:lang w:val="en-US"/>
              </w:rPr>
            </w:pPr>
          </w:p>
        </w:tc>
      </w:tr>
      <w:tr w:rsidR="007F3955" w:rsidRPr="001024FD" w14:paraId="58322BDB" w14:textId="77777777" w:rsidTr="0053098A">
        <w:trPr>
          <w:cantSplit/>
          <w:trHeight w:val="23"/>
        </w:trPr>
        <w:tc>
          <w:tcPr>
            <w:tcW w:w="1034" w:type="dxa"/>
            <w:vMerge/>
            <w:tcBorders>
              <w:bottom w:val="single" w:sz="4" w:space="0" w:color="auto"/>
            </w:tcBorders>
            <w:shd w:val="clear" w:color="auto" w:fill="E5B8B7" w:themeFill="accent2" w:themeFillTint="66"/>
          </w:tcPr>
          <w:p w14:paraId="20D88FD8" w14:textId="77777777" w:rsidR="007F3955" w:rsidRPr="001024FD" w:rsidRDefault="007F3955" w:rsidP="0053098A">
            <w:pPr>
              <w:rPr>
                <w:lang w:val="en-US"/>
              </w:rPr>
            </w:pPr>
          </w:p>
        </w:tc>
        <w:tc>
          <w:tcPr>
            <w:tcW w:w="1433" w:type="dxa"/>
            <w:tcBorders>
              <w:bottom w:val="single" w:sz="4" w:space="0" w:color="auto"/>
            </w:tcBorders>
            <w:shd w:val="clear" w:color="auto" w:fill="E5B8B7" w:themeFill="accent2" w:themeFillTint="66"/>
          </w:tcPr>
          <w:p w14:paraId="2F131821" w14:textId="77777777" w:rsidR="007F3955" w:rsidRPr="001024FD" w:rsidRDefault="007F3955" w:rsidP="0053098A">
            <w:pPr>
              <w:rPr>
                <w:lang w:val="en-US"/>
              </w:rPr>
            </w:pPr>
            <w:r w:rsidRPr="001024FD">
              <w:rPr>
                <w:lang w:val="en-US"/>
              </w:rPr>
              <w:t>/width</w:t>
            </w:r>
          </w:p>
        </w:tc>
        <w:tc>
          <w:tcPr>
            <w:tcW w:w="1181" w:type="dxa"/>
            <w:tcBorders>
              <w:bottom w:val="single" w:sz="4" w:space="0" w:color="auto"/>
            </w:tcBorders>
            <w:shd w:val="clear" w:color="auto" w:fill="E5B8B7" w:themeFill="accent2" w:themeFillTint="66"/>
          </w:tcPr>
          <w:p w14:paraId="0A9173FC" w14:textId="77777777" w:rsidR="007F3955" w:rsidRPr="001024FD" w:rsidRDefault="007F3955" w:rsidP="0053098A">
            <w:pPr>
              <w:rPr>
                <w:lang w:val="en-US"/>
              </w:rPr>
            </w:pPr>
          </w:p>
        </w:tc>
        <w:tc>
          <w:tcPr>
            <w:tcW w:w="885" w:type="dxa"/>
            <w:tcBorders>
              <w:bottom w:val="single" w:sz="4" w:space="0" w:color="auto"/>
            </w:tcBorders>
            <w:shd w:val="clear" w:color="auto" w:fill="E5B8B7" w:themeFill="accent2" w:themeFillTint="66"/>
          </w:tcPr>
          <w:p w14:paraId="091B390B" w14:textId="77777777" w:rsidR="007F3955" w:rsidRPr="001024FD" w:rsidRDefault="007F3955" w:rsidP="0053098A">
            <w:pPr>
              <w:rPr>
                <w:lang w:val="en-US"/>
              </w:rPr>
            </w:pPr>
          </w:p>
        </w:tc>
        <w:tc>
          <w:tcPr>
            <w:tcW w:w="3462" w:type="dxa"/>
            <w:tcBorders>
              <w:bottom w:val="single" w:sz="4" w:space="0" w:color="auto"/>
            </w:tcBorders>
            <w:shd w:val="clear" w:color="auto" w:fill="E5B8B7" w:themeFill="accent2" w:themeFillTint="66"/>
          </w:tcPr>
          <w:p w14:paraId="74681673" w14:textId="77777777" w:rsidR="007F3955" w:rsidRPr="001024FD" w:rsidRDefault="007F3955" w:rsidP="0053098A">
            <w:pPr>
              <w:rPr>
                <w:lang w:val="en-US"/>
              </w:rPr>
            </w:pPr>
          </w:p>
        </w:tc>
      </w:tr>
      <w:tr w:rsidR="007F3955" w:rsidRPr="001024FD" w14:paraId="070F8915" w14:textId="77777777" w:rsidTr="0053098A">
        <w:trPr>
          <w:cantSplit/>
          <w:trHeight w:val="23"/>
        </w:trPr>
        <w:tc>
          <w:tcPr>
            <w:tcW w:w="1034" w:type="dxa"/>
            <w:vMerge w:val="restart"/>
            <w:shd w:val="clear" w:color="auto" w:fill="D6E3BC" w:themeFill="accent3" w:themeFillTint="66"/>
          </w:tcPr>
          <w:p w14:paraId="17C94C59" w14:textId="77777777" w:rsidR="007F3955" w:rsidRPr="001C016C" w:rsidRDefault="007F3955" w:rsidP="0053098A">
            <w:pPr>
              <w:rPr>
                <w:lang w:val="en-US"/>
              </w:rPr>
            </w:pPr>
            <w:r w:rsidRPr="001C016C">
              <w:rPr>
                <w:lang w:val="en-US"/>
              </w:rPr>
              <w:t>/gesture</w:t>
            </w:r>
          </w:p>
        </w:tc>
        <w:tc>
          <w:tcPr>
            <w:tcW w:w="1433" w:type="dxa"/>
            <w:vMerge w:val="restart"/>
            <w:shd w:val="clear" w:color="auto" w:fill="D6E3BC" w:themeFill="accent3" w:themeFillTint="66"/>
          </w:tcPr>
          <w:p w14:paraId="2082B95E" w14:textId="77777777" w:rsidR="007F3955" w:rsidRPr="001C016C" w:rsidRDefault="007F3955" w:rsidP="0053098A">
            <w:pPr>
              <w:rPr>
                <w:lang w:val="en-US"/>
              </w:rPr>
            </w:pPr>
            <w:r w:rsidRPr="001C016C">
              <w:rPr>
                <w:lang w:val="en-US"/>
              </w:rPr>
              <w:t>/hit</w:t>
            </w:r>
          </w:p>
        </w:tc>
        <w:tc>
          <w:tcPr>
            <w:tcW w:w="1181" w:type="dxa"/>
            <w:shd w:val="clear" w:color="auto" w:fill="D6E3BC" w:themeFill="accent3" w:themeFillTint="66"/>
          </w:tcPr>
          <w:p w14:paraId="520E061E" w14:textId="77777777" w:rsidR="007F3955" w:rsidRPr="001C016C" w:rsidRDefault="007F3955" w:rsidP="0053098A">
            <w:pPr>
              <w:rPr>
                <w:lang w:val="en-US"/>
              </w:rPr>
            </w:pPr>
            <w:r w:rsidRPr="001C016C">
              <w:rPr>
                <w:lang w:val="en-US"/>
              </w:rPr>
              <w:t>/overhead</w:t>
            </w:r>
          </w:p>
        </w:tc>
        <w:tc>
          <w:tcPr>
            <w:tcW w:w="885" w:type="dxa"/>
            <w:shd w:val="clear" w:color="auto" w:fill="D6E3BC" w:themeFill="accent3" w:themeFillTint="66"/>
          </w:tcPr>
          <w:p w14:paraId="7F0D84DC" w14:textId="77777777" w:rsidR="007F3955" w:rsidRPr="001C016C" w:rsidRDefault="007F3955" w:rsidP="0053098A">
            <w:pPr>
              <w:rPr>
                <w:lang w:val="en-US"/>
              </w:rPr>
            </w:pPr>
          </w:p>
        </w:tc>
        <w:tc>
          <w:tcPr>
            <w:tcW w:w="3462" w:type="dxa"/>
            <w:shd w:val="clear" w:color="auto" w:fill="D6E3BC" w:themeFill="accent3" w:themeFillTint="66"/>
          </w:tcPr>
          <w:p w14:paraId="44AEF591" w14:textId="77777777" w:rsidR="007F3955" w:rsidRPr="001024FD" w:rsidRDefault="007F3955" w:rsidP="0053098A">
            <w:pPr>
              <w:rPr>
                <w:lang w:val="en-US"/>
              </w:rPr>
            </w:pPr>
          </w:p>
        </w:tc>
      </w:tr>
      <w:tr w:rsidR="007F3955" w:rsidRPr="001024FD" w14:paraId="1AB4F0DF" w14:textId="77777777" w:rsidTr="0053098A">
        <w:trPr>
          <w:cantSplit/>
          <w:trHeight w:val="23"/>
        </w:trPr>
        <w:tc>
          <w:tcPr>
            <w:tcW w:w="1034" w:type="dxa"/>
            <w:vMerge/>
            <w:shd w:val="clear" w:color="auto" w:fill="D6E3BC" w:themeFill="accent3" w:themeFillTint="66"/>
          </w:tcPr>
          <w:p w14:paraId="7A0A9017" w14:textId="77777777" w:rsidR="007F3955" w:rsidRPr="001C016C" w:rsidRDefault="007F3955" w:rsidP="0053098A">
            <w:pPr>
              <w:rPr>
                <w:lang w:val="en-US"/>
              </w:rPr>
            </w:pPr>
          </w:p>
        </w:tc>
        <w:tc>
          <w:tcPr>
            <w:tcW w:w="1433" w:type="dxa"/>
            <w:vMerge/>
            <w:shd w:val="clear" w:color="auto" w:fill="D6E3BC" w:themeFill="accent3" w:themeFillTint="66"/>
          </w:tcPr>
          <w:p w14:paraId="0246BBAB" w14:textId="77777777" w:rsidR="007F3955" w:rsidRPr="001C016C" w:rsidRDefault="007F3955" w:rsidP="0053098A">
            <w:pPr>
              <w:rPr>
                <w:lang w:val="en-US"/>
              </w:rPr>
            </w:pPr>
          </w:p>
        </w:tc>
        <w:tc>
          <w:tcPr>
            <w:tcW w:w="1181" w:type="dxa"/>
            <w:vMerge w:val="restart"/>
            <w:shd w:val="clear" w:color="auto" w:fill="D6E3BC" w:themeFill="accent3" w:themeFillTint="66"/>
          </w:tcPr>
          <w:p w14:paraId="6E9A4597" w14:textId="77777777" w:rsidR="007F3955" w:rsidRPr="001C016C" w:rsidRDefault="007F3955" w:rsidP="0053098A">
            <w:pPr>
              <w:rPr>
                <w:lang w:val="en-US"/>
              </w:rPr>
            </w:pPr>
            <w:r w:rsidRPr="001C016C">
              <w:rPr>
                <w:lang w:val="en-US"/>
              </w:rPr>
              <w:t>/side</w:t>
            </w:r>
          </w:p>
        </w:tc>
        <w:tc>
          <w:tcPr>
            <w:tcW w:w="885" w:type="dxa"/>
            <w:shd w:val="clear" w:color="auto" w:fill="D6E3BC" w:themeFill="accent3" w:themeFillTint="66"/>
          </w:tcPr>
          <w:p w14:paraId="2F6CB416" w14:textId="77777777" w:rsidR="007F3955" w:rsidRPr="001C016C" w:rsidRDefault="007F3955" w:rsidP="0053098A">
            <w:pPr>
              <w:rPr>
                <w:lang w:val="en-US"/>
              </w:rPr>
            </w:pPr>
            <w:r w:rsidRPr="001C016C">
              <w:rPr>
                <w:lang w:val="en-US"/>
              </w:rPr>
              <w:t>/left</w:t>
            </w:r>
          </w:p>
        </w:tc>
        <w:tc>
          <w:tcPr>
            <w:tcW w:w="3462" w:type="dxa"/>
            <w:shd w:val="clear" w:color="auto" w:fill="D6E3BC" w:themeFill="accent3" w:themeFillTint="66"/>
          </w:tcPr>
          <w:p w14:paraId="78456EB4" w14:textId="77777777" w:rsidR="007F3955" w:rsidRPr="001024FD" w:rsidRDefault="007F3955" w:rsidP="0053098A">
            <w:pPr>
              <w:rPr>
                <w:lang w:val="en-US"/>
              </w:rPr>
            </w:pPr>
          </w:p>
        </w:tc>
      </w:tr>
      <w:tr w:rsidR="007F3955" w:rsidRPr="001024FD" w14:paraId="7EC91A9A" w14:textId="77777777" w:rsidTr="0053098A">
        <w:trPr>
          <w:cantSplit/>
          <w:trHeight w:val="59"/>
        </w:trPr>
        <w:tc>
          <w:tcPr>
            <w:tcW w:w="1034" w:type="dxa"/>
            <w:vMerge/>
            <w:shd w:val="clear" w:color="auto" w:fill="D6E3BC" w:themeFill="accent3" w:themeFillTint="66"/>
          </w:tcPr>
          <w:p w14:paraId="2A8949B2" w14:textId="77777777" w:rsidR="007F3955" w:rsidRPr="001C016C" w:rsidRDefault="007F3955" w:rsidP="0053098A">
            <w:pPr>
              <w:rPr>
                <w:lang w:val="en-US"/>
              </w:rPr>
            </w:pPr>
          </w:p>
        </w:tc>
        <w:tc>
          <w:tcPr>
            <w:tcW w:w="1433" w:type="dxa"/>
            <w:vMerge/>
            <w:shd w:val="clear" w:color="auto" w:fill="D6E3BC" w:themeFill="accent3" w:themeFillTint="66"/>
          </w:tcPr>
          <w:p w14:paraId="6FDCEB5B" w14:textId="77777777" w:rsidR="007F3955" w:rsidRPr="001C016C" w:rsidRDefault="007F3955" w:rsidP="0053098A">
            <w:pPr>
              <w:rPr>
                <w:lang w:val="en-US"/>
              </w:rPr>
            </w:pPr>
          </w:p>
        </w:tc>
        <w:tc>
          <w:tcPr>
            <w:tcW w:w="1181" w:type="dxa"/>
            <w:vMerge/>
            <w:shd w:val="clear" w:color="auto" w:fill="D6E3BC" w:themeFill="accent3" w:themeFillTint="66"/>
          </w:tcPr>
          <w:p w14:paraId="093DFD05" w14:textId="77777777" w:rsidR="007F3955" w:rsidRPr="001C016C" w:rsidRDefault="007F3955" w:rsidP="0053098A">
            <w:pPr>
              <w:rPr>
                <w:lang w:val="en-US"/>
              </w:rPr>
            </w:pPr>
          </w:p>
        </w:tc>
        <w:tc>
          <w:tcPr>
            <w:tcW w:w="885" w:type="dxa"/>
            <w:shd w:val="clear" w:color="auto" w:fill="D6E3BC" w:themeFill="accent3" w:themeFillTint="66"/>
          </w:tcPr>
          <w:p w14:paraId="2A205F24" w14:textId="77777777" w:rsidR="007F3955" w:rsidRPr="001C016C" w:rsidRDefault="007F3955" w:rsidP="0053098A">
            <w:pPr>
              <w:rPr>
                <w:lang w:val="en-US"/>
              </w:rPr>
            </w:pPr>
            <w:r w:rsidRPr="001C016C">
              <w:rPr>
                <w:lang w:val="en-US"/>
              </w:rPr>
              <w:t>/right</w:t>
            </w:r>
          </w:p>
        </w:tc>
        <w:tc>
          <w:tcPr>
            <w:tcW w:w="3462" w:type="dxa"/>
            <w:shd w:val="clear" w:color="auto" w:fill="D6E3BC" w:themeFill="accent3" w:themeFillTint="66"/>
          </w:tcPr>
          <w:p w14:paraId="36EEB601" w14:textId="77777777" w:rsidR="007F3955" w:rsidRPr="001024FD" w:rsidRDefault="007F3955" w:rsidP="0053098A">
            <w:pPr>
              <w:rPr>
                <w:lang w:val="en-US"/>
              </w:rPr>
            </w:pPr>
          </w:p>
        </w:tc>
      </w:tr>
      <w:tr w:rsidR="007F3955" w:rsidRPr="001024FD" w14:paraId="1062E2A7" w14:textId="77777777" w:rsidTr="0053098A">
        <w:trPr>
          <w:cantSplit/>
          <w:trHeight w:val="57"/>
        </w:trPr>
        <w:tc>
          <w:tcPr>
            <w:tcW w:w="1034" w:type="dxa"/>
            <w:vMerge/>
            <w:shd w:val="clear" w:color="auto" w:fill="D6E3BC" w:themeFill="accent3" w:themeFillTint="66"/>
          </w:tcPr>
          <w:p w14:paraId="040E88C6" w14:textId="77777777" w:rsidR="007F3955" w:rsidRPr="001C016C" w:rsidRDefault="007F3955" w:rsidP="0053098A">
            <w:pPr>
              <w:rPr>
                <w:lang w:val="en-US"/>
              </w:rPr>
            </w:pPr>
          </w:p>
        </w:tc>
        <w:tc>
          <w:tcPr>
            <w:tcW w:w="1433" w:type="dxa"/>
            <w:vMerge/>
            <w:shd w:val="clear" w:color="auto" w:fill="D6E3BC" w:themeFill="accent3" w:themeFillTint="66"/>
          </w:tcPr>
          <w:p w14:paraId="3CA1CD1A" w14:textId="77777777" w:rsidR="007F3955" w:rsidRPr="001C016C" w:rsidRDefault="007F3955" w:rsidP="0053098A">
            <w:pPr>
              <w:rPr>
                <w:lang w:val="en-US"/>
              </w:rPr>
            </w:pPr>
          </w:p>
        </w:tc>
        <w:tc>
          <w:tcPr>
            <w:tcW w:w="1181" w:type="dxa"/>
            <w:vMerge w:val="restart"/>
            <w:shd w:val="clear" w:color="auto" w:fill="D6E3BC" w:themeFill="accent3" w:themeFillTint="66"/>
          </w:tcPr>
          <w:p w14:paraId="264628A0" w14:textId="77777777" w:rsidR="007F3955" w:rsidRPr="001C016C" w:rsidRDefault="007F3955" w:rsidP="0053098A">
            <w:pPr>
              <w:rPr>
                <w:lang w:val="en-US"/>
              </w:rPr>
            </w:pPr>
            <w:r w:rsidRPr="001C016C">
              <w:rPr>
                <w:lang w:val="en-US"/>
              </w:rPr>
              <w:t>/down</w:t>
            </w:r>
          </w:p>
        </w:tc>
        <w:tc>
          <w:tcPr>
            <w:tcW w:w="885" w:type="dxa"/>
            <w:shd w:val="clear" w:color="auto" w:fill="D6E3BC" w:themeFill="accent3" w:themeFillTint="66"/>
          </w:tcPr>
          <w:p w14:paraId="6C915538" w14:textId="77777777" w:rsidR="007F3955" w:rsidRPr="001C016C" w:rsidRDefault="007F3955" w:rsidP="0053098A">
            <w:pPr>
              <w:rPr>
                <w:lang w:val="en-US"/>
              </w:rPr>
            </w:pPr>
            <w:r w:rsidRPr="001C016C">
              <w:rPr>
                <w:lang w:val="en-US"/>
              </w:rPr>
              <w:t>/left</w:t>
            </w:r>
          </w:p>
        </w:tc>
        <w:tc>
          <w:tcPr>
            <w:tcW w:w="3462" w:type="dxa"/>
            <w:shd w:val="clear" w:color="auto" w:fill="D6E3BC" w:themeFill="accent3" w:themeFillTint="66"/>
          </w:tcPr>
          <w:p w14:paraId="1E7F300B" w14:textId="77777777" w:rsidR="007F3955" w:rsidRPr="001024FD" w:rsidRDefault="007F3955" w:rsidP="0053098A">
            <w:pPr>
              <w:rPr>
                <w:lang w:val="en-US"/>
              </w:rPr>
            </w:pPr>
          </w:p>
        </w:tc>
      </w:tr>
      <w:tr w:rsidR="007F3955" w:rsidRPr="001024FD" w14:paraId="2C4438F6" w14:textId="77777777" w:rsidTr="0053098A">
        <w:trPr>
          <w:cantSplit/>
          <w:trHeight w:val="57"/>
        </w:trPr>
        <w:tc>
          <w:tcPr>
            <w:tcW w:w="1034" w:type="dxa"/>
            <w:vMerge/>
            <w:shd w:val="clear" w:color="auto" w:fill="D6E3BC" w:themeFill="accent3" w:themeFillTint="66"/>
          </w:tcPr>
          <w:p w14:paraId="3C9DCD2D" w14:textId="77777777" w:rsidR="007F3955" w:rsidRPr="001C016C" w:rsidRDefault="007F3955" w:rsidP="0053098A">
            <w:pPr>
              <w:rPr>
                <w:lang w:val="en-US"/>
              </w:rPr>
            </w:pPr>
          </w:p>
        </w:tc>
        <w:tc>
          <w:tcPr>
            <w:tcW w:w="1433" w:type="dxa"/>
            <w:vMerge/>
            <w:shd w:val="clear" w:color="auto" w:fill="D6E3BC" w:themeFill="accent3" w:themeFillTint="66"/>
          </w:tcPr>
          <w:p w14:paraId="0CD50D25" w14:textId="77777777" w:rsidR="007F3955" w:rsidRPr="001C016C" w:rsidRDefault="007F3955" w:rsidP="0053098A">
            <w:pPr>
              <w:rPr>
                <w:lang w:val="en-US"/>
              </w:rPr>
            </w:pPr>
          </w:p>
        </w:tc>
        <w:tc>
          <w:tcPr>
            <w:tcW w:w="1181" w:type="dxa"/>
            <w:vMerge/>
            <w:shd w:val="clear" w:color="auto" w:fill="D6E3BC" w:themeFill="accent3" w:themeFillTint="66"/>
          </w:tcPr>
          <w:p w14:paraId="6465F717" w14:textId="77777777" w:rsidR="007F3955" w:rsidRPr="001C016C" w:rsidRDefault="007F3955" w:rsidP="0053098A">
            <w:pPr>
              <w:rPr>
                <w:lang w:val="en-US"/>
              </w:rPr>
            </w:pPr>
          </w:p>
        </w:tc>
        <w:tc>
          <w:tcPr>
            <w:tcW w:w="885" w:type="dxa"/>
            <w:shd w:val="clear" w:color="auto" w:fill="D6E3BC" w:themeFill="accent3" w:themeFillTint="66"/>
          </w:tcPr>
          <w:p w14:paraId="36C52577" w14:textId="77777777" w:rsidR="007F3955" w:rsidRPr="001C016C" w:rsidRDefault="007F3955" w:rsidP="0053098A">
            <w:pPr>
              <w:rPr>
                <w:lang w:val="en-US"/>
              </w:rPr>
            </w:pPr>
            <w:r w:rsidRPr="001C016C">
              <w:rPr>
                <w:lang w:val="en-US"/>
              </w:rPr>
              <w:t>/right</w:t>
            </w:r>
          </w:p>
        </w:tc>
        <w:tc>
          <w:tcPr>
            <w:tcW w:w="3462" w:type="dxa"/>
            <w:shd w:val="clear" w:color="auto" w:fill="D6E3BC" w:themeFill="accent3" w:themeFillTint="66"/>
          </w:tcPr>
          <w:p w14:paraId="443B2697" w14:textId="77777777" w:rsidR="007F3955" w:rsidRPr="001024FD" w:rsidRDefault="007F3955" w:rsidP="0053098A">
            <w:pPr>
              <w:rPr>
                <w:lang w:val="en-US"/>
              </w:rPr>
            </w:pPr>
          </w:p>
        </w:tc>
      </w:tr>
      <w:tr w:rsidR="007F3955" w:rsidRPr="001024FD" w14:paraId="1F032132" w14:textId="77777777" w:rsidTr="0053098A">
        <w:trPr>
          <w:cantSplit/>
          <w:trHeight w:val="23"/>
        </w:trPr>
        <w:tc>
          <w:tcPr>
            <w:tcW w:w="1034" w:type="dxa"/>
            <w:vMerge/>
            <w:shd w:val="clear" w:color="auto" w:fill="D6E3BC" w:themeFill="accent3" w:themeFillTint="66"/>
          </w:tcPr>
          <w:p w14:paraId="504A017E" w14:textId="77777777" w:rsidR="007F3955" w:rsidRPr="001C016C" w:rsidRDefault="007F3955" w:rsidP="0053098A">
            <w:pPr>
              <w:rPr>
                <w:lang w:val="en-US"/>
              </w:rPr>
            </w:pPr>
          </w:p>
        </w:tc>
        <w:tc>
          <w:tcPr>
            <w:tcW w:w="1433" w:type="dxa"/>
            <w:vMerge/>
            <w:shd w:val="clear" w:color="auto" w:fill="D6E3BC" w:themeFill="accent3" w:themeFillTint="66"/>
          </w:tcPr>
          <w:p w14:paraId="42282D98" w14:textId="77777777" w:rsidR="007F3955" w:rsidRPr="001C016C" w:rsidRDefault="007F3955" w:rsidP="0053098A">
            <w:pPr>
              <w:rPr>
                <w:lang w:val="en-US"/>
              </w:rPr>
            </w:pPr>
          </w:p>
        </w:tc>
        <w:tc>
          <w:tcPr>
            <w:tcW w:w="1181" w:type="dxa"/>
            <w:vMerge w:val="restart"/>
            <w:shd w:val="clear" w:color="auto" w:fill="D6E3BC" w:themeFill="accent3" w:themeFillTint="66"/>
          </w:tcPr>
          <w:p w14:paraId="1A69EC80" w14:textId="77777777" w:rsidR="007F3955" w:rsidRPr="001C016C" w:rsidRDefault="007F3955" w:rsidP="0053098A">
            <w:pPr>
              <w:rPr>
                <w:lang w:val="en-US"/>
              </w:rPr>
            </w:pPr>
            <w:r w:rsidRPr="001C016C">
              <w:rPr>
                <w:lang w:val="en-US"/>
              </w:rPr>
              <w:t>/forward</w:t>
            </w:r>
          </w:p>
        </w:tc>
        <w:tc>
          <w:tcPr>
            <w:tcW w:w="885" w:type="dxa"/>
            <w:shd w:val="clear" w:color="auto" w:fill="D6E3BC" w:themeFill="accent3" w:themeFillTint="66"/>
          </w:tcPr>
          <w:p w14:paraId="6CA29A87" w14:textId="77777777" w:rsidR="007F3955" w:rsidRPr="001C016C" w:rsidRDefault="007F3955" w:rsidP="0053098A">
            <w:pPr>
              <w:rPr>
                <w:lang w:val="en-US"/>
              </w:rPr>
            </w:pPr>
            <w:r w:rsidRPr="001C016C">
              <w:rPr>
                <w:lang w:val="en-US"/>
              </w:rPr>
              <w:t>/left</w:t>
            </w:r>
          </w:p>
        </w:tc>
        <w:tc>
          <w:tcPr>
            <w:tcW w:w="3462" w:type="dxa"/>
            <w:shd w:val="clear" w:color="auto" w:fill="D6E3BC" w:themeFill="accent3" w:themeFillTint="66"/>
          </w:tcPr>
          <w:p w14:paraId="350F1771" w14:textId="77777777" w:rsidR="007F3955" w:rsidRPr="001024FD" w:rsidRDefault="007F3955" w:rsidP="0053098A">
            <w:pPr>
              <w:rPr>
                <w:lang w:val="en-US"/>
              </w:rPr>
            </w:pPr>
          </w:p>
        </w:tc>
      </w:tr>
      <w:tr w:rsidR="007F3955" w:rsidRPr="001024FD" w14:paraId="46D3C3F3" w14:textId="77777777" w:rsidTr="0053098A">
        <w:trPr>
          <w:cantSplit/>
          <w:trHeight w:val="23"/>
        </w:trPr>
        <w:tc>
          <w:tcPr>
            <w:tcW w:w="1034" w:type="dxa"/>
            <w:vMerge/>
            <w:shd w:val="clear" w:color="auto" w:fill="D6E3BC" w:themeFill="accent3" w:themeFillTint="66"/>
          </w:tcPr>
          <w:p w14:paraId="561D3828" w14:textId="77777777" w:rsidR="007F3955" w:rsidRPr="001C016C" w:rsidRDefault="007F3955" w:rsidP="0053098A">
            <w:pPr>
              <w:rPr>
                <w:lang w:val="en-US"/>
              </w:rPr>
            </w:pPr>
          </w:p>
        </w:tc>
        <w:tc>
          <w:tcPr>
            <w:tcW w:w="1433" w:type="dxa"/>
            <w:vMerge/>
            <w:shd w:val="clear" w:color="auto" w:fill="D6E3BC" w:themeFill="accent3" w:themeFillTint="66"/>
          </w:tcPr>
          <w:p w14:paraId="3A002AD4" w14:textId="77777777" w:rsidR="007F3955" w:rsidRPr="001C016C" w:rsidRDefault="007F3955" w:rsidP="0053098A">
            <w:pPr>
              <w:rPr>
                <w:lang w:val="en-US"/>
              </w:rPr>
            </w:pPr>
          </w:p>
        </w:tc>
        <w:tc>
          <w:tcPr>
            <w:tcW w:w="1181" w:type="dxa"/>
            <w:vMerge/>
            <w:shd w:val="clear" w:color="auto" w:fill="D6E3BC" w:themeFill="accent3" w:themeFillTint="66"/>
          </w:tcPr>
          <w:p w14:paraId="3377C7C1" w14:textId="77777777" w:rsidR="007F3955" w:rsidRPr="001C016C" w:rsidRDefault="007F3955" w:rsidP="0053098A">
            <w:pPr>
              <w:rPr>
                <w:lang w:val="en-US"/>
              </w:rPr>
            </w:pPr>
          </w:p>
        </w:tc>
        <w:tc>
          <w:tcPr>
            <w:tcW w:w="885" w:type="dxa"/>
            <w:shd w:val="clear" w:color="auto" w:fill="D6E3BC" w:themeFill="accent3" w:themeFillTint="66"/>
          </w:tcPr>
          <w:p w14:paraId="15370E8F" w14:textId="77777777" w:rsidR="007F3955" w:rsidRPr="001C016C" w:rsidRDefault="007F3955" w:rsidP="0053098A">
            <w:pPr>
              <w:rPr>
                <w:lang w:val="en-US"/>
              </w:rPr>
            </w:pPr>
            <w:r w:rsidRPr="001C016C">
              <w:rPr>
                <w:lang w:val="en-US"/>
              </w:rPr>
              <w:t>/right</w:t>
            </w:r>
          </w:p>
        </w:tc>
        <w:tc>
          <w:tcPr>
            <w:tcW w:w="3462" w:type="dxa"/>
            <w:shd w:val="clear" w:color="auto" w:fill="D6E3BC" w:themeFill="accent3" w:themeFillTint="66"/>
          </w:tcPr>
          <w:p w14:paraId="7C363673" w14:textId="77777777" w:rsidR="007F3955" w:rsidRPr="001024FD" w:rsidRDefault="007F3955" w:rsidP="0053098A">
            <w:pPr>
              <w:rPr>
                <w:lang w:val="en-US"/>
              </w:rPr>
            </w:pPr>
          </w:p>
        </w:tc>
      </w:tr>
      <w:tr w:rsidR="007F3955" w:rsidRPr="001024FD" w14:paraId="6997D740" w14:textId="77777777" w:rsidTr="0053098A">
        <w:trPr>
          <w:cantSplit/>
          <w:trHeight w:val="23"/>
        </w:trPr>
        <w:tc>
          <w:tcPr>
            <w:tcW w:w="1034" w:type="dxa"/>
            <w:vMerge/>
            <w:shd w:val="clear" w:color="auto" w:fill="D6E3BC" w:themeFill="accent3" w:themeFillTint="66"/>
          </w:tcPr>
          <w:p w14:paraId="451129F4" w14:textId="77777777" w:rsidR="007F3955" w:rsidRPr="001C016C" w:rsidRDefault="007F3955" w:rsidP="0053098A">
            <w:pPr>
              <w:rPr>
                <w:lang w:val="en-US"/>
              </w:rPr>
            </w:pPr>
          </w:p>
        </w:tc>
        <w:tc>
          <w:tcPr>
            <w:tcW w:w="1433" w:type="dxa"/>
            <w:vMerge w:val="restart"/>
            <w:shd w:val="clear" w:color="auto" w:fill="D6E3BC" w:themeFill="accent3" w:themeFillTint="66"/>
          </w:tcPr>
          <w:p w14:paraId="3E8345F7" w14:textId="77777777" w:rsidR="007F3955" w:rsidRPr="001C016C" w:rsidRDefault="007F3955" w:rsidP="0053098A">
            <w:pPr>
              <w:rPr>
                <w:lang w:val="en-US"/>
              </w:rPr>
            </w:pPr>
            <w:r w:rsidRPr="001C016C">
              <w:rPr>
                <w:lang w:val="en-US"/>
              </w:rPr>
              <w:t>/kick</w:t>
            </w:r>
          </w:p>
        </w:tc>
        <w:tc>
          <w:tcPr>
            <w:tcW w:w="1181" w:type="dxa"/>
            <w:vMerge w:val="restart"/>
            <w:shd w:val="clear" w:color="auto" w:fill="D6E3BC" w:themeFill="accent3" w:themeFillTint="66"/>
          </w:tcPr>
          <w:p w14:paraId="4D1FE3C8" w14:textId="77777777" w:rsidR="007F3955" w:rsidRPr="001C016C" w:rsidRDefault="007F3955" w:rsidP="0053098A">
            <w:pPr>
              <w:rPr>
                <w:lang w:val="en-US"/>
              </w:rPr>
            </w:pPr>
            <w:r w:rsidRPr="001C016C">
              <w:rPr>
                <w:lang w:val="en-US"/>
              </w:rPr>
              <w:t>/side</w:t>
            </w:r>
          </w:p>
        </w:tc>
        <w:tc>
          <w:tcPr>
            <w:tcW w:w="885" w:type="dxa"/>
            <w:shd w:val="clear" w:color="auto" w:fill="D6E3BC" w:themeFill="accent3" w:themeFillTint="66"/>
          </w:tcPr>
          <w:p w14:paraId="5B723B55" w14:textId="77777777" w:rsidR="007F3955" w:rsidRPr="001C016C" w:rsidRDefault="007F3955" w:rsidP="0053098A">
            <w:pPr>
              <w:rPr>
                <w:lang w:val="en-US"/>
              </w:rPr>
            </w:pPr>
            <w:r w:rsidRPr="001C016C">
              <w:rPr>
                <w:lang w:val="en-US"/>
              </w:rPr>
              <w:t>/left</w:t>
            </w:r>
          </w:p>
        </w:tc>
        <w:tc>
          <w:tcPr>
            <w:tcW w:w="3462" w:type="dxa"/>
            <w:shd w:val="clear" w:color="auto" w:fill="D6E3BC" w:themeFill="accent3" w:themeFillTint="66"/>
          </w:tcPr>
          <w:p w14:paraId="485B1740" w14:textId="77777777" w:rsidR="007F3955" w:rsidRPr="001024FD" w:rsidRDefault="007F3955" w:rsidP="0053098A">
            <w:pPr>
              <w:rPr>
                <w:lang w:val="en-US"/>
              </w:rPr>
            </w:pPr>
          </w:p>
        </w:tc>
      </w:tr>
      <w:tr w:rsidR="007F3955" w:rsidRPr="001024FD" w14:paraId="3894C6C7" w14:textId="77777777" w:rsidTr="0053098A">
        <w:trPr>
          <w:cantSplit/>
          <w:trHeight w:val="23"/>
        </w:trPr>
        <w:tc>
          <w:tcPr>
            <w:tcW w:w="1034" w:type="dxa"/>
            <w:vMerge/>
            <w:shd w:val="clear" w:color="auto" w:fill="D6E3BC" w:themeFill="accent3" w:themeFillTint="66"/>
          </w:tcPr>
          <w:p w14:paraId="0129ACC3" w14:textId="77777777" w:rsidR="007F3955" w:rsidRPr="001C016C" w:rsidRDefault="007F3955" w:rsidP="0053098A">
            <w:pPr>
              <w:rPr>
                <w:lang w:val="en-US"/>
              </w:rPr>
            </w:pPr>
          </w:p>
        </w:tc>
        <w:tc>
          <w:tcPr>
            <w:tcW w:w="1433" w:type="dxa"/>
            <w:vMerge/>
            <w:shd w:val="clear" w:color="auto" w:fill="D6E3BC" w:themeFill="accent3" w:themeFillTint="66"/>
          </w:tcPr>
          <w:p w14:paraId="36D567A4" w14:textId="77777777" w:rsidR="007F3955" w:rsidRPr="001C016C" w:rsidRDefault="007F3955" w:rsidP="0053098A">
            <w:pPr>
              <w:rPr>
                <w:lang w:val="en-US"/>
              </w:rPr>
            </w:pPr>
          </w:p>
        </w:tc>
        <w:tc>
          <w:tcPr>
            <w:tcW w:w="1181" w:type="dxa"/>
            <w:vMerge/>
            <w:shd w:val="clear" w:color="auto" w:fill="D6E3BC" w:themeFill="accent3" w:themeFillTint="66"/>
          </w:tcPr>
          <w:p w14:paraId="33F5DE44" w14:textId="77777777" w:rsidR="007F3955" w:rsidRPr="001C016C" w:rsidRDefault="007F3955" w:rsidP="0053098A">
            <w:pPr>
              <w:rPr>
                <w:lang w:val="en-US"/>
              </w:rPr>
            </w:pPr>
          </w:p>
        </w:tc>
        <w:tc>
          <w:tcPr>
            <w:tcW w:w="885" w:type="dxa"/>
            <w:shd w:val="clear" w:color="auto" w:fill="D6E3BC" w:themeFill="accent3" w:themeFillTint="66"/>
          </w:tcPr>
          <w:p w14:paraId="7A5C93EB" w14:textId="77777777" w:rsidR="007F3955" w:rsidRPr="001C016C" w:rsidRDefault="007F3955" w:rsidP="0053098A">
            <w:pPr>
              <w:rPr>
                <w:lang w:val="en-US"/>
              </w:rPr>
            </w:pPr>
            <w:r w:rsidRPr="001C016C">
              <w:rPr>
                <w:lang w:val="en-US"/>
              </w:rPr>
              <w:t>/right</w:t>
            </w:r>
          </w:p>
        </w:tc>
        <w:tc>
          <w:tcPr>
            <w:tcW w:w="3462" w:type="dxa"/>
            <w:shd w:val="clear" w:color="auto" w:fill="D6E3BC" w:themeFill="accent3" w:themeFillTint="66"/>
          </w:tcPr>
          <w:p w14:paraId="4CA38792" w14:textId="77777777" w:rsidR="007F3955" w:rsidRPr="001024FD" w:rsidRDefault="007F3955" w:rsidP="0053098A">
            <w:pPr>
              <w:rPr>
                <w:lang w:val="en-US"/>
              </w:rPr>
            </w:pPr>
          </w:p>
        </w:tc>
      </w:tr>
      <w:tr w:rsidR="007F3955" w:rsidRPr="001024FD" w14:paraId="72020CF1" w14:textId="77777777" w:rsidTr="0053098A">
        <w:trPr>
          <w:cantSplit/>
          <w:trHeight w:val="23"/>
        </w:trPr>
        <w:tc>
          <w:tcPr>
            <w:tcW w:w="1034" w:type="dxa"/>
            <w:vMerge/>
            <w:shd w:val="clear" w:color="auto" w:fill="D6E3BC" w:themeFill="accent3" w:themeFillTint="66"/>
          </w:tcPr>
          <w:p w14:paraId="3E9A98DC" w14:textId="77777777" w:rsidR="007F3955" w:rsidRPr="001C016C" w:rsidRDefault="007F3955" w:rsidP="0053098A">
            <w:pPr>
              <w:rPr>
                <w:lang w:val="en-US"/>
              </w:rPr>
            </w:pPr>
          </w:p>
        </w:tc>
        <w:tc>
          <w:tcPr>
            <w:tcW w:w="1433" w:type="dxa"/>
            <w:vMerge/>
            <w:shd w:val="clear" w:color="auto" w:fill="D6E3BC" w:themeFill="accent3" w:themeFillTint="66"/>
          </w:tcPr>
          <w:p w14:paraId="4BE6FE39" w14:textId="77777777" w:rsidR="007F3955" w:rsidRPr="001C016C" w:rsidRDefault="007F3955" w:rsidP="0053098A">
            <w:pPr>
              <w:rPr>
                <w:lang w:val="en-US"/>
              </w:rPr>
            </w:pPr>
          </w:p>
        </w:tc>
        <w:tc>
          <w:tcPr>
            <w:tcW w:w="1181" w:type="dxa"/>
            <w:vMerge w:val="restart"/>
            <w:shd w:val="clear" w:color="auto" w:fill="D6E3BC" w:themeFill="accent3" w:themeFillTint="66"/>
          </w:tcPr>
          <w:p w14:paraId="77B3A36D" w14:textId="77777777" w:rsidR="007F3955" w:rsidRPr="001C016C" w:rsidRDefault="007F3955" w:rsidP="0053098A">
            <w:pPr>
              <w:rPr>
                <w:lang w:val="en-US"/>
              </w:rPr>
            </w:pPr>
            <w:r w:rsidRPr="001C016C">
              <w:rPr>
                <w:lang w:val="en-US"/>
              </w:rPr>
              <w:t>/forward</w:t>
            </w:r>
          </w:p>
        </w:tc>
        <w:tc>
          <w:tcPr>
            <w:tcW w:w="885" w:type="dxa"/>
            <w:shd w:val="clear" w:color="auto" w:fill="D6E3BC" w:themeFill="accent3" w:themeFillTint="66"/>
          </w:tcPr>
          <w:p w14:paraId="41917AD1" w14:textId="77777777" w:rsidR="007F3955" w:rsidRPr="001C016C" w:rsidRDefault="007F3955" w:rsidP="0053098A">
            <w:pPr>
              <w:rPr>
                <w:lang w:val="en-US"/>
              </w:rPr>
            </w:pPr>
            <w:r w:rsidRPr="001C016C">
              <w:rPr>
                <w:lang w:val="en-US"/>
              </w:rPr>
              <w:t>/left</w:t>
            </w:r>
          </w:p>
        </w:tc>
        <w:tc>
          <w:tcPr>
            <w:tcW w:w="3462" w:type="dxa"/>
            <w:shd w:val="clear" w:color="auto" w:fill="D6E3BC" w:themeFill="accent3" w:themeFillTint="66"/>
          </w:tcPr>
          <w:p w14:paraId="05218543" w14:textId="77777777" w:rsidR="007F3955" w:rsidRPr="001024FD" w:rsidRDefault="007F3955" w:rsidP="0053098A">
            <w:pPr>
              <w:rPr>
                <w:lang w:val="en-US"/>
              </w:rPr>
            </w:pPr>
          </w:p>
        </w:tc>
      </w:tr>
      <w:tr w:rsidR="007F3955" w:rsidRPr="001024FD" w14:paraId="3A3F5E2A" w14:textId="77777777" w:rsidTr="0053098A">
        <w:trPr>
          <w:cantSplit/>
          <w:trHeight w:val="23"/>
        </w:trPr>
        <w:tc>
          <w:tcPr>
            <w:tcW w:w="1034" w:type="dxa"/>
            <w:vMerge/>
            <w:shd w:val="clear" w:color="auto" w:fill="D6E3BC" w:themeFill="accent3" w:themeFillTint="66"/>
          </w:tcPr>
          <w:p w14:paraId="53B75CD4" w14:textId="77777777" w:rsidR="007F3955" w:rsidRPr="001C016C" w:rsidRDefault="007F3955" w:rsidP="0053098A">
            <w:pPr>
              <w:rPr>
                <w:lang w:val="en-US"/>
              </w:rPr>
            </w:pPr>
          </w:p>
        </w:tc>
        <w:tc>
          <w:tcPr>
            <w:tcW w:w="1433" w:type="dxa"/>
            <w:vMerge/>
            <w:shd w:val="clear" w:color="auto" w:fill="D6E3BC" w:themeFill="accent3" w:themeFillTint="66"/>
          </w:tcPr>
          <w:p w14:paraId="3C7124C8" w14:textId="77777777" w:rsidR="007F3955" w:rsidRPr="001C016C" w:rsidRDefault="007F3955" w:rsidP="0053098A">
            <w:pPr>
              <w:rPr>
                <w:lang w:val="en-US"/>
              </w:rPr>
            </w:pPr>
          </w:p>
        </w:tc>
        <w:tc>
          <w:tcPr>
            <w:tcW w:w="1181" w:type="dxa"/>
            <w:vMerge/>
            <w:shd w:val="clear" w:color="auto" w:fill="D6E3BC" w:themeFill="accent3" w:themeFillTint="66"/>
          </w:tcPr>
          <w:p w14:paraId="5B9CD87B" w14:textId="77777777" w:rsidR="007F3955" w:rsidRPr="001C016C" w:rsidRDefault="007F3955" w:rsidP="0053098A">
            <w:pPr>
              <w:rPr>
                <w:lang w:val="en-US"/>
              </w:rPr>
            </w:pPr>
          </w:p>
        </w:tc>
        <w:tc>
          <w:tcPr>
            <w:tcW w:w="885" w:type="dxa"/>
            <w:shd w:val="clear" w:color="auto" w:fill="D6E3BC" w:themeFill="accent3" w:themeFillTint="66"/>
          </w:tcPr>
          <w:p w14:paraId="2B29DFFE" w14:textId="77777777" w:rsidR="007F3955" w:rsidRPr="001C016C" w:rsidRDefault="007F3955" w:rsidP="0053098A">
            <w:pPr>
              <w:rPr>
                <w:lang w:val="en-US"/>
              </w:rPr>
            </w:pPr>
            <w:r w:rsidRPr="001C016C">
              <w:rPr>
                <w:lang w:val="en-US"/>
              </w:rPr>
              <w:t>/right</w:t>
            </w:r>
          </w:p>
        </w:tc>
        <w:tc>
          <w:tcPr>
            <w:tcW w:w="3462" w:type="dxa"/>
            <w:shd w:val="clear" w:color="auto" w:fill="D6E3BC" w:themeFill="accent3" w:themeFillTint="66"/>
          </w:tcPr>
          <w:p w14:paraId="0082F00A" w14:textId="77777777" w:rsidR="007F3955" w:rsidRPr="001024FD" w:rsidRDefault="007F3955" w:rsidP="0053098A">
            <w:pPr>
              <w:rPr>
                <w:lang w:val="en-US"/>
              </w:rPr>
            </w:pPr>
          </w:p>
        </w:tc>
      </w:tr>
      <w:tr w:rsidR="007F3955" w:rsidRPr="001024FD" w14:paraId="53240D48" w14:textId="77777777" w:rsidTr="0053098A">
        <w:trPr>
          <w:cantSplit/>
          <w:trHeight w:val="229"/>
        </w:trPr>
        <w:tc>
          <w:tcPr>
            <w:tcW w:w="1034" w:type="dxa"/>
            <w:vMerge/>
            <w:shd w:val="clear" w:color="auto" w:fill="D6E3BC" w:themeFill="accent3" w:themeFillTint="66"/>
          </w:tcPr>
          <w:p w14:paraId="2C0C4362" w14:textId="77777777" w:rsidR="007F3955" w:rsidRPr="001024FD" w:rsidRDefault="007F3955" w:rsidP="0053098A">
            <w:pPr>
              <w:rPr>
                <w:lang w:val="en-US"/>
              </w:rPr>
            </w:pPr>
          </w:p>
        </w:tc>
        <w:tc>
          <w:tcPr>
            <w:tcW w:w="1433" w:type="dxa"/>
            <w:shd w:val="clear" w:color="auto" w:fill="D6E3BC" w:themeFill="accent3" w:themeFillTint="66"/>
          </w:tcPr>
          <w:p w14:paraId="6D81C889" w14:textId="77777777" w:rsidR="007F3955" w:rsidRPr="001024FD" w:rsidRDefault="007F3955" w:rsidP="0053098A">
            <w:pPr>
              <w:rPr>
                <w:lang w:val="en-US"/>
              </w:rPr>
            </w:pPr>
            <w:r w:rsidRPr="001C016C">
              <w:rPr>
                <w:lang w:val="en-US"/>
              </w:rPr>
              <w:t>/</w:t>
            </w:r>
            <w:proofErr w:type="spellStart"/>
            <w:r w:rsidRPr="001C016C">
              <w:rPr>
                <w:lang w:val="en-US"/>
              </w:rPr>
              <w:t>doubleArmSide</w:t>
            </w:r>
            <w:proofErr w:type="spellEnd"/>
          </w:p>
        </w:tc>
        <w:tc>
          <w:tcPr>
            <w:tcW w:w="1181" w:type="dxa"/>
            <w:shd w:val="clear" w:color="auto" w:fill="D6E3BC" w:themeFill="accent3" w:themeFillTint="66"/>
          </w:tcPr>
          <w:p w14:paraId="26F729FB" w14:textId="77777777" w:rsidR="007F3955" w:rsidRPr="001024FD" w:rsidRDefault="007F3955" w:rsidP="0053098A">
            <w:pPr>
              <w:rPr>
                <w:lang w:val="en-US"/>
              </w:rPr>
            </w:pPr>
          </w:p>
        </w:tc>
        <w:tc>
          <w:tcPr>
            <w:tcW w:w="885" w:type="dxa"/>
            <w:shd w:val="clear" w:color="auto" w:fill="D6E3BC" w:themeFill="accent3" w:themeFillTint="66"/>
          </w:tcPr>
          <w:p w14:paraId="73123F8C" w14:textId="77777777" w:rsidR="007F3955" w:rsidRPr="001024FD" w:rsidRDefault="007F3955" w:rsidP="0053098A">
            <w:pPr>
              <w:rPr>
                <w:lang w:val="en-US"/>
              </w:rPr>
            </w:pPr>
          </w:p>
        </w:tc>
        <w:tc>
          <w:tcPr>
            <w:tcW w:w="3462" w:type="dxa"/>
            <w:shd w:val="clear" w:color="auto" w:fill="D6E3BC" w:themeFill="accent3" w:themeFillTint="66"/>
          </w:tcPr>
          <w:p w14:paraId="1E1CD4FF" w14:textId="77777777" w:rsidR="007F3955" w:rsidRPr="001024FD" w:rsidRDefault="007F3955" w:rsidP="0053098A">
            <w:pPr>
              <w:rPr>
                <w:lang w:val="en-US"/>
              </w:rPr>
            </w:pPr>
          </w:p>
        </w:tc>
      </w:tr>
      <w:tr w:rsidR="007F3955" w:rsidRPr="001024FD" w14:paraId="4E963056" w14:textId="77777777" w:rsidTr="0053098A">
        <w:trPr>
          <w:cantSplit/>
          <w:trHeight w:val="23"/>
        </w:trPr>
        <w:tc>
          <w:tcPr>
            <w:tcW w:w="1034" w:type="dxa"/>
            <w:vMerge/>
            <w:shd w:val="clear" w:color="auto" w:fill="D6E3BC" w:themeFill="accent3" w:themeFillTint="66"/>
          </w:tcPr>
          <w:p w14:paraId="291E6A69" w14:textId="77777777" w:rsidR="007F3955" w:rsidRPr="001024FD" w:rsidRDefault="007F3955" w:rsidP="0053098A">
            <w:pPr>
              <w:rPr>
                <w:lang w:val="en-US"/>
              </w:rPr>
            </w:pPr>
          </w:p>
        </w:tc>
        <w:tc>
          <w:tcPr>
            <w:tcW w:w="1433" w:type="dxa"/>
            <w:shd w:val="clear" w:color="auto" w:fill="D6E3BC" w:themeFill="accent3" w:themeFillTint="66"/>
          </w:tcPr>
          <w:p w14:paraId="0EE4FD2A" w14:textId="77777777" w:rsidR="007F3955" w:rsidRPr="001024FD" w:rsidRDefault="007F3955" w:rsidP="0053098A">
            <w:pPr>
              <w:rPr>
                <w:lang w:val="en-US"/>
              </w:rPr>
            </w:pPr>
            <w:r w:rsidRPr="001024FD">
              <w:rPr>
                <w:lang w:val="en-US"/>
              </w:rPr>
              <w:t>/</w:t>
            </w:r>
            <w:proofErr w:type="spellStart"/>
            <w:r w:rsidRPr="001024FD">
              <w:rPr>
                <w:lang w:val="en-US"/>
              </w:rPr>
              <w:t>doubleArmSideClose</w:t>
            </w:r>
            <w:proofErr w:type="spellEnd"/>
          </w:p>
        </w:tc>
        <w:tc>
          <w:tcPr>
            <w:tcW w:w="1181" w:type="dxa"/>
            <w:shd w:val="clear" w:color="auto" w:fill="D6E3BC" w:themeFill="accent3" w:themeFillTint="66"/>
          </w:tcPr>
          <w:p w14:paraId="01D0DE86" w14:textId="77777777" w:rsidR="007F3955" w:rsidRPr="001024FD" w:rsidRDefault="007F3955" w:rsidP="0053098A">
            <w:pPr>
              <w:rPr>
                <w:lang w:val="en-US"/>
              </w:rPr>
            </w:pPr>
          </w:p>
        </w:tc>
        <w:tc>
          <w:tcPr>
            <w:tcW w:w="885" w:type="dxa"/>
            <w:shd w:val="clear" w:color="auto" w:fill="D6E3BC" w:themeFill="accent3" w:themeFillTint="66"/>
          </w:tcPr>
          <w:p w14:paraId="44F558E0" w14:textId="77777777" w:rsidR="007F3955" w:rsidRPr="001024FD" w:rsidRDefault="007F3955" w:rsidP="0053098A">
            <w:pPr>
              <w:rPr>
                <w:lang w:val="en-US"/>
              </w:rPr>
            </w:pPr>
          </w:p>
        </w:tc>
        <w:tc>
          <w:tcPr>
            <w:tcW w:w="3462" w:type="dxa"/>
            <w:shd w:val="clear" w:color="auto" w:fill="D6E3BC" w:themeFill="accent3" w:themeFillTint="66"/>
          </w:tcPr>
          <w:p w14:paraId="135F6AF0" w14:textId="77777777" w:rsidR="007F3955" w:rsidRPr="001024FD" w:rsidRDefault="007F3955" w:rsidP="0053098A">
            <w:pPr>
              <w:rPr>
                <w:lang w:val="en-US"/>
              </w:rPr>
            </w:pPr>
          </w:p>
        </w:tc>
      </w:tr>
      <w:tr w:rsidR="007F3955" w:rsidRPr="001024FD" w14:paraId="1EAAECD3" w14:textId="77777777" w:rsidTr="0053098A">
        <w:trPr>
          <w:cantSplit/>
          <w:trHeight w:val="23"/>
        </w:trPr>
        <w:tc>
          <w:tcPr>
            <w:tcW w:w="1034" w:type="dxa"/>
            <w:vMerge/>
            <w:shd w:val="clear" w:color="auto" w:fill="D6E3BC" w:themeFill="accent3" w:themeFillTint="66"/>
          </w:tcPr>
          <w:p w14:paraId="72C92117" w14:textId="77777777" w:rsidR="007F3955" w:rsidRPr="001024FD" w:rsidRDefault="007F3955" w:rsidP="0053098A">
            <w:pPr>
              <w:rPr>
                <w:lang w:val="en-US"/>
              </w:rPr>
            </w:pPr>
          </w:p>
        </w:tc>
        <w:tc>
          <w:tcPr>
            <w:tcW w:w="1433" w:type="dxa"/>
            <w:shd w:val="clear" w:color="auto" w:fill="D6E3BC" w:themeFill="accent3" w:themeFillTint="66"/>
          </w:tcPr>
          <w:p w14:paraId="290764FF" w14:textId="77777777" w:rsidR="007F3955" w:rsidRPr="001024FD" w:rsidRDefault="007F3955" w:rsidP="0053098A">
            <w:pPr>
              <w:rPr>
                <w:lang w:val="en-US"/>
              </w:rPr>
            </w:pPr>
            <w:r w:rsidRPr="001C016C">
              <w:rPr>
                <w:lang w:val="en-US"/>
              </w:rPr>
              <w:t>/jump</w:t>
            </w:r>
          </w:p>
        </w:tc>
        <w:tc>
          <w:tcPr>
            <w:tcW w:w="1181" w:type="dxa"/>
            <w:shd w:val="clear" w:color="auto" w:fill="D6E3BC" w:themeFill="accent3" w:themeFillTint="66"/>
          </w:tcPr>
          <w:p w14:paraId="1BBA4502" w14:textId="77777777" w:rsidR="007F3955" w:rsidRPr="001024FD" w:rsidRDefault="007F3955" w:rsidP="0053098A">
            <w:pPr>
              <w:rPr>
                <w:lang w:val="en-US"/>
              </w:rPr>
            </w:pPr>
          </w:p>
        </w:tc>
        <w:tc>
          <w:tcPr>
            <w:tcW w:w="885" w:type="dxa"/>
            <w:shd w:val="clear" w:color="auto" w:fill="D6E3BC" w:themeFill="accent3" w:themeFillTint="66"/>
          </w:tcPr>
          <w:p w14:paraId="53F6244F" w14:textId="77777777" w:rsidR="007F3955" w:rsidRPr="001024FD" w:rsidRDefault="007F3955" w:rsidP="0053098A">
            <w:pPr>
              <w:rPr>
                <w:lang w:val="en-US"/>
              </w:rPr>
            </w:pPr>
          </w:p>
        </w:tc>
        <w:tc>
          <w:tcPr>
            <w:tcW w:w="3462" w:type="dxa"/>
            <w:shd w:val="clear" w:color="auto" w:fill="D6E3BC" w:themeFill="accent3" w:themeFillTint="66"/>
          </w:tcPr>
          <w:p w14:paraId="24DBC896" w14:textId="77777777" w:rsidR="007F3955" w:rsidRPr="001024FD" w:rsidRDefault="007F3955" w:rsidP="0053098A">
            <w:pPr>
              <w:rPr>
                <w:lang w:val="en-US"/>
              </w:rPr>
            </w:pPr>
          </w:p>
        </w:tc>
      </w:tr>
      <w:tr w:rsidR="007F3955" w:rsidRPr="001024FD" w14:paraId="65EC5C92" w14:textId="77777777" w:rsidTr="0053098A">
        <w:trPr>
          <w:cantSplit/>
          <w:trHeight w:val="310"/>
        </w:trPr>
        <w:tc>
          <w:tcPr>
            <w:tcW w:w="1034" w:type="dxa"/>
            <w:vMerge/>
            <w:tcBorders>
              <w:bottom w:val="single" w:sz="4" w:space="0" w:color="auto"/>
            </w:tcBorders>
            <w:shd w:val="clear" w:color="auto" w:fill="D6E3BC" w:themeFill="accent3" w:themeFillTint="66"/>
          </w:tcPr>
          <w:p w14:paraId="1E4C1553" w14:textId="77777777" w:rsidR="007F3955" w:rsidRPr="001024FD" w:rsidRDefault="007F3955" w:rsidP="0053098A">
            <w:pPr>
              <w:rPr>
                <w:lang w:val="en-US"/>
              </w:rPr>
            </w:pPr>
          </w:p>
        </w:tc>
        <w:tc>
          <w:tcPr>
            <w:tcW w:w="1433" w:type="dxa"/>
            <w:tcBorders>
              <w:bottom w:val="single" w:sz="4" w:space="0" w:color="auto"/>
            </w:tcBorders>
            <w:shd w:val="clear" w:color="auto" w:fill="D6E3BC" w:themeFill="accent3" w:themeFillTint="66"/>
          </w:tcPr>
          <w:p w14:paraId="67DACD3E" w14:textId="77777777" w:rsidR="007F3955" w:rsidRPr="001024FD" w:rsidRDefault="007F3955" w:rsidP="0053098A">
            <w:pPr>
              <w:rPr>
                <w:lang w:val="en-US"/>
              </w:rPr>
            </w:pPr>
            <w:r w:rsidRPr="001024FD">
              <w:rPr>
                <w:lang w:val="en-US"/>
              </w:rPr>
              <w:t>/clap</w:t>
            </w:r>
          </w:p>
        </w:tc>
        <w:tc>
          <w:tcPr>
            <w:tcW w:w="1181" w:type="dxa"/>
            <w:tcBorders>
              <w:bottom w:val="single" w:sz="4" w:space="0" w:color="auto"/>
            </w:tcBorders>
            <w:shd w:val="clear" w:color="auto" w:fill="D6E3BC" w:themeFill="accent3" w:themeFillTint="66"/>
          </w:tcPr>
          <w:p w14:paraId="5000B749" w14:textId="77777777" w:rsidR="007F3955" w:rsidRPr="001024FD" w:rsidRDefault="007F3955" w:rsidP="0053098A">
            <w:pPr>
              <w:rPr>
                <w:lang w:val="en-US"/>
              </w:rPr>
            </w:pPr>
          </w:p>
        </w:tc>
        <w:tc>
          <w:tcPr>
            <w:tcW w:w="885" w:type="dxa"/>
            <w:tcBorders>
              <w:bottom w:val="single" w:sz="4" w:space="0" w:color="auto"/>
            </w:tcBorders>
            <w:shd w:val="clear" w:color="auto" w:fill="D6E3BC" w:themeFill="accent3" w:themeFillTint="66"/>
          </w:tcPr>
          <w:p w14:paraId="46845DB6" w14:textId="77777777" w:rsidR="007F3955" w:rsidRPr="001024FD" w:rsidRDefault="007F3955" w:rsidP="0053098A">
            <w:pPr>
              <w:rPr>
                <w:lang w:val="en-US"/>
              </w:rPr>
            </w:pPr>
          </w:p>
        </w:tc>
        <w:tc>
          <w:tcPr>
            <w:tcW w:w="3462" w:type="dxa"/>
            <w:tcBorders>
              <w:bottom w:val="single" w:sz="4" w:space="0" w:color="auto"/>
            </w:tcBorders>
            <w:shd w:val="clear" w:color="auto" w:fill="D6E3BC" w:themeFill="accent3" w:themeFillTint="66"/>
          </w:tcPr>
          <w:p w14:paraId="5F0BE210" w14:textId="77777777" w:rsidR="007F3955" w:rsidRPr="001024FD" w:rsidRDefault="007F3955" w:rsidP="0053098A">
            <w:pPr>
              <w:rPr>
                <w:lang w:val="en-US"/>
              </w:rPr>
            </w:pPr>
          </w:p>
        </w:tc>
      </w:tr>
      <w:tr w:rsidR="007F3955" w:rsidRPr="001024FD" w14:paraId="10ABBF95" w14:textId="77777777" w:rsidTr="0053098A">
        <w:trPr>
          <w:cantSplit/>
          <w:trHeight w:val="275"/>
        </w:trPr>
        <w:tc>
          <w:tcPr>
            <w:tcW w:w="1034" w:type="dxa"/>
            <w:vMerge w:val="restart"/>
            <w:shd w:val="clear" w:color="auto" w:fill="92CDDC" w:themeFill="accent5" w:themeFillTint="99"/>
          </w:tcPr>
          <w:p w14:paraId="37A8484C" w14:textId="77777777" w:rsidR="007F3955" w:rsidRPr="001024FD" w:rsidRDefault="007F3955" w:rsidP="0053098A">
            <w:pPr>
              <w:rPr>
                <w:b/>
                <w:color w:val="FF0000"/>
                <w:lang w:val="en-US"/>
              </w:rPr>
            </w:pPr>
            <w:r w:rsidRPr="001024FD">
              <w:rPr>
                <w:b/>
                <w:color w:val="FF0000"/>
                <w:lang w:val="en-US"/>
              </w:rPr>
              <w:t>/activity</w:t>
            </w:r>
          </w:p>
        </w:tc>
        <w:tc>
          <w:tcPr>
            <w:tcW w:w="1433" w:type="dxa"/>
            <w:shd w:val="clear" w:color="auto" w:fill="92CDDC" w:themeFill="accent5" w:themeFillTint="99"/>
          </w:tcPr>
          <w:p w14:paraId="4DEA5DBB" w14:textId="77777777" w:rsidR="007F3955" w:rsidRPr="001024FD" w:rsidRDefault="007F3955" w:rsidP="0053098A">
            <w:pPr>
              <w:rPr>
                <w:b/>
                <w:color w:val="FF0000"/>
                <w:lang w:val="en-US"/>
              </w:rPr>
            </w:pPr>
            <w:r w:rsidRPr="001024FD">
              <w:rPr>
                <w:b/>
                <w:color w:val="FF0000"/>
                <w:lang w:val="en-US"/>
              </w:rPr>
              <w:t>/normal</w:t>
            </w:r>
          </w:p>
        </w:tc>
        <w:tc>
          <w:tcPr>
            <w:tcW w:w="1181" w:type="dxa"/>
            <w:tcBorders>
              <w:bottom w:val="single" w:sz="4" w:space="0" w:color="auto"/>
            </w:tcBorders>
            <w:shd w:val="clear" w:color="auto" w:fill="92CDDC" w:themeFill="accent5" w:themeFillTint="99"/>
          </w:tcPr>
          <w:p w14:paraId="331AABC5" w14:textId="77777777" w:rsidR="007F3955" w:rsidRPr="001024FD" w:rsidRDefault="007F3955" w:rsidP="0053098A">
            <w:pPr>
              <w:rPr>
                <w:lang w:val="en-US"/>
              </w:rPr>
            </w:pPr>
          </w:p>
        </w:tc>
        <w:tc>
          <w:tcPr>
            <w:tcW w:w="885" w:type="dxa"/>
            <w:tcBorders>
              <w:bottom w:val="single" w:sz="4" w:space="0" w:color="auto"/>
            </w:tcBorders>
            <w:shd w:val="clear" w:color="auto" w:fill="92CDDC" w:themeFill="accent5" w:themeFillTint="99"/>
          </w:tcPr>
          <w:p w14:paraId="213C806E" w14:textId="77777777" w:rsidR="007F3955" w:rsidRPr="001024FD" w:rsidRDefault="007F3955" w:rsidP="0053098A">
            <w:pPr>
              <w:rPr>
                <w:lang w:val="en-US"/>
              </w:rPr>
            </w:pPr>
          </w:p>
        </w:tc>
        <w:tc>
          <w:tcPr>
            <w:tcW w:w="3462" w:type="dxa"/>
            <w:tcBorders>
              <w:bottom w:val="single" w:sz="4" w:space="0" w:color="auto"/>
            </w:tcBorders>
            <w:shd w:val="clear" w:color="auto" w:fill="92CDDC" w:themeFill="accent5" w:themeFillTint="99"/>
          </w:tcPr>
          <w:p w14:paraId="2917C9F7" w14:textId="77777777" w:rsidR="007F3955" w:rsidRPr="001024FD" w:rsidRDefault="007F3955" w:rsidP="0053098A">
            <w:pPr>
              <w:rPr>
                <w:lang w:val="en-US"/>
              </w:rPr>
            </w:pPr>
            <w:r w:rsidRPr="001024FD">
              <w:rPr>
                <w:lang w:val="en-US"/>
              </w:rPr>
              <w:t>energy level, and start-stop procedure</w:t>
            </w:r>
            <w:r>
              <w:rPr>
                <w:lang w:val="en-US"/>
              </w:rPr>
              <w:t xml:space="preserve"> (described above)</w:t>
            </w:r>
          </w:p>
        </w:tc>
      </w:tr>
      <w:tr w:rsidR="007F3955" w:rsidRPr="001024FD" w14:paraId="7BB2405E" w14:textId="77777777" w:rsidTr="0053098A">
        <w:trPr>
          <w:cantSplit/>
          <w:trHeight w:val="302"/>
        </w:trPr>
        <w:tc>
          <w:tcPr>
            <w:tcW w:w="1034" w:type="dxa"/>
            <w:vMerge/>
            <w:shd w:val="clear" w:color="auto" w:fill="92CDDC" w:themeFill="accent5" w:themeFillTint="99"/>
          </w:tcPr>
          <w:p w14:paraId="27E1691C" w14:textId="77777777" w:rsidR="007F3955" w:rsidRPr="001024FD" w:rsidRDefault="007F3955" w:rsidP="0053098A">
            <w:pPr>
              <w:rPr>
                <w:lang w:val="en-US"/>
              </w:rPr>
            </w:pPr>
          </w:p>
        </w:tc>
        <w:tc>
          <w:tcPr>
            <w:tcW w:w="1433" w:type="dxa"/>
            <w:shd w:val="clear" w:color="auto" w:fill="92CDDC" w:themeFill="accent5" w:themeFillTint="99"/>
          </w:tcPr>
          <w:p w14:paraId="0D8A1092" w14:textId="77777777" w:rsidR="007F3955" w:rsidRPr="001024FD" w:rsidRDefault="007F3955" w:rsidP="0053098A">
            <w:pPr>
              <w:rPr>
                <w:lang w:val="en-US"/>
              </w:rPr>
            </w:pPr>
            <w:r w:rsidRPr="001024FD">
              <w:rPr>
                <w:lang w:val="en-US"/>
              </w:rPr>
              <w:t>/discrete</w:t>
            </w:r>
          </w:p>
        </w:tc>
        <w:tc>
          <w:tcPr>
            <w:tcW w:w="1181" w:type="dxa"/>
            <w:shd w:val="clear" w:color="auto" w:fill="92CDDC" w:themeFill="accent5" w:themeFillTint="99"/>
          </w:tcPr>
          <w:p w14:paraId="04AA69C4" w14:textId="77777777" w:rsidR="007F3955" w:rsidRPr="001024FD" w:rsidRDefault="007F3955" w:rsidP="0053098A">
            <w:pPr>
              <w:rPr>
                <w:lang w:val="en-US"/>
              </w:rPr>
            </w:pPr>
          </w:p>
        </w:tc>
        <w:tc>
          <w:tcPr>
            <w:tcW w:w="885" w:type="dxa"/>
            <w:shd w:val="clear" w:color="auto" w:fill="92CDDC" w:themeFill="accent5" w:themeFillTint="99"/>
          </w:tcPr>
          <w:p w14:paraId="18A82493" w14:textId="77777777" w:rsidR="007F3955" w:rsidRPr="001024FD" w:rsidRDefault="007F3955" w:rsidP="0053098A">
            <w:pPr>
              <w:rPr>
                <w:lang w:val="en-US"/>
              </w:rPr>
            </w:pPr>
          </w:p>
        </w:tc>
        <w:tc>
          <w:tcPr>
            <w:tcW w:w="3462" w:type="dxa"/>
            <w:shd w:val="clear" w:color="auto" w:fill="92CDDC" w:themeFill="accent5" w:themeFillTint="99"/>
          </w:tcPr>
          <w:p w14:paraId="058FE0DD" w14:textId="77777777" w:rsidR="007F3955" w:rsidRPr="001024FD" w:rsidRDefault="007F3955" w:rsidP="0053098A">
            <w:pPr>
              <w:rPr>
                <w:lang w:val="en-US"/>
              </w:rPr>
            </w:pPr>
          </w:p>
        </w:tc>
      </w:tr>
      <w:tr w:rsidR="007F3955" w:rsidRPr="001024FD" w14:paraId="4335F4C9" w14:textId="77777777" w:rsidTr="0053098A">
        <w:trPr>
          <w:cantSplit/>
          <w:trHeight w:val="302"/>
        </w:trPr>
        <w:tc>
          <w:tcPr>
            <w:tcW w:w="1034" w:type="dxa"/>
            <w:vMerge/>
            <w:shd w:val="clear" w:color="auto" w:fill="92CDDC" w:themeFill="accent5" w:themeFillTint="99"/>
          </w:tcPr>
          <w:p w14:paraId="005C5E4C" w14:textId="77777777" w:rsidR="007F3955" w:rsidRPr="001024FD" w:rsidRDefault="007F3955" w:rsidP="0053098A">
            <w:pPr>
              <w:rPr>
                <w:lang w:val="en-US"/>
              </w:rPr>
            </w:pPr>
          </w:p>
        </w:tc>
        <w:tc>
          <w:tcPr>
            <w:tcW w:w="1433" w:type="dxa"/>
            <w:shd w:val="clear" w:color="auto" w:fill="92CDDC" w:themeFill="accent5" w:themeFillTint="99"/>
          </w:tcPr>
          <w:p w14:paraId="729A3EBB" w14:textId="77777777" w:rsidR="007F3955" w:rsidRPr="001024FD" w:rsidRDefault="007F3955" w:rsidP="0053098A">
            <w:pPr>
              <w:rPr>
                <w:lang w:val="en-US"/>
              </w:rPr>
            </w:pPr>
            <w:r w:rsidRPr="001024FD">
              <w:rPr>
                <w:lang w:val="en-US"/>
              </w:rPr>
              <w:t>/flow</w:t>
            </w:r>
          </w:p>
        </w:tc>
        <w:tc>
          <w:tcPr>
            <w:tcW w:w="1181" w:type="dxa"/>
            <w:shd w:val="clear" w:color="auto" w:fill="92CDDC" w:themeFill="accent5" w:themeFillTint="99"/>
          </w:tcPr>
          <w:p w14:paraId="226583D3" w14:textId="77777777" w:rsidR="007F3955" w:rsidRPr="001024FD" w:rsidRDefault="007F3955" w:rsidP="0053098A">
            <w:pPr>
              <w:rPr>
                <w:lang w:val="en-US"/>
              </w:rPr>
            </w:pPr>
            <w:r w:rsidRPr="001024FD">
              <w:rPr>
                <w:lang w:val="en-US"/>
              </w:rPr>
              <w:t>/leftwards</w:t>
            </w:r>
          </w:p>
        </w:tc>
        <w:tc>
          <w:tcPr>
            <w:tcW w:w="885" w:type="dxa"/>
            <w:shd w:val="clear" w:color="auto" w:fill="92CDDC" w:themeFill="accent5" w:themeFillTint="99"/>
          </w:tcPr>
          <w:p w14:paraId="2B7EE921" w14:textId="77777777" w:rsidR="007F3955" w:rsidRPr="001024FD" w:rsidRDefault="007F3955" w:rsidP="0053098A">
            <w:pPr>
              <w:rPr>
                <w:lang w:val="en-US"/>
              </w:rPr>
            </w:pPr>
          </w:p>
        </w:tc>
        <w:tc>
          <w:tcPr>
            <w:tcW w:w="3462" w:type="dxa"/>
            <w:shd w:val="clear" w:color="auto" w:fill="92CDDC" w:themeFill="accent5" w:themeFillTint="99"/>
          </w:tcPr>
          <w:p w14:paraId="3EC268A9" w14:textId="77777777" w:rsidR="007F3955" w:rsidRPr="001024FD" w:rsidRDefault="007F3955" w:rsidP="0053098A">
            <w:pPr>
              <w:rPr>
                <w:lang w:val="en-US"/>
              </w:rPr>
            </w:pPr>
            <w:r>
              <w:rPr>
                <w:lang w:val="en-US"/>
              </w:rPr>
              <w:t>we don’t know if we are going to have this…  if so, it could be interesting.  (e.g. pitch is slightly higher in one direction than the other)</w:t>
            </w:r>
          </w:p>
        </w:tc>
      </w:tr>
      <w:tr w:rsidR="007F3955" w:rsidRPr="001024FD" w14:paraId="45950E1C" w14:textId="77777777" w:rsidTr="0053098A">
        <w:trPr>
          <w:cantSplit/>
          <w:trHeight w:val="302"/>
        </w:trPr>
        <w:tc>
          <w:tcPr>
            <w:tcW w:w="1034" w:type="dxa"/>
            <w:vMerge/>
            <w:shd w:val="clear" w:color="auto" w:fill="92CDDC" w:themeFill="accent5" w:themeFillTint="99"/>
          </w:tcPr>
          <w:p w14:paraId="07FC9140" w14:textId="77777777" w:rsidR="007F3955" w:rsidRPr="001024FD" w:rsidRDefault="007F3955" w:rsidP="0053098A">
            <w:pPr>
              <w:rPr>
                <w:lang w:val="en-US"/>
              </w:rPr>
            </w:pPr>
          </w:p>
        </w:tc>
        <w:tc>
          <w:tcPr>
            <w:tcW w:w="1433" w:type="dxa"/>
            <w:shd w:val="clear" w:color="auto" w:fill="92CDDC" w:themeFill="accent5" w:themeFillTint="99"/>
          </w:tcPr>
          <w:p w14:paraId="7F5CE9A3" w14:textId="77777777" w:rsidR="007F3955" w:rsidRPr="001024FD" w:rsidRDefault="007F3955" w:rsidP="0053098A">
            <w:pPr>
              <w:rPr>
                <w:lang w:val="en-US"/>
              </w:rPr>
            </w:pPr>
          </w:p>
        </w:tc>
        <w:tc>
          <w:tcPr>
            <w:tcW w:w="1181" w:type="dxa"/>
            <w:shd w:val="clear" w:color="auto" w:fill="92CDDC" w:themeFill="accent5" w:themeFillTint="99"/>
          </w:tcPr>
          <w:p w14:paraId="2A7C048F" w14:textId="77777777" w:rsidR="007F3955" w:rsidRPr="001024FD" w:rsidRDefault="007F3955" w:rsidP="0053098A">
            <w:pPr>
              <w:rPr>
                <w:lang w:val="en-US"/>
              </w:rPr>
            </w:pPr>
            <w:r w:rsidRPr="001024FD">
              <w:rPr>
                <w:lang w:val="en-US"/>
              </w:rPr>
              <w:t>/rightwards</w:t>
            </w:r>
          </w:p>
        </w:tc>
        <w:tc>
          <w:tcPr>
            <w:tcW w:w="885" w:type="dxa"/>
            <w:shd w:val="clear" w:color="auto" w:fill="92CDDC" w:themeFill="accent5" w:themeFillTint="99"/>
          </w:tcPr>
          <w:p w14:paraId="72C79C9E" w14:textId="77777777" w:rsidR="007F3955" w:rsidRPr="001024FD" w:rsidRDefault="007F3955" w:rsidP="0053098A">
            <w:pPr>
              <w:rPr>
                <w:lang w:val="en-US"/>
              </w:rPr>
            </w:pPr>
          </w:p>
        </w:tc>
        <w:tc>
          <w:tcPr>
            <w:tcW w:w="3462" w:type="dxa"/>
            <w:shd w:val="clear" w:color="auto" w:fill="92CDDC" w:themeFill="accent5" w:themeFillTint="99"/>
          </w:tcPr>
          <w:p w14:paraId="6ED03BDA" w14:textId="77777777" w:rsidR="007F3955" w:rsidRPr="001024FD" w:rsidRDefault="007F3955" w:rsidP="0053098A">
            <w:pPr>
              <w:rPr>
                <w:lang w:val="en-US"/>
              </w:rPr>
            </w:pPr>
          </w:p>
        </w:tc>
      </w:tr>
      <w:tr w:rsidR="007F3955" w:rsidRPr="001024FD" w14:paraId="495FA237" w14:textId="77777777" w:rsidTr="0053098A">
        <w:trPr>
          <w:cantSplit/>
          <w:trHeight w:val="302"/>
        </w:trPr>
        <w:tc>
          <w:tcPr>
            <w:tcW w:w="1034" w:type="dxa"/>
            <w:vMerge/>
            <w:shd w:val="clear" w:color="auto" w:fill="92CDDC" w:themeFill="accent5" w:themeFillTint="99"/>
          </w:tcPr>
          <w:p w14:paraId="024B2204" w14:textId="77777777" w:rsidR="007F3955" w:rsidRPr="001024FD" w:rsidRDefault="007F3955" w:rsidP="0053098A">
            <w:pPr>
              <w:rPr>
                <w:lang w:val="en-US"/>
              </w:rPr>
            </w:pPr>
          </w:p>
        </w:tc>
        <w:tc>
          <w:tcPr>
            <w:tcW w:w="1433" w:type="dxa"/>
            <w:shd w:val="clear" w:color="auto" w:fill="92CDDC" w:themeFill="accent5" w:themeFillTint="99"/>
          </w:tcPr>
          <w:p w14:paraId="17649EC4" w14:textId="77777777" w:rsidR="007F3955" w:rsidRPr="001024FD" w:rsidRDefault="007F3955" w:rsidP="0053098A">
            <w:pPr>
              <w:rPr>
                <w:lang w:val="en-US"/>
              </w:rPr>
            </w:pPr>
          </w:p>
        </w:tc>
        <w:tc>
          <w:tcPr>
            <w:tcW w:w="1181" w:type="dxa"/>
            <w:shd w:val="clear" w:color="auto" w:fill="92CDDC" w:themeFill="accent5" w:themeFillTint="99"/>
          </w:tcPr>
          <w:p w14:paraId="0A2B783C" w14:textId="77777777" w:rsidR="007F3955" w:rsidRPr="001024FD" w:rsidRDefault="007F3955" w:rsidP="0053098A">
            <w:pPr>
              <w:rPr>
                <w:lang w:val="en-US"/>
              </w:rPr>
            </w:pPr>
            <w:r w:rsidRPr="001024FD">
              <w:rPr>
                <w:lang w:val="en-US"/>
              </w:rPr>
              <w:t>/upwards</w:t>
            </w:r>
          </w:p>
        </w:tc>
        <w:tc>
          <w:tcPr>
            <w:tcW w:w="885" w:type="dxa"/>
            <w:shd w:val="clear" w:color="auto" w:fill="92CDDC" w:themeFill="accent5" w:themeFillTint="99"/>
          </w:tcPr>
          <w:p w14:paraId="40B054A9" w14:textId="77777777" w:rsidR="007F3955" w:rsidRPr="001024FD" w:rsidRDefault="007F3955" w:rsidP="0053098A">
            <w:pPr>
              <w:rPr>
                <w:lang w:val="en-US"/>
              </w:rPr>
            </w:pPr>
          </w:p>
        </w:tc>
        <w:tc>
          <w:tcPr>
            <w:tcW w:w="3462" w:type="dxa"/>
            <w:shd w:val="clear" w:color="auto" w:fill="92CDDC" w:themeFill="accent5" w:themeFillTint="99"/>
          </w:tcPr>
          <w:p w14:paraId="47ACC072" w14:textId="77777777" w:rsidR="007F3955" w:rsidRPr="001024FD" w:rsidRDefault="007F3955" w:rsidP="0053098A">
            <w:pPr>
              <w:rPr>
                <w:lang w:val="en-US"/>
              </w:rPr>
            </w:pPr>
          </w:p>
        </w:tc>
      </w:tr>
      <w:tr w:rsidR="007F3955" w:rsidRPr="001024FD" w14:paraId="4886AAEC" w14:textId="77777777" w:rsidTr="0053098A">
        <w:trPr>
          <w:cantSplit/>
          <w:trHeight w:val="302"/>
        </w:trPr>
        <w:tc>
          <w:tcPr>
            <w:tcW w:w="1034" w:type="dxa"/>
            <w:vMerge/>
            <w:shd w:val="clear" w:color="auto" w:fill="92CDDC" w:themeFill="accent5" w:themeFillTint="99"/>
          </w:tcPr>
          <w:p w14:paraId="74DEF8C9" w14:textId="77777777" w:rsidR="007F3955" w:rsidRPr="001024FD" w:rsidRDefault="007F3955" w:rsidP="0053098A">
            <w:pPr>
              <w:rPr>
                <w:lang w:val="en-US"/>
              </w:rPr>
            </w:pPr>
          </w:p>
        </w:tc>
        <w:tc>
          <w:tcPr>
            <w:tcW w:w="1433" w:type="dxa"/>
            <w:shd w:val="clear" w:color="auto" w:fill="92CDDC" w:themeFill="accent5" w:themeFillTint="99"/>
          </w:tcPr>
          <w:p w14:paraId="28FB2AEF" w14:textId="77777777" w:rsidR="007F3955" w:rsidRPr="001024FD" w:rsidRDefault="007F3955" w:rsidP="0053098A">
            <w:pPr>
              <w:rPr>
                <w:lang w:val="en-US"/>
              </w:rPr>
            </w:pPr>
          </w:p>
        </w:tc>
        <w:tc>
          <w:tcPr>
            <w:tcW w:w="1181" w:type="dxa"/>
            <w:shd w:val="clear" w:color="auto" w:fill="92CDDC" w:themeFill="accent5" w:themeFillTint="99"/>
          </w:tcPr>
          <w:p w14:paraId="46AAECAA" w14:textId="77777777" w:rsidR="007F3955" w:rsidRPr="001024FD" w:rsidRDefault="007F3955" w:rsidP="0053098A">
            <w:pPr>
              <w:rPr>
                <w:lang w:val="en-US"/>
              </w:rPr>
            </w:pPr>
            <w:r w:rsidRPr="001024FD">
              <w:rPr>
                <w:lang w:val="en-US"/>
              </w:rPr>
              <w:t>/downwards</w:t>
            </w:r>
          </w:p>
        </w:tc>
        <w:tc>
          <w:tcPr>
            <w:tcW w:w="885" w:type="dxa"/>
            <w:shd w:val="clear" w:color="auto" w:fill="92CDDC" w:themeFill="accent5" w:themeFillTint="99"/>
          </w:tcPr>
          <w:p w14:paraId="2646076E" w14:textId="77777777" w:rsidR="007F3955" w:rsidRPr="001024FD" w:rsidRDefault="007F3955" w:rsidP="0053098A">
            <w:pPr>
              <w:rPr>
                <w:lang w:val="en-US"/>
              </w:rPr>
            </w:pPr>
          </w:p>
        </w:tc>
        <w:tc>
          <w:tcPr>
            <w:tcW w:w="3462" w:type="dxa"/>
            <w:shd w:val="clear" w:color="auto" w:fill="92CDDC" w:themeFill="accent5" w:themeFillTint="99"/>
          </w:tcPr>
          <w:p w14:paraId="6797E059" w14:textId="77777777" w:rsidR="007F3955" w:rsidRPr="001024FD" w:rsidRDefault="007F3955" w:rsidP="0053098A">
            <w:pPr>
              <w:rPr>
                <w:lang w:val="en-US"/>
              </w:rPr>
            </w:pPr>
          </w:p>
        </w:tc>
      </w:tr>
    </w:tbl>
    <w:p w14:paraId="7157EB7C" w14:textId="77777777" w:rsidR="007F3955" w:rsidRDefault="007F3955" w:rsidP="007F3955">
      <w:pPr>
        <w:rPr>
          <w:lang w:val="en-US"/>
        </w:rPr>
      </w:pPr>
    </w:p>
    <w:p w14:paraId="54F1E663" w14:textId="77777777" w:rsidR="007F3955" w:rsidRDefault="007F3955" w:rsidP="007F3955">
      <w:pPr>
        <w:rPr>
          <w:lang w:val="en-US"/>
        </w:rPr>
      </w:pPr>
    </w:p>
    <w:p w14:paraId="5F2044FF" w14:textId="77777777" w:rsidR="007F3955" w:rsidRDefault="007F3955" w:rsidP="007F3955">
      <w:pPr>
        <w:rPr>
          <w:lang w:val="en-US"/>
        </w:rPr>
      </w:pPr>
    </w:p>
    <w:p w14:paraId="7403CD17" w14:textId="77777777" w:rsidR="007F3955" w:rsidRDefault="007F3955" w:rsidP="007F3955">
      <w:pPr>
        <w:rPr>
          <w:lang w:val="en-US"/>
        </w:rPr>
      </w:pPr>
    </w:p>
    <w:p w14:paraId="50DFDF1E" w14:textId="77777777" w:rsidR="007F3955" w:rsidRPr="00624C44" w:rsidRDefault="007F3955" w:rsidP="007F3955">
      <w:pPr>
        <w:pStyle w:val="Heading3"/>
        <w:rPr>
          <w:lang w:val="en-US"/>
        </w:rPr>
      </w:pPr>
      <w:bookmarkStart w:id="1452" w:name="_Toc380405801"/>
      <w:r w:rsidRPr="00624C44">
        <w:rPr>
          <w:lang w:val="en-US"/>
        </w:rPr>
        <w:t>GUI Elements</w:t>
      </w:r>
      <w:bookmarkEnd w:id="1452"/>
    </w:p>
    <w:p w14:paraId="377F742A" w14:textId="77777777" w:rsidR="007F3955" w:rsidRPr="00624C44" w:rsidRDefault="007F3955" w:rsidP="007F3955">
      <w:pPr>
        <w:pStyle w:val="Heading5"/>
        <w:rPr>
          <w:lang w:val="en-US"/>
        </w:rPr>
      </w:pPr>
      <w:r w:rsidRPr="00624C44">
        <w:rPr>
          <w:lang w:val="en-US"/>
        </w:rPr>
        <w:t>INTERFACE ELEMENTS</w:t>
      </w: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0"/>
        <w:gridCol w:w="4209"/>
        <w:gridCol w:w="3534"/>
      </w:tblGrid>
      <w:tr w:rsidR="007F3955" w:rsidRPr="00624C44" w14:paraId="2C29814B" w14:textId="77777777" w:rsidTr="0053098A">
        <w:trPr>
          <w:trHeight w:val="173"/>
        </w:trPr>
        <w:tc>
          <w:tcPr>
            <w:tcW w:w="2552" w:type="dxa"/>
            <w:vAlign w:val="center"/>
          </w:tcPr>
          <w:p w14:paraId="2F98492C" w14:textId="77777777" w:rsidR="007F3955" w:rsidRPr="00624C44" w:rsidRDefault="007F3955" w:rsidP="0053098A">
            <w:pPr>
              <w:rPr>
                <w:lang w:val="en-US"/>
              </w:rPr>
            </w:pPr>
            <w:r w:rsidRPr="00624C44">
              <w:rPr>
                <w:lang w:val="en-US"/>
              </w:rPr>
              <w:t>General controls</w:t>
            </w:r>
          </w:p>
        </w:tc>
        <w:tc>
          <w:tcPr>
            <w:tcW w:w="3544" w:type="dxa"/>
            <w:vAlign w:val="center"/>
          </w:tcPr>
          <w:p w14:paraId="003BF5A1" w14:textId="77777777" w:rsidR="007F3955" w:rsidRPr="00624C44" w:rsidRDefault="007F3955" w:rsidP="0053098A">
            <w:pPr>
              <w:rPr>
                <w:lang w:val="en-US"/>
              </w:rPr>
            </w:pPr>
            <w:r w:rsidRPr="00624C44">
              <w:rPr>
                <w:lang w:val="en-US"/>
              </w:rPr>
              <w:t>Player controls</w:t>
            </w:r>
          </w:p>
        </w:tc>
        <w:tc>
          <w:tcPr>
            <w:tcW w:w="2976" w:type="dxa"/>
            <w:vAlign w:val="center"/>
          </w:tcPr>
          <w:p w14:paraId="174AD065" w14:textId="77777777" w:rsidR="007F3955" w:rsidRPr="00624C44" w:rsidRDefault="007F3955" w:rsidP="0053098A">
            <w:pPr>
              <w:rPr>
                <w:lang w:val="en-US"/>
              </w:rPr>
            </w:pPr>
            <w:r w:rsidRPr="00624C44">
              <w:rPr>
                <w:lang w:val="en-US"/>
              </w:rPr>
              <w:t>Musical controls</w:t>
            </w:r>
          </w:p>
        </w:tc>
      </w:tr>
      <w:tr w:rsidR="007F3955" w:rsidRPr="00624C44" w14:paraId="166DEC65" w14:textId="77777777" w:rsidTr="0053098A">
        <w:trPr>
          <w:trHeight w:val="173"/>
        </w:trPr>
        <w:tc>
          <w:tcPr>
            <w:tcW w:w="2552" w:type="dxa"/>
          </w:tcPr>
          <w:p w14:paraId="4F51F0D8" w14:textId="77777777" w:rsidR="007F3955" w:rsidRPr="00624C44" w:rsidRDefault="007F3955" w:rsidP="0053098A">
            <w:pPr>
              <w:rPr>
                <w:lang w:val="en-US"/>
              </w:rPr>
            </w:pPr>
            <w:r w:rsidRPr="00624C44">
              <w:rPr>
                <w:lang w:val="en-US"/>
              </w:rPr>
              <w:t xml:space="preserve">Start </w:t>
            </w:r>
            <w:r w:rsidRPr="00624C44">
              <w:rPr>
                <w:highlight w:val="yellow"/>
                <w:lang w:val="en-US"/>
              </w:rPr>
              <w:t>(button)</w:t>
            </w:r>
          </w:p>
          <w:p w14:paraId="15916F47" w14:textId="77777777" w:rsidR="007F3955" w:rsidRPr="00624C44" w:rsidRDefault="007F3955" w:rsidP="0053098A">
            <w:pPr>
              <w:rPr>
                <w:lang w:val="en-US"/>
              </w:rPr>
            </w:pPr>
          </w:p>
          <w:p w14:paraId="0766C459" w14:textId="77777777" w:rsidR="007F3955" w:rsidRPr="00624C44" w:rsidRDefault="007F3955" w:rsidP="0053098A">
            <w:pPr>
              <w:rPr>
                <w:lang w:val="en-US"/>
              </w:rPr>
            </w:pPr>
            <w:r w:rsidRPr="00624C44">
              <w:rPr>
                <w:lang w:val="en-US"/>
              </w:rPr>
              <w:t xml:space="preserve">Stop </w:t>
            </w:r>
            <w:r w:rsidRPr="00624C44">
              <w:rPr>
                <w:highlight w:val="yellow"/>
                <w:lang w:val="en-US"/>
              </w:rPr>
              <w:t>(button)</w:t>
            </w:r>
          </w:p>
          <w:p w14:paraId="0C873DBC" w14:textId="77777777" w:rsidR="007F3955" w:rsidRDefault="007F3955" w:rsidP="0053098A">
            <w:pPr>
              <w:rPr>
                <w:lang w:val="en-US"/>
              </w:rPr>
            </w:pPr>
          </w:p>
          <w:p w14:paraId="3B582000" w14:textId="77777777" w:rsidR="007F3955" w:rsidRPr="00624C44" w:rsidRDefault="007F3955" w:rsidP="0053098A">
            <w:pPr>
              <w:rPr>
                <w:lang w:val="en-US"/>
              </w:rPr>
            </w:pPr>
          </w:p>
          <w:p w14:paraId="3ED07D83" w14:textId="77777777" w:rsidR="007F3955" w:rsidRPr="00624C44" w:rsidRDefault="007F3955" w:rsidP="0053098A">
            <w:pPr>
              <w:rPr>
                <w:lang w:val="en-US"/>
              </w:rPr>
            </w:pPr>
            <w:r w:rsidRPr="00624C44">
              <w:rPr>
                <w:lang w:val="en-US"/>
              </w:rPr>
              <w:t>Volume</w:t>
            </w:r>
            <w:r w:rsidRPr="00624C44">
              <w:rPr>
                <w:highlight w:val="yellow"/>
                <w:lang w:val="en-US"/>
              </w:rPr>
              <w:t xml:space="preserve"> (</w:t>
            </w:r>
            <w:proofErr w:type="gramStart"/>
            <w:r w:rsidRPr="00624C44">
              <w:rPr>
                <w:highlight w:val="yellow"/>
                <w:lang w:val="en-US"/>
              </w:rPr>
              <w:t>slider )</w:t>
            </w:r>
            <w:proofErr w:type="gramEnd"/>
          </w:p>
          <w:p w14:paraId="5F6BD870" w14:textId="77777777" w:rsidR="007F3955" w:rsidRPr="00624C44" w:rsidRDefault="007F3955" w:rsidP="0053098A">
            <w:pPr>
              <w:rPr>
                <w:lang w:val="en-US"/>
              </w:rPr>
            </w:pPr>
          </w:p>
          <w:p w14:paraId="475B3653" w14:textId="77777777" w:rsidR="007F3955" w:rsidRPr="00624C44" w:rsidRDefault="007F3955" w:rsidP="0053098A">
            <w:pPr>
              <w:rPr>
                <w:lang w:val="en-US"/>
              </w:rPr>
            </w:pPr>
            <w:r w:rsidRPr="00624C44">
              <w:rPr>
                <w:lang w:val="en-US"/>
              </w:rPr>
              <w:t>Sensitivity</w:t>
            </w:r>
            <w:r w:rsidRPr="00624C44">
              <w:rPr>
                <w:highlight w:val="yellow"/>
                <w:lang w:val="en-US"/>
              </w:rPr>
              <w:t xml:space="preserve"> (</w:t>
            </w:r>
            <w:proofErr w:type="gramStart"/>
            <w:r w:rsidRPr="00624C44">
              <w:rPr>
                <w:highlight w:val="yellow"/>
                <w:lang w:val="en-US"/>
              </w:rPr>
              <w:t>slider )</w:t>
            </w:r>
            <w:proofErr w:type="gramEnd"/>
          </w:p>
          <w:p w14:paraId="113FEEBD" w14:textId="77777777" w:rsidR="007F3955" w:rsidRPr="00624C44" w:rsidRDefault="007F3955" w:rsidP="0053098A">
            <w:pPr>
              <w:rPr>
                <w:lang w:val="en-US"/>
              </w:rPr>
            </w:pPr>
          </w:p>
        </w:tc>
        <w:tc>
          <w:tcPr>
            <w:tcW w:w="3544" w:type="dxa"/>
          </w:tcPr>
          <w:p w14:paraId="5CB6814E" w14:textId="77777777" w:rsidR="007F3955" w:rsidRPr="00624C44" w:rsidRDefault="007F3955" w:rsidP="0053098A">
            <w:pPr>
              <w:rPr>
                <w:ins w:id="1453" w:author="motioncomposer" w:date="2017-12-21T19:52:00Z"/>
                <w:lang w:val="en-US"/>
              </w:rPr>
            </w:pPr>
            <w:ins w:id="1454" w:author="motioncomposer" w:date="2017-12-21T19:52:00Z">
              <w:r w:rsidRPr="00624C44">
                <w:rPr>
                  <w:lang w:val="en-US"/>
                </w:rPr>
                <w:t xml:space="preserve"> </w:t>
              </w:r>
            </w:ins>
          </w:p>
          <w:p w14:paraId="608B7376" w14:textId="77777777" w:rsidR="007F3955" w:rsidRPr="00624C44" w:rsidRDefault="007F3955" w:rsidP="0053098A">
            <w:pPr>
              <w:rPr>
                <w:del w:id="1455" w:author="motioncomposer" w:date="2017-12-21T19:52:00Z"/>
                <w:lang w:val="en-US"/>
              </w:rPr>
            </w:pPr>
            <w:del w:id="1456" w:author="motioncomposer" w:date="2017-12-21T19:52:00Z">
              <w:r w:rsidRPr="00624C44">
                <w:rPr>
                  <w:sz w:val="16"/>
                  <w:szCs w:val="16"/>
                  <w:highlight w:val="yellow"/>
                  <w:u w:val="single"/>
                  <w:lang w:val="en-US"/>
                </w:rPr>
                <w:delText>For each player and zone</w:delText>
              </w:r>
              <w:r w:rsidRPr="00624C44">
                <w:rPr>
                  <w:lang w:val="en-US"/>
                </w:rPr>
                <w:delText>:</w:delText>
              </w:r>
            </w:del>
          </w:p>
          <w:p w14:paraId="60D965CF" w14:textId="77777777" w:rsidR="007F3955" w:rsidRPr="00624C44" w:rsidRDefault="007F3955" w:rsidP="0053098A">
            <w:pPr>
              <w:rPr>
                <w:del w:id="1457" w:author="motioncomposer" w:date="2017-12-21T19:52:00Z"/>
                <w:lang w:val="en-US"/>
              </w:rPr>
            </w:pPr>
            <w:del w:id="1458" w:author="motioncomposer" w:date="2017-12-21T19:52:00Z">
              <w:r w:rsidRPr="00624C44">
                <w:rPr>
                  <w:lang w:val="en-US"/>
                </w:rPr>
                <w:delText xml:space="preserve">Mute </w:delText>
              </w:r>
              <w:r w:rsidRPr="00624C44">
                <w:rPr>
                  <w:sz w:val="16"/>
                  <w:szCs w:val="16"/>
                  <w:highlight w:val="yellow"/>
                  <w:lang w:val="en-US"/>
                </w:rPr>
                <w:delText>(checkbox)</w:delText>
              </w:r>
            </w:del>
          </w:p>
          <w:p w14:paraId="0F239E47" w14:textId="77777777" w:rsidR="007F3955" w:rsidRPr="00624C44" w:rsidRDefault="007F3955" w:rsidP="0053098A">
            <w:pPr>
              <w:rPr>
                <w:del w:id="1459" w:author="motioncomposer" w:date="2017-12-21T19:52:00Z"/>
                <w:lang w:val="en-US"/>
              </w:rPr>
            </w:pPr>
            <w:ins w:id="1460" w:author="motioncomposer" w:date="2017-12-21T19:52:00Z">
              <w:r w:rsidRPr="00624C44">
                <w:rPr>
                  <w:lang w:val="en-US"/>
                </w:rPr>
                <w:t xml:space="preserve">song </w:t>
              </w:r>
            </w:ins>
            <w:r w:rsidRPr="00624C44">
              <w:rPr>
                <w:sz w:val="16"/>
                <w:szCs w:val="16"/>
                <w:highlight w:val="yellow"/>
                <w:lang w:val="en-US"/>
              </w:rPr>
              <w:t xml:space="preserve">(dropdown list) </w:t>
            </w:r>
            <w:del w:id="1461" w:author="motioncomposer" w:date="2017-12-21T19:52:00Z">
              <w:r w:rsidRPr="00624C44">
                <w:rPr>
                  <w:sz w:val="16"/>
                  <w:szCs w:val="16"/>
                  <w:highlight w:val="yellow"/>
                  <w:lang w:val="en-US"/>
                </w:rPr>
                <w:delText>(dropdown list)</w:delText>
              </w:r>
            </w:del>
          </w:p>
          <w:p w14:paraId="647BC8BB" w14:textId="77777777" w:rsidR="007F3955" w:rsidRPr="00624C44" w:rsidRDefault="007F3955" w:rsidP="0053098A">
            <w:pPr>
              <w:rPr>
                <w:lang w:val="en-US"/>
              </w:rPr>
            </w:pPr>
          </w:p>
          <w:p w14:paraId="7BD09DF3" w14:textId="77777777" w:rsidR="007F3955" w:rsidRPr="00624C44" w:rsidRDefault="007F3955" w:rsidP="0053098A">
            <w:pPr>
              <w:rPr>
                <w:lang w:val="en-US"/>
              </w:rPr>
            </w:pPr>
          </w:p>
        </w:tc>
        <w:tc>
          <w:tcPr>
            <w:tcW w:w="2976" w:type="dxa"/>
          </w:tcPr>
          <w:p w14:paraId="0D486253" w14:textId="77777777" w:rsidR="007F3955" w:rsidRDefault="007F3955" w:rsidP="0053098A">
            <w:pPr>
              <w:rPr>
                <w:lang w:val="en-US"/>
              </w:rPr>
            </w:pPr>
            <w:r>
              <w:rPr>
                <w:highlight w:val="yellow"/>
                <w:lang w:val="en-US"/>
              </w:rPr>
              <w:t>(Radio Button)</w:t>
            </w:r>
          </w:p>
          <w:p w14:paraId="2CF0C51F" w14:textId="77777777" w:rsidR="007F3955" w:rsidRDefault="007F3955" w:rsidP="0053098A">
            <w:pPr>
              <w:rPr>
                <w:lang w:val="en-US"/>
              </w:rPr>
            </w:pPr>
            <w:r>
              <w:rPr>
                <w:lang w:val="en-US"/>
              </w:rPr>
              <w:t>Music Stops When Player Stops (default)</w:t>
            </w:r>
          </w:p>
          <w:p w14:paraId="2BC70E3B" w14:textId="77777777" w:rsidR="007F3955" w:rsidRDefault="007F3955" w:rsidP="0053098A">
            <w:pPr>
              <w:rPr>
                <w:lang w:val="en-US"/>
              </w:rPr>
            </w:pPr>
            <w:r>
              <w:rPr>
                <w:lang w:val="en-US"/>
              </w:rPr>
              <w:t>Music Never Stops</w:t>
            </w:r>
          </w:p>
          <w:p w14:paraId="0E79AA5B" w14:textId="77777777" w:rsidR="007F3955" w:rsidRDefault="007F3955" w:rsidP="0053098A">
            <w:pPr>
              <w:rPr>
                <w:lang w:val="en-US"/>
              </w:rPr>
            </w:pPr>
          </w:p>
          <w:p w14:paraId="6C890C05" w14:textId="77777777" w:rsidR="007F3955" w:rsidRPr="00624C44" w:rsidRDefault="007F3955" w:rsidP="0053098A">
            <w:pPr>
              <w:rPr>
                <w:lang w:val="en-US"/>
              </w:rPr>
            </w:pPr>
            <w:r>
              <w:rPr>
                <w:lang w:val="en-US"/>
              </w:rPr>
              <w:t xml:space="preserve">Reset (resets song to the beginning) </w:t>
            </w:r>
            <w:r w:rsidRPr="00624C44">
              <w:rPr>
                <w:highlight w:val="yellow"/>
                <w:lang w:val="en-US"/>
              </w:rPr>
              <w:t>(button)</w:t>
            </w:r>
          </w:p>
          <w:p w14:paraId="609F070A" w14:textId="77777777" w:rsidR="007F3955" w:rsidRDefault="007F3955" w:rsidP="0053098A">
            <w:pPr>
              <w:rPr>
                <w:lang w:val="en-US"/>
              </w:rPr>
            </w:pPr>
          </w:p>
          <w:p w14:paraId="4FDDE1C6" w14:textId="77777777" w:rsidR="007F3955" w:rsidRPr="00624C44" w:rsidRDefault="007F3955" w:rsidP="0053098A">
            <w:pPr>
              <w:rPr>
                <w:del w:id="1462" w:author="motioncomposer" w:date="2017-12-21T19:52:00Z"/>
                <w:lang w:val="en-US"/>
              </w:rPr>
            </w:pPr>
            <w:r>
              <w:rPr>
                <w:lang w:val="en-US"/>
              </w:rPr>
              <w:t xml:space="preserve"> </w:t>
            </w:r>
          </w:p>
          <w:p w14:paraId="0E2B4C4A" w14:textId="77777777" w:rsidR="007F3955" w:rsidRPr="00624C44" w:rsidRDefault="007F3955" w:rsidP="0053098A">
            <w:pPr>
              <w:rPr>
                <w:del w:id="1463" w:author="motioncomposer" w:date="2017-12-21T19:52:00Z"/>
                <w:lang w:val="en-US"/>
              </w:rPr>
            </w:pPr>
          </w:p>
          <w:p w14:paraId="2E1A60D1" w14:textId="77777777" w:rsidR="007F3955" w:rsidRPr="00624C44" w:rsidRDefault="007F3955" w:rsidP="0053098A">
            <w:pPr>
              <w:rPr>
                <w:del w:id="1464" w:author="motioncomposer" w:date="2017-12-21T19:52:00Z"/>
                <w:lang w:val="en-US"/>
              </w:rPr>
            </w:pPr>
            <w:del w:id="1465" w:author="motioncomposer" w:date="2017-12-21T19:52:00Z">
              <w:r w:rsidRPr="00624C44">
                <w:rPr>
                  <w:lang w:val="en-US"/>
                </w:rPr>
                <w:delText xml:space="preserve">Play on movement </w:delText>
              </w:r>
              <w:r w:rsidRPr="00624C44">
                <w:rPr>
                  <w:highlight w:val="yellow"/>
                  <w:lang w:val="en-US"/>
                </w:rPr>
                <w:delText>(check box)</w:delText>
              </w:r>
            </w:del>
          </w:p>
          <w:p w14:paraId="4500F2AA" w14:textId="77777777" w:rsidR="007F3955" w:rsidRPr="00624C44" w:rsidRDefault="007F3955" w:rsidP="0053098A">
            <w:pPr>
              <w:rPr>
                <w:del w:id="1466" w:author="motioncomposer" w:date="2017-12-21T19:52:00Z"/>
                <w:lang w:val="en-US"/>
              </w:rPr>
            </w:pPr>
          </w:p>
          <w:p w14:paraId="506A3B33" w14:textId="77777777" w:rsidR="007F3955" w:rsidRPr="00624C44" w:rsidRDefault="007F3955" w:rsidP="0053098A">
            <w:pPr>
              <w:rPr>
                <w:lang w:val="en-US"/>
              </w:rPr>
            </w:pPr>
            <w:del w:id="1467" w:author="motioncomposer" w:date="2017-12-21T19:52:00Z">
              <w:r w:rsidRPr="00624C44">
                <w:rPr>
                  <w:lang w:val="en-US"/>
                </w:rPr>
                <w:delText xml:space="preserve">Rhythms Active </w:delText>
              </w:r>
              <w:r w:rsidRPr="00624C44">
                <w:rPr>
                  <w:highlight w:val="yellow"/>
                  <w:lang w:val="en-US"/>
                </w:rPr>
                <w:delText>(check box)</w:delText>
              </w:r>
            </w:del>
          </w:p>
        </w:tc>
      </w:tr>
    </w:tbl>
    <w:p w14:paraId="1212A281" w14:textId="77777777" w:rsidR="007F3955" w:rsidRPr="00624C44" w:rsidRDefault="007F3955" w:rsidP="007F3955">
      <w:pPr>
        <w:rPr>
          <w:lang w:val="en-US"/>
        </w:rPr>
      </w:pPr>
    </w:p>
    <w:p w14:paraId="6FF0F119" w14:textId="77777777" w:rsidR="007F3955" w:rsidRPr="00624C44" w:rsidRDefault="007F3955" w:rsidP="007F3955">
      <w:pPr>
        <w:rPr>
          <w:lang w:val="en-US"/>
        </w:rPr>
      </w:pPr>
    </w:p>
    <w:p w14:paraId="095E3BCE" w14:textId="77777777" w:rsidR="007F3955" w:rsidRDefault="007F3955" w:rsidP="007F3955">
      <w:pPr>
        <w:rPr>
          <w:lang w:val="en-US"/>
        </w:rPr>
      </w:pPr>
    </w:p>
    <w:p w14:paraId="7F28FAB7" w14:textId="77777777" w:rsidR="007F3955" w:rsidRDefault="007F3955" w:rsidP="007F3955">
      <w:pPr>
        <w:rPr>
          <w:lang w:val="en-US"/>
        </w:rPr>
      </w:pPr>
    </w:p>
    <w:p w14:paraId="6227371D" w14:textId="77777777" w:rsidR="007F3955" w:rsidRDefault="007F3955" w:rsidP="007F3955">
      <w:pPr>
        <w:rPr>
          <w:lang w:val="en-US"/>
        </w:rPr>
      </w:pPr>
    </w:p>
    <w:p w14:paraId="157A3E76" w14:textId="77777777" w:rsidR="007F3955" w:rsidRDefault="007F3955" w:rsidP="007F3955">
      <w:pPr>
        <w:rPr>
          <w:rFonts w:ascii="Blender Pro Bold" w:eastAsiaTheme="majorEastAsia" w:hAnsi="Blender Pro Bold" w:cs="Arial"/>
          <w:color w:val="4F81BD" w:themeColor="accent1"/>
          <w:sz w:val="28"/>
          <w:szCs w:val="26"/>
          <w:lang w:val="en-US"/>
        </w:rPr>
      </w:pPr>
      <w:r>
        <w:rPr>
          <w:lang w:val="en-US"/>
        </w:rPr>
        <w:br w:type="page"/>
      </w:r>
    </w:p>
    <w:p w14:paraId="0DBAF010" w14:textId="77777777" w:rsidR="007F3955" w:rsidRDefault="007F3955" w:rsidP="007F3955">
      <w:pPr>
        <w:pStyle w:val="Heading3"/>
        <w:rPr>
          <w:lang w:val="en-US"/>
        </w:rPr>
      </w:pPr>
      <w:bookmarkStart w:id="1468" w:name="_Toc380405802"/>
      <w:r>
        <w:rPr>
          <w:lang w:val="en-US"/>
        </w:rPr>
        <w:lastRenderedPageBreak/>
        <w:t>Phase II Implementation</w:t>
      </w:r>
      <w:bookmarkEnd w:id="1468"/>
    </w:p>
    <w:p w14:paraId="57985C52" w14:textId="77777777" w:rsidR="007F3955" w:rsidRDefault="007F3955" w:rsidP="007F3955">
      <w:pPr>
        <w:rPr>
          <w:lang w:val="en-US"/>
        </w:rPr>
      </w:pPr>
      <w:r>
        <w:rPr>
          <w:lang w:val="en-US"/>
        </w:rPr>
        <w:t xml:space="preserve">As I said above, there are number of questions which needs to be addressed before we consider this.  Tests will be needed to know of if any of this makes sense.  </w:t>
      </w:r>
    </w:p>
    <w:p w14:paraId="0B1A8CB6" w14:textId="77777777" w:rsidR="007F3955" w:rsidRDefault="007F3955" w:rsidP="007F3955">
      <w:pPr>
        <w:rPr>
          <w:lang w:val="en-US"/>
        </w:rPr>
      </w:pPr>
      <w:r>
        <w:rPr>
          <w:lang w:val="en-US"/>
        </w:rPr>
        <w:t xml:space="preserve">Of course, Phase II could be a set of options that are available, but that are turned off by default. </w:t>
      </w:r>
    </w:p>
    <w:p w14:paraId="1494CA35" w14:textId="77777777" w:rsidR="007F3955" w:rsidRDefault="007F3955" w:rsidP="007F3955">
      <w:pPr>
        <w:rPr>
          <w:lang w:val="en-US"/>
        </w:rPr>
      </w:pPr>
    </w:p>
    <w:p w14:paraId="2B1E0D8D" w14:textId="77777777" w:rsidR="007F3955" w:rsidRDefault="007F3955" w:rsidP="007F3955">
      <w:pPr>
        <w:rPr>
          <w:lang w:val="en-US"/>
        </w:rPr>
      </w:pPr>
      <w:r>
        <w:rPr>
          <w:lang w:val="en-US"/>
        </w:rPr>
        <w:t xml:space="preserve">Still, I don’t want them in the MC unless they work </w:t>
      </w:r>
      <w:r w:rsidRPr="00552FD0">
        <w:rPr>
          <w:u w:val="single"/>
          <w:lang w:val="en-US"/>
        </w:rPr>
        <w:t>in most cases</w:t>
      </w:r>
      <w:r>
        <w:rPr>
          <w:lang w:val="en-US"/>
        </w:rPr>
        <w:t xml:space="preserve">, and this will need to be proven to me. </w:t>
      </w:r>
    </w:p>
    <w:p w14:paraId="3AFA99D6" w14:textId="77777777" w:rsidR="007F3955" w:rsidRDefault="007F3955" w:rsidP="007F3955">
      <w:pPr>
        <w:rPr>
          <w:lang w:val="en-US"/>
        </w:rPr>
      </w:pPr>
    </w:p>
    <w:p w14:paraId="3AEC88C0" w14:textId="77777777" w:rsidR="007F3955" w:rsidRDefault="007F3955" w:rsidP="007F3955">
      <w:pPr>
        <w:rPr>
          <w:lang w:val="en-US"/>
        </w:rPr>
      </w:pPr>
      <w:r>
        <w:rPr>
          <w:lang w:val="en-US"/>
        </w:rPr>
        <w:t xml:space="preserve">Phase II involves a lot of music composition issues, so we will need help with it. </w:t>
      </w:r>
    </w:p>
    <w:p w14:paraId="1F46F7B5" w14:textId="77777777" w:rsidR="007F3955" w:rsidRDefault="007F3955" w:rsidP="007F3955">
      <w:pPr>
        <w:rPr>
          <w:lang w:val="en-US"/>
        </w:rPr>
      </w:pPr>
    </w:p>
    <w:p w14:paraId="009998F3" w14:textId="77777777" w:rsidR="007F3955" w:rsidRDefault="007F3955" w:rsidP="007F3955">
      <w:pPr>
        <w:rPr>
          <w:lang w:val="en-US"/>
        </w:rPr>
      </w:pPr>
      <w:r>
        <w:rPr>
          <w:lang w:val="en-US"/>
        </w:rPr>
        <w:t>Extended options in Phase II:</w:t>
      </w:r>
      <w:proofErr w:type="gramStart"/>
      <w:r>
        <w:rPr>
          <w:lang w:val="en-US"/>
        </w:rPr>
        <w:t xml:space="preserve">   (</w:t>
      </w:r>
      <w:proofErr w:type="gramEnd"/>
      <w:r>
        <w:rPr>
          <w:lang w:val="en-US"/>
        </w:rPr>
        <w:t>in addition to what happens in Phase I)</w:t>
      </w:r>
    </w:p>
    <w:p w14:paraId="1F8D4C9D" w14:textId="77777777" w:rsidR="007F3955" w:rsidRPr="00552FD0" w:rsidRDefault="007F3955" w:rsidP="007F3955">
      <w:pPr>
        <w:pStyle w:val="ListParagraph"/>
        <w:numPr>
          <w:ilvl w:val="0"/>
          <w:numId w:val="44"/>
        </w:numPr>
        <w:rPr>
          <w:lang w:val="en-US"/>
        </w:rPr>
      </w:pPr>
      <w:r w:rsidRPr="00552FD0">
        <w:rPr>
          <w:lang w:val="en-US"/>
        </w:rPr>
        <w:t>accents</w:t>
      </w:r>
    </w:p>
    <w:p w14:paraId="0AC0EE91" w14:textId="77777777" w:rsidR="007F3955" w:rsidRDefault="007F3955" w:rsidP="007F3955">
      <w:pPr>
        <w:pStyle w:val="ListParagraph"/>
        <w:numPr>
          <w:ilvl w:val="0"/>
          <w:numId w:val="44"/>
        </w:numPr>
        <w:rPr>
          <w:lang w:val="en-US"/>
        </w:rPr>
      </w:pPr>
      <w:proofErr w:type="spellStart"/>
      <w:r w:rsidRPr="00552FD0">
        <w:rPr>
          <w:lang w:val="en-US"/>
        </w:rPr>
        <w:t>discretes</w:t>
      </w:r>
      <w:proofErr w:type="spellEnd"/>
    </w:p>
    <w:p w14:paraId="268CF340" w14:textId="77777777" w:rsidR="007F3955" w:rsidRPr="00552FD0" w:rsidRDefault="007F3955" w:rsidP="007F3955">
      <w:pPr>
        <w:pStyle w:val="ListParagraph"/>
        <w:numPr>
          <w:ilvl w:val="0"/>
          <w:numId w:val="44"/>
        </w:numPr>
        <w:rPr>
          <w:lang w:val="en-US"/>
        </w:rPr>
      </w:pPr>
      <w:r>
        <w:rPr>
          <w:lang w:val="en-US"/>
        </w:rPr>
        <w:t>height stuff (melting down, and HL0)</w:t>
      </w:r>
    </w:p>
    <w:p w14:paraId="085CB3C9" w14:textId="77777777" w:rsidR="007F3955" w:rsidRPr="00552FD0" w:rsidRDefault="007F3955" w:rsidP="007F3955">
      <w:pPr>
        <w:pStyle w:val="ListParagraph"/>
        <w:numPr>
          <w:ilvl w:val="0"/>
          <w:numId w:val="44"/>
        </w:numPr>
        <w:rPr>
          <w:lang w:val="en-US"/>
        </w:rPr>
      </w:pPr>
      <w:r w:rsidRPr="00552FD0">
        <w:rPr>
          <w:lang w:val="en-US"/>
        </w:rPr>
        <w:t>intelligent filtering</w:t>
      </w:r>
    </w:p>
    <w:p w14:paraId="6769D376" w14:textId="77777777" w:rsidR="007F3955" w:rsidRDefault="007F3955" w:rsidP="007F3955">
      <w:pPr>
        <w:rPr>
          <w:lang w:val="en-US"/>
        </w:rPr>
      </w:pPr>
    </w:p>
    <w:p w14:paraId="61E24938" w14:textId="77777777" w:rsidR="007F3955" w:rsidRDefault="007F3955" w:rsidP="007F3955">
      <w:pPr>
        <w:rPr>
          <w:lang w:val="en-US"/>
        </w:rPr>
      </w:pPr>
    </w:p>
    <w:p w14:paraId="411FC85A" w14:textId="77777777" w:rsidR="007F3955" w:rsidRDefault="007F3955" w:rsidP="007F3955">
      <w:pPr>
        <w:rPr>
          <w:lang w:val="en-US"/>
        </w:rPr>
      </w:pPr>
    </w:p>
    <w:p w14:paraId="7B560AD2" w14:textId="77777777" w:rsidR="007F3955" w:rsidRPr="008F5E34" w:rsidRDefault="007F3955" w:rsidP="007F3955">
      <w:pPr>
        <w:rPr>
          <w:b/>
          <w:lang w:val="en-US"/>
        </w:rPr>
      </w:pPr>
      <w:r w:rsidRPr="008F5E34">
        <w:rPr>
          <w:b/>
          <w:lang w:val="en-US"/>
        </w:rPr>
        <w:t>DATA STREAMS</w:t>
      </w:r>
    </w:p>
    <w:p w14:paraId="2EEA0A3C" w14:textId="77777777" w:rsidR="007F3955" w:rsidRDefault="007F3955" w:rsidP="007F3955">
      <w:pPr>
        <w:rPr>
          <w:lang w:val="en-US"/>
        </w:rPr>
      </w:pPr>
    </w:p>
    <w:p w14:paraId="639761A8" w14:textId="77777777" w:rsidR="007F3955" w:rsidRDefault="007F3955" w:rsidP="007F3955">
      <w:pPr>
        <w:rPr>
          <w:lang w:val="en-US"/>
        </w:rPr>
      </w:pPr>
      <w:r>
        <w:rPr>
          <w:lang w:val="en-US"/>
        </w:rPr>
        <w:t xml:space="preserve">Red indicates, streams needed. </w:t>
      </w:r>
    </w:p>
    <w:p w14:paraId="418A5D45" w14:textId="77777777" w:rsidR="007F3955" w:rsidRDefault="007F3955" w:rsidP="007F3955">
      <w:pPr>
        <w:rPr>
          <w:lang w:val="en-US"/>
        </w:rPr>
      </w:pPr>
    </w:p>
    <w:tbl>
      <w:tblPr>
        <w:tblW w:w="952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000" w:firstRow="0" w:lastRow="0" w:firstColumn="0" w:lastColumn="0" w:noHBand="0" w:noVBand="0"/>
      </w:tblPr>
      <w:tblGrid>
        <w:gridCol w:w="1034"/>
        <w:gridCol w:w="1034"/>
        <w:gridCol w:w="1675"/>
        <w:gridCol w:w="1181"/>
        <w:gridCol w:w="885"/>
        <w:gridCol w:w="3714"/>
      </w:tblGrid>
      <w:tr w:rsidR="007F3955" w:rsidRPr="00552FD0" w14:paraId="5DE1A2D8" w14:textId="77777777" w:rsidTr="0053098A">
        <w:trPr>
          <w:cantSplit/>
          <w:trHeight w:val="328"/>
        </w:trPr>
        <w:tc>
          <w:tcPr>
            <w:tcW w:w="5809" w:type="dxa"/>
            <w:gridSpan w:val="5"/>
            <w:tcBorders>
              <w:bottom w:val="single" w:sz="4" w:space="0" w:color="auto"/>
            </w:tcBorders>
          </w:tcPr>
          <w:p w14:paraId="742907D7" w14:textId="77777777" w:rsidR="007F3955" w:rsidRPr="00552FD0" w:rsidRDefault="007F3955" w:rsidP="0053098A">
            <w:pPr>
              <w:jc w:val="center"/>
              <w:rPr>
                <w:b/>
                <w:lang w:val="en-US"/>
              </w:rPr>
            </w:pPr>
            <w:r w:rsidRPr="00552FD0">
              <w:rPr>
                <w:b/>
                <w:lang w:val="en-US"/>
              </w:rPr>
              <w:t>PHASE II</w:t>
            </w:r>
          </w:p>
        </w:tc>
        <w:tc>
          <w:tcPr>
            <w:tcW w:w="3714" w:type="dxa"/>
            <w:tcBorders>
              <w:bottom w:val="single" w:sz="4" w:space="0" w:color="auto"/>
            </w:tcBorders>
          </w:tcPr>
          <w:p w14:paraId="651EB2E6" w14:textId="77777777" w:rsidR="007F3955" w:rsidRPr="00552FD0" w:rsidRDefault="007F3955" w:rsidP="0053098A">
            <w:pPr>
              <w:jc w:val="center"/>
              <w:rPr>
                <w:b/>
                <w:lang w:val="en-US"/>
              </w:rPr>
            </w:pPr>
            <w:r w:rsidRPr="00552FD0">
              <w:rPr>
                <w:b/>
                <w:lang w:val="en-US"/>
              </w:rPr>
              <w:t>1-Person</w:t>
            </w:r>
          </w:p>
          <w:p w14:paraId="65C1FBB1" w14:textId="77777777" w:rsidR="007F3955" w:rsidRPr="00552FD0" w:rsidRDefault="007F3955" w:rsidP="0053098A">
            <w:pPr>
              <w:jc w:val="center"/>
              <w:rPr>
                <w:b/>
                <w:lang w:val="en-US"/>
              </w:rPr>
            </w:pPr>
          </w:p>
        </w:tc>
      </w:tr>
      <w:tr w:rsidR="007F3955" w:rsidRPr="00624C44" w14:paraId="784481EA" w14:textId="77777777" w:rsidTr="0053098A">
        <w:trPr>
          <w:cantSplit/>
          <w:trHeight w:val="328"/>
        </w:trPr>
        <w:tc>
          <w:tcPr>
            <w:tcW w:w="1034" w:type="dxa"/>
            <w:tcBorders>
              <w:bottom w:val="single" w:sz="4" w:space="0" w:color="auto"/>
            </w:tcBorders>
          </w:tcPr>
          <w:p w14:paraId="343127BD" w14:textId="77777777" w:rsidR="007F3955" w:rsidRPr="00624C44" w:rsidRDefault="007F3955" w:rsidP="0053098A">
            <w:pPr>
              <w:rPr>
                <w:lang w:val="en-US"/>
              </w:rPr>
            </w:pPr>
          </w:p>
        </w:tc>
        <w:tc>
          <w:tcPr>
            <w:tcW w:w="1034" w:type="dxa"/>
            <w:tcBorders>
              <w:bottom w:val="single" w:sz="4" w:space="0" w:color="auto"/>
            </w:tcBorders>
          </w:tcPr>
          <w:p w14:paraId="5CCE4D62" w14:textId="77777777" w:rsidR="007F3955" w:rsidRPr="00624C44" w:rsidRDefault="007F3955" w:rsidP="0053098A">
            <w:pPr>
              <w:rPr>
                <w:lang w:val="en-US"/>
              </w:rPr>
            </w:pPr>
          </w:p>
        </w:tc>
        <w:tc>
          <w:tcPr>
            <w:tcW w:w="1675" w:type="dxa"/>
            <w:tcBorders>
              <w:bottom w:val="single" w:sz="4" w:space="0" w:color="auto"/>
            </w:tcBorders>
          </w:tcPr>
          <w:p w14:paraId="717B8CA1" w14:textId="77777777" w:rsidR="007F3955" w:rsidRPr="00624C44" w:rsidRDefault="007F3955" w:rsidP="0053098A">
            <w:pPr>
              <w:rPr>
                <w:lang w:val="en-US"/>
              </w:rPr>
            </w:pPr>
          </w:p>
        </w:tc>
        <w:tc>
          <w:tcPr>
            <w:tcW w:w="1181" w:type="dxa"/>
            <w:tcBorders>
              <w:bottom w:val="single" w:sz="4" w:space="0" w:color="auto"/>
            </w:tcBorders>
          </w:tcPr>
          <w:p w14:paraId="2BCEE923" w14:textId="77777777" w:rsidR="007F3955" w:rsidRPr="00624C44" w:rsidRDefault="007F3955" w:rsidP="0053098A">
            <w:pPr>
              <w:rPr>
                <w:lang w:val="en-US"/>
              </w:rPr>
            </w:pPr>
          </w:p>
        </w:tc>
        <w:tc>
          <w:tcPr>
            <w:tcW w:w="885" w:type="dxa"/>
            <w:tcBorders>
              <w:bottom w:val="single" w:sz="4" w:space="0" w:color="auto"/>
            </w:tcBorders>
          </w:tcPr>
          <w:p w14:paraId="3BD2A5E1" w14:textId="77777777" w:rsidR="007F3955" w:rsidRPr="00624C44" w:rsidRDefault="007F3955" w:rsidP="0053098A">
            <w:pPr>
              <w:rPr>
                <w:lang w:val="en-US"/>
              </w:rPr>
            </w:pPr>
          </w:p>
        </w:tc>
        <w:tc>
          <w:tcPr>
            <w:tcW w:w="3714" w:type="dxa"/>
            <w:tcBorders>
              <w:bottom w:val="single" w:sz="4" w:space="0" w:color="auto"/>
            </w:tcBorders>
          </w:tcPr>
          <w:p w14:paraId="1B326B21" w14:textId="77777777" w:rsidR="007F3955" w:rsidRPr="00624C44" w:rsidRDefault="007F3955" w:rsidP="0053098A">
            <w:pPr>
              <w:rPr>
                <w:lang w:val="en-US"/>
              </w:rPr>
            </w:pPr>
          </w:p>
        </w:tc>
      </w:tr>
      <w:tr w:rsidR="007F3955" w:rsidRPr="00624C44" w14:paraId="3F033978" w14:textId="77777777" w:rsidTr="0053098A">
        <w:trPr>
          <w:cantSplit/>
          <w:trHeight w:val="286"/>
        </w:trPr>
        <w:tc>
          <w:tcPr>
            <w:tcW w:w="1034" w:type="dxa"/>
            <w:shd w:val="clear" w:color="auto" w:fill="FFFFC4"/>
          </w:tcPr>
          <w:p w14:paraId="7738DF4C" w14:textId="77777777" w:rsidR="007F3955" w:rsidRPr="00624C44" w:rsidRDefault="007F3955" w:rsidP="0053098A">
            <w:pPr>
              <w:rPr>
                <w:b/>
                <w:color w:val="FF0000"/>
                <w:lang w:val="en-US"/>
              </w:rPr>
            </w:pPr>
          </w:p>
        </w:tc>
        <w:tc>
          <w:tcPr>
            <w:tcW w:w="1034" w:type="dxa"/>
            <w:vMerge w:val="restart"/>
            <w:shd w:val="clear" w:color="auto" w:fill="FFFFC4"/>
          </w:tcPr>
          <w:p w14:paraId="5BDB5906" w14:textId="77777777" w:rsidR="007F3955" w:rsidRPr="00624C44" w:rsidRDefault="007F3955" w:rsidP="0053098A">
            <w:pPr>
              <w:rPr>
                <w:b/>
                <w:color w:val="FF0000"/>
                <w:lang w:val="en-US"/>
              </w:rPr>
            </w:pPr>
            <w:r w:rsidRPr="00624C44">
              <w:rPr>
                <w:b/>
                <w:color w:val="FF0000"/>
                <w:lang w:val="en-US"/>
              </w:rPr>
              <w:t>/activity</w:t>
            </w:r>
          </w:p>
        </w:tc>
        <w:tc>
          <w:tcPr>
            <w:tcW w:w="1675" w:type="dxa"/>
            <w:vMerge w:val="restart"/>
            <w:shd w:val="clear" w:color="auto" w:fill="FFFFC4"/>
          </w:tcPr>
          <w:p w14:paraId="08F3231C" w14:textId="77777777" w:rsidR="007F3955" w:rsidRPr="00624C44" w:rsidRDefault="007F3955" w:rsidP="0053098A">
            <w:pPr>
              <w:rPr>
                <w:b/>
                <w:color w:val="FF0000"/>
                <w:lang w:val="en-US"/>
              </w:rPr>
            </w:pPr>
            <w:r w:rsidRPr="00624C44">
              <w:rPr>
                <w:b/>
                <w:color w:val="FF0000"/>
                <w:lang w:val="en-US"/>
              </w:rPr>
              <w:t>/discrete</w:t>
            </w:r>
          </w:p>
          <w:p w14:paraId="72969A2C" w14:textId="77777777" w:rsidR="007F3955" w:rsidRPr="00624C44" w:rsidRDefault="007F3955" w:rsidP="0053098A">
            <w:pPr>
              <w:rPr>
                <w:lang w:val="en-US"/>
              </w:rPr>
            </w:pPr>
          </w:p>
          <w:p w14:paraId="16A5823F" w14:textId="77777777" w:rsidR="007F3955" w:rsidRPr="00624C44" w:rsidRDefault="007F3955" w:rsidP="0053098A">
            <w:pPr>
              <w:rPr>
                <w:lang w:val="en-US"/>
              </w:rPr>
            </w:pPr>
          </w:p>
        </w:tc>
        <w:tc>
          <w:tcPr>
            <w:tcW w:w="1181" w:type="dxa"/>
            <w:vMerge w:val="restart"/>
            <w:shd w:val="clear" w:color="auto" w:fill="FFFFC4"/>
          </w:tcPr>
          <w:p w14:paraId="668272E4" w14:textId="77777777" w:rsidR="007F3955" w:rsidRPr="00624C44" w:rsidRDefault="007F3955" w:rsidP="0053098A">
            <w:pPr>
              <w:rPr>
                <w:lang w:val="en-US"/>
              </w:rPr>
            </w:pPr>
            <w:r w:rsidRPr="00624C44">
              <w:rPr>
                <w:lang w:val="en-US"/>
              </w:rPr>
              <w:t>/hand</w:t>
            </w:r>
          </w:p>
          <w:p w14:paraId="357E8406" w14:textId="77777777" w:rsidR="007F3955" w:rsidRPr="00624C44" w:rsidRDefault="007F3955" w:rsidP="0053098A">
            <w:pPr>
              <w:rPr>
                <w:lang w:val="en-US"/>
              </w:rPr>
            </w:pPr>
          </w:p>
        </w:tc>
        <w:tc>
          <w:tcPr>
            <w:tcW w:w="885" w:type="dxa"/>
            <w:shd w:val="clear" w:color="auto" w:fill="FFFFC4"/>
          </w:tcPr>
          <w:p w14:paraId="519BA2EF" w14:textId="77777777" w:rsidR="007F3955" w:rsidRPr="00624C44" w:rsidRDefault="007F3955" w:rsidP="0053098A">
            <w:pPr>
              <w:rPr>
                <w:lang w:val="en-US"/>
              </w:rPr>
            </w:pPr>
            <w:r w:rsidRPr="00624C44">
              <w:rPr>
                <w:lang w:val="en-US"/>
              </w:rPr>
              <w:t>/left</w:t>
            </w:r>
          </w:p>
        </w:tc>
        <w:tc>
          <w:tcPr>
            <w:tcW w:w="3714" w:type="dxa"/>
            <w:vMerge w:val="restart"/>
            <w:shd w:val="clear" w:color="auto" w:fill="FFFFC4"/>
            <w:vAlign w:val="center"/>
          </w:tcPr>
          <w:p w14:paraId="5AC692F9" w14:textId="77777777" w:rsidR="007F3955" w:rsidRPr="00624C44" w:rsidRDefault="007F3955" w:rsidP="0053098A">
            <w:pPr>
              <w:rPr>
                <w:lang w:val="en-US"/>
              </w:rPr>
            </w:pPr>
            <w:r>
              <w:rPr>
                <w:lang w:val="en-US"/>
              </w:rPr>
              <w:t xml:space="preserve">(this could offer advantages over </w:t>
            </w:r>
            <w:r>
              <w:rPr>
                <w:lang w:val="en-US"/>
              </w:rPr>
              <w:br/>
              <w:t>/zones/[id]/activity</w:t>
            </w:r>
            <w:r w:rsidRPr="00F6564A">
              <w:rPr>
                <w:lang w:val="en-US"/>
              </w:rPr>
              <w:t>/</w:t>
            </w:r>
            <w:r>
              <w:rPr>
                <w:lang w:val="en-US"/>
              </w:rPr>
              <w:t>discrete</w:t>
            </w:r>
            <w:r>
              <w:rPr>
                <w:lang w:val="en-US"/>
              </w:rPr>
              <w:br/>
              <w:t>since therapist can be excluded.  On the other side, these players are mostly in beds or chairs, so the body tracking may –in most cases – not work)</w:t>
            </w:r>
          </w:p>
          <w:p w14:paraId="0F0146BB" w14:textId="77777777" w:rsidR="007F3955" w:rsidRPr="00624C44" w:rsidRDefault="007F3955" w:rsidP="0053098A">
            <w:pPr>
              <w:rPr>
                <w:lang w:val="en-US"/>
              </w:rPr>
            </w:pPr>
          </w:p>
        </w:tc>
      </w:tr>
      <w:tr w:rsidR="007F3955" w:rsidRPr="00624C44" w14:paraId="3ADF493A" w14:textId="77777777" w:rsidTr="0053098A">
        <w:trPr>
          <w:cantSplit/>
          <w:trHeight w:val="286"/>
        </w:trPr>
        <w:tc>
          <w:tcPr>
            <w:tcW w:w="1034" w:type="dxa"/>
            <w:shd w:val="clear" w:color="auto" w:fill="FFFFC4"/>
          </w:tcPr>
          <w:p w14:paraId="79C079A5" w14:textId="77777777" w:rsidR="007F3955" w:rsidRPr="00624C44" w:rsidRDefault="007F3955" w:rsidP="0053098A">
            <w:pPr>
              <w:rPr>
                <w:lang w:val="en-US"/>
              </w:rPr>
            </w:pPr>
          </w:p>
        </w:tc>
        <w:tc>
          <w:tcPr>
            <w:tcW w:w="1034" w:type="dxa"/>
            <w:vMerge/>
            <w:shd w:val="clear" w:color="auto" w:fill="FFFFC4"/>
          </w:tcPr>
          <w:p w14:paraId="6807B2F7" w14:textId="77777777" w:rsidR="007F3955" w:rsidRPr="00624C44" w:rsidRDefault="007F3955" w:rsidP="0053098A">
            <w:pPr>
              <w:rPr>
                <w:lang w:val="en-US"/>
              </w:rPr>
            </w:pPr>
          </w:p>
        </w:tc>
        <w:tc>
          <w:tcPr>
            <w:tcW w:w="1675" w:type="dxa"/>
            <w:vMerge/>
            <w:shd w:val="clear" w:color="auto" w:fill="FFFFC4"/>
          </w:tcPr>
          <w:p w14:paraId="0A6989AC" w14:textId="77777777" w:rsidR="007F3955" w:rsidRPr="00624C44" w:rsidRDefault="007F3955" w:rsidP="0053098A">
            <w:pPr>
              <w:rPr>
                <w:lang w:val="en-US"/>
              </w:rPr>
            </w:pPr>
          </w:p>
        </w:tc>
        <w:tc>
          <w:tcPr>
            <w:tcW w:w="1181" w:type="dxa"/>
            <w:vMerge/>
            <w:shd w:val="clear" w:color="auto" w:fill="FFFFC4"/>
          </w:tcPr>
          <w:p w14:paraId="0DD33A18" w14:textId="77777777" w:rsidR="007F3955" w:rsidRPr="00624C44" w:rsidRDefault="007F3955" w:rsidP="0053098A">
            <w:pPr>
              <w:rPr>
                <w:lang w:val="en-US"/>
              </w:rPr>
            </w:pPr>
          </w:p>
        </w:tc>
        <w:tc>
          <w:tcPr>
            <w:tcW w:w="885" w:type="dxa"/>
            <w:shd w:val="clear" w:color="auto" w:fill="FFFFC4"/>
          </w:tcPr>
          <w:p w14:paraId="7B685D71" w14:textId="77777777" w:rsidR="007F3955" w:rsidRPr="00624C44" w:rsidRDefault="007F3955" w:rsidP="0053098A">
            <w:pPr>
              <w:rPr>
                <w:lang w:val="en-US"/>
              </w:rPr>
            </w:pPr>
            <w:r w:rsidRPr="00624C44">
              <w:rPr>
                <w:lang w:val="en-US"/>
              </w:rPr>
              <w:t>/right</w:t>
            </w:r>
          </w:p>
        </w:tc>
        <w:tc>
          <w:tcPr>
            <w:tcW w:w="3714" w:type="dxa"/>
            <w:vMerge/>
            <w:shd w:val="clear" w:color="auto" w:fill="FFFFC4"/>
            <w:vAlign w:val="center"/>
          </w:tcPr>
          <w:p w14:paraId="6DD5B720" w14:textId="77777777" w:rsidR="007F3955" w:rsidRPr="00624C44" w:rsidRDefault="007F3955" w:rsidP="0053098A">
            <w:pPr>
              <w:rPr>
                <w:lang w:val="en-US"/>
              </w:rPr>
            </w:pPr>
          </w:p>
        </w:tc>
      </w:tr>
      <w:tr w:rsidR="007F3955" w:rsidRPr="00624C44" w14:paraId="5026DD7E" w14:textId="77777777" w:rsidTr="0053098A">
        <w:trPr>
          <w:cantSplit/>
          <w:trHeight w:val="64"/>
        </w:trPr>
        <w:tc>
          <w:tcPr>
            <w:tcW w:w="1034" w:type="dxa"/>
            <w:shd w:val="clear" w:color="auto" w:fill="FFFFC4"/>
          </w:tcPr>
          <w:p w14:paraId="230900A0" w14:textId="77777777" w:rsidR="007F3955" w:rsidRPr="00624C44" w:rsidRDefault="007F3955" w:rsidP="0053098A">
            <w:pPr>
              <w:rPr>
                <w:lang w:val="en-US"/>
              </w:rPr>
            </w:pPr>
          </w:p>
        </w:tc>
        <w:tc>
          <w:tcPr>
            <w:tcW w:w="1034" w:type="dxa"/>
            <w:vMerge/>
            <w:shd w:val="clear" w:color="auto" w:fill="FFFFC4"/>
          </w:tcPr>
          <w:p w14:paraId="2B69C9B3" w14:textId="77777777" w:rsidR="007F3955" w:rsidRPr="00624C44" w:rsidRDefault="007F3955" w:rsidP="0053098A">
            <w:pPr>
              <w:rPr>
                <w:lang w:val="en-US"/>
              </w:rPr>
            </w:pPr>
          </w:p>
        </w:tc>
        <w:tc>
          <w:tcPr>
            <w:tcW w:w="1675" w:type="dxa"/>
            <w:vMerge/>
            <w:shd w:val="clear" w:color="auto" w:fill="FFFFC4"/>
          </w:tcPr>
          <w:p w14:paraId="146BAE1F" w14:textId="77777777" w:rsidR="007F3955" w:rsidRPr="00624C44" w:rsidRDefault="007F3955" w:rsidP="0053098A">
            <w:pPr>
              <w:rPr>
                <w:lang w:val="en-US"/>
              </w:rPr>
            </w:pPr>
          </w:p>
        </w:tc>
        <w:tc>
          <w:tcPr>
            <w:tcW w:w="1181" w:type="dxa"/>
            <w:shd w:val="clear" w:color="auto" w:fill="FFFFC4"/>
          </w:tcPr>
          <w:p w14:paraId="0203A9CA" w14:textId="77777777" w:rsidR="007F3955" w:rsidRPr="00624C44" w:rsidRDefault="007F3955" w:rsidP="0053098A">
            <w:pPr>
              <w:rPr>
                <w:lang w:val="en-US"/>
              </w:rPr>
            </w:pPr>
            <w:r w:rsidRPr="00624C44">
              <w:rPr>
                <w:lang w:val="en-US"/>
              </w:rPr>
              <w:t>/head</w:t>
            </w:r>
          </w:p>
        </w:tc>
        <w:tc>
          <w:tcPr>
            <w:tcW w:w="885" w:type="dxa"/>
            <w:shd w:val="clear" w:color="auto" w:fill="FFFFC4"/>
          </w:tcPr>
          <w:p w14:paraId="61956BA5" w14:textId="77777777" w:rsidR="007F3955" w:rsidRPr="00624C44" w:rsidRDefault="007F3955" w:rsidP="0053098A">
            <w:pPr>
              <w:rPr>
                <w:lang w:val="en-US"/>
              </w:rPr>
            </w:pPr>
          </w:p>
        </w:tc>
        <w:tc>
          <w:tcPr>
            <w:tcW w:w="3714" w:type="dxa"/>
            <w:vMerge/>
            <w:shd w:val="clear" w:color="auto" w:fill="FFFFC4"/>
            <w:vAlign w:val="center"/>
          </w:tcPr>
          <w:p w14:paraId="3C4F7ACD" w14:textId="77777777" w:rsidR="007F3955" w:rsidRPr="00624C44" w:rsidRDefault="007F3955" w:rsidP="0053098A">
            <w:pPr>
              <w:rPr>
                <w:lang w:val="en-US"/>
              </w:rPr>
            </w:pPr>
          </w:p>
        </w:tc>
      </w:tr>
      <w:tr w:rsidR="007F3955" w:rsidRPr="00624C44" w14:paraId="1EBAB0F3" w14:textId="77777777" w:rsidTr="0053098A">
        <w:trPr>
          <w:cantSplit/>
          <w:trHeight w:val="63"/>
        </w:trPr>
        <w:tc>
          <w:tcPr>
            <w:tcW w:w="1034" w:type="dxa"/>
            <w:shd w:val="clear" w:color="auto" w:fill="FFFFC4"/>
          </w:tcPr>
          <w:p w14:paraId="7E0C0E80" w14:textId="77777777" w:rsidR="007F3955" w:rsidRPr="00624C44" w:rsidRDefault="007F3955" w:rsidP="0053098A">
            <w:pPr>
              <w:rPr>
                <w:lang w:val="en-US"/>
              </w:rPr>
            </w:pPr>
          </w:p>
        </w:tc>
        <w:tc>
          <w:tcPr>
            <w:tcW w:w="1034" w:type="dxa"/>
            <w:vMerge/>
            <w:shd w:val="clear" w:color="auto" w:fill="FFFFC4"/>
          </w:tcPr>
          <w:p w14:paraId="2F953BA3" w14:textId="77777777" w:rsidR="007F3955" w:rsidRPr="00624C44" w:rsidRDefault="007F3955" w:rsidP="0053098A">
            <w:pPr>
              <w:rPr>
                <w:lang w:val="en-US"/>
              </w:rPr>
            </w:pPr>
          </w:p>
        </w:tc>
        <w:tc>
          <w:tcPr>
            <w:tcW w:w="1675" w:type="dxa"/>
            <w:vMerge/>
            <w:shd w:val="clear" w:color="auto" w:fill="FFFFC4"/>
          </w:tcPr>
          <w:p w14:paraId="0B1DAEDD" w14:textId="77777777" w:rsidR="007F3955" w:rsidRPr="00624C44" w:rsidRDefault="007F3955" w:rsidP="0053098A">
            <w:pPr>
              <w:rPr>
                <w:lang w:val="en-US"/>
              </w:rPr>
            </w:pPr>
          </w:p>
        </w:tc>
        <w:tc>
          <w:tcPr>
            <w:tcW w:w="1181" w:type="dxa"/>
            <w:vMerge w:val="restart"/>
            <w:shd w:val="clear" w:color="auto" w:fill="FFFFC4"/>
          </w:tcPr>
          <w:p w14:paraId="0CCA152D" w14:textId="77777777" w:rsidR="007F3955" w:rsidRPr="00624C44" w:rsidRDefault="007F3955" w:rsidP="0053098A">
            <w:pPr>
              <w:rPr>
                <w:szCs w:val="20"/>
                <w:lang w:val="en-US"/>
              </w:rPr>
            </w:pPr>
            <w:r w:rsidRPr="00624C44">
              <w:rPr>
                <w:szCs w:val="20"/>
                <w:lang w:val="en-US"/>
              </w:rPr>
              <w:t>/leg</w:t>
            </w:r>
          </w:p>
          <w:p w14:paraId="3F9B1E5D" w14:textId="77777777" w:rsidR="007F3955" w:rsidRPr="00624C44" w:rsidRDefault="007F3955" w:rsidP="0053098A">
            <w:pPr>
              <w:rPr>
                <w:szCs w:val="20"/>
                <w:lang w:val="en-US"/>
              </w:rPr>
            </w:pPr>
          </w:p>
        </w:tc>
        <w:tc>
          <w:tcPr>
            <w:tcW w:w="885" w:type="dxa"/>
            <w:shd w:val="clear" w:color="auto" w:fill="FFFFC4"/>
          </w:tcPr>
          <w:p w14:paraId="3CE8A669" w14:textId="77777777" w:rsidR="007F3955" w:rsidRPr="00624C44" w:rsidRDefault="007F3955" w:rsidP="0053098A">
            <w:pPr>
              <w:rPr>
                <w:szCs w:val="20"/>
                <w:lang w:val="en-US"/>
              </w:rPr>
            </w:pPr>
            <w:r w:rsidRPr="00624C44">
              <w:rPr>
                <w:szCs w:val="20"/>
                <w:lang w:val="en-US"/>
              </w:rPr>
              <w:t>/left</w:t>
            </w:r>
          </w:p>
        </w:tc>
        <w:tc>
          <w:tcPr>
            <w:tcW w:w="3714" w:type="dxa"/>
            <w:vMerge/>
            <w:shd w:val="clear" w:color="auto" w:fill="FFFFC4"/>
            <w:vAlign w:val="center"/>
          </w:tcPr>
          <w:p w14:paraId="4444CEB4" w14:textId="77777777" w:rsidR="007F3955" w:rsidRPr="00624C44" w:rsidRDefault="007F3955" w:rsidP="0053098A">
            <w:pPr>
              <w:rPr>
                <w:szCs w:val="20"/>
                <w:lang w:val="en-US"/>
              </w:rPr>
            </w:pPr>
          </w:p>
        </w:tc>
      </w:tr>
      <w:tr w:rsidR="007F3955" w:rsidRPr="00624C44" w14:paraId="3D47D753" w14:textId="77777777" w:rsidTr="0053098A">
        <w:trPr>
          <w:cantSplit/>
          <w:trHeight w:val="63"/>
        </w:trPr>
        <w:tc>
          <w:tcPr>
            <w:tcW w:w="1034" w:type="dxa"/>
            <w:shd w:val="clear" w:color="auto" w:fill="FFFFC4"/>
          </w:tcPr>
          <w:p w14:paraId="7B2320C8" w14:textId="77777777" w:rsidR="007F3955" w:rsidRPr="00624C44" w:rsidRDefault="007F3955" w:rsidP="0053098A">
            <w:pPr>
              <w:rPr>
                <w:lang w:val="en-US"/>
              </w:rPr>
            </w:pPr>
          </w:p>
        </w:tc>
        <w:tc>
          <w:tcPr>
            <w:tcW w:w="1034" w:type="dxa"/>
            <w:vMerge/>
            <w:shd w:val="clear" w:color="auto" w:fill="FFFFC4"/>
          </w:tcPr>
          <w:p w14:paraId="0DAD95F1" w14:textId="77777777" w:rsidR="007F3955" w:rsidRPr="00624C44" w:rsidRDefault="007F3955" w:rsidP="0053098A">
            <w:pPr>
              <w:rPr>
                <w:lang w:val="en-US"/>
              </w:rPr>
            </w:pPr>
          </w:p>
        </w:tc>
        <w:tc>
          <w:tcPr>
            <w:tcW w:w="1675" w:type="dxa"/>
            <w:vMerge/>
            <w:shd w:val="clear" w:color="auto" w:fill="FFFFC4"/>
          </w:tcPr>
          <w:p w14:paraId="575DE6A3" w14:textId="77777777" w:rsidR="007F3955" w:rsidRPr="00624C44" w:rsidRDefault="007F3955" w:rsidP="0053098A">
            <w:pPr>
              <w:rPr>
                <w:lang w:val="en-US"/>
              </w:rPr>
            </w:pPr>
          </w:p>
        </w:tc>
        <w:tc>
          <w:tcPr>
            <w:tcW w:w="1181" w:type="dxa"/>
            <w:vMerge/>
            <w:shd w:val="clear" w:color="auto" w:fill="FFFFC4"/>
          </w:tcPr>
          <w:p w14:paraId="4865DBDF" w14:textId="77777777" w:rsidR="007F3955" w:rsidRPr="00624C44" w:rsidRDefault="007F3955" w:rsidP="0053098A">
            <w:pPr>
              <w:rPr>
                <w:szCs w:val="20"/>
                <w:lang w:val="en-US"/>
              </w:rPr>
            </w:pPr>
          </w:p>
        </w:tc>
        <w:tc>
          <w:tcPr>
            <w:tcW w:w="885" w:type="dxa"/>
            <w:shd w:val="clear" w:color="auto" w:fill="FFFFC4"/>
          </w:tcPr>
          <w:p w14:paraId="06B0DFFE" w14:textId="77777777" w:rsidR="007F3955" w:rsidRPr="00624C44" w:rsidRDefault="007F3955" w:rsidP="0053098A">
            <w:pPr>
              <w:rPr>
                <w:szCs w:val="20"/>
                <w:lang w:val="en-US"/>
              </w:rPr>
            </w:pPr>
            <w:r w:rsidRPr="00624C44">
              <w:rPr>
                <w:szCs w:val="20"/>
                <w:lang w:val="en-US"/>
              </w:rPr>
              <w:t>/right</w:t>
            </w:r>
          </w:p>
        </w:tc>
        <w:tc>
          <w:tcPr>
            <w:tcW w:w="3714" w:type="dxa"/>
            <w:vMerge/>
            <w:shd w:val="clear" w:color="auto" w:fill="FFFFC4"/>
            <w:vAlign w:val="center"/>
          </w:tcPr>
          <w:p w14:paraId="4A8DCEEB" w14:textId="77777777" w:rsidR="007F3955" w:rsidRPr="00624C44" w:rsidRDefault="007F3955" w:rsidP="0053098A">
            <w:pPr>
              <w:rPr>
                <w:szCs w:val="20"/>
                <w:lang w:val="en-US"/>
              </w:rPr>
            </w:pPr>
          </w:p>
        </w:tc>
      </w:tr>
      <w:tr w:rsidR="007F3955" w:rsidRPr="00624C44" w14:paraId="29349B24" w14:textId="77777777" w:rsidTr="0053098A">
        <w:trPr>
          <w:cantSplit/>
          <w:trHeight w:val="286"/>
        </w:trPr>
        <w:tc>
          <w:tcPr>
            <w:tcW w:w="1034" w:type="dxa"/>
            <w:shd w:val="clear" w:color="auto" w:fill="FFFFC4"/>
          </w:tcPr>
          <w:p w14:paraId="081C6FB6" w14:textId="77777777" w:rsidR="007F3955" w:rsidRPr="00624C44" w:rsidRDefault="007F3955" w:rsidP="0053098A">
            <w:pPr>
              <w:rPr>
                <w:lang w:val="en-US"/>
              </w:rPr>
            </w:pPr>
          </w:p>
        </w:tc>
        <w:tc>
          <w:tcPr>
            <w:tcW w:w="1034" w:type="dxa"/>
            <w:vMerge/>
            <w:shd w:val="clear" w:color="auto" w:fill="FFFFC4"/>
          </w:tcPr>
          <w:p w14:paraId="45F64374" w14:textId="77777777" w:rsidR="007F3955" w:rsidRPr="00624C44" w:rsidRDefault="007F3955" w:rsidP="0053098A">
            <w:pPr>
              <w:rPr>
                <w:lang w:val="en-US"/>
              </w:rPr>
            </w:pPr>
          </w:p>
        </w:tc>
        <w:tc>
          <w:tcPr>
            <w:tcW w:w="1675" w:type="dxa"/>
            <w:vMerge/>
            <w:shd w:val="clear" w:color="auto" w:fill="FFFFC4"/>
          </w:tcPr>
          <w:p w14:paraId="138684AC" w14:textId="77777777" w:rsidR="007F3955" w:rsidRPr="00624C44" w:rsidRDefault="007F3955" w:rsidP="0053098A">
            <w:pPr>
              <w:rPr>
                <w:lang w:val="en-US"/>
              </w:rPr>
            </w:pPr>
          </w:p>
        </w:tc>
        <w:tc>
          <w:tcPr>
            <w:tcW w:w="1181" w:type="dxa"/>
            <w:vMerge w:val="restart"/>
            <w:shd w:val="clear" w:color="auto" w:fill="FFFFC4"/>
          </w:tcPr>
          <w:p w14:paraId="2A9C718F" w14:textId="77777777" w:rsidR="007F3955" w:rsidRPr="00624C44" w:rsidRDefault="007F3955" w:rsidP="0053098A">
            <w:pPr>
              <w:rPr>
                <w:lang w:val="en-US"/>
              </w:rPr>
            </w:pPr>
            <w:r w:rsidRPr="00624C44">
              <w:rPr>
                <w:lang w:val="en-US"/>
              </w:rPr>
              <w:t>/body</w:t>
            </w:r>
          </w:p>
        </w:tc>
        <w:tc>
          <w:tcPr>
            <w:tcW w:w="885" w:type="dxa"/>
            <w:shd w:val="clear" w:color="auto" w:fill="FFFFC4"/>
          </w:tcPr>
          <w:p w14:paraId="4EBD41D5" w14:textId="77777777" w:rsidR="007F3955" w:rsidRPr="00624C44" w:rsidRDefault="007F3955" w:rsidP="0053098A">
            <w:pPr>
              <w:rPr>
                <w:lang w:val="en-US"/>
              </w:rPr>
            </w:pPr>
            <w:r w:rsidRPr="00624C44">
              <w:rPr>
                <w:lang w:val="en-US"/>
              </w:rPr>
              <w:t>/upper</w:t>
            </w:r>
          </w:p>
        </w:tc>
        <w:tc>
          <w:tcPr>
            <w:tcW w:w="3714" w:type="dxa"/>
            <w:vMerge/>
            <w:shd w:val="clear" w:color="auto" w:fill="FFFFC4"/>
            <w:vAlign w:val="center"/>
          </w:tcPr>
          <w:p w14:paraId="4D935BC6" w14:textId="77777777" w:rsidR="007F3955" w:rsidRPr="00624C44" w:rsidRDefault="007F3955" w:rsidP="0053098A">
            <w:pPr>
              <w:rPr>
                <w:lang w:val="en-US"/>
              </w:rPr>
            </w:pPr>
          </w:p>
        </w:tc>
      </w:tr>
      <w:tr w:rsidR="007F3955" w:rsidRPr="00624C44" w14:paraId="5429E73B" w14:textId="77777777" w:rsidTr="0053098A">
        <w:trPr>
          <w:cantSplit/>
          <w:trHeight w:val="286"/>
        </w:trPr>
        <w:tc>
          <w:tcPr>
            <w:tcW w:w="1034" w:type="dxa"/>
            <w:shd w:val="clear" w:color="auto" w:fill="FFFFC4"/>
          </w:tcPr>
          <w:p w14:paraId="6230703E" w14:textId="77777777" w:rsidR="007F3955" w:rsidRPr="00624C44" w:rsidRDefault="007F3955" w:rsidP="0053098A">
            <w:pPr>
              <w:rPr>
                <w:lang w:val="en-US"/>
              </w:rPr>
            </w:pPr>
          </w:p>
        </w:tc>
        <w:tc>
          <w:tcPr>
            <w:tcW w:w="1034" w:type="dxa"/>
            <w:vMerge/>
            <w:shd w:val="clear" w:color="auto" w:fill="FFFFC4"/>
          </w:tcPr>
          <w:p w14:paraId="774EF541" w14:textId="77777777" w:rsidR="007F3955" w:rsidRPr="00624C44" w:rsidRDefault="007F3955" w:rsidP="0053098A">
            <w:pPr>
              <w:rPr>
                <w:lang w:val="en-US"/>
              </w:rPr>
            </w:pPr>
          </w:p>
        </w:tc>
        <w:tc>
          <w:tcPr>
            <w:tcW w:w="1675" w:type="dxa"/>
            <w:vMerge/>
            <w:shd w:val="clear" w:color="auto" w:fill="FFFFC4"/>
          </w:tcPr>
          <w:p w14:paraId="2B23ACAF" w14:textId="77777777" w:rsidR="007F3955" w:rsidRPr="00624C44" w:rsidRDefault="007F3955" w:rsidP="0053098A">
            <w:pPr>
              <w:rPr>
                <w:lang w:val="en-US"/>
              </w:rPr>
            </w:pPr>
          </w:p>
        </w:tc>
        <w:tc>
          <w:tcPr>
            <w:tcW w:w="1181" w:type="dxa"/>
            <w:vMerge/>
            <w:shd w:val="clear" w:color="auto" w:fill="FFFFC4"/>
          </w:tcPr>
          <w:p w14:paraId="12A488F9" w14:textId="77777777" w:rsidR="007F3955" w:rsidRPr="00624C44" w:rsidRDefault="007F3955" w:rsidP="0053098A">
            <w:pPr>
              <w:rPr>
                <w:lang w:val="en-US"/>
              </w:rPr>
            </w:pPr>
          </w:p>
        </w:tc>
        <w:tc>
          <w:tcPr>
            <w:tcW w:w="885" w:type="dxa"/>
            <w:shd w:val="clear" w:color="auto" w:fill="FFFFC4"/>
          </w:tcPr>
          <w:p w14:paraId="4D27724D" w14:textId="77777777" w:rsidR="007F3955" w:rsidRPr="00624C44" w:rsidRDefault="007F3955" w:rsidP="0053098A">
            <w:pPr>
              <w:rPr>
                <w:lang w:val="en-US"/>
              </w:rPr>
            </w:pPr>
            <w:r w:rsidRPr="00624C44">
              <w:rPr>
                <w:lang w:val="en-US"/>
              </w:rPr>
              <w:t>/lower</w:t>
            </w:r>
          </w:p>
        </w:tc>
        <w:tc>
          <w:tcPr>
            <w:tcW w:w="3714" w:type="dxa"/>
            <w:vMerge/>
            <w:shd w:val="clear" w:color="auto" w:fill="FFFFC4"/>
            <w:vAlign w:val="center"/>
          </w:tcPr>
          <w:p w14:paraId="7D58D680" w14:textId="77777777" w:rsidR="007F3955" w:rsidRPr="00624C44" w:rsidRDefault="007F3955" w:rsidP="0053098A">
            <w:pPr>
              <w:rPr>
                <w:lang w:val="en-US"/>
              </w:rPr>
            </w:pPr>
          </w:p>
        </w:tc>
      </w:tr>
      <w:tr w:rsidR="007F3955" w:rsidRPr="00624C44" w14:paraId="6E1D5517" w14:textId="77777777" w:rsidTr="0053098A">
        <w:trPr>
          <w:cantSplit/>
          <w:trHeight w:val="286"/>
        </w:trPr>
        <w:tc>
          <w:tcPr>
            <w:tcW w:w="1034" w:type="dxa"/>
            <w:shd w:val="clear" w:color="auto" w:fill="FFFFC4"/>
          </w:tcPr>
          <w:p w14:paraId="6698B0A7" w14:textId="77777777" w:rsidR="007F3955" w:rsidRPr="00624C44" w:rsidRDefault="007F3955" w:rsidP="0053098A">
            <w:pPr>
              <w:rPr>
                <w:lang w:val="en-US"/>
              </w:rPr>
            </w:pPr>
          </w:p>
        </w:tc>
        <w:tc>
          <w:tcPr>
            <w:tcW w:w="1034" w:type="dxa"/>
            <w:vMerge/>
            <w:shd w:val="clear" w:color="auto" w:fill="FFFFC4"/>
          </w:tcPr>
          <w:p w14:paraId="0ABDD7EE" w14:textId="77777777" w:rsidR="007F3955" w:rsidRPr="00624C44" w:rsidRDefault="007F3955" w:rsidP="0053098A">
            <w:pPr>
              <w:rPr>
                <w:lang w:val="en-US"/>
              </w:rPr>
            </w:pPr>
          </w:p>
        </w:tc>
        <w:tc>
          <w:tcPr>
            <w:tcW w:w="1675" w:type="dxa"/>
            <w:vMerge/>
            <w:shd w:val="clear" w:color="auto" w:fill="FFFFC4"/>
          </w:tcPr>
          <w:p w14:paraId="30117019" w14:textId="77777777" w:rsidR="007F3955" w:rsidRPr="00624C44" w:rsidRDefault="007F3955" w:rsidP="0053098A">
            <w:pPr>
              <w:rPr>
                <w:lang w:val="en-US"/>
              </w:rPr>
            </w:pPr>
          </w:p>
        </w:tc>
        <w:tc>
          <w:tcPr>
            <w:tcW w:w="1181" w:type="dxa"/>
            <w:vMerge/>
            <w:shd w:val="clear" w:color="auto" w:fill="FFFFC4"/>
          </w:tcPr>
          <w:p w14:paraId="2806301F" w14:textId="77777777" w:rsidR="007F3955" w:rsidRPr="00624C44" w:rsidRDefault="007F3955" w:rsidP="0053098A">
            <w:pPr>
              <w:rPr>
                <w:lang w:val="en-US"/>
              </w:rPr>
            </w:pPr>
          </w:p>
        </w:tc>
        <w:tc>
          <w:tcPr>
            <w:tcW w:w="885" w:type="dxa"/>
            <w:shd w:val="clear" w:color="auto" w:fill="FFFFC4"/>
          </w:tcPr>
          <w:p w14:paraId="1070E237" w14:textId="77777777" w:rsidR="007F3955" w:rsidRPr="00624C44" w:rsidRDefault="007F3955" w:rsidP="0053098A">
            <w:pPr>
              <w:rPr>
                <w:lang w:val="en-US"/>
              </w:rPr>
            </w:pPr>
            <w:r w:rsidRPr="00624C44">
              <w:rPr>
                <w:lang w:val="en-US"/>
              </w:rPr>
              <w:t>/right</w:t>
            </w:r>
          </w:p>
        </w:tc>
        <w:tc>
          <w:tcPr>
            <w:tcW w:w="3714" w:type="dxa"/>
            <w:vMerge/>
            <w:shd w:val="clear" w:color="auto" w:fill="FFFFC4"/>
            <w:vAlign w:val="center"/>
          </w:tcPr>
          <w:p w14:paraId="55A3205C" w14:textId="77777777" w:rsidR="007F3955" w:rsidRPr="00624C44" w:rsidRDefault="007F3955" w:rsidP="0053098A">
            <w:pPr>
              <w:rPr>
                <w:lang w:val="en-US"/>
              </w:rPr>
            </w:pPr>
          </w:p>
        </w:tc>
      </w:tr>
      <w:tr w:rsidR="007F3955" w:rsidRPr="00624C44" w14:paraId="7258CDC0" w14:textId="77777777" w:rsidTr="0053098A">
        <w:trPr>
          <w:cantSplit/>
          <w:trHeight w:val="286"/>
        </w:trPr>
        <w:tc>
          <w:tcPr>
            <w:tcW w:w="1034" w:type="dxa"/>
            <w:shd w:val="clear" w:color="auto" w:fill="FFFFC4"/>
          </w:tcPr>
          <w:p w14:paraId="7656543B" w14:textId="77777777" w:rsidR="007F3955" w:rsidRPr="00624C44" w:rsidRDefault="007F3955" w:rsidP="0053098A">
            <w:pPr>
              <w:rPr>
                <w:lang w:val="en-US"/>
              </w:rPr>
            </w:pPr>
          </w:p>
        </w:tc>
        <w:tc>
          <w:tcPr>
            <w:tcW w:w="1034" w:type="dxa"/>
            <w:vMerge/>
            <w:shd w:val="clear" w:color="auto" w:fill="FFFFC4"/>
          </w:tcPr>
          <w:p w14:paraId="68EA4574" w14:textId="77777777" w:rsidR="007F3955" w:rsidRPr="00624C44" w:rsidRDefault="007F3955" w:rsidP="0053098A">
            <w:pPr>
              <w:rPr>
                <w:lang w:val="en-US"/>
              </w:rPr>
            </w:pPr>
          </w:p>
        </w:tc>
        <w:tc>
          <w:tcPr>
            <w:tcW w:w="1675" w:type="dxa"/>
            <w:vMerge/>
            <w:shd w:val="clear" w:color="auto" w:fill="FFFFC4"/>
          </w:tcPr>
          <w:p w14:paraId="7E77743D" w14:textId="77777777" w:rsidR="007F3955" w:rsidRPr="00624C44" w:rsidRDefault="007F3955" w:rsidP="0053098A">
            <w:pPr>
              <w:rPr>
                <w:lang w:val="en-US"/>
              </w:rPr>
            </w:pPr>
          </w:p>
        </w:tc>
        <w:tc>
          <w:tcPr>
            <w:tcW w:w="1181" w:type="dxa"/>
            <w:vMerge/>
            <w:shd w:val="clear" w:color="auto" w:fill="FFFFC4"/>
          </w:tcPr>
          <w:p w14:paraId="47B34717" w14:textId="77777777" w:rsidR="007F3955" w:rsidRPr="00624C44" w:rsidRDefault="007F3955" w:rsidP="0053098A">
            <w:pPr>
              <w:rPr>
                <w:lang w:val="en-US"/>
              </w:rPr>
            </w:pPr>
          </w:p>
        </w:tc>
        <w:tc>
          <w:tcPr>
            <w:tcW w:w="885" w:type="dxa"/>
            <w:shd w:val="clear" w:color="auto" w:fill="FFFFC4"/>
          </w:tcPr>
          <w:p w14:paraId="43BB0BCE" w14:textId="77777777" w:rsidR="007F3955" w:rsidRPr="00624C44" w:rsidRDefault="007F3955" w:rsidP="0053098A">
            <w:pPr>
              <w:rPr>
                <w:lang w:val="en-US"/>
              </w:rPr>
            </w:pPr>
            <w:r w:rsidRPr="00624C44">
              <w:rPr>
                <w:lang w:val="en-US"/>
              </w:rPr>
              <w:t>/left</w:t>
            </w:r>
          </w:p>
        </w:tc>
        <w:tc>
          <w:tcPr>
            <w:tcW w:w="3714" w:type="dxa"/>
            <w:vMerge/>
            <w:shd w:val="clear" w:color="auto" w:fill="FFFFC4"/>
            <w:vAlign w:val="center"/>
          </w:tcPr>
          <w:p w14:paraId="79C0BE7D" w14:textId="77777777" w:rsidR="007F3955" w:rsidRPr="00624C44" w:rsidRDefault="007F3955" w:rsidP="0053098A">
            <w:pPr>
              <w:rPr>
                <w:lang w:val="en-US"/>
              </w:rPr>
            </w:pPr>
          </w:p>
        </w:tc>
      </w:tr>
      <w:tr w:rsidR="007F3955" w:rsidRPr="00624C44" w14:paraId="3EBBD87D" w14:textId="77777777" w:rsidTr="0053098A">
        <w:trPr>
          <w:cantSplit/>
          <w:trHeight w:val="286"/>
        </w:trPr>
        <w:tc>
          <w:tcPr>
            <w:tcW w:w="1034" w:type="dxa"/>
            <w:shd w:val="clear" w:color="auto" w:fill="FFFFC4"/>
          </w:tcPr>
          <w:p w14:paraId="53DA20D5" w14:textId="77777777" w:rsidR="007F3955" w:rsidRPr="00624C44" w:rsidRDefault="007F3955" w:rsidP="0053098A">
            <w:pPr>
              <w:rPr>
                <w:lang w:val="en-US"/>
              </w:rPr>
            </w:pPr>
          </w:p>
        </w:tc>
        <w:tc>
          <w:tcPr>
            <w:tcW w:w="1034" w:type="dxa"/>
            <w:vMerge/>
            <w:shd w:val="clear" w:color="auto" w:fill="FFFFC4"/>
          </w:tcPr>
          <w:p w14:paraId="722A5C60" w14:textId="77777777" w:rsidR="007F3955" w:rsidRPr="00624C44" w:rsidRDefault="007F3955" w:rsidP="0053098A">
            <w:pPr>
              <w:rPr>
                <w:lang w:val="en-US"/>
              </w:rPr>
            </w:pPr>
          </w:p>
        </w:tc>
        <w:tc>
          <w:tcPr>
            <w:tcW w:w="1675" w:type="dxa"/>
            <w:vMerge w:val="restart"/>
            <w:shd w:val="clear" w:color="auto" w:fill="FFFFC4"/>
          </w:tcPr>
          <w:p w14:paraId="5E26B646" w14:textId="77777777" w:rsidR="007F3955" w:rsidRPr="00624C44" w:rsidRDefault="007F3955" w:rsidP="0053098A">
            <w:pPr>
              <w:rPr>
                <w:lang w:val="en-US"/>
              </w:rPr>
            </w:pPr>
            <w:r w:rsidRPr="00624C44">
              <w:rPr>
                <w:b/>
                <w:color w:val="FF0000"/>
                <w:lang w:val="en-US"/>
              </w:rPr>
              <w:t>/normal</w:t>
            </w:r>
          </w:p>
        </w:tc>
        <w:tc>
          <w:tcPr>
            <w:tcW w:w="1181" w:type="dxa"/>
            <w:vMerge w:val="restart"/>
            <w:shd w:val="clear" w:color="auto" w:fill="FFFFC4"/>
          </w:tcPr>
          <w:p w14:paraId="0E2B8EBF" w14:textId="77777777" w:rsidR="007F3955" w:rsidRPr="00624C44" w:rsidRDefault="007F3955" w:rsidP="0053098A">
            <w:pPr>
              <w:rPr>
                <w:lang w:val="en-US"/>
              </w:rPr>
            </w:pPr>
            <w:r w:rsidRPr="00624C44">
              <w:rPr>
                <w:lang w:val="en-US"/>
              </w:rPr>
              <w:t>/hand</w:t>
            </w:r>
          </w:p>
        </w:tc>
        <w:tc>
          <w:tcPr>
            <w:tcW w:w="885" w:type="dxa"/>
            <w:shd w:val="clear" w:color="auto" w:fill="FFFFC4"/>
          </w:tcPr>
          <w:p w14:paraId="380FFDC5" w14:textId="77777777" w:rsidR="007F3955" w:rsidRPr="00624C44" w:rsidRDefault="007F3955" w:rsidP="0053098A">
            <w:pPr>
              <w:rPr>
                <w:lang w:val="en-US"/>
              </w:rPr>
            </w:pPr>
            <w:r w:rsidRPr="00624C44">
              <w:rPr>
                <w:lang w:val="en-US"/>
              </w:rPr>
              <w:t>/left</w:t>
            </w:r>
          </w:p>
        </w:tc>
        <w:tc>
          <w:tcPr>
            <w:tcW w:w="3714" w:type="dxa"/>
            <w:vMerge w:val="restart"/>
            <w:shd w:val="clear" w:color="auto" w:fill="FFFFC4"/>
            <w:vAlign w:val="center"/>
          </w:tcPr>
          <w:p w14:paraId="588733E0" w14:textId="77777777" w:rsidR="007F3955" w:rsidRPr="00624C44" w:rsidRDefault="007F3955" w:rsidP="0053098A">
            <w:pPr>
              <w:rPr>
                <w:lang w:val="en-US"/>
              </w:rPr>
            </w:pPr>
            <w:r>
              <w:rPr>
                <w:lang w:val="en-US"/>
              </w:rPr>
              <w:t xml:space="preserve">(this could offer advantages over </w:t>
            </w:r>
            <w:r>
              <w:rPr>
                <w:lang w:val="en-US"/>
              </w:rPr>
              <w:br/>
              <w:t>/zones/[id]/activity</w:t>
            </w:r>
            <w:r w:rsidRPr="00F6564A">
              <w:rPr>
                <w:lang w:val="en-US"/>
              </w:rPr>
              <w:t>/normal</w:t>
            </w:r>
            <w:r>
              <w:rPr>
                <w:lang w:val="en-US"/>
              </w:rPr>
              <w:br/>
              <w:t>since therapist can be excluded.  On the other side, these players are mostly in beds or chairs, so the body tracking may –in most cases – not work)</w:t>
            </w:r>
          </w:p>
          <w:p w14:paraId="55DDF2E3" w14:textId="77777777" w:rsidR="007F3955" w:rsidRPr="00624C44" w:rsidRDefault="007F3955" w:rsidP="0053098A">
            <w:pPr>
              <w:rPr>
                <w:lang w:val="en-US"/>
              </w:rPr>
            </w:pPr>
          </w:p>
        </w:tc>
      </w:tr>
      <w:tr w:rsidR="007F3955" w:rsidRPr="00624C44" w14:paraId="6C6754EF" w14:textId="77777777" w:rsidTr="0053098A">
        <w:trPr>
          <w:cantSplit/>
          <w:trHeight w:val="286"/>
        </w:trPr>
        <w:tc>
          <w:tcPr>
            <w:tcW w:w="1034" w:type="dxa"/>
            <w:shd w:val="clear" w:color="auto" w:fill="FFFFC4"/>
          </w:tcPr>
          <w:p w14:paraId="476D0E13" w14:textId="77777777" w:rsidR="007F3955" w:rsidRPr="00624C44" w:rsidRDefault="007F3955" w:rsidP="0053098A">
            <w:pPr>
              <w:rPr>
                <w:lang w:val="en-US"/>
              </w:rPr>
            </w:pPr>
          </w:p>
        </w:tc>
        <w:tc>
          <w:tcPr>
            <w:tcW w:w="1034" w:type="dxa"/>
            <w:vMerge/>
            <w:shd w:val="clear" w:color="auto" w:fill="FFFFC4"/>
          </w:tcPr>
          <w:p w14:paraId="3DC1C080" w14:textId="77777777" w:rsidR="007F3955" w:rsidRPr="00624C44" w:rsidRDefault="007F3955" w:rsidP="0053098A">
            <w:pPr>
              <w:rPr>
                <w:lang w:val="en-US"/>
              </w:rPr>
            </w:pPr>
          </w:p>
        </w:tc>
        <w:tc>
          <w:tcPr>
            <w:tcW w:w="1675" w:type="dxa"/>
            <w:vMerge/>
            <w:shd w:val="clear" w:color="auto" w:fill="FFFFC4"/>
          </w:tcPr>
          <w:p w14:paraId="4D02C0EC" w14:textId="77777777" w:rsidR="007F3955" w:rsidRPr="00624C44" w:rsidRDefault="007F3955" w:rsidP="0053098A">
            <w:pPr>
              <w:rPr>
                <w:lang w:val="en-US"/>
              </w:rPr>
            </w:pPr>
          </w:p>
        </w:tc>
        <w:tc>
          <w:tcPr>
            <w:tcW w:w="1181" w:type="dxa"/>
            <w:vMerge/>
            <w:shd w:val="clear" w:color="auto" w:fill="FFFFC4"/>
          </w:tcPr>
          <w:p w14:paraId="7DAFF014" w14:textId="77777777" w:rsidR="007F3955" w:rsidRPr="00624C44" w:rsidRDefault="007F3955" w:rsidP="0053098A">
            <w:pPr>
              <w:rPr>
                <w:lang w:val="en-US"/>
              </w:rPr>
            </w:pPr>
          </w:p>
        </w:tc>
        <w:tc>
          <w:tcPr>
            <w:tcW w:w="885" w:type="dxa"/>
            <w:shd w:val="clear" w:color="auto" w:fill="FFFFC4"/>
          </w:tcPr>
          <w:p w14:paraId="619A2101" w14:textId="77777777" w:rsidR="007F3955" w:rsidRPr="00624C44" w:rsidRDefault="007F3955" w:rsidP="0053098A">
            <w:pPr>
              <w:rPr>
                <w:lang w:val="en-US"/>
              </w:rPr>
            </w:pPr>
            <w:r w:rsidRPr="00624C44">
              <w:rPr>
                <w:lang w:val="en-US"/>
              </w:rPr>
              <w:t>/right</w:t>
            </w:r>
          </w:p>
        </w:tc>
        <w:tc>
          <w:tcPr>
            <w:tcW w:w="3714" w:type="dxa"/>
            <w:vMerge/>
            <w:shd w:val="clear" w:color="auto" w:fill="FFFFC4"/>
          </w:tcPr>
          <w:p w14:paraId="70F1195F" w14:textId="77777777" w:rsidR="007F3955" w:rsidRPr="00624C44" w:rsidRDefault="007F3955" w:rsidP="0053098A">
            <w:pPr>
              <w:rPr>
                <w:lang w:val="en-US"/>
              </w:rPr>
            </w:pPr>
          </w:p>
        </w:tc>
      </w:tr>
      <w:tr w:rsidR="007F3955" w:rsidRPr="00624C44" w14:paraId="25532954" w14:textId="77777777" w:rsidTr="0053098A">
        <w:trPr>
          <w:cantSplit/>
          <w:trHeight w:val="286"/>
        </w:trPr>
        <w:tc>
          <w:tcPr>
            <w:tcW w:w="1034" w:type="dxa"/>
            <w:shd w:val="clear" w:color="auto" w:fill="FFFFC4"/>
          </w:tcPr>
          <w:p w14:paraId="533245BE" w14:textId="77777777" w:rsidR="007F3955" w:rsidRPr="00624C44" w:rsidRDefault="007F3955" w:rsidP="0053098A">
            <w:pPr>
              <w:rPr>
                <w:lang w:val="en-US"/>
              </w:rPr>
            </w:pPr>
          </w:p>
        </w:tc>
        <w:tc>
          <w:tcPr>
            <w:tcW w:w="1034" w:type="dxa"/>
            <w:vMerge/>
            <w:shd w:val="clear" w:color="auto" w:fill="FFFFC4"/>
          </w:tcPr>
          <w:p w14:paraId="4AAA59AC" w14:textId="77777777" w:rsidR="007F3955" w:rsidRPr="00624C44" w:rsidRDefault="007F3955" w:rsidP="0053098A">
            <w:pPr>
              <w:rPr>
                <w:lang w:val="en-US"/>
              </w:rPr>
            </w:pPr>
          </w:p>
        </w:tc>
        <w:tc>
          <w:tcPr>
            <w:tcW w:w="1675" w:type="dxa"/>
            <w:vMerge/>
            <w:shd w:val="clear" w:color="auto" w:fill="FFFFC4"/>
          </w:tcPr>
          <w:p w14:paraId="043EF88D" w14:textId="77777777" w:rsidR="007F3955" w:rsidRPr="00624C44" w:rsidRDefault="007F3955" w:rsidP="0053098A">
            <w:pPr>
              <w:rPr>
                <w:lang w:val="en-US"/>
              </w:rPr>
            </w:pPr>
          </w:p>
        </w:tc>
        <w:tc>
          <w:tcPr>
            <w:tcW w:w="1181" w:type="dxa"/>
            <w:shd w:val="clear" w:color="auto" w:fill="FFFFC4"/>
          </w:tcPr>
          <w:p w14:paraId="7ED1DD42" w14:textId="77777777" w:rsidR="007F3955" w:rsidRPr="00624C44" w:rsidRDefault="007F3955" w:rsidP="0053098A">
            <w:pPr>
              <w:rPr>
                <w:lang w:val="en-US"/>
              </w:rPr>
            </w:pPr>
            <w:r w:rsidRPr="00624C44">
              <w:rPr>
                <w:lang w:val="en-US"/>
              </w:rPr>
              <w:t>/head</w:t>
            </w:r>
          </w:p>
        </w:tc>
        <w:tc>
          <w:tcPr>
            <w:tcW w:w="885" w:type="dxa"/>
            <w:shd w:val="clear" w:color="auto" w:fill="FFFFC4"/>
          </w:tcPr>
          <w:p w14:paraId="54223B57" w14:textId="77777777" w:rsidR="007F3955" w:rsidRPr="00624C44" w:rsidRDefault="007F3955" w:rsidP="0053098A">
            <w:pPr>
              <w:rPr>
                <w:lang w:val="en-US"/>
              </w:rPr>
            </w:pPr>
          </w:p>
        </w:tc>
        <w:tc>
          <w:tcPr>
            <w:tcW w:w="3714" w:type="dxa"/>
            <w:vMerge/>
            <w:shd w:val="clear" w:color="auto" w:fill="FFFFC4"/>
          </w:tcPr>
          <w:p w14:paraId="404B56F1" w14:textId="77777777" w:rsidR="007F3955" w:rsidRPr="00624C44" w:rsidRDefault="007F3955" w:rsidP="0053098A">
            <w:pPr>
              <w:rPr>
                <w:lang w:val="en-US"/>
              </w:rPr>
            </w:pPr>
          </w:p>
        </w:tc>
      </w:tr>
      <w:tr w:rsidR="007F3955" w:rsidRPr="00624C44" w14:paraId="1003DF60" w14:textId="77777777" w:rsidTr="0053098A">
        <w:trPr>
          <w:cantSplit/>
          <w:trHeight w:val="286"/>
        </w:trPr>
        <w:tc>
          <w:tcPr>
            <w:tcW w:w="1034" w:type="dxa"/>
            <w:shd w:val="clear" w:color="auto" w:fill="FFFFC4"/>
          </w:tcPr>
          <w:p w14:paraId="026543D3" w14:textId="77777777" w:rsidR="007F3955" w:rsidRPr="00624C44" w:rsidRDefault="007F3955" w:rsidP="0053098A">
            <w:pPr>
              <w:rPr>
                <w:lang w:val="en-US"/>
              </w:rPr>
            </w:pPr>
          </w:p>
        </w:tc>
        <w:tc>
          <w:tcPr>
            <w:tcW w:w="1034" w:type="dxa"/>
            <w:vMerge/>
            <w:shd w:val="clear" w:color="auto" w:fill="FFFFC4"/>
          </w:tcPr>
          <w:p w14:paraId="01E7B3FF" w14:textId="77777777" w:rsidR="007F3955" w:rsidRPr="00624C44" w:rsidRDefault="007F3955" w:rsidP="0053098A">
            <w:pPr>
              <w:rPr>
                <w:lang w:val="en-US"/>
              </w:rPr>
            </w:pPr>
          </w:p>
        </w:tc>
        <w:tc>
          <w:tcPr>
            <w:tcW w:w="1675" w:type="dxa"/>
            <w:vMerge/>
            <w:shd w:val="clear" w:color="auto" w:fill="FFFFC4"/>
          </w:tcPr>
          <w:p w14:paraId="30F0F5E9" w14:textId="77777777" w:rsidR="007F3955" w:rsidRPr="00624C44" w:rsidRDefault="007F3955" w:rsidP="0053098A">
            <w:pPr>
              <w:rPr>
                <w:lang w:val="en-US"/>
              </w:rPr>
            </w:pPr>
          </w:p>
        </w:tc>
        <w:tc>
          <w:tcPr>
            <w:tcW w:w="1181" w:type="dxa"/>
            <w:vMerge w:val="restart"/>
            <w:shd w:val="clear" w:color="auto" w:fill="FFFFC4"/>
          </w:tcPr>
          <w:p w14:paraId="2716C5EE" w14:textId="77777777" w:rsidR="007F3955" w:rsidRPr="00624C44" w:rsidRDefault="007F3955" w:rsidP="0053098A">
            <w:pPr>
              <w:rPr>
                <w:szCs w:val="20"/>
                <w:lang w:val="en-US"/>
              </w:rPr>
            </w:pPr>
            <w:r w:rsidRPr="00624C44">
              <w:rPr>
                <w:szCs w:val="20"/>
                <w:lang w:val="en-US"/>
              </w:rPr>
              <w:t>/leg</w:t>
            </w:r>
          </w:p>
        </w:tc>
        <w:tc>
          <w:tcPr>
            <w:tcW w:w="885" w:type="dxa"/>
            <w:shd w:val="clear" w:color="auto" w:fill="FFFFC4"/>
          </w:tcPr>
          <w:p w14:paraId="2FB408F0" w14:textId="77777777" w:rsidR="007F3955" w:rsidRPr="00624C44" w:rsidRDefault="007F3955" w:rsidP="0053098A">
            <w:pPr>
              <w:rPr>
                <w:szCs w:val="20"/>
                <w:lang w:val="en-US"/>
              </w:rPr>
            </w:pPr>
            <w:r w:rsidRPr="00624C44">
              <w:rPr>
                <w:szCs w:val="20"/>
                <w:lang w:val="en-US"/>
              </w:rPr>
              <w:t>/left</w:t>
            </w:r>
          </w:p>
        </w:tc>
        <w:tc>
          <w:tcPr>
            <w:tcW w:w="3714" w:type="dxa"/>
            <w:vMerge/>
            <w:shd w:val="clear" w:color="auto" w:fill="FFFFC4"/>
          </w:tcPr>
          <w:p w14:paraId="28C7B1FC" w14:textId="77777777" w:rsidR="007F3955" w:rsidRPr="00F6564A" w:rsidRDefault="007F3955" w:rsidP="0053098A">
            <w:pPr>
              <w:rPr>
                <w:lang w:val="en-US"/>
              </w:rPr>
            </w:pPr>
          </w:p>
        </w:tc>
      </w:tr>
      <w:tr w:rsidR="007F3955" w:rsidRPr="00624C44" w14:paraId="5F585791" w14:textId="77777777" w:rsidTr="0053098A">
        <w:trPr>
          <w:cantSplit/>
          <w:trHeight w:val="63"/>
        </w:trPr>
        <w:tc>
          <w:tcPr>
            <w:tcW w:w="1034" w:type="dxa"/>
            <w:shd w:val="clear" w:color="auto" w:fill="FFFFC4"/>
          </w:tcPr>
          <w:p w14:paraId="7F9D1CA5" w14:textId="77777777" w:rsidR="007F3955" w:rsidRPr="00624C44" w:rsidRDefault="007F3955" w:rsidP="0053098A">
            <w:pPr>
              <w:rPr>
                <w:lang w:val="en-US"/>
              </w:rPr>
            </w:pPr>
          </w:p>
        </w:tc>
        <w:tc>
          <w:tcPr>
            <w:tcW w:w="1034" w:type="dxa"/>
            <w:vMerge/>
            <w:shd w:val="clear" w:color="auto" w:fill="FFFFC4"/>
          </w:tcPr>
          <w:p w14:paraId="4960DDAD" w14:textId="77777777" w:rsidR="007F3955" w:rsidRPr="00624C44" w:rsidRDefault="007F3955" w:rsidP="0053098A">
            <w:pPr>
              <w:rPr>
                <w:lang w:val="en-US"/>
              </w:rPr>
            </w:pPr>
          </w:p>
        </w:tc>
        <w:tc>
          <w:tcPr>
            <w:tcW w:w="1675" w:type="dxa"/>
            <w:vMerge/>
            <w:shd w:val="clear" w:color="auto" w:fill="FFFFC4"/>
          </w:tcPr>
          <w:p w14:paraId="242519E1" w14:textId="77777777" w:rsidR="007F3955" w:rsidRPr="00624C44" w:rsidRDefault="007F3955" w:rsidP="0053098A">
            <w:pPr>
              <w:rPr>
                <w:lang w:val="en-US"/>
              </w:rPr>
            </w:pPr>
          </w:p>
        </w:tc>
        <w:tc>
          <w:tcPr>
            <w:tcW w:w="1181" w:type="dxa"/>
            <w:vMerge/>
            <w:shd w:val="clear" w:color="auto" w:fill="FFFFC4"/>
          </w:tcPr>
          <w:p w14:paraId="3E5E9305" w14:textId="77777777" w:rsidR="007F3955" w:rsidRPr="00624C44" w:rsidRDefault="007F3955" w:rsidP="0053098A">
            <w:pPr>
              <w:rPr>
                <w:szCs w:val="20"/>
                <w:lang w:val="en-US"/>
              </w:rPr>
            </w:pPr>
          </w:p>
        </w:tc>
        <w:tc>
          <w:tcPr>
            <w:tcW w:w="885" w:type="dxa"/>
            <w:shd w:val="clear" w:color="auto" w:fill="FFFFC4"/>
          </w:tcPr>
          <w:p w14:paraId="4D3B0F31" w14:textId="77777777" w:rsidR="007F3955" w:rsidRPr="00624C44" w:rsidRDefault="007F3955" w:rsidP="0053098A">
            <w:pPr>
              <w:rPr>
                <w:szCs w:val="20"/>
                <w:lang w:val="en-US"/>
              </w:rPr>
            </w:pPr>
            <w:r w:rsidRPr="00624C44">
              <w:rPr>
                <w:szCs w:val="20"/>
                <w:lang w:val="en-US"/>
              </w:rPr>
              <w:t>/right</w:t>
            </w:r>
          </w:p>
        </w:tc>
        <w:tc>
          <w:tcPr>
            <w:tcW w:w="3714" w:type="dxa"/>
            <w:vMerge/>
            <w:shd w:val="clear" w:color="auto" w:fill="FFFFC4"/>
          </w:tcPr>
          <w:p w14:paraId="6DC2A59D" w14:textId="77777777" w:rsidR="007F3955" w:rsidRPr="00F6564A" w:rsidRDefault="007F3955" w:rsidP="0053098A">
            <w:pPr>
              <w:rPr>
                <w:lang w:val="en-US"/>
              </w:rPr>
            </w:pPr>
          </w:p>
        </w:tc>
      </w:tr>
      <w:tr w:rsidR="007F3955" w:rsidRPr="00624C44" w14:paraId="012F1B18" w14:textId="77777777" w:rsidTr="0053098A">
        <w:trPr>
          <w:cantSplit/>
          <w:trHeight w:val="55"/>
        </w:trPr>
        <w:tc>
          <w:tcPr>
            <w:tcW w:w="1034" w:type="dxa"/>
            <w:shd w:val="clear" w:color="auto" w:fill="FFFFC4"/>
          </w:tcPr>
          <w:p w14:paraId="5B24464B" w14:textId="77777777" w:rsidR="007F3955" w:rsidRPr="00624C44" w:rsidRDefault="007F3955" w:rsidP="0053098A">
            <w:pPr>
              <w:rPr>
                <w:lang w:val="en-US"/>
              </w:rPr>
            </w:pPr>
          </w:p>
        </w:tc>
        <w:tc>
          <w:tcPr>
            <w:tcW w:w="1034" w:type="dxa"/>
            <w:vMerge/>
            <w:shd w:val="clear" w:color="auto" w:fill="FFFFC4"/>
          </w:tcPr>
          <w:p w14:paraId="19A98550" w14:textId="77777777" w:rsidR="007F3955" w:rsidRPr="00624C44" w:rsidRDefault="007F3955" w:rsidP="0053098A">
            <w:pPr>
              <w:rPr>
                <w:lang w:val="en-US"/>
              </w:rPr>
            </w:pPr>
          </w:p>
        </w:tc>
        <w:tc>
          <w:tcPr>
            <w:tcW w:w="1675" w:type="dxa"/>
            <w:vMerge/>
            <w:shd w:val="clear" w:color="auto" w:fill="FFFFC4"/>
          </w:tcPr>
          <w:p w14:paraId="176C0E47" w14:textId="77777777" w:rsidR="007F3955" w:rsidRPr="00624C44" w:rsidRDefault="007F3955" w:rsidP="0053098A">
            <w:pPr>
              <w:rPr>
                <w:lang w:val="en-US"/>
              </w:rPr>
            </w:pPr>
          </w:p>
        </w:tc>
        <w:tc>
          <w:tcPr>
            <w:tcW w:w="1181" w:type="dxa"/>
            <w:vMerge w:val="restart"/>
            <w:shd w:val="clear" w:color="auto" w:fill="FFFFC4"/>
          </w:tcPr>
          <w:p w14:paraId="276C86D2" w14:textId="77777777" w:rsidR="007F3955" w:rsidRPr="00624C44" w:rsidRDefault="007F3955" w:rsidP="0053098A">
            <w:pPr>
              <w:rPr>
                <w:lang w:val="en-US"/>
              </w:rPr>
            </w:pPr>
            <w:r w:rsidRPr="00624C44">
              <w:rPr>
                <w:lang w:val="en-US"/>
              </w:rPr>
              <w:t>/body</w:t>
            </w:r>
          </w:p>
        </w:tc>
        <w:tc>
          <w:tcPr>
            <w:tcW w:w="885" w:type="dxa"/>
            <w:shd w:val="clear" w:color="auto" w:fill="FFFFC4"/>
          </w:tcPr>
          <w:p w14:paraId="097CF5A4" w14:textId="77777777" w:rsidR="007F3955" w:rsidRPr="00624C44" w:rsidRDefault="007F3955" w:rsidP="0053098A">
            <w:pPr>
              <w:rPr>
                <w:lang w:val="en-US"/>
              </w:rPr>
            </w:pPr>
            <w:r w:rsidRPr="00624C44">
              <w:rPr>
                <w:lang w:val="en-US"/>
              </w:rPr>
              <w:t>/upper</w:t>
            </w:r>
          </w:p>
        </w:tc>
        <w:tc>
          <w:tcPr>
            <w:tcW w:w="3714" w:type="dxa"/>
            <w:vMerge/>
            <w:shd w:val="clear" w:color="auto" w:fill="FFFFC4"/>
          </w:tcPr>
          <w:p w14:paraId="19E855C5" w14:textId="77777777" w:rsidR="007F3955" w:rsidRPr="00624C44" w:rsidRDefault="007F3955" w:rsidP="0053098A">
            <w:pPr>
              <w:rPr>
                <w:lang w:val="en-US"/>
              </w:rPr>
            </w:pPr>
          </w:p>
        </w:tc>
      </w:tr>
      <w:tr w:rsidR="007F3955" w:rsidRPr="00624C44" w14:paraId="16FD2546" w14:textId="77777777" w:rsidTr="0053098A">
        <w:trPr>
          <w:cantSplit/>
          <w:trHeight w:val="55"/>
        </w:trPr>
        <w:tc>
          <w:tcPr>
            <w:tcW w:w="1034" w:type="dxa"/>
            <w:shd w:val="clear" w:color="auto" w:fill="FFFFC4"/>
          </w:tcPr>
          <w:p w14:paraId="072F27DC" w14:textId="77777777" w:rsidR="007F3955" w:rsidRPr="00624C44" w:rsidRDefault="007F3955" w:rsidP="0053098A">
            <w:pPr>
              <w:rPr>
                <w:lang w:val="en-US"/>
              </w:rPr>
            </w:pPr>
          </w:p>
        </w:tc>
        <w:tc>
          <w:tcPr>
            <w:tcW w:w="1034" w:type="dxa"/>
            <w:vMerge/>
            <w:shd w:val="clear" w:color="auto" w:fill="FFFFC4"/>
          </w:tcPr>
          <w:p w14:paraId="3718E8FB" w14:textId="77777777" w:rsidR="007F3955" w:rsidRPr="00624C44" w:rsidRDefault="007F3955" w:rsidP="0053098A">
            <w:pPr>
              <w:rPr>
                <w:lang w:val="en-US"/>
              </w:rPr>
            </w:pPr>
          </w:p>
        </w:tc>
        <w:tc>
          <w:tcPr>
            <w:tcW w:w="1675" w:type="dxa"/>
            <w:vMerge/>
            <w:shd w:val="clear" w:color="auto" w:fill="FFFFC4"/>
          </w:tcPr>
          <w:p w14:paraId="51AEC428" w14:textId="77777777" w:rsidR="007F3955" w:rsidRPr="00624C44" w:rsidRDefault="007F3955" w:rsidP="0053098A">
            <w:pPr>
              <w:rPr>
                <w:lang w:val="en-US"/>
              </w:rPr>
            </w:pPr>
          </w:p>
        </w:tc>
        <w:tc>
          <w:tcPr>
            <w:tcW w:w="1181" w:type="dxa"/>
            <w:vMerge/>
            <w:shd w:val="clear" w:color="auto" w:fill="FFFFC4"/>
          </w:tcPr>
          <w:p w14:paraId="38A801F5" w14:textId="77777777" w:rsidR="007F3955" w:rsidRPr="00624C44" w:rsidRDefault="007F3955" w:rsidP="0053098A">
            <w:pPr>
              <w:rPr>
                <w:lang w:val="en-US"/>
              </w:rPr>
            </w:pPr>
          </w:p>
        </w:tc>
        <w:tc>
          <w:tcPr>
            <w:tcW w:w="885" w:type="dxa"/>
            <w:shd w:val="clear" w:color="auto" w:fill="FFFFC4"/>
          </w:tcPr>
          <w:p w14:paraId="205FDC2A" w14:textId="77777777" w:rsidR="007F3955" w:rsidRPr="00624C44" w:rsidRDefault="007F3955" w:rsidP="0053098A">
            <w:pPr>
              <w:rPr>
                <w:lang w:val="en-US"/>
              </w:rPr>
            </w:pPr>
            <w:r w:rsidRPr="00624C44">
              <w:rPr>
                <w:lang w:val="en-US"/>
              </w:rPr>
              <w:t>/lower</w:t>
            </w:r>
          </w:p>
        </w:tc>
        <w:tc>
          <w:tcPr>
            <w:tcW w:w="3714" w:type="dxa"/>
            <w:vMerge/>
            <w:shd w:val="clear" w:color="auto" w:fill="FFFFC4"/>
          </w:tcPr>
          <w:p w14:paraId="188DE7AA" w14:textId="77777777" w:rsidR="007F3955" w:rsidRPr="00624C44" w:rsidRDefault="007F3955" w:rsidP="0053098A">
            <w:pPr>
              <w:rPr>
                <w:lang w:val="en-US"/>
              </w:rPr>
            </w:pPr>
          </w:p>
        </w:tc>
      </w:tr>
      <w:tr w:rsidR="007F3955" w:rsidRPr="00624C44" w14:paraId="1C6DE2F8" w14:textId="77777777" w:rsidTr="0053098A">
        <w:trPr>
          <w:cantSplit/>
          <w:trHeight w:val="264"/>
        </w:trPr>
        <w:tc>
          <w:tcPr>
            <w:tcW w:w="1034" w:type="dxa"/>
            <w:shd w:val="clear" w:color="auto" w:fill="FFFFC4"/>
          </w:tcPr>
          <w:p w14:paraId="088BB0F8" w14:textId="77777777" w:rsidR="007F3955" w:rsidRPr="00624C44" w:rsidRDefault="007F3955" w:rsidP="0053098A">
            <w:pPr>
              <w:rPr>
                <w:lang w:val="en-US"/>
              </w:rPr>
            </w:pPr>
          </w:p>
        </w:tc>
        <w:tc>
          <w:tcPr>
            <w:tcW w:w="1034" w:type="dxa"/>
            <w:vMerge/>
            <w:shd w:val="clear" w:color="auto" w:fill="FFFFC4"/>
          </w:tcPr>
          <w:p w14:paraId="7210D8F5" w14:textId="77777777" w:rsidR="007F3955" w:rsidRPr="00624C44" w:rsidRDefault="007F3955" w:rsidP="0053098A">
            <w:pPr>
              <w:rPr>
                <w:lang w:val="en-US"/>
              </w:rPr>
            </w:pPr>
          </w:p>
        </w:tc>
        <w:tc>
          <w:tcPr>
            <w:tcW w:w="1675" w:type="dxa"/>
            <w:vMerge/>
            <w:shd w:val="clear" w:color="auto" w:fill="FFFFC4"/>
          </w:tcPr>
          <w:p w14:paraId="0B60180F" w14:textId="77777777" w:rsidR="007F3955" w:rsidRPr="00624C44" w:rsidRDefault="007F3955" w:rsidP="0053098A">
            <w:pPr>
              <w:rPr>
                <w:lang w:val="en-US"/>
              </w:rPr>
            </w:pPr>
          </w:p>
        </w:tc>
        <w:tc>
          <w:tcPr>
            <w:tcW w:w="1181" w:type="dxa"/>
            <w:vMerge/>
            <w:shd w:val="clear" w:color="auto" w:fill="FFFFC4"/>
          </w:tcPr>
          <w:p w14:paraId="00879E0B" w14:textId="77777777" w:rsidR="007F3955" w:rsidRPr="00624C44" w:rsidRDefault="007F3955" w:rsidP="0053098A">
            <w:pPr>
              <w:rPr>
                <w:lang w:val="en-US"/>
              </w:rPr>
            </w:pPr>
          </w:p>
        </w:tc>
        <w:tc>
          <w:tcPr>
            <w:tcW w:w="885" w:type="dxa"/>
            <w:shd w:val="clear" w:color="auto" w:fill="FFFFC4"/>
          </w:tcPr>
          <w:p w14:paraId="6DC6AE03" w14:textId="77777777" w:rsidR="007F3955" w:rsidRPr="00624C44" w:rsidRDefault="007F3955" w:rsidP="0053098A">
            <w:pPr>
              <w:rPr>
                <w:lang w:val="en-US"/>
              </w:rPr>
            </w:pPr>
            <w:r w:rsidRPr="00624C44">
              <w:rPr>
                <w:lang w:val="en-US"/>
              </w:rPr>
              <w:t>/right</w:t>
            </w:r>
          </w:p>
        </w:tc>
        <w:tc>
          <w:tcPr>
            <w:tcW w:w="3714" w:type="dxa"/>
            <w:vMerge/>
            <w:shd w:val="clear" w:color="auto" w:fill="FFFFC4"/>
          </w:tcPr>
          <w:p w14:paraId="7A0E94C2" w14:textId="77777777" w:rsidR="007F3955" w:rsidRPr="00624C44" w:rsidRDefault="007F3955" w:rsidP="0053098A">
            <w:pPr>
              <w:rPr>
                <w:lang w:val="en-US"/>
              </w:rPr>
            </w:pPr>
          </w:p>
        </w:tc>
      </w:tr>
      <w:tr w:rsidR="007F3955" w:rsidRPr="00624C44" w14:paraId="5D9E536D" w14:textId="77777777" w:rsidTr="0053098A">
        <w:trPr>
          <w:cantSplit/>
          <w:trHeight w:val="233"/>
        </w:trPr>
        <w:tc>
          <w:tcPr>
            <w:tcW w:w="1034" w:type="dxa"/>
            <w:shd w:val="clear" w:color="auto" w:fill="FFFFC4"/>
          </w:tcPr>
          <w:p w14:paraId="3EA90DC0" w14:textId="77777777" w:rsidR="007F3955" w:rsidRPr="00624C44" w:rsidRDefault="007F3955" w:rsidP="0053098A">
            <w:pPr>
              <w:rPr>
                <w:lang w:val="en-US"/>
              </w:rPr>
            </w:pPr>
          </w:p>
        </w:tc>
        <w:tc>
          <w:tcPr>
            <w:tcW w:w="1034" w:type="dxa"/>
            <w:vMerge/>
            <w:shd w:val="clear" w:color="auto" w:fill="FFFFC4"/>
          </w:tcPr>
          <w:p w14:paraId="7681476D" w14:textId="77777777" w:rsidR="007F3955" w:rsidRPr="00624C44" w:rsidRDefault="007F3955" w:rsidP="0053098A">
            <w:pPr>
              <w:rPr>
                <w:lang w:val="en-US"/>
              </w:rPr>
            </w:pPr>
          </w:p>
        </w:tc>
        <w:tc>
          <w:tcPr>
            <w:tcW w:w="1675" w:type="dxa"/>
            <w:vMerge/>
            <w:shd w:val="clear" w:color="auto" w:fill="FFFFC4"/>
          </w:tcPr>
          <w:p w14:paraId="589E2824" w14:textId="77777777" w:rsidR="007F3955" w:rsidRPr="00624C44" w:rsidRDefault="007F3955" w:rsidP="0053098A">
            <w:pPr>
              <w:rPr>
                <w:lang w:val="en-US"/>
              </w:rPr>
            </w:pPr>
          </w:p>
        </w:tc>
        <w:tc>
          <w:tcPr>
            <w:tcW w:w="1181" w:type="dxa"/>
            <w:vMerge/>
            <w:shd w:val="clear" w:color="auto" w:fill="FFFFC4"/>
          </w:tcPr>
          <w:p w14:paraId="4676DD8C" w14:textId="77777777" w:rsidR="007F3955" w:rsidRPr="00624C44" w:rsidRDefault="007F3955" w:rsidP="0053098A">
            <w:pPr>
              <w:rPr>
                <w:lang w:val="en-US"/>
              </w:rPr>
            </w:pPr>
          </w:p>
        </w:tc>
        <w:tc>
          <w:tcPr>
            <w:tcW w:w="885" w:type="dxa"/>
            <w:shd w:val="clear" w:color="auto" w:fill="FFFFC4"/>
          </w:tcPr>
          <w:p w14:paraId="591E0FFC" w14:textId="77777777" w:rsidR="007F3955" w:rsidRPr="00624C44" w:rsidRDefault="007F3955" w:rsidP="0053098A">
            <w:pPr>
              <w:rPr>
                <w:lang w:val="en-US"/>
              </w:rPr>
            </w:pPr>
            <w:r w:rsidRPr="00624C44">
              <w:rPr>
                <w:lang w:val="en-US"/>
              </w:rPr>
              <w:t>/left</w:t>
            </w:r>
          </w:p>
        </w:tc>
        <w:tc>
          <w:tcPr>
            <w:tcW w:w="3714" w:type="dxa"/>
            <w:vMerge/>
            <w:shd w:val="clear" w:color="auto" w:fill="FFFFC4"/>
          </w:tcPr>
          <w:p w14:paraId="7158255D" w14:textId="77777777" w:rsidR="007F3955" w:rsidRPr="00624C44" w:rsidRDefault="007F3955" w:rsidP="0053098A">
            <w:pPr>
              <w:rPr>
                <w:lang w:val="en-US"/>
              </w:rPr>
            </w:pPr>
          </w:p>
        </w:tc>
      </w:tr>
      <w:tr w:rsidR="007F3955" w:rsidRPr="00624C44" w14:paraId="4F735242" w14:textId="77777777" w:rsidTr="0053098A">
        <w:trPr>
          <w:cantSplit/>
          <w:trHeight w:val="286"/>
        </w:trPr>
        <w:tc>
          <w:tcPr>
            <w:tcW w:w="1034" w:type="dxa"/>
            <w:shd w:val="clear" w:color="auto" w:fill="FFFFC4"/>
          </w:tcPr>
          <w:p w14:paraId="1DF35324" w14:textId="77777777" w:rsidR="007F3955" w:rsidRPr="00624C44" w:rsidRDefault="007F3955" w:rsidP="0053098A">
            <w:pPr>
              <w:rPr>
                <w:lang w:val="en-US"/>
              </w:rPr>
            </w:pPr>
          </w:p>
        </w:tc>
        <w:tc>
          <w:tcPr>
            <w:tcW w:w="1034" w:type="dxa"/>
            <w:vMerge/>
            <w:shd w:val="clear" w:color="auto" w:fill="FFFFC4"/>
          </w:tcPr>
          <w:p w14:paraId="1AC95E0D" w14:textId="77777777" w:rsidR="007F3955" w:rsidRPr="00624C44" w:rsidRDefault="007F3955" w:rsidP="0053098A">
            <w:pPr>
              <w:rPr>
                <w:lang w:val="en-US"/>
              </w:rPr>
            </w:pPr>
          </w:p>
        </w:tc>
        <w:tc>
          <w:tcPr>
            <w:tcW w:w="1675" w:type="dxa"/>
            <w:shd w:val="clear" w:color="auto" w:fill="FFFFC4"/>
          </w:tcPr>
          <w:p w14:paraId="3A29E79F" w14:textId="77777777" w:rsidR="007F3955" w:rsidRPr="00624C44" w:rsidRDefault="007F3955" w:rsidP="0053098A">
            <w:pPr>
              <w:rPr>
                <w:lang w:val="en-US"/>
              </w:rPr>
            </w:pPr>
            <w:r w:rsidRPr="00624C44">
              <w:rPr>
                <w:b/>
                <w:color w:val="FF0000"/>
                <w:lang w:val="en-US"/>
              </w:rPr>
              <w:t>/peak</w:t>
            </w:r>
          </w:p>
        </w:tc>
        <w:tc>
          <w:tcPr>
            <w:tcW w:w="1181" w:type="dxa"/>
            <w:shd w:val="clear" w:color="auto" w:fill="FFFFC4"/>
          </w:tcPr>
          <w:p w14:paraId="74A7A2DD" w14:textId="77777777" w:rsidR="007F3955" w:rsidRPr="00624C44" w:rsidRDefault="007F3955" w:rsidP="0053098A">
            <w:pPr>
              <w:rPr>
                <w:lang w:val="en-US"/>
              </w:rPr>
            </w:pPr>
          </w:p>
        </w:tc>
        <w:tc>
          <w:tcPr>
            <w:tcW w:w="885" w:type="dxa"/>
            <w:shd w:val="clear" w:color="auto" w:fill="FFFFC4"/>
          </w:tcPr>
          <w:p w14:paraId="5E1FEBE6" w14:textId="77777777" w:rsidR="007F3955" w:rsidRPr="00624C44" w:rsidRDefault="007F3955" w:rsidP="0053098A">
            <w:pPr>
              <w:rPr>
                <w:lang w:val="en-US"/>
              </w:rPr>
            </w:pPr>
          </w:p>
        </w:tc>
        <w:tc>
          <w:tcPr>
            <w:tcW w:w="3714" w:type="dxa"/>
            <w:shd w:val="clear" w:color="auto" w:fill="FFFFC4"/>
          </w:tcPr>
          <w:p w14:paraId="09A9BAE3" w14:textId="77777777" w:rsidR="007F3955" w:rsidRPr="00F6564A" w:rsidRDefault="007F3955" w:rsidP="0053098A">
            <w:pPr>
              <w:rPr>
                <w:lang w:val="en-US"/>
              </w:rPr>
            </w:pPr>
            <w:r w:rsidRPr="00F6564A">
              <w:rPr>
                <w:lang w:val="en-US"/>
              </w:rPr>
              <w:t>biggest level sound.  See Accents below.</w:t>
            </w:r>
          </w:p>
        </w:tc>
      </w:tr>
      <w:tr w:rsidR="007F3955" w:rsidRPr="00624C44" w14:paraId="0F8297A5" w14:textId="77777777" w:rsidTr="0053098A">
        <w:trPr>
          <w:cantSplit/>
          <w:trHeight w:val="286"/>
        </w:trPr>
        <w:tc>
          <w:tcPr>
            <w:tcW w:w="1034" w:type="dxa"/>
            <w:shd w:val="clear" w:color="auto" w:fill="FFFFC4"/>
          </w:tcPr>
          <w:p w14:paraId="162785DF" w14:textId="77777777" w:rsidR="007F3955" w:rsidRPr="00624C44" w:rsidRDefault="007F3955" w:rsidP="0053098A">
            <w:pPr>
              <w:rPr>
                <w:lang w:val="en-US"/>
              </w:rPr>
            </w:pPr>
          </w:p>
        </w:tc>
        <w:tc>
          <w:tcPr>
            <w:tcW w:w="1034" w:type="dxa"/>
            <w:vMerge/>
            <w:shd w:val="clear" w:color="auto" w:fill="FFFFC4"/>
          </w:tcPr>
          <w:p w14:paraId="054771F7" w14:textId="77777777" w:rsidR="007F3955" w:rsidRPr="00624C44" w:rsidRDefault="007F3955" w:rsidP="0053098A">
            <w:pPr>
              <w:rPr>
                <w:lang w:val="en-US"/>
              </w:rPr>
            </w:pPr>
          </w:p>
        </w:tc>
        <w:tc>
          <w:tcPr>
            <w:tcW w:w="1675" w:type="dxa"/>
            <w:vMerge w:val="restart"/>
            <w:shd w:val="clear" w:color="auto" w:fill="FFFFC4"/>
          </w:tcPr>
          <w:p w14:paraId="20EBBBD1" w14:textId="77777777" w:rsidR="007F3955" w:rsidRPr="00624C44" w:rsidRDefault="007F3955" w:rsidP="0053098A">
            <w:pPr>
              <w:rPr>
                <w:lang w:val="en-US"/>
              </w:rPr>
            </w:pPr>
            <w:r w:rsidRPr="00624C44">
              <w:rPr>
                <w:lang w:val="en-US"/>
              </w:rPr>
              <w:t>/flow</w:t>
            </w:r>
          </w:p>
        </w:tc>
        <w:tc>
          <w:tcPr>
            <w:tcW w:w="1181" w:type="dxa"/>
            <w:shd w:val="clear" w:color="auto" w:fill="FFFFC4"/>
          </w:tcPr>
          <w:p w14:paraId="0E91056A" w14:textId="77777777" w:rsidR="007F3955" w:rsidRPr="00624C44" w:rsidRDefault="007F3955" w:rsidP="0053098A">
            <w:pPr>
              <w:rPr>
                <w:lang w:val="en-US"/>
              </w:rPr>
            </w:pPr>
            <w:r w:rsidRPr="00624C44">
              <w:rPr>
                <w:lang w:val="en-US"/>
              </w:rPr>
              <w:t>/leftwards</w:t>
            </w:r>
          </w:p>
        </w:tc>
        <w:tc>
          <w:tcPr>
            <w:tcW w:w="885" w:type="dxa"/>
            <w:shd w:val="clear" w:color="auto" w:fill="FFFFC4"/>
          </w:tcPr>
          <w:p w14:paraId="6C8967BB" w14:textId="77777777" w:rsidR="007F3955" w:rsidRPr="00624C44" w:rsidRDefault="007F3955" w:rsidP="0053098A">
            <w:pPr>
              <w:rPr>
                <w:lang w:val="en-US"/>
              </w:rPr>
            </w:pPr>
            <w:r w:rsidRPr="00624C44">
              <w:rPr>
                <w:lang w:val="en-US"/>
              </w:rPr>
              <w:t>/left</w:t>
            </w:r>
          </w:p>
        </w:tc>
        <w:tc>
          <w:tcPr>
            <w:tcW w:w="3714" w:type="dxa"/>
            <w:shd w:val="clear" w:color="auto" w:fill="FFFFC4"/>
          </w:tcPr>
          <w:p w14:paraId="6E5D61EC" w14:textId="77777777" w:rsidR="007F3955" w:rsidRPr="00624C44" w:rsidRDefault="007F3955" w:rsidP="0053098A">
            <w:pPr>
              <w:rPr>
                <w:lang w:val="en-US"/>
              </w:rPr>
            </w:pPr>
          </w:p>
        </w:tc>
      </w:tr>
      <w:tr w:rsidR="007F3955" w:rsidRPr="00624C44" w14:paraId="69D9FAC7" w14:textId="77777777" w:rsidTr="0053098A">
        <w:trPr>
          <w:cantSplit/>
          <w:trHeight w:val="286"/>
        </w:trPr>
        <w:tc>
          <w:tcPr>
            <w:tcW w:w="1034" w:type="dxa"/>
            <w:shd w:val="clear" w:color="auto" w:fill="FFFFC4"/>
          </w:tcPr>
          <w:p w14:paraId="200040A0" w14:textId="77777777" w:rsidR="007F3955" w:rsidRPr="00624C44" w:rsidRDefault="007F3955" w:rsidP="0053098A">
            <w:pPr>
              <w:rPr>
                <w:lang w:val="en-US"/>
              </w:rPr>
            </w:pPr>
          </w:p>
        </w:tc>
        <w:tc>
          <w:tcPr>
            <w:tcW w:w="1034" w:type="dxa"/>
            <w:vMerge/>
            <w:shd w:val="clear" w:color="auto" w:fill="FFFFC4"/>
          </w:tcPr>
          <w:p w14:paraId="44BC0FFE" w14:textId="77777777" w:rsidR="007F3955" w:rsidRPr="00624C44" w:rsidRDefault="007F3955" w:rsidP="0053098A">
            <w:pPr>
              <w:rPr>
                <w:lang w:val="en-US"/>
              </w:rPr>
            </w:pPr>
          </w:p>
        </w:tc>
        <w:tc>
          <w:tcPr>
            <w:tcW w:w="1675" w:type="dxa"/>
            <w:vMerge/>
            <w:shd w:val="clear" w:color="auto" w:fill="FFFFC4"/>
          </w:tcPr>
          <w:p w14:paraId="7DBE6341" w14:textId="77777777" w:rsidR="007F3955" w:rsidRPr="00624C44" w:rsidRDefault="007F3955" w:rsidP="0053098A">
            <w:pPr>
              <w:rPr>
                <w:lang w:val="en-US"/>
              </w:rPr>
            </w:pPr>
          </w:p>
        </w:tc>
        <w:tc>
          <w:tcPr>
            <w:tcW w:w="1181" w:type="dxa"/>
            <w:shd w:val="clear" w:color="auto" w:fill="FFFFC4"/>
          </w:tcPr>
          <w:p w14:paraId="0BF2A89B" w14:textId="77777777" w:rsidR="007F3955" w:rsidRPr="00624C44" w:rsidRDefault="007F3955" w:rsidP="0053098A">
            <w:pPr>
              <w:rPr>
                <w:lang w:val="en-US"/>
              </w:rPr>
            </w:pPr>
          </w:p>
        </w:tc>
        <w:tc>
          <w:tcPr>
            <w:tcW w:w="885" w:type="dxa"/>
            <w:shd w:val="clear" w:color="auto" w:fill="FFFFC4"/>
          </w:tcPr>
          <w:p w14:paraId="773AFCAD" w14:textId="77777777" w:rsidR="007F3955" w:rsidRPr="00624C44" w:rsidRDefault="007F3955" w:rsidP="0053098A">
            <w:pPr>
              <w:rPr>
                <w:lang w:val="en-US"/>
              </w:rPr>
            </w:pPr>
            <w:r w:rsidRPr="00624C44">
              <w:rPr>
                <w:lang w:val="en-US"/>
              </w:rPr>
              <w:t>/right</w:t>
            </w:r>
          </w:p>
        </w:tc>
        <w:tc>
          <w:tcPr>
            <w:tcW w:w="3714" w:type="dxa"/>
            <w:shd w:val="clear" w:color="auto" w:fill="FFFFC4"/>
          </w:tcPr>
          <w:p w14:paraId="2CFC65CB" w14:textId="77777777" w:rsidR="007F3955" w:rsidRPr="00624C44" w:rsidRDefault="007F3955" w:rsidP="0053098A">
            <w:pPr>
              <w:rPr>
                <w:lang w:val="en-US"/>
              </w:rPr>
            </w:pPr>
          </w:p>
        </w:tc>
      </w:tr>
      <w:tr w:rsidR="007F3955" w:rsidRPr="00624C44" w14:paraId="0857857C" w14:textId="77777777" w:rsidTr="0053098A">
        <w:trPr>
          <w:cantSplit/>
          <w:trHeight w:val="286"/>
        </w:trPr>
        <w:tc>
          <w:tcPr>
            <w:tcW w:w="1034" w:type="dxa"/>
            <w:shd w:val="clear" w:color="auto" w:fill="FFFFC4"/>
          </w:tcPr>
          <w:p w14:paraId="6A76A2EB" w14:textId="77777777" w:rsidR="007F3955" w:rsidRPr="00624C44" w:rsidRDefault="007F3955" w:rsidP="0053098A">
            <w:pPr>
              <w:rPr>
                <w:lang w:val="en-US"/>
              </w:rPr>
            </w:pPr>
          </w:p>
        </w:tc>
        <w:tc>
          <w:tcPr>
            <w:tcW w:w="1034" w:type="dxa"/>
            <w:vMerge/>
            <w:shd w:val="clear" w:color="auto" w:fill="FFFFC4"/>
          </w:tcPr>
          <w:p w14:paraId="64551086" w14:textId="77777777" w:rsidR="007F3955" w:rsidRPr="00624C44" w:rsidRDefault="007F3955" w:rsidP="0053098A">
            <w:pPr>
              <w:rPr>
                <w:lang w:val="en-US"/>
              </w:rPr>
            </w:pPr>
          </w:p>
        </w:tc>
        <w:tc>
          <w:tcPr>
            <w:tcW w:w="1675" w:type="dxa"/>
            <w:vMerge/>
            <w:shd w:val="clear" w:color="auto" w:fill="FFFFC4"/>
          </w:tcPr>
          <w:p w14:paraId="2E67C7E3" w14:textId="77777777" w:rsidR="007F3955" w:rsidRPr="00624C44" w:rsidRDefault="007F3955" w:rsidP="0053098A">
            <w:pPr>
              <w:rPr>
                <w:lang w:val="en-US"/>
              </w:rPr>
            </w:pPr>
          </w:p>
        </w:tc>
        <w:tc>
          <w:tcPr>
            <w:tcW w:w="1181" w:type="dxa"/>
            <w:shd w:val="clear" w:color="auto" w:fill="FFFFC4"/>
          </w:tcPr>
          <w:p w14:paraId="5E6C15D2" w14:textId="77777777" w:rsidR="007F3955" w:rsidRPr="00624C44" w:rsidRDefault="007F3955" w:rsidP="0053098A">
            <w:pPr>
              <w:rPr>
                <w:lang w:val="en-US"/>
              </w:rPr>
            </w:pPr>
            <w:r w:rsidRPr="00624C44">
              <w:rPr>
                <w:lang w:val="en-US"/>
              </w:rPr>
              <w:t>/rightwards</w:t>
            </w:r>
          </w:p>
        </w:tc>
        <w:tc>
          <w:tcPr>
            <w:tcW w:w="885" w:type="dxa"/>
            <w:shd w:val="clear" w:color="auto" w:fill="FFFFC4"/>
          </w:tcPr>
          <w:p w14:paraId="738E08A1" w14:textId="77777777" w:rsidR="007F3955" w:rsidRPr="00624C44" w:rsidRDefault="007F3955" w:rsidP="0053098A">
            <w:pPr>
              <w:rPr>
                <w:lang w:val="en-US"/>
              </w:rPr>
            </w:pPr>
            <w:r w:rsidRPr="00624C44">
              <w:rPr>
                <w:lang w:val="en-US"/>
              </w:rPr>
              <w:t>/left</w:t>
            </w:r>
          </w:p>
        </w:tc>
        <w:tc>
          <w:tcPr>
            <w:tcW w:w="3714" w:type="dxa"/>
            <w:shd w:val="clear" w:color="auto" w:fill="FFFFC4"/>
          </w:tcPr>
          <w:p w14:paraId="2AEE058C" w14:textId="77777777" w:rsidR="007F3955" w:rsidRPr="00624C44" w:rsidRDefault="007F3955" w:rsidP="0053098A">
            <w:pPr>
              <w:rPr>
                <w:lang w:val="en-US"/>
              </w:rPr>
            </w:pPr>
          </w:p>
        </w:tc>
      </w:tr>
      <w:tr w:rsidR="007F3955" w:rsidRPr="00624C44" w14:paraId="0C072DA4" w14:textId="77777777" w:rsidTr="0053098A">
        <w:trPr>
          <w:cantSplit/>
          <w:trHeight w:val="286"/>
        </w:trPr>
        <w:tc>
          <w:tcPr>
            <w:tcW w:w="1034" w:type="dxa"/>
            <w:shd w:val="clear" w:color="auto" w:fill="FFFFC4"/>
          </w:tcPr>
          <w:p w14:paraId="20A88D50" w14:textId="77777777" w:rsidR="007F3955" w:rsidRPr="00624C44" w:rsidRDefault="007F3955" w:rsidP="0053098A">
            <w:pPr>
              <w:rPr>
                <w:lang w:val="en-US"/>
              </w:rPr>
            </w:pPr>
          </w:p>
        </w:tc>
        <w:tc>
          <w:tcPr>
            <w:tcW w:w="1034" w:type="dxa"/>
            <w:vMerge/>
            <w:shd w:val="clear" w:color="auto" w:fill="FFFFC4"/>
          </w:tcPr>
          <w:p w14:paraId="7D41F06E" w14:textId="77777777" w:rsidR="007F3955" w:rsidRPr="00624C44" w:rsidRDefault="007F3955" w:rsidP="0053098A">
            <w:pPr>
              <w:rPr>
                <w:lang w:val="en-US"/>
              </w:rPr>
            </w:pPr>
          </w:p>
        </w:tc>
        <w:tc>
          <w:tcPr>
            <w:tcW w:w="1675" w:type="dxa"/>
            <w:vMerge/>
            <w:shd w:val="clear" w:color="auto" w:fill="FFFFC4"/>
          </w:tcPr>
          <w:p w14:paraId="65B198E8" w14:textId="77777777" w:rsidR="007F3955" w:rsidRPr="00624C44" w:rsidRDefault="007F3955" w:rsidP="0053098A">
            <w:pPr>
              <w:rPr>
                <w:lang w:val="en-US"/>
              </w:rPr>
            </w:pPr>
          </w:p>
        </w:tc>
        <w:tc>
          <w:tcPr>
            <w:tcW w:w="1181" w:type="dxa"/>
            <w:shd w:val="clear" w:color="auto" w:fill="FFFFC4"/>
          </w:tcPr>
          <w:p w14:paraId="6943DA50" w14:textId="77777777" w:rsidR="007F3955" w:rsidRPr="00624C44" w:rsidRDefault="007F3955" w:rsidP="0053098A">
            <w:pPr>
              <w:rPr>
                <w:lang w:val="en-US"/>
              </w:rPr>
            </w:pPr>
          </w:p>
        </w:tc>
        <w:tc>
          <w:tcPr>
            <w:tcW w:w="885" w:type="dxa"/>
            <w:shd w:val="clear" w:color="auto" w:fill="FFFFC4"/>
          </w:tcPr>
          <w:p w14:paraId="6B1B2DB0" w14:textId="77777777" w:rsidR="007F3955" w:rsidRPr="00624C44" w:rsidRDefault="007F3955" w:rsidP="0053098A">
            <w:pPr>
              <w:rPr>
                <w:lang w:val="en-US"/>
              </w:rPr>
            </w:pPr>
            <w:r w:rsidRPr="00624C44">
              <w:rPr>
                <w:lang w:val="en-US"/>
              </w:rPr>
              <w:t>/right</w:t>
            </w:r>
          </w:p>
        </w:tc>
        <w:tc>
          <w:tcPr>
            <w:tcW w:w="3714" w:type="dxa"/>
            <w:shd w:val="clear" w:color="auto" w:fill="FFFFC4"/>
          </w:tcPr>
          <w:p w14:paraId="0CB4B818" w14:textId="77777777" w:rsidR="007F3955" w:rsidRPr="00624C44" w:rsidRDefault="007F3955" w:rsidP="0053098A">
            <w:pPr>
              <w:rPr>
                <w:lang w:val="en-US"/>
              </w:rPr>
            </w:pPr>
          </w:p>
        </w:tc>
      </w:tr>
      <w:tr w:rsidR="007F3955" w:rsidRPr="00624C44" w14:paraId="05AF19B7" w14:textId="77777777" w:rsidTr="0053098A">
        <w:trPr>
          <w:cantSplit/>
          <w:trHeight w:val="286"/>
        </w:trPr>
        <w:tc>
          <w:tcPr>
            <w:tcW w:w="1034" w:type="dxa"/>
            <w:shd w:val="clear" w:color="auto" w:fill="FFFFC4"/>
          </w:tcPr>
          <w:p w14:paraId="0A6E938B" w14:textId="77777777" w:rsidR="007F3955" w:rsidRPr="00624C44" w:rsidRDefault="007F3955" w:rsidP="0053098A">
            <w:pPr>
              <w:rPr>
                <w:lang w:val="en-US"/>
              </w:rPr>
            </w:pPr>
          </w:p>
        </w:tc>
        <w:tc>
          <w:tcPr>
            <w:tcW w:w="1034" w:type="dxa"/>
            <w:vMerge/>
            <w:shd w:val="clear" w:color="auto" w:fill="FFFFC4"/>
          </w:tcPr>
          <w:p w14:paraId="4F1F005B" w14:textId="77777777" w:rsidR="007F3955" w:rsidRPr="00624C44" w:rsidRDefault="007F3955" w:rsidP="0053098A">
            <w:pPr>
              <w:rPr>
                <w:lang w:val="en-US"/>
              </w:rPr>
            </w:pPr>
          </w:p>
        </w:tc>
        <w:tc>
          <w:tcPr>
            <w:tcW w:w="1675" w:type="dxa"/>
            <w:vMerge/>
            <w:shd w:val="clear" w:color="auto" w:fill="FFFFC4"/>
          </w:tcPr>
          <w:p w14:paraId="735D7A1F" w14:textId="77777777" w:rsidR="007F3955" w:rsidRPr="00624C44" w:rsidRDefault="007F3955" w:rsidP="0053098A">
            <w:pPr>
              <w:rPr>
                <w:lang w:val="en-US"/>
              </w:rPr>
            </w:pPr>
          </w:p>
        </w:tc>
        <w:tc>
          <w:tcPr>
            <w:tcW w:w="1181" w:type="dxa"/>
            <w:shd w:val="clear" w:color="auto" w:fill="FFFFC4"/>
          </w:tcPr>
          <w:p w14:paraId="6422FA02" w14:textId="77777777" w:rsidR="007F3955" w:rsidRPr="00624C44" w:rsidRDefault="007F3955" w:rsidP="0053098A">
            <w:pPr>
              <w:rPr>
                <w:lang w:val="en-US"/>
              </w:rPr>
            </w:pPr>
            <w:r w:rsidRPr="00624C44">
              <w:rPr>
                <w:lang w:val="en-US"/>
              </w:rPr>
              <w:t>/upwards</w:t>
            </w:r>
          </w:p>
        </w:tc>
        <w:tc>
          <w:tcPr>
            <w:tcW w:w="885" w:type="dxa"/>
            <w:shd w:val="clear" w:color="auto" w:fill="FFFFC4"/>
          </w:tcPr>
          <w:p w14:paraId="2CDE1D95" w14:textId="77777777" w:rsidR="007F3955" w:rsidRPr="00624C44" w:rsidRDefault="007F3955" w:rsidP="0053098A">
            <w:pPr>
              <w:rPr>
                <w:lang w:val="en-US"/>
              </w:rPr>
            </w:pPr>
            <w:r w:rsidRPr="00624C44">
              <w:rPr>
                <w:lang w:val="en-US"/>
              </w:rPr>
              <w:t>/left</w:t>
            </w:r>
          </w:p>
        </w:tc>
        <w:tc>
          <w:tcPr>
            <w:tcW w:w="3714" w:type="dxa"/>
            <w:shd w:val="clear" w:color="auto" w:fill="FFFFC4"/>
          </w:tcPr>
          <w:p w14:paraId="6021A476" w14:textId="77777777" w:rsidR="007F3955" w:rsidRPr="00624C44" w:rsidRDefault="007F3955" w:rsidP="0053098A">
            <w:pPr>
              <w:rPr>
                <w:lang w:val="en-US"/>
              </w:rPr>
            </w:pPr>
          </w:p>
        </w:tc>
      </w:tr>
      <w:tr w:rsidR="007F3955" w:rsidRPr="00624C44" w14:paraId="78365E54" w14:textId="77777777" w:rsidTr="0053098A">
        <w:trPr>
          <w:cantSplit/>
          <w:trHeight w:val="286"/>
        </w:trPr>
        <w:tc>
          <w:tcPr>
            <w:tcW w:w="1034" w:type="dxa"/>
            <w:tcBorders>
              <w:bottom w:val="single" w:sz="4" w:space="0" w:color="auto"/>
            </w:tcBorders>
            <w:shd w:val="clear" w:color="auto" w:fill="FFFFC4"/>
          </w:tcPr>
          <w:p w14:paraId="297A229A" w14:textId="77777777" w:rsidR="007F3955" w:rsidRPr="00624C44" w:rsidRDefault="007F3955" w:rsidP="0053098A">
            <w:pPr>
              <w:rPr>
                <w:lang w:val="en-US"/>
              </w:rPr>
            </w:pPr>
          </w:p>
        </w:tc>
        <w:tc>
          <w:tcPr>
            <w:tcW w:w="1034" w:type="dxa"/>
            <w:vMerge/>
            <w:tcBorders>
              <w:bottom w:val="single" w:sz="4" w:space="0" w:color="auto"/>
            </w:tcBorders>
            <w:shd w:val="clear" w:color="auto" w:fill="FFFFC4"/>
          </w:tcPr>
          <w:p w14:paraId="4D8E2C5C" w14:textId="77777777" w:rsidR="007F3955" w:rsidRPr="00624C44" w:rsidRDefault="007F3955" w:rsidP="0053098A">
            <w:pPr>
              <w:rPr>
                <w:lang w:val="en-US"/>
              </w:rPr>
            </w:pPr>
          </w:p>
        </w:tc>
        <w:tc>
          <w:tcPr>
            <w:tcW w:w="1675" w:type="dxa"/>
            <w:vMerge/>
            <w:shd w:val="clear" w:color="auto" w:fill="FFFFC4"/>
          </w:tcPr>
          <w:p w14:paraId="6248AB06" w14:textId="77777777" w:rsidR="007F3955" w:rsidRPr="00624C44" w:rsidRDefault="007F3955" w:rsidP="0053098A">
            <w:pPr>
              <w:rPr>
                <w:lang w:val="en-US"/>
              </w:rPr>
            </w:pPr>
          </w:p>
        </w:tc>
        <w:tc>
          <w:tcPr>
            <w:tcW w:w="1181" w:type="dxa"/>
            <w:tcBorders>
              <w:bottom w:val="single" w:sz="4" w:space="0" w:color="auto"/>
            </w:tcBorders>
            <w:shd w:val="clear" w:color="auto" w:fill="FFFFC4"/>
          </w:tcPr>
          <w:p w14:paraId="18D5EAB6" w14:textId="77777777" w:rsidR="007F3955" w:rsidRPr="00624C44" w:rsidRDefault="007F3955" w:rsidP="0053098A">
            <w:pPr>
              <w:rPr>
                <w:lang w:val="en-US"/>
              </w:rPr>
            </w:pPr>
          </w:p>
        </w:tc>
        <w:tc>
          <w:tcPr>
            <w:tcW w:w="885" w:type="dxa"/>
            <w:tcBorders>
              <w:bottom w:val="single" w:sz="4" w:space="0" w:color="auto"/>
            </w:tcBorders>
            <w:shd w:val="clear" w:color="auto" w:fill="FFFFC4"/>
          </w:tcPr>
          <w:p w14:paraId="619A0050" w14:textId="77777777" w:rsidR="007F3955" w:rsidRPr="00624C44" w:rsidRDefault="007F3955" w:rsidP="0053098A">
            <w:pPr>
              <w:rPr>
                <w:lang w:val="en-US"/>
              </w:rPr>
            </w:pPr>
            <w:r w:rsidRPr="00624C44">
              <w:rPr>
                <w:lang w:val="en-US"/>
              </w:rPr>
              <w:t>/right</w:t>
            </w:r>
          </w:p>
        </w:tc>
        <w:tc>
          <w:tcPr>
            <w:tcW w:w="3714" w:type="dxa"/>
            <w:tcBorders>
              <w:bottom w:val="single" w:sz="4" w:space="0" w:color="auto"/>
            </w:tcBorders>
            <w:shd w:val="clear" w:color="auto" w:fill="FFFFC4"/>
          </w:tcPr>
          <w:p w14:paraId="6C0ADFBE" w14:textId="77777777" w:rsidR="007F3955" w:rsidRPr="00624C44" w:rsidRDefault="007F3955" w:rsidP="0053098A">
            <w:pPr>
              <w:rPr>
                <w:lang w:val="en-US"/>
              </w:rPr>
            </w:pPr>
          </w:p>
        </w:tc>
      </w:tr>
      <w:tr w:rsidR="007F3955" w:rsidRPr="00624C44" w14:paraId="38B602C1" w14:textId="77777777" w:rsidTr="0053098A">
        <w:trPr>
          <w:cantSplit/>
          <w:trHeight w:val="286"/>
        </w:trPr>
        <w:tc>
          <w:tcPr>
            <w:tcW w:w="1034" w:type="dxa"/>
            <w:tcBorders>
              <w:bottom w:val="single" w:sz="4" w:space="0" w:color="auto"/>
            </w:tcBorders>
            <w:shd w:val="clear" w:color="auto" w:fill="FFFFC4"/>
          </w:tcPr>
          <w:p w14:paraId="58CDA258" w14:textId="77777777" w:rsidR="007F3955" w:rsidRPr="00624C44" w:rsidRDefault="007F3955" w:rsidP="0053098A">
            <w:pPr>
              <w:rPr>
                <w:lang w:val="en-US"/>
              </w:rPr>
            </w:pPr>
          </w:p>
        </w:tc>
        <w:tc>
          <w:tcPr>
            <w:tcW w:w="1034" w:type="dxa"/>
            <w:vMerge/>
            <w:tcBorders>
              <w:bottom w:val="single" w:sz="4" w:space="0" w:color="auto"/>
            </w:tcBorders>
            <w:shd w:val="clear" w:color="auto" w:fill="FFFFC4"/>
          </w:tcPr>
          <w:p w14:paraId="63D9DE1D" w14:textId="77777777" w:rsidR="007F3955" w:rsidRPr="00624C44" w:rsidRDefault="007F3955" w:rsidP="0053098A">
            <w:pPr>
              <w:rPr>
                <w:lang w:val="en-US"/>
              </w:rPr>
            </w:pPr>
          </w:p>
        </w:tc>
        <w:tc>
          <w:tcPr>
            <w:tcW w:w="1675" w:type="dxa"/>
            <w:vMerge/>
            <w:shd w:val="clear" w:color="auto" w:fill="FFFFC4"/>
          </w:tcPr>
          <w:p w14:paraId="382AD7B3" w14:textId="77777777" w:rsidR="007F3955" w:rsidRPr="00624C44" w:rsidRDefault="007F3955" w:rsidP="0053098A">
            <w:pPr>
              <w:rPr>
                <w:lang w:val="en-US"/>
              </w:rPr>
            </w:pPr>
          </w:p>
        </w:tc>
        <w:tc>
          <w:tcPr>
            <w:tcW w:w="1181" w:type="dxa"/>
            <w:tcBorders>
              <w:bottom w:val="single" w:sz="4" w:space="0" w:color="auto"/>
            </w:tcBorders>
            <w:shd w:val="clear" w:color="auto" w:fill="FFFFC4"/>
          </w:tcPr>
          <w:p w14:paraId="5EA1CDB6" w14:textId="77777777" w:rsidR="007F3955" w:rsidRPr="00624C44" w:rsidRDefault="007F3955" w:rsidP="0053098A">
            <w:pPr>
              <w:rPr>
                <w:lang w:val="en-US"/>
              </w:rPr>
            </w:pPr>
            <w:r w:rsidRPr="00624C44">
              <w:rPr>
                <w:lang w:val="en-US"/>
              </w:rPr>
              <w:t>/downwards</w:t>
            </w:r>
          </w:p>
        </w:tc>
        <w:tc>
          <w:tcPr>
            <w:tcW w:w="885" w:type="dxa"/>
            <w:tcBorders>
              <w:bottom w:val="single" w:sz="4" w:space="0" w:color="auto"/>
            </w:tcBorders>
            <w:shd w:val="clear" w:color="auto" w:fill="FFFFC4"/>
          </w:tcPr>
          <w:p w14:paraId="005D973D" w14:textId="77777777" w:rsidR="007F3955" w:rsidRPr="00624C44" w:rsidRDefault="007F3955" w:rsidP="0053098A">
            <w:pPr>
              <w:rPr>
                <w:lang w:val="en-US"/>
              </w:rPr>
            </w:pPr>
            <w:r w:rsidRPr="00624C44">
              <w:rPr>
                <w:lang w:val="en-US"/>
              </w:rPr>
              <w:t>/left</w:t>
            </w:r>
          </w:p>
        </w:tc>
        <w:tc>
          <w:tcPr>
            <w:tcW w:w="3714" w:type="dxa"/>
            <w:tcBorders>
              <w:bottom w:val="single" w:sz="4" w:space="0" w:color="auto"/>
            </w:tcBorders>
            <w:shd w:val="clear" w:color="auto" w:fill="FFFFC4"/>
          </w:tcPr>
          <w:p w14:paraId="217FA3A7" w14:textId="77777777" w:rsidR="007F3955" w:rsidRPr="00624C44" w:rsidRDefault="007F3955" w:rsidP="0053098A">
            <w:pPr>
              <w:rPr>
                <w:lang w:val="en-US"/>
              </w:rPr>
            </w:pPr>
          </w:p>
        </w:tc>
      </w:tr>
      <w:tr w:rsidR="007F3955" w:rsidRPr="00624C44" w14:paraId="5CBB3B06" w14:textId="77777777" w:rsidTr="0053098A">
        <w:trPr>
          <w:cantSplit/>
          <w:trHeight w:val="286"/>
        </w:trPr>
        <w:tc>
          <w:tcPr>
            <w:tcW w:w="1034" w:type="dxa"/>
            <w:tcBorders>
              <w:bottom w:val="single" w:sz="4" w:space="0" w:color="auto"/>
            </w:tcBorders>
            <w:shd w:val="clear" w:color="auto" w:fill="FFFFC4"/>
          </w:tcPr>
          <w:p w14:paraId="39947A1C" w14:textId="77777777" w:rsidR="007F3955" w:rsidRPr="00624C44" w:rsidRDefault="007F3955" w:rsidP="0053098A">
            <w:pPr>
              <w:rPr>
                <w:lang w:val="en-US"/>
              </w:rPr>
            </w:pPr>
          </w:p>
        </w:tc>
        <w:tc>
          <w:tcPr>
            <w:tcW w:w="1034" w:type="dxa"/>
            <w:vMerge/>
            <w:tcBorders>
              <w:bottom w:val="single" w:sz="4" w:space="0" w:color="auto"/>
            </w:tcBorders>
            <w:shd w:val="clear" w:color="auto" w:fill="FFFFC4"/>
          </w:tcPr>
          <w:p w14:paraId="101D4F67" w14:textId="77777777" w:rsidR="007F3955" w:rsidRPr="00624C44" w:rsidRDefault="007F3955" w:rsidP="0053098A">
            <w:pPr>
              <w:rPr>
                <w:lang w:val="en-US"/>
              </w:rPr>
            </w:pPr>
          </w:p>
        </w:tc>
        <w:tc>
          <w:tcPr>
            <w:tcW w:w="1675" w:type="dxa"/>
            <w:vMerge/>
            <w:tcBorders>
              <w:bottom w:val="single" w:sz="4" w:space="0" w:color="auto"/>
            </w:tcBorders>
            <w:shd w:val="clear" w:color="auto" w:fill="FFFFC4"/>
          </w:tcPr>
          <w:p w14:paraId="4F7BE3FB" w14:textId="77777777" w:rsidR="007F3955" w:rsidRPr="00624C44" w:rsidRDefault="007F3955" w:rsidP="0053098A">
            <w:pPr>
              <w:rPr>
                <w:lang w:val="en-US"/>
              </w:rPr>
            </w:pPr>
          </w:p>
        </w:tc>
        <w:tc>
          <w:tcPr>
            <w:tcW w:w="1181" w:type="dxa"/>
            <w:tcBorders>
              <w:bottom w:val="single" w:sz="4" w:space="0" w:color="auto"/>
            </w:tcBorders>
            <w:shd w:val="clear" w:color="auto" w:fill="FFFFC4"/>
          </w:tcPr>
          <w:p w14:paraId="5EE5EB8C" w14:textId="77777777" w:rsidR="007F3955" w:rsidRPr="00624C44" w:rsidRDefault="007F3955" w:rsidP="0053098A">
            <w:pPr>
              <w:rPr>
                <w:lang w:val="en-US"/>
              </w:rPr>
            </w:pPr>
          </w:p>
        </w:tc>
        <w:tc>
          <w:tcPr>
            <w:tcW w:w="885" w:type="dxa"/>
            <w:tcBorders>
              <w:bottom w:val="single" w:sz="4" w:space="0" w:color="auto"/>
            </w:tcBorders>
            <w:shd w:val="clear" w:color="auto" w:fill="FFFFC4"/>
          </w:tcPr>
          <w:p w14:paraId="358A521F" w14:textId="77777777" w:rsidR="007F3955" w:rsidRPr="00624C44" w:rsidRDefault="007F3955" w:rsidP="0053098A">
            <w:pPr>
              <w:rPr>
                <w:lang w:val="en-US"/>
              </w:rPr>
            </w:pPr>
            <w:r w:rsidRPr="00624C44">
              <w:rPr>
                <w:lang w:val="en-US"/>
              </w:rPr>
              <w:t>/right</w:t>
            </w:r>
          </w:p>
        </w:tc>
        <w:tc>
          <w:tcPr>
            <w:tcW w:w="3714" w:type="dxa"/>
            <w:tcBorders>
              <w:bottom w:val="single" w:sz="4" w:space="0" w:color="auto"/>
            </w:tcBorders>
            <w:shd w:val="clear" w:color="auto" w:fill="FFFFC4"/>
          </w:tcPr>
          <w:p w14:paraId="167D3732" w14:textId="77777777" w:rsidR="007F3955" w:rsidRPr="00624C44" w:rsidRDefault="007F3955" w:rsidP="0053098A">
            <w:pPr>
              <w:rPr>
                <w:lang w:val="en-US"/>
              </w:rPr>
            </w:pPr>
          </w:p>
        </w:tc>
      </w:tr>
      <w:tr w:rsidR="007F3955" w:rsidRPr="00624C44" w14:paraId="19D3242C" w14:textId="77777777" w:rsidTr="0053098A">
        <w:trPr>
          <w:cantSplit/>
          <w:trHeight w:val="95"/>
        </w:trPr>
        <w:tc>
          <w:tcPr>
            <w:tcW w:w="1034" w:type="dxa"/>
            <w:shd w:val="clear" w:color="auto" w:fill="B8CCE4" w:themeFill="accent1" w:themeFillTint="66"/>
          </w:tcPr>
          <w:p w14:paraId="15D4486C" w14:textId="77777777" w:rsidR="007F3955" w:rsidRPr="00624C44" w:rsidRDefault="007F3955" w:rsidP="0053098A">
            <w:pPr>
              <w:rPr>
                <w:lang w:val="en-US"/>
              </w:rPr>
            </w:pPr>
          </w:p>
        </w:tc>
        <w:tc>
          <w:tcPr>
            <w:tcW w:w="1034" w:type="dxa"/>
            <w:vMerge w:val="restart"/>
            <w:shd w:val="clear" w:color="auto" w:fill="B8CCE4" w:themeFill="accent1" w:themeFillTint="66"/>
          </w:tcPr>
          <w:p w14:paraId="0BEB18A6" w14:textId="77777777" w:rsidR="007F3955" w:rsidRPr="00624C44" w:rsidRDefault="007F3955" w:rsidP="0053098A">
            <w:pPr>
              <w:rPr>
                <w:lang w:val="en-US"/>
              </w:rPr>
            </w:pPr>
            <w:r w:rsidRPr="00624C44">
              <w:rPr>
                <w:lang w:val="en-US"/>
              </w:rPr>
              <w:t>/location</w:t>
            </w:r>
          </w:p>
        </w:tc>
        <w:tc>
          <w:tcPr>
            <w:tcW w:w="1675" w:type="dxa"/>
            <w:shd w:val="clear" w:color="auto" w:fill="B8CCE4" w:themeFill="accent1" w:themeFillTint="66"/>
          </w:tcPr>
          <w:p w14:paraId="551D61BC" w14:textId="77777777" w:rsidR="007F3955" w:rsidRPr="00624C44" w:rsidRDefault="007F3955" w:rsidP="0053098A">
            <w:pPr>
              <w:rPr>
                <w:lang w:val="en-US"/>
              </w:rPr>
            </w:pPr>
            <w:r w:rsidRPr="00624C44">
              <w:rPr>
                <w:lang w:val="en-US"/>
              </w:rPr>
              <w:t>/ready</w:t>
            </w:r>
          </w:p>
        </w:tc>
        <w:tc>
          <w:tcPr>
            <w:tcW w:w="1181" w:type="dxa"/>
            <w:shd w:val="clear" w:color="auto" w:fill="B8CCE4" w:themeFill="accent1" w:themeFillTint="66"/>
          </w:tcPr>
          <w:p w14:paraId="633B436F" w14:textId="77777777" w:rsidR="007F3955" w:rsidRPr="00624C44" w:rsidRDefault="007F3955" w:rsidP="0053098A">
            <w:pPr>
              <w:rPr>
                <w:lang w:val="en-US"/>
              </w:rPr>
            </w:pPr>
          </w:p>
        </w:tc>
        <w:tc>
          <w:tcPr>
            <w:tcW w:w="885" w:type="dxa"/>
            <w:shd w:val="clear" w:color="auto" w:fill="B8CCE4" w:themeFill="accent1" w:themeFillTint="66"/>
          </w:tcPr>
          <w:p w14:paraId="7396E6DE" w14:textId="77777777" w:rsidR="007F3955" w:rsidRPr="00624C44" w:rsidRDefault="007F3955" w:rsidP="0053098A">
            <w:pPr>
              <w:rPr>
                <w:lang w:val="en-US"/>
              </w:rPr>
            </w:pPr>
          </w:p>
        </w:tc>
        <w:tc>
          <w:tcPr>
            <w:tcW w:w="3714" w:type="dxa"/>
            <w:shd w:val="clear" w:color="auto" w:fill="B8CCE4" w:themeFill="accent1" w:themeFillTint="66"/>
          </w:tcPr>
          <w:p w14:paraId="7F23C1EA" w14:textId="77777777" w:rsidR="007F3955" w:rsidRPr="00624C44" w:rsidRDefault="007F3955" w:rsidP="0053098A">
            <w:pPr>
              <w:rPr>
                <w:lang w:val="en-US"/>
              </w:rPr>
            </w:pPr>
            <w:r w:rsidRPr="00624C44">
              <w:rPr>
                <w:lang w:val="en-US"/>
              </w:rPr>
              <w:t>??</w:t>
            </w:r>
          </w:p>
        </w:tc>
      </w:tr>
      <w:tr w:rsidR="007F3955" w:rsidRPr="00624C44" w14:paraId="1565DE4C" w14:textId="77777777" w:rsidTr="0053098A">
        <w:trPr>
          <w:cantSplit/>
          <w:trHeight w:val="95"/>
        </w:trPr>
        <w:tc>
          <w:tcPr>
            <w:tcW w:w="1034" w:type="dxa"/>
            <w:shd w:val="clear" w:color="auto" w:fill="B8CCE4" w:themeFill="accent1" w:themeFillTint="66"/>
          </w:tcPr>
          <w:p w14:paraId="541F70B1" w14:textId="77777777" w:rsidR="007F3955" w:rsidRPr="00624C44" w:rsidRDefault="007F3955" w:rsidP="0053098A">
            <w:pPr>
              <w:rPr>
                <w:lang w:val="en-US"/>
              </w:rPr>
            </w:pPr>
          </w:p>
        </w:tc>
        <w:tc>
          <w:tcPr>
            <w:tcW w:w="1034" w:type="dxa"/>
            <w:vMerge/>
            <w:shd w:val="clear" w:color="auto" w:fill="B8CCE4" w:themeFill="accent1" w:themeFillTint="66"/>
          </w:tcPr>
          <w:p w14:paraId="553325CB" w14:textId="77777777" w:rsidR="007F3955" w:rsidRPr="00624C44" w:rsidRDefault="007F3955" w:rsidP="0053098A">
            <w:pPr>
              <w:rPr>
                <w:lang w:val="en-US"/>
              </w:rPr>
            </w:pPr>
          </w:p>
        </w:tc>
        <w:tc>
          <w:tcPr>
            <w:tcW w:w="1675" w:type="dxa"/>
            <w:shd w:val="clear" w:color="auto" w:fill="B8CCE4" w:themeFill="accent1" w:themeFillTint="66"/>
          </w:tcPr>
          <w:p w14:paraId="263DC160" w14:textId="77777777" w:rsidR="007F3955" w:rsidRPr="00624C44" w:rsidRDefault="007F3955" w:rsidP="0053098A">
            <w:pPr>
              <w:rPr>
                <w:lang w:val="en-US"/>
              </w:rPr>
            </w:pPr>
            <w:r w:rsidRPr="00624C44">
              <w:rPr>
                <w:lang w:val="en-US"/>
              </w:rPr>
              <w:t>/present</w:t>
            </w:r>
          </w:p>
        </w:tc>
        <w:tc>
          <w:tcPr>
            <w:tcW w:w="1181" w:type="dxa"/>
            <w:shd w:val="clear" w:color="auto" w:fill="B8CCE4" w:themeFill="accent1" w:themeFillTint="66"/>
          </w:tcPr>
          <w:p w14:paraId="2A30578B" w14:textId="77777777" w:rsidR="007F3955" w:rsidRPr="00624C44" w:rsidRDefault="007F3955" w:rsidP="0053098A">
            <w:pPr>
              <w:rPr>
                <w:lang w:val="en-US"/>
              </w:rPr>
            </w:pPr>
          </w:p>
        </w:tc>
        <w:tc>
          <w:tcPr>
            <w:tcW w:w="885" w:type="dxa"/>
            <w:shd w:val="clear" w:color="auto" w:fill="B8CCE4" w:themeFill="accent1" w:themeFillTint="66"/>
          </w:tcPr>
          <w:p w14:paraId="1B9B36E8" w14:textId="77777777" w:rsidR="007F3955" w:rsidRPr="00624C44" w:rsidRDefault="007F3955" w:rsidP="0053098A">
            <w:pPr>
              <w:rPr>
                <w:lang w:val="en-US"/>
              </w:rPr>
            </w:pPr>
          </w:p>
        </w:tc>
        <w:tc>
          <w:tcPr>
            <w:tcW w:w="3714" w:type="dxa"/>
            <w:shd w:val="clear" w:color="auto" w:fill="B8CCE4" w:themeFill="accent1" w:themeFillTint="66"/>
          </w:tcPr>
          <w:p w14:paraId="2C9619BB" w14:textId="77777777" w:rsidR="007F3955" w:rsidRPr="00624C44" w:rsidRDefault="007F3955" w:rsidP="0053098A">
            <w:pPr>
              <w:rPr>
                <w:lang w:val="en-US"/>
              </w:rPr>
            </w:pPr>
            <w:r w:rsidRPr="00624C44">
              <w:rPr>
                <w:lang w:val="en-US"/>
              </w:rPr>
              <w:t>??</w:t>
            </w:r>
          </w:p>
        </w:tc>
      </w:tr>
      <w:tr w:rsidR="007F3955" w:rsidRPr="00624C44" w14:paraId="0CB8BBA0" w14:textId="77777777" w:rsidTr="0053098A">
        <w:trPr>
          <w:cantSplit/>
          <w:trHeight w:val="94"/>
        </w:trPr>
        <w:tc>
          <w:tcPr>
            <w:tcW w:w="1034" w:type="dxa"/>
            <w:shd w:val="clear" w:color="auto" w:fill="B8CCE4" w:themeFill="accent1" w:themeFillTint="66"/>
          </w:tcPr>
          <w:p w14:paraId="000DC867" w14:textId="77777777" w:rsidR="007F3955" w:rsidRPr="00624C44" w:rsidRDefault="007F3955" w:rsidP="0053098A">
            <w:pPr>
              <w:rPr>
                <w:lang w:val="en-US"/>
              </w:rPr>
            </w:pPr>
          </w:p>
        </w:tc>
        <w:tc>
          <w:tcPr>
            <w:tcW w:w="1034" w:type="dxa"/>
            <w:vMerge/>
            <w:shd w:val="clear" w:color="auto" w:fill="B8CCE4" w:themeFill="accent1" w:themeFillTint="66"/>
          </w:tcPr>
          <w:p w14:paraId="2BCDD323" w14:textId="77777777" w:rsidR="007F3955" w:rsidRPr="00624C44" w:rsidRDefault="007F3955" w:rsidP="0053098A">
            <w:pPr>
              <w:rPr>
                <w:lang w:val="en-US"/>
              </w:rPr>
            </w:pPr>
          </w:p>
        </w:tc>
        <w:tc>
          <w:tcPr>
            <w:tcW w:w="1675" w:type="dxa"/>
            <w:shd w:val="clear" w:color="auto" w:fill="B8CCE4" w:themeFill="accent1" w:themeFillTint="66"/>
          </w:tcPr>
          <w:p w14:paraId="1229B6A4" w14:textId="77777777" w:rsidR="007F3955" w:rsidRPr="00624C44" w:rsidRDefault="007F3955" w:rsidP="0053098A">
            <w:pPr>
              <w:rPr>
                <w:lang w:val="en-US"/>
              </w:rPr>
            </w:pPr>
            <w:r w:rsidRPr="00624C44">
              <w:rPr>
                <w:lang w:val="en-US"/>
              </w:rPr>
              <w:t>/</w:t>
            </w:r>
            <w:proofErr w:type="spellStart"/>
            <w:r w:rsidRPr="00624C44">
              <w:rPr>
                <w:lang w:val="en-US"/>
              </w:rPr>
              <w:t>centerX</w:t>
            </w:r>
            <w:proofErr w:type="spellEnd"/>
          </w:p>
        </w:tc>
        <w:tc>
          <w:tcPr>
            <w:tcW w:w="1181" w:type="dxa"/>
            <w:shd w:val="clear" w:color="auto" w:fill="B8CCE4" w:themeFill="accent1" w:themeFillTint="66"/>
          </w:tcPr>
          <w:p w14:paraId="65507948" w14:textId="77777777" w:rsidR="007F3955" w:rsidRPr="00624C44" w:rsidRDefault="007F3955" w:rsidP="0053098A">
            <w:pPr>
              <w:rPr>
                <w:lang w:val="en-US"/>
              </w:rPr>
            </w:pPr>
          </w:p>
        </w:tc>
        <w:tc>
          <w:tcPr>
            <w:tcW w:w="885" w:type="dxa"/>
            <w:shd w:val="clear" w:color="auto" w:fill="B8CCE4" w:themeFill="accent1" w:themeFillTint="66"/>
          </w:tcPr>
          <w:p w14:paraId="5B49B8D7" w14:textId="77777777" w:rsidR="007F3955" w:rsidRPr="00624C44" w:rsidRDefault="007F3955" w:rsidP="0053098A">
            <w:pPr>
              <w:rPr>
                <w:lang w:val="en-US"/>
              </w:rPr>
            </w:pPr>
          </w:p>
        </w:tc>
        <w:tc>
          <w:tcPr>
            <w:tcW w:w="3714" w:type="dxa"/>
            <w:shd w:val="clear" w:color="auto" w:fill="B8CCE4" w:themeFill="accent1" w:themeFillTint="66"/>
          </w:tcPr>
          <w:p w14:paraId="3644E959" w14:textId="77777777" w:rsidR="007F3955" w:rsidRPr="00624C44" w:rsidRDefault="007F3955" w:rsidP="0053098A">
            <w:pPr>
              <w:rPr>
                <w:lang w:val="en-US"/>
              </w:rPr>
            </w:pPr>
          </w:p>
        </w:tc>
      </w:tr>
      <w:tr w:rsidR="007F3955" w:rsidRPr="00624C44" w14:paraId="1500E73E" w14:textId="77777777" w:rsidTr="0053098A">
        <w:trPr>
          <w:cantSplit/>
          <w:trHeight w:val="161"/>
        </w:trPr>
        <w:tc>
          <w:tcPr>
            <w:tcW w:w="1034" w:type="dxa"/>
            <w:shd w:val="clear" w:color="auto" w:fill="B8CCE4" w:themeFill="accent1" w:themeFillTint="66"/>
          </w:tcPr>
          <w:p w14:paraId="260296C2" w14:textId="77777777" w:rsidR="007F3955" w:rsidRPr="00624C44" w:rsidRDefault="007F3955" w:rsidP="0053098A">
            <w:pPr>
              <w:rPr>
                <w:lang w:val="en-US"/>
              </w:rPr>
            </w:pPr>
          </w:p>
        </w:tc>
        <w:tc>
          <w:tcPr>
            <w:tcW w:w="1034" w:type="dxa"/>
            <w:vMerge/>
            <w:shd w:val="clear" w:color="auto" w:fill="B8CCE4" w:themeFill="accent1" w:themeFillTint="66"/>
          </w:tcPr>
          <w:p w14:paraId="4C5E5BB4" w14:textId="77777777" w:rsidR="007F3955" w:rsidRPr="00624C44" w:rsidRDefault="007F3955" w:rsidP="0053098A">
            <w:pPr>
              <w:rPr>
                <w:lang w:val="en-US"/>
              </w:rPr>
            </w:pPr>
          </w:p>
        </w:tc>
        <w:tc>
          <w:tcPr>
            <w:tcW w:w="1675" w:type="dxa"/>
            <w:shd w:val="clear" w:color="auto" w:fill="B8CCE4" w:themeFill="accent1" w:themeFillTint="66"/>
          </w:tcPr>
          <w:p w14:paraId="5AF0F051" w14:textId="77777777" w:rsidR="007F3955" w:rsidRPr="00624C44" w:rsidRDefault="007F3955" w:rsidP="0053098A">
            <w:pPr>
              <w:rPr>
                <w:lang w:val="en-US"/>
              </w:rPr>
            </w:pPr>
            <w:r w:rsidRPr="00624C44">
              <w:rPr>
                <w:lang w:val="en-US"/>
              </w:rPr>
              <w:t>/</w:t>
            </w:r>
            <w:proofErr w:type="spellStart"/>
            <w:r w:rsidRPr="00624C44">
              <w:rPr>
                <w:lang w:val="en-US"/>
              </w:rPr>
              <w:t>centerZ</w:t>
            </w:r>
            <w:proofErr w:type="spellEnd"/>
          </w:p>
        </w:tc>
        <w:tc>
          <w:tcPr>
            <w:tcW w:w="1181" w:type="dxa"/>
            <w:shd w:val="clear" w:color="auto" w:fill="B8CCE4" w:themeFill="accent1" w:themeFillTint="66"/>
          </w:tcPr>
          <w:p w14:paraId="68402ACA" w14:textId="77777777" w:rsidR="007F3955" w:rsidRPr="00624C44" w:rsidRDefault="007F3955" w:rsidP="0053098A">
            <w:pPr>
              <w:rPr>
                <w:lang w:val="en-US"/>
              </w:rPr>
            </w:pPr>
          </w:p>
        </w:tc>
        <w:tc>
          <w:tcPr>
            <w:tcW w:w="885" w:type="dxa"/>
            <w:shd w:val="clear" w:color="auto" w:fill="B8CCE4" w:themeFill="accent1" w:themeFillTint="66"/>
          </w:tcPr>
          <w:p w14:paraId="00B67FA6" w14:textId="77777777" w:rsidR="007F3955" w:rsidRPr="00624C44" w:rsidRDefault="007F3955" w:rsidP="0053098A">
            <w:pPr>
              <w:rPr>
                <w:lang w:val="en-US"/>
              </w:rPr>
            </w:pPr>
          </w:p>
        </w:tc>
        <w:tc>
          <w:tcPr>
            <w:tcW w:w="3714" w:type="dxa"/>
            <w:shd w:val="clear" w:color="auto" w:fill="B8CCE4" w:themeFill="accent1" w:themeFillTint="66"/>
          </w:tcPr>
          <w:p w14:paraId="744BA4DF" w14:textId="77777777" w:rsidR="007F3955" w:rsidRPr="00624C44" w:rsidRDefault="007F3955" w:rsidP="0053098A">
            <w:pPr>
              <w:rPr>
                <w:lang w:val="en-US"/>
              </w:rPr>
            </w:pPr>
          </w:p>
        </w:tc>
      </w:tr>
      <w:tr w:rsidR="007F3955" w:rsidRPr="00624C44" w14:paraId="7E3F4676" w14:textId="77777777" w:rsidTr="0053098A">
        <w:trPr>
          <w:cantSplit/>
          <w:trHeight w:val="111"/>
        </w:trPr>
        <w:tc>
          <w:tcPr>
            <w:tcW w:w="1034" w:type="dxa"/>
            <w:shd w:val="clear" w:color="auto" w:fill="B8CCE4" w:themeFill="accent1" w:themeFillTint="66"/>
          </w:tcPr>
          <w:p w14:paraId="5EB3E7A6" w14:textId="77777777" w:rsidR="007F3955" w:rsidRPr="00624C44" w:rsidRDefault="007F3955" w:rsidP="0053098A">
            <w:pPr>
              <w:rPr>
                <w:lang w:val="en-US"/>
              </w:rPr>
            </w:pPr>
          </w:p>
        </w:tc>
        <w:tc>
          <w:tcPr>
            <w:tcW w:w="1034" w:type="dxa"/>
            <w:vMerge/>
            <w:shd w:val="clear" w:color="auto" w:fill="B8CCE4" w:themeFill="accent1" w:themeFillTint="66"/>
          </w:tcPr>
          <w:p w14:paraId="36CAB900" w14:textId="77777777" w:rsidR="007F3955" w:rsidRPr="00624C44" w:rsidRDefault="007F3955" w:rsidP="0053098A">
            <w:pPr>
              <w:rPr>
                <w:lang w:val="en-US"/>
              </w:rPr>
            </w:pPr>
          </w:p>
        </w:tc>
        <w:tc>
          <w:tcPr>
            <w:tcW w:w="1675" w:type="dxa"/>
            <w:shd w:val="clear" w:color="auto" w:fill="B8CCE4" w:themeFill="accent1" w:themeFillTint="66"/>
          </w:tcPr>
          <w:p w14:paraId="1A280BD8" w14:textId="77777777" w:rsidR="007F3955" w:rsidRPr="00624C44" w:rsidRDefault="007F3955" w:rsidP="0053098A">
            <w:pPr>
              <w:rPr>
                <w:lang w:val="en-US"/>
              </w:rPr>
            </w:pPr>
            <w:r w:rsidRPr="00624C44">
              <w:rPr>
                <w:lang w:val="en-US"/>
              </w:rPr>
              <w:t>/</w:t>
            </w:r>
            <w:proofErr w:type="spellStart"/>
            <w:r w:rsidRPr="00624C44">
              <w:rPr>
                <w:lang w:val="en-US"/>
              </w:rPr>
              <w:t>outOfRange</w:t>
            </w:r>
            <w:proofErr w:type="spellEnd"/>
          </w:p>
        </w:tc>
        <w:tc>
          <w:tcPr>
            <w:tcW w:w="1181" w:type="dxa"/>
            <w:shd w:val="clear" w:color="auto" w:fill="B8CCE4" w:themeFill="accent1" w:themeFillTint="66"/>
          </w:tcPr>
          <w:p w14:paraId="0D5B24F4" w14:textId="77777777" w:rsidR="007F3955" w:rsidRPr="00624C44" w:rsidRDefault="007F3955" w:rsidP="0053098A">
            <w:pPr>
              <w:rPr>
                <w:lang w:val="en-US"/>
              </w:rPr>
            </w:pPr>
          </w:p>
        </w:tc>
        <w:tc>
          <w:tcPr>
            <w:tcW w:w="885" w:type="dxa"/>
            <w:shd w:val="clear" w:color="auto" w:fill="B8CCE4" w:themeFill="accent1" w:themeFillTint="66"/>
          </w:tcPr>
          <w:p w14:paraId="7CA5630D" w14:textId="77777777" w:rsidR="007F3955" w:rsidRPr="00624C44" w:rsidRDefault="007F3955" w:rsidP="0053098A">
            <w:pPr>
              <w:rPr>
                <w:lang w:val="en-US"/>
              </w:rPr>
            </w:pPr>
          </w:p>
        </w:tc>
        <w:tc>
          <w:tcPr>
            <w:tcW w:w="3714" w:type="dxa"/>
            <w:shd w:val="clear" w:color="auto" w:fill="B8CCE4" w:themeFill="accent1" w:themeFillTint="66"/>
          </w:tcPr>
          <w:p w14:paraId="6FD5F5B0" w14:textId="77777777" w:rsidR="007F3955" w:rsidRPr="00624C44" w:rsidRDefault="007F3955" w:rsidP="0053098A">
            <w:pPr>
              <w:rPr>
                <w:lang w:val="en-US"/>
              </w:rPr>
            </w:pPr>
          </w:p>
        </w:tc>
      </w:tr>
      <w:tr w:rsidR="007F3955" w:rsidRPr="00624C44" w14:paraId="57C89169" w14:textId="77777777" w:rsidTr="0053098A">
        <w:trPr>
          <w:cantSplit/>
          <w:trHeight w:val="286"/>
        </w:trPr>
        <w:tc>
          <w:tcPr>
            <w:tcW w:w="1034" w:type="dxa"/>
            <w:shd w:val="clear" w:color="auto" w:fill="E5B8B7" w:themeFill="accent2" w:themeFillTint="66"/>
          </w:tcPr>
          <w:p w14:paraId="5C7F21DD" w14:textId="77777777" w:rsidR="007F3955" w:rsidRPr="00624C44" w:rsidRDefault="007F3955" w:rsidP="0053098A">
            <w:pPr>
              <w:rPr>
                <w:b/>
                <w:color w:val="FF0000"/>
                <w:lang w:val="en-US"/>
              </w:rPr>
            </w:pPr>
          </w:p>
        </w:tc>
        <w:tc>
          <w:tcPr>
            <w:tcW w:w="1034" w:type="dxa"/>
            <w:vMerge w:val="restart"/>
            <w:shd w:val="clear" w:color="auto" w:fill="E5B8B7" w:themeFill="accent2" w:themeFillTint="66"/>
          </w:tcPr>
          <w:p w14:paraId="14430503" w14:textId="77777777" w:rsidR="007F3955" w:rsidRPr="00624C44" w:rsidRDefault="007F3955" w:rsidP="0053098A">
            <w:pPr>
              <w:rPr>
                <w:b/>
                <w:color w:val="FF0000"/>
                <w:lang w:val="en-US"/>
              </w:rPr>
            </w:pPr>
            <w:r w:rsidRPr="00624C44">
              <w:rPr>
                <w:b/>
                <w:color w:val="FF0000"/>
                <w:lang w:val="en-US"/>
              </w:rPr>
              <w:t>/position</w:t>
            </w:r>
          </w:p>
          <w:p w14:paraId="6A2402E1" w14:textId="77777777" w:rsidR="007F3955" w:rsidRPr="00624C44" w:rsidRDefault="007F3955" w:rsidP="0053098A">
            <w:pPr>
              <w:rPr>
                <w:b/>
                <w:color w:val="FF0000"/>
                <w:lang w:val="en-US"/>
              </w:rPr>
            </w:pPr>
          </w:p>
        </w:tc>
        <w:tc>
          <w:tcPr>
            <w:tcW w:w="1675" w:type="dxa"/>
            <w:shd w:val="clear" w:color="auto" w:fill="E5B8B7" w:themeFill="accent2" w:themeFillTint="66"/>
          </w:tcPr>
          <w:p w14:paraId="028F53D3" w14:textId="77777777" w:rsidR="007F3955" w:rsidRPr="00624C44" w:rsidRDefault="007F3955" w:rsidP="0053098A">
            <w:pPr>
              <w:rPr>
                <w:b/>
                <w:color w:val="FF0000"/>
                <w:lang w:val="en-US"/>
              </w:rPr>
            </w:pPr>
            <w:r w:rsidRPr="00624C44">
              <w:rPr>
                <w:b/>
                <w:color w:val="FF0000"/>
                <w:lang w:val="en-US"/>
              </w:rPr>
              <w:lastRenderedPageBreak/>
              <w:t>/height</w:t>
            </w:r>
          </w:p>
        </w:tc>
        <w:tc>
          <w:tcPr>
            <w:tcW w:w="1181" w:type="dxa"/>
            <w:shd w:val="clear" w:color="auto" w:fill="E5B8B7" w:themeFill="accent2" w:themeFillTint="66"/>
          </w:tcPr>
          <w:p w14:paraId="4F8F7036" w14:textId="77777777" w:rsidR="007F3955" w:rsidRPr="00624C44" w:rsidRDefault="007F3955" w:rsidP="0053098A">
            <w:pPr>
              <w:rPr>
                <w:lang w:val="en-US"/>
              </w:rPr>
            </w:pPr>
          </w:p>
        </w:tc>
        <w:tc>
          <w:tcPr>
            <w:tcW w:w="885" w:type="dxa"/>
            <w:shd w:val="clear" w:color="auto" w:fill="E5B8B7" w:themeFill="accent2" w:themeFillTint="66"/>
          </w:tcPr>
          <w:p w14:paraId="4CD0A80D" w14:textId="77777777" w:rsidR="007F3955" w:rsidRPr="00624C44" w:rsidRDefault="007F3955" w:rsidP="0053098A">
            <w:pPr>
              <w:rPr>
                <w:lang w:val="en-US"/>
              </w:rPr>
            </w:pPr>
          </w:p>
        </w:tc>
        <w:tc>
          <w:tcPr>
            <w:tcW w:w="3714" w:type="dxa"/>
            <w:shd w:val="clear" w:color="auto" w:fill="E5B8B7" w:themeFill="accent2" w:themeFillTint="66"/>
          </w:tcPr>
          <w:p w14:paraId="7BCBE2CB" w14:textId="77777777" w:rsidR="007F3955" w:rsidRPr="00624C44" w:rsidRDefault="007F3955" w:rsidP="0053098A">
            <w:pPr>
              <w:rPr>
                <w:lang w:val="en-US"/>
              </w:rPr>
            </w:pPr>
            <w:r w:rsidRPr="00624C44">
              <w:rPr>
                <w:lang w:val="en-US"/>
              </w:rPr>
              <w:t>in hL1 and 0 –</w:t>
            </w:r>
            <w:r>
              <w:rPr>
                <w:lang w:val="en-US"/>
              </w:rPr>
              <w:t xml:space="preserve">classic </w:t>
            </w:r>
            <w:r w:rsidRPr="00624C44">
              <w:rPr>
                <w:lang w:val="en-US"/>
              </w:rPr>
              <w:t>melt</w:t>
            </w:r>
            <w:r>
              <w:rPr>
                <w:lang w:val="en-US"/>
              </w:rPr>
              <w:t xml:space="preserve"> down</w:t>
            </w:r>
          </w:p>
        </w:tc>
      </w:tr>
      <w:tr w:rsidR="007F3955" w:rsidRPr="00624C44" w14:paraId="5072CB5B" w14:textId="77777777" w:rsidTr="0053098A">
        <w:trPr>
          <w:cantSplit/>
          <w:trHeight w:val="286"/>
        </w:trPr>
        <w:tc>
          <w:tcPr>
            <w:tcW w:w="1034" w:type="dxa"/>
            <w:shd w:val="clear" w:color="auto" w:fill="E5B8B7" w:themeFill="accent2" w:themeFillTint="66"/>
          </w:tcPr>
          <w:p w14:paraId="447F592A" w14:textId="77777777" w:rsidR="007F3955" w:rsidRPr="00624C44" w:rsidRDefault="007F3955" w:rsidP="0053098A">
            <w:pPr>
              <w:rPr>
                <w:b/>
                <w:color w:val="FF0000"/>
                <w:lang w:val="en-US"/>
              </w:rPr>
            </w:pPr>
          </w:p>
        </w:tc>
        <w:tc>
          <w:tcPr>
            <w:tcW w:w="1034" w:type="dxa"/>
            <w:vMerge/>
            <w:shd w:val="clear" w:color="auto" w:fill="E5B8B7" w:themeFill="accent2" w:themeFillTint="66"/>
          </w:tcPr>
          <w:p w14:paraId="648C68F0" w14:textId="77777777" w:rsidR="007F3955" w:rsidRPr="00624C44" w:rsidRDefault="007F3955" w:rsidP="0053098A">
            <w:pPr>
              <w:rPr>
                <w:b/>
                <w:color w:val="FF0000"/>
                <w:lang w:val="en-US"/>
              </w:rPr>
            </w:pPr>
          </w:p>
        </w:tc>
        <w:tc>
          <w:tcPr>
            <w:tcW w:w="1675" w:type="dxa"/>
            <w:shd w:val="clear" w:color="auto" w:fill="E5B8B7" w:themeFill="accent2" w:themeFillTint="66"/>
          </w:tcPr>
          <w:p w14:paraId="79A2A05E" w14:textId="77777777" w:rsidR="007F3955" w:rsidRPr="00624C44" w:rsidRDefault="007F3955" w:rsidP="0053098A">
            <w:pPr>
              <w:rPr>
                <w:b/>
                <w:color w:val="FF0000"/>
                <w:lang w:val="en-US"/>
              </w:rPr>
            </w:pPr>
            <w:r w:rsidRPr="00624C44">
              <w:rPr>
                <w:b/>
                <w:color w:val="FF0000"/>
                <w:lang w:val="en-US"/>
              </w:rPr>
              <w:t>/</w:t>
            </w:r>
            <w:proofErr w:type="spellStart"/>
            <w:r w:rsidRPr="00624C44">
              <w:rPr>
                <w:b/>
                <w:color w:val="FF0000"/>
                <w:lang w:val="en-US"/>
              </w:rPr>
              <w:t>heightLevel</w:t>
            </w:r>
            <w:proofErr w:type="spellEnd"/>
            <w:r w:rsidRPr="00624C44">
              <w:rPr>
                <w:b/>
                <w:color w:val="FF0000"/>
                <w:lang w:val="en-US"/>
              </w:rPr>
              <w:t xml:space="preserve">   </w:t>
            </w:r>
          </w:p>
        </w:tc>
        <w:tc>
          <w:tcPr>
            <w:tcW w:w="1181" w:type="dxa"/>
            <w:shd w:val="clear" w:color="auto" w:fill="E5B8B7" w:themeFill="accent2" w:themeFillTint="66"/>
          </w:tcPr>
          <w:p w14:paraId="6EEF268A" w14:textId="77777777" w:rsidR="007F3955" w:rsidRPr="00624C44" w:rsidRDefault="007F3955" w:rsidP="0053098A">
            <w:pPr>
              <w:rPr>
                <w:lang w:val="en-US"/>
              </w:rPr>
            </w:pPr>
          </w:p>
        </w:tc>
        <w:tc>
          <w:tcPr>
            <w:tcW w:w="885" w:type="dxa"/>
            <w:shd w:val="clear" w:color="auto" w:fill="E5B8B7" w:themeFill="accent2" w:themeFillTint="66"/>
          </w:tcPr>
          <w:p w14:paraId="67A667A7" w14:textId="77777777" w:rsidR="007F3955" w:rsidRPr="00624C44" w:rsidRDefault="007F3955" w:rsidP="0053098A">
            <w:pPr>
              <w:rPr>
                <w:lang w:val="en-US"/>
              </w:rPr>
            </w:pPr>
          </w:p>
        </w:tc>
        <w:tc>
          <w:tcPr>
            <w:tcW w:w="3714" w:type="dxa"/>
            <w:shd w:val="clear" w:color="auto" w:fill="E5B8B7" w:themeFill="accent2" w:themeFillTint="66"/>
            <w:vAlign w:val="center"/>
          </w:tcPr>
          <w:p w14:paraId="75E364AE" w14:textId="77777777" w:rsidR="007F3955" w:rsidRPr="00624C44" w:rsidRDefault="007F3955" w:rsidP="0053098A">
            <w:pPr>
              <w:rPr>
                <w:lang w:val="en-US"/>
              </w:rPr>
            </w:pPr>
            <w:r w:rsidRPr="00624C44">
              <w:rPr>
                <w:lang w:val="en-US"/>
              </w:rPr>
              <w:t xml:space="preserve">hL0 – </w:t>
            </w:r>
            <w:r>
              <w:rPr>
                <w:lang w:val="en-US"/>
              </w:rPr>
              <w:t xml:space="preserve">is </w:t>
            </w:r>
            <w:r w:rsidRPr="00624C44">
              <w:rPr>
                <w:lang w:val="en-US"/>
              </w:rPr>
              <w:t xml:space="preserve">something special </w:t>
            </w:r>
            <w:r>
              <w:rPr>
                <w:lang w:val="en-US"/>
              </w:rPr>
              <w:t>(granulation was used successfully in techno)</w:t>
            </w:r>
          </w:p>
          <w:p w14:paraId="2F9A6072" w14:textId="77777777" w:rsidR="007F3955" w:rsidRPr="00624C44" w:rsidRDefault="007F3955" w:rsidP="0053098A">
            <w:pPr>
              <w:rPr>
                <w:lang w:val="en-US"/>
              </w:rPr>
            </w:pPr>
            <w:r w:rsidRPr="00624C44">
              <w:rPr>
                <w:lang w:val="en-US"/>
              </w:rPr>
              <w:t>hL3 – could be something special</w:t>
            </w:r>
            <w:r>
              <w:rPr>
                <w:lang w:val="en-US"/>
              </w:rPr>
              <w:t>, such as a very bright high-pass filter.</w:t>
            </w:r>
          </w:p>
        </w:tc>
      </w:tr>
      <w:tr w:rsidR="007F3955" w:rsidRPr="00624C44" w14:paraId="5ED846D1" w14:textId="77777777" w:rsidTr="0053098A">
        <w:trPr>
          <w:cantSplit/>
          <w:trHeight w:val="55"/>
        </w:trPr>
        <w:tc>
          <w:tcPr>
            <w:tcW w:w="1034" w:type="dxa"/>
            <w:shd w:val="clear" w:color="auto" w:fill="E5B8B7" w:themeFill="accent2" w:themeFillTint="66"/>
          </w:tcPr>
          <w:p w14:paraId="5EF04902" w14:textId="77777777" w:rsidR="007F3955" w:rsidRPr="00624C44" w:rsidRDefault="007F3955" w:rsidP="0053098A">
            <w:pPr>
              <w:rPr>
                <w:lang w:val="en-US"/>
              </w:rPr>
            </w:pPr>
          </w:p>
        </w:tc>
        <w:tc>
          <w:tcPr>
            <w:tcW w:w="1034" w:type="dxa"/>
            <w:vMerge/>
            <w:shd w:val="clear" w:color="auto" w:fill="E5B8B7" w:themeFill="accent2" w:themeFillTint="66"/>
          </w:tcPr>
          <w:p w14:paraId="432DC198" w14:textId="77777777" w:rsidR="007F3955" w:rsidRPr="00624C44" w:rsidRDefault="007F3955" w:rsidP="0053098A">
            <w:pPr>
              <w:rPr>
                <w:lang w:val="en-US"/>
              </w:rPr>
            </w:pPr>
          </w:p>
        </w:tc>
        <w:tc>
          <w:tcPr>
            <w:tcW w:w="1675" w:type="dxa"/>
            <w:vMerge w:val="restart"/>
            <w:shd w:val="clear" w:color="auto" w:fill="E5B8B7" w:themeFill="accent2" w:themeFillTint="66"/>
          </w:tcPr>
          <w:p w14:paraId="4D68C553" w14:textId="77777777" w:rsidR="007F3955" w:rsidRPr="00624C44" w:rsidRDefault="007F3955" w:rsidP="0053098A">
            <w:pPr>
              <w:rPr>
                <w:lang w:val="en-US"/>
              </w:rPr>
            </w:pPr>
            <w:r w:rsidRPr="00624C44">
              <w:rPr>
                <w:lang w:val="en-US"/>
              </w:rPr>
              <w:t xml:space="preserve">/vertical </w:t>
            </w:r>
          </w:p>
          <w:p w14:paraId="4766EA94" w14:textId="77777777" w:rsidR="007F3955" w:rsidRPr="00624C44" w:rsidRDefault="007F3955" w:rsidP="0053098A">
            <w:pPr>
              <w:rPr>
                <w:lang w:val="en-US"/>
              </w:rPr>
            </w:pPr>
          </w:p>
        </w:tc>
        <w:tc>
          <w:tcPr>
            <w:tcW w:w="1181" w:type="dxa"/>
            <w:vMerge w:val="restart"/>
            <w:shd w:val="clear" w:color="auto" w:fill="E5B8B7" w:themeFill="accent2" w:themeFillTint="66"/>
          </w:tcPr>
          <w:p w14:paraId="5241F90B" w14:textId="77777777" w:rsidR="007F3955" w:rsidRPr="00624C44" w:rsidRDefault="007F3955" w:rsidP="0053098A">
            <w:pPr>
              <w:rPr>
                <w:lang w:val="en-US"/>
              </w:rPr>
            </w:pPr>
            <w:r w:rsidRPr="00624C44">
              <w:rPr>
                <w:lang w:val="en-US"/>
              </w:rPr>
              <w:t>/hand</w:t>
            </w:r>
          </w:p>
        </w:tc>
        <w:tc>
          <w:tcPr>
            <w:tcW w:w="885" w:type="dxa"/>
            <w:shd w:val="clear" w:color="auto" w:fill="E5B8B7" w:themeFill="accent2" w:themeFillTint="66"/>
          </w:tcPr>
          <w:p w14:paraId="47FC0D90" w14:textId="77777777" w:rsidR="007F3955" w:rsidRPr="00624C44" w:rsidRDefault="007F3955" w:rsidP="0053098A">
            <w:pPr>
              <w:rPr>
                <w:lang w:val="en-US"/>
              </w:rPr>
            </w:pPr>
            <w:r w:rsidRPr="00624C44">
              <w:rPr>
                <w:lang w:val="en-US"/>
              </w:rPr>
              <w:t>/left</w:t>
            </w:r>
          </w:p>
        </w:tc>
        <w:tc>
          <w:tcPr>
            <w:tcW w:w="3714" w:type="dxa"/>
            <w:shd w:val="clear" w:color="auto" w:fill="E5B8B7" w:themeFill="accent2" w:themeFillTint="66"/>
          </w:tcPr>
          <w:p w14:paraId="2BA11CBD" w14:textId="77777777" w:rsidR="007F3955" w:rsidRPr="00624C44" w:rsidRDefault="007F3955" w:rsidP="0053098A">
            <w:pPr>
              <w:rPr>
                <w:lang w:val="en-US"/>
              </w:rPr>
            </w:pPr>
          </w:p>
        </w:tc>
      </w:tr>
      <w:tr w:rsidR="007F3955" w:rsidRPr="00624C44" w14:paraId="728B8620" w14:textId="77777777" w:rsidTr="0053098A">
        <w:trPr>
          <w:cantSplit/>
          <w:trHeight w:val="55"/>
        </w:trPr>
        <w:tc>
          <w:tcPr>
            <w:tcW w:w="1034" w:type="dxa"/>
            <w:shd w:val="clear" w:color="auto" w:fill="E5B8B7" w:themeFill="accent2" w:themeFillTint="66"/>
          </w:tcPr>
          <w:p w14:paraId="2A2196B2" w14:textId="77777777" w:rsidR="007F3955" w:rsidRPr="00624C44" w:rsidRDefault="007F3955" w:rsidP="0053098A">
            <w:pPr>
              <w:rPr>
                <w:lang w:val="en-US"/>
              </w:rPr>
            </w:pPr>
          </w:p>
        </w:tc>
        <w:tc>
          <w:tcPr>
            <w:tcW w:w="1034" w:type="dxa"/>
            <w:vMerge/>
            <w:shd w:val="clear" w:color="auto" w:fill="E5B8B7" w:themeFill="accent2" w:themeFillTint="66"/>
          </w:tcPr>
          <w:p w14:paraId="659EEB2D" w14:textId="77777777" w:rsidR="007F3955" w:rsidRPr="00624C44" w:rsidRDefault="007F3955" w:rsidP="0053098A">
            <w:pPr>
              <w:rPr>
                <w:lang w:val="en-US"/>
              </w:rPr>
            </w:pPr>
          </w:p>
        </w:tc>
        <w:tc>
          <w:tcPr>
            <w:tcW w:w="1675" w:type="dxa"/>
            <w:vMerge/>
            <w:shd w:val="clear" w:color="auto" w:fill="E5B8B7" w:themeFill="accent2" w:themeFillTint="66"/>
          </w:tcPr>
          <w:p w14:paraId="1CB10640" w14:textId="77777777" w:rsidR="007F3955" w:rsidRPr="00624C44" w:rsidRDefault="007F3955" w:rsidP="0053098A">
            <w:pPr>
              <w:rPr>
                <w:lang w:val="en-US"/>
              </w:rPr>
            </w:pPr>
          </w:p>
        </w:tc>
        <w:tc>
          <w:tcPr>
            <w:tcW w:w="1181" w:type="dxa"/>
            <w:vMerge/>
            <w:shd w:val="clear" w:color="auto" w:fill="E5B8B7" w:themeFill="accent2" w:themeFillTint="66"/>
          </w:tcPr>
          <w:p w14:paraId="4E49841D" w14:textId="77777777" w:rsidR="007F3955" w:rsidRPr="00624C44" w:rsidRDefault="007F3955" w:rsidP="0053098A">
            <w:pPr>
              <w:rPr>
                <w:lang w:val="en-US"/>
              </w:rPr>
            </w:pPr>
          </w:p>
        </w:tc>
        <w:tc>
          <w:tcPr>
            <w:tcW w:w="885" w:type="dxa"/>
            <w:shd w:val="clear" w:color="auto" w:fill="E5B8B7" w:themeFill="accent2" w:themeFillTint="66"/>
          </w:tcPr>
          <w:p w14:paraId="755E3595" w14:textId="77777777" w:rsidR="007F3955" w:rsidRPr="00624C44" w:rsidRDefault="007F3955" w:rsidP="0053098A">
            <w:pPr>
              <w:rPr>
                <w:lang w:val="en-US"/>
              </w:rPr>
            </w:pPr>
            <w:r w:rsidRPr="00624C44">
              <w:rPr>
                <w:lang w:val="en-US"/>
              </w:rPr>
              <w:t>/right</w:t>
            </w:r>
          </w:p>
        </w:tc>
        <w:tc>
          <w:tcPr>
            <w:tcW w:w="3714" w:type="dxa"/>
            <w:shd w:val="clear" w:color="auto" w:fill="E5B8B7" w:themeFill="accent2" w:themeFillTint="66"/>
          </w:tcPr>
          <w:p w14:paraId="3A3A884B" w14:textId="77777777" w:rsidR="007F3955" w:rsidRPr="00624C44" w:rsidRDefault="007F3955" w:rsidP="0053098A">
            <w:pPr>
              <w:rPr>
                <w:lang w:val="en-US"/>
              </w:rPr>
            </w:pPr>
          </w:p>
        </w:tc>
      </w:tr>
      <w:tr w:rsidR="007F3955" w:rsidRPr="00624C44" w14:paraId="44C9BC88" w14:textId="77777777" w:rsidTr="0053098A">
        <w:trPr>
          <w:cantSplit/>
          <w:trHeight w:val="78"/>
        </w:trPr>
        <w:tc>
          <w:tcPr>
            <w:tcW w:w="1034" w:type="dxa"/>
            <w:shd w:val="clear" w:color="auto" w:fill="E5B8B7" w:themeFill="accent2" w:themeFillTint="66"/>
          </w:tcPr>
          <w:p w14:paraId="6DA57481" w14:textId="77777777" w:rsidR="007F3955" w:rsidRPr="00624C44" w:rsidRDefault="007F3955" w:rsidP="0053098A">
            <w:pPr>
              <w:rPr>
                <w:lang w:val="en-US"/>
              </w:rPr>
            </w:pPr>
          </w:p>
        </w:tc>
        <w:tc>
          <w:tcPr>
            <w:tcW w:w="1034" w:type="dxa"/>
            <w:vMerge/>
            <w:shd w:val="clear" w:color="auto" w:fill="E5B8B7" w:themeFill="accent2" w:themeFillTint="66"/>
          </w:tcPr>
          <w:p w14:paraId="7F7374DE" w14:textId="77777777" w:rsidR="007F3955" w:rsidRPr="00624C44" w:rsidRDefault="007F3955" w:rsidP="0053098A">
            <w:pPr>
              <w:rPr>
                <w:lang w:val="en-US"/>
              </w:rPr>
            </w:pPr>
          </w:p>
        </w:tc>
        <w:tc>
          <w:tcPr>
            <w:tcW w:w="1675" w:type="dxa"/>
            <w:vMerge w:val="restart"/>
            <w:shd w:val="clear" w:color="auto" w:fill="E5B8B7" w:themeFill="accent2" w:themeFillTint="66"/>
          </w:tcPr>
          <w:p w14:paraId="0B575A2B" w14:textId="77777777" w:rsidR="007F3955" w:rsidRPr="00624C44" w:rsidRDefault="007F3955" w:rsidP="0053098A">
            <w:pPr>
              <w:rPr>
                <w:lang w:val="en-US"/>
              </w:rPr>
            </w:pPr>
            <w:r w:rsidRPr="00624C44">
              <w:rPr>
                <w:lang w:val="en-US"/>
              </w:rPr>
              <w:t>/side</w:t>
            </w:r>
          </w:p>
          <w:p w14:paraId="312ADE4B" w14:textId="77777777" w:rsidR="007F3955" w:rsidRPr="00624C44" w:rsidRDefault="007F3955" w:rsidP="0053098A">
            <w:pPr>
              <w:rPr>
                <w:lang w:val="en-US"/>
              </w:rPr>
            </w:pPr>
          </w:p>
        </w:tc>
        <w:tc>
          <w:tcPr>
            <w:tcW w:w="1181" w:type="dxa"/>
            <w:vMerge w:val="restart"/>
            <w:shd w:val="clear" w:color="auto" w:fill="E5B8B7" w:themeFill="accent2" w:themeFillTint="66"/>
          </w:tcPr>
          <w:p w14:paraId="549E9F56" w14:textId="77777777" w:rsidR="007F3955" w:rsidRPr="00624C44" w:rsidRDefault="007F3955" w:rsidP="0053098A">
            <w:pPr>
              <w:rPr>
                <w:lang w:val="en-US"/>
              </w:rPr>
            </w:pPr>
            <w:r w:rsidRPr="00624C44">
              <w:rPr>
                <w:lang w:val="en-US"/>
              </w:rPr>
              <w:t>/hand</w:t>
            </w:r>
          </w:p>
        </w:tc>
        <w:tc>
          <w:tcPr>
            <w:tcW w:w="885" w:type="dxa"/>
            <w:shd w:val="clear" w:color="auto" w:fill="E5B8B7" w:themeFill="accent2" w:themeFillTint="66"/>
          </w:tcPr>
          <w:p w14:paraId="64539A01" w14:textId="77777777" w:rsidR="007F3955" w:rsidRPr="00624C44" w:rsidRDefault="007F3955" w:rsidP="0053098A">
            <w:pPr>
              <w:rPr>
                <w:lang w:val="en-US"/>
              </w:rPr>
            </w:pPr>
            <w:r w:rsidRPr="00624C44">
              <w:rPr>
                <w:lang w:val="en-US"/>
              </w:rPr>
              <w:t>/left</w:t>
            </w:r>
          </w:p>
        </w:tc>
        <w:tc>
          <w:tcPr>
            <w:tcW w:w="3714" w:type="dxa"/>
            <w:shd w:val="clear" w:color="auto" w:fill="E5B8B7" w:themeFill="accent2" w:themeFillTint="66"/>
          </w:tcPr>
          <w:p w14:paraId="76480A8D" w14:textId="77777777" w:rsidR="007F3955" w:rsidRPr="00624C44" w:rsidRDefault="007F3955" w:rsidP="0053098A">
            <w:pPr>
              <w:rPr>
                <w:lang w:val="en-US"/>
              </w:rPr>
            </w:pPr>
          </w:p>
        </w:tc>
      </w:tr>
      <w:tr w:rsidR="007F3955" w:rsidRPr="00624C44" w14:paraId="6EC15372" w14:textId="77777777" w:rsidTr="0053098A">
        <w:trPr>
          <w:cantSplit/>
          <w:trHeight w:val="77"/>
        </w:trPr>
        <w:tc>
          <w:tcPr>
            <w:tcW w:w="1034" w:type="dxa"/>
            <w:shd w:val="clear" w:color="auto" w:fill="E5B8B7" w:themeFill="accent2" w:themeFillTint="66"/>
          </w:tcPr>
          <w:p w14:paraId="0A528A3F" w14:textId="77777777" w:rsidR="007F3955" w:rsidRPr="00624C44" w:rsidRDefault="007F3955" w:rsidP="0053098A">
            <w:pPr>
              <w:rPr>
                <w:lang w:val="en-US"/>
              </w:rPr>
            </w:pPr>
          </w:p>
        </w:tc>
        <w:tc>
          <w:tcPr>
            <w:tcW w:w="1034" w:type="dxa"/>
            <w:vMerge/>
            <w:shd w:val="clear" w:color="auto" w:fill="E5B8B7" w:themeFill="accent2" w:themeFillTint="66"/>
          </w:tcPr>
          <w:p w14:paraId="1B8E4863" w14:textId="77777777" w:rsidR="007F3955" w:rsidRPr="00624C44" w:rsidRDefault="007F3955" w:rsidP="0053098A">
            <w:pPr>
              <w:rPr>
                <w:lang w:val="en-US"/>
              </w:rPr>
            </w:pPr>
          </w:p>
        </w:tc>
        <w:tc>
          <w:tcPr>
            <w:tcW w:w="1675" w:type="dxa"/>
            <w:vMerge/>
            <w:shd w:val="clear" w:color="auto" w:fill="E5B8B7" w:themeFill="accent2" w:themeFillTint="66"/>
          </w:tcPr>
          <w:p w14:paraId="3C7BCBF7" w14:textId="77777777" w:rsidR="007F3955" w:rsidRPr="00624C44" w:rsidRDefault="007F3955" w:rsidP="0053098A">
            <w:pPr>
              <w:rPr>
                <w:lang w:val="en-US"/>
              </w:rPr>
            </w:pPr>
          </w:p>
        </w:tc>
        <w:tc>
          <w:tcPr>
            <w:tcW w:w="1181" w:type="dxa"/>
            <w:vMerge/>
            <w:shd w:val="clear" w:color="auto" w:fill="E5B8B7" w:themeFill="accent2" w:themeFillTint="66"/>
          </w:tcPr>
          <w:p w14:paraId="744C9FF0" w14:textId="77777777" w:rsidR="007F3955" w:rsidRPr="00624C44" w:rsidRDefault="007F3955" w:rsidP="0053098A">
            <w:pPr>
              <w:rPr>
                <w:lang w:val="en-US"/>
              </w:rPr>
            </w:pPr>
          </w:p>
        </w:tc>
        <w:tc>
          <w:tcPr>
            <w:tcW w:w="885" w:type="dxa"/>
            <w:shd w:val="clear" w:color="auto" w:fill="E5B8B7" w:themeFill="accent2" w:themeFillTint="66"/>
          </w:tcPr>
          <w:p w14:paraId="3AA0B8E4" w14:textId="77777777" w:rsidR="007F3955" w:rsidRPr="00624C44" w:rsidRDefault="007F3955" w:rsidP="0053098A">
            <w:pPr>
              <w:rPr>
                <w:lang w:val="en-US"/>
              </w:rPr>
            </w:pPr>
            <w:r w:rsidRPr="00624C44">
              <w:rPr>
                <w:lang w:val="en-US"/>
              </w:rPr>
              <w:t>/right</w:t>
            </w:r>
          </w:p>
        </w:tc>
        <w:tc>
          <w:tcPr>
            <w:tcW w:w="3714" w:type="dxa"/>
            <w:shd w:val="clear" w:color="auto" w:fill="E5B8B7" w:themeFill="accent2" w:themeFillTint="66"/>
          </w:tcPr>
          <w:p w14:paraId="42E1E2A9" w14:textId="77777777" w:rsidR="007F3955" w:rsidRPr="00624C44" w:rsidRDefault="007F3955" w:rsidP="0053098A">
            <w:pPr>
              <w:rPr>
                <w:lang w:val="en-US"/>
              </w:rPr>
            </w:pPr>
          </w:p>
        </w:tc>
      </w:tr>
      <w:tr w:rsidR="007F3955" w:rsidRPr="00624C44" w14:paraId="6227E6B3" w14:textId="77777777" w:rsidTr="0053098A">
        <w:trPr>
          <w:cantSplit/>
          <w:trHeight w:val="27"/>
        </w:trPr>
        <w:tc>
          <w:tcPr>
            <w:tcW w:w="1034" w:type="dxa"/>
            <w:shd w:val="clear" w:color="auto" w:fill="E5B8B7" w:themeFill="accent2" w:themeFillTint="66"/>
          </w:tcPr>
          <w:p w14:paraId="09AB2564" w14:textId="77777777" w:rsidR="007F3955" w:rsidRPr="00624C44" w:rsidRDefault="007F3955" w:rsidP="0053098A">
            <w:pPr>
              <w:rPr>
                <w:lang w:val="en-US"/>
              </w:rPr>
            </w:pPr>
          </w:p>
        </w:tc>
        <w:tc>
          <w:tcPr>
            <w:tcW w:w="1034" w:type="dxa"/>
            <w:vMerge/>
            <w:shd w:val="clear" w:color="auto" w:fill="E5B8B7" w:themeFill="accent2" w:themeFillTint="66"/>
          </w:tcPr>
          <w:p w14:paraId="05C6333D" w14:textId="77777777" w:rsidR="007F3955" w:rsidRPr="00624C44" w:rsidRDefault="007F3955" w:rsidP="0053098A">
            <w:pPr>
              <w:rPr>
                <w:lang w:val="en-US"/>
              </w:rPr>
            </w:pPr>
          </w:p>
        </w:tc>
        <w:tc>
          <w:tcPr>
            <w:tcW w:w="1675" w:type="dxa"/>
            <w:vMerge/>
            <w:shd w:val="clear" w:color="auto" w:fill="E5B8B7" w:themeFill="accent2" w:themeFillTint="66"/>
          </w:tcPr>
          <w:p w14:paraId="1FA870B2" w14:textId="77777777" w:rsidR="007F3955" w:rsidRPr="00624C44" w:rsidRDefault="007F3955" w:rsidP="0053098A">
            <w:pPr>
              <w:rPr>
                <w:lang w:val="en-US"/>
              </w:rPr>
            </w:pPr>
          </w:p>
        </w:tc>
        <w:tc>
          <w:tcPr>
            <w:tcW w:w="1181" w:type="dxa"/>
            <w:vMerge w:val="restart"/>
            <w:shd w:val="clear" w:color="auto" w:fill="E5B8B7" w:themeFill="accent2" w:themeFillTint="66"/>
          </w:tcPr>
          <w:p w14:paraId="1BF825B9" w14:textId="77777777" w:rsidR="007F3955" w:rsidRPr="00624C44" w:rsidRDefault="007F3955" w:rsidP="0053098A">
            <w:pPr>
              <w:rPr>
                <w:lang w:val="en-US"/>
              </w:rPr>
            </w:pPr>
            <w:r w:rsidRPr="00624C44">
              <w:rPr>
                <w:lang w:val="en-US"/>
              </w:rPr>
              <w:t>/foot</w:t>
            </w:r>
          </w:p>
        </w:tc>
        <w:tc>
          <w:tcPr>
            <w:tcW w:w="885" w:type="dxa"/>
            <w:shd w:val="clear" w:color="auto" w:fill="E5B8B7" w:themeFill="accent2" w:themeFillTint="66"/>
          </w:tcPr>
          <w:p w14:paraId="19CBE182" w14:textId="77777777" w:rsidR="007F3955" w:rsidRPr="00624C44" w:rsidRDefault="007F3955" w:rsidP="0053098A">
            <w:pPr>
              <w:rPr>
                <w:lang w:val="en-US"/>
              </w:rPr>
            </w:pPr>
            <w:r w:rsidRPr="00624C44">
              <w:rPr>
                <w:lang w:val="en-US"/>
              </w:rPr>
              <w:t>/left</w:t>
            </w:r>
          </w:p>
        </w:tc>
        <w:tc>
          <w:tcPr>
            <w:tcW w:w="3714" w:type="dxa"/>
            <w:shd w:val="clear" w:color="auto" w:fill="E5B8B7" w:themeFill="accent2" w:themeFillTint="66"/>
          </w:tcPr>
          <w:p w14:paraId="3D96EDA7" w14:textId="77777777" w:rsidR="007F3955" w:rsidRPr="00624C44" w:rsidRDefault="007F3955" w:rsidP="0053098A">
            <w:pPr>
              <w:rPr>
                <w:lang w:val="en-US"/>
              </w:rPr>
            </w:pPr>
          </w:p>
        </w:tc>
      </w:tr>
      <w:tr w:rsidR="007F3955" w:rsidRPr="00624C44" w14:paraId="296DD156" w14:textId="77777777" w:rsidTr="0053098A">
        <w:trPr>
          <w:cantSplit/>
          <w:trHeight w:val="23"/>
        </w:trPr>
        <w:tc>
          <w:tcPr>
            <w:tcW w:w="1034" w:type="dxa"/>
            <w:shd w:val="clear" w:color="auto" w:fill="E5B8B7" w:themeFill="accent2" w:themeFillTint="66"/>
          </w:tcPr>
          <w:p w14:paraId="2FCA425C" w14:textId="77777777" w:rsidR="007F3955" w:rsidRPr="00624C44" w:rsidRDefault="007F3955" w:rsidP="0053098A">
            <w:pPr>
              <w:rPr>
                <w:lang w:val="en-US"/>
              </w:rPr>
            </w:pPr>
          </w:p>
        </w:tc>
        <w:tc>
          <w:tcPr>
            <w:tcW w:w="1034" w:type="dxa"/>
            <w:vMerge/>
            <w:shd w:val="clear" w:color="auto" w:fill="E5B8B7" w:themeFill="accent2" w:themeFillTint="66"/>
          </w:tcPr>
          <w:p w14:paraId="7D609B62" w14:textId="77777777" w:rsidR="007F3955" w:rsidRPr="00624C44" w:rsidRDefault="007F3955" w:rsidP="0053098A">
            <w:pPr>
              <w:rPr>
                <w:lang w:val="en-US"/>
              </w:rPr>
            </w:pPr>
          </w:p>
        </w:tc>
        <w:tc>
          <w:tcPr>
            <w:tcW w:w="1675" w:type="dxa"/>
            <w:vMerge/>
            <w:shd w:val="clear" w:color="auto" w:fill="E5B8B7" w:themeFill="accent2" w:themeFillTint="66"/>
          </w:tcPr>
          <w:p w14:paraId="7E36083E" w14:textId="77777777" w:rsidR="007F3955" w:rsidRPr="00624C44" w:rsidRDefault="007F3955" w:rsidP="0053098A">
            <w:pPr>
              <w:rPr>
                <w:lang w:val="en-US"/>
              </w:rPr>
            </w:pPr>
          </w:p>
        </w:tc>
        <w:tc>
          <w:tcPr>
            <w:tcW w:w="1181" w:type="dxa"/>
            <w:vMerge/>
            <w:shd w:val="clear" w:color="auto" w:fill="E5B8B7" w:themeFill="accent2" w:themeFillTint="66"/>
          </w:tcPr>
          <w:p w14:paraId="79E72649" w14:textId="77777777" w:rsidR="007F3955" w:rsidRPr="00624C44" w:rsidRDefault="007F3955" w:rsidP="0053098A">
            <w:pPr>
              <w:rPr>
                <w:lang w:val="en-US"/>
              </w:rPr>
            </w:pPr>
          </w:p>
        </w:tc>
        <w:tc>
          <w:tcPr>
            <w:tcW w:w="885" w:type="dxa"/>
            <w:shd w:val="clear" w:color="auto" w:fill="E5B8B7" w:themeFill="accent2" w:themeFillTint="66"/>
          </w:tcPr>
          <w:p w14:paraId="33B4B0C9" w14:textId="77777777" w:rsidR="007F3955" w:rsidRPr="00624C44" w:rsidRDefault="007F3955" w:rsidP="0053098A">
            <w:pPr>
              <w:rPr>
                <w:lang w:val="en-US"/>
              </w:rPr>
            </w:pPr>
            <w:r w:rsidRPr="00624C44">
              <w:rPr>
                <w:lang w:val="en-US"/>
              </w:rPr>
              <w:t>/right</w:t>
            </w:r>
          </w:p>
        </w:tc>
        <w:tc>
          <w:tcPr>
            <w:tcW w:w="3714" w:type="dxa"/>
            <w:shd w:val="clear" w:color="auto" w:fill="E5B8B7" w:themeFill="accent2" w:themeFillTint="66"/>
          </w:tcPr>
          <w:p w14:paraId="35EEE902" w14:textId="77777777" w:rsidR="007F3955" w:rsidRPr="00624C44" w:rsidRDefault="007F3955" w:rsidP="0053098A">
            <w:pPr>
              <w:rPr>
                <w:lang w:val="en-US"/>
              </w:rPr>
            </w:pPr>
          </w:p>
        </w:tc>
      </w:tr>
      <w:tr w:rsidR="007F3955" w:rsidRPr="00624C44" w14:paraId="1E67D256" w14:textId="77777777" w:rsidTr="0053098A">
        <w:trPr>
          <w:cantSplit/>
          <w:trHeight w:val="182"/>
        </w:trPr>
        <w:tc>
          <w:tcPr>
            <w:tcW w:w="1034" w:type="dxa"/>
            <w:shd w:val="clear" w:color="auto" w:fill="E5B8B7" w:themeFill="accent2" w:themeFillTint="66"/>
          </w:tcPr>
          <w:p w14:paraId="7504A163" w14:textId="77777777" w:rsidR="007F3955" w:rsidRPr="00624C44" w:rsidRDefault="007F3955" w:rsidP="0053098A">
            <w:pPr>
              <w:rPr>
                <w:lang w:val="en-US"/>
              </w:rPr>
            </w:pPr>
          </w:p>
        </w:tc>
        <w:tc>
          <w:tcPr>
            <w:tcW w:w="1034" w:type="dxa"/>
            <w:vMerge/>
            <w:shd w:val="clear" w:color="auto" w:fill="E5B8B7" w:themeFill="accent2" w:themeFillTint="66"/>
          </w:tcPr>
          <w:p w14:paraId="4DB0484D" w14:textId="77777777" w:rsidR="007F3955" w:rsidRPr="00624C44" w:rsidRDefault="007F3955" w:rsidP="0053098A">
            <w:pPr>
              <w:rPr>
                <w:lang w:val="en-US"/>
              </w:rPr>
            </w:pPr>
          </w:p>
        </w:tc>
        <w:tc>
          <w:tcPr>
            <w:tcW w:w="1675" w:type="dxa"/>
            <w:vMerge w:val="restart"/>
            <w:shd w:val="clear" w:color="auto" w:fill="E5B8B7" w:themeFill="accent2" w:themeFillTint="66"/>
          </w:tcPr>
          <w:p w14:paraId="7ED29D31" w14:textId="77777777" w:rsidR="007F3955" w:rsidRPr="00624C44" w:rsidRDefault="007F3955" w:rsidP="0053098A">
            <w:pPr>
              <w:rPr>
                <w:lang w:val="en-US"/>
              </w:rPr>
            </w:pPr>
            <w:r w:rsidRPr="00624C44">
              <w:rPr>
                <w:lang w:val="en-US"/>
              </w:rPr>
              <w:t>/front</w:t>
            </w:r>
          </w:p>
          <w:p w14:paraId="70E55E3A" w14:textId="77777777" w:rsidR="007F3955" w:rsidRPr="00624C44" w:rsidRDefault="007F3955" w:rsidP="0053098A">
            <w:pPr>
              <w:rPr>
                <w:lang w:val="en-US"/>
              </w:rPr>
            </w:pPr>
          </w:p>
        </w:tc>
        <w:tc>
          <w:tcPr>
            <w:tcW w:w="1181" w:type="dxa"/>
            <w:vMerge w:val="restart"/>
            <w:shd w:val="clear" w:color="auto" w:fill="E5B8B7" w:themeFill="accent2" w:themeFillTint="66"/>
          </w:tcPr>
          <w:p w14:paraId="2A5CD9F9" w14:textId="77777777" w:rsidR="007F3955" w:rsidRPr="00624C44" w:rsidRDefault="007F3955" w:rsidP="0053098A">
            <w:pPr>
              <w:rPr>
                <w:lang w:val="en-US"/>
              </w:rPr>
            </w:pPr>
            <w:r w:rsidRPr="00624C44">
              <w:rPr>
                <w:lang w:val="en-US"/>
              </w:rPr>
              <w:t>/hand</w:t>
            </w:r>
          </w:p>
          <w:p w14:paraId="4722E585" w14:textId="77777777" w:rsidR="007F3955" w:rsidRPr="00624C44" w:rsidRDefault="007F3955" w:rsidP="0053098A">
            <w:pPr>
              <w:rPr>
                <w:lang w:val="en-US"/>
              </w:rPr>
            </w:pPr>
          </w:p>
        </w:tc>
        <w:tc>
          <w:tcPr>
            <w:tcW w:w="885" w:type="dxa"/>
            <w:shd w:val="clear" w:color="auto" w:fill="E5B8B7" w:themeFill="accent2" w:themeFillTint="66"/>
          </w:tcPr>
          <w:p w14:paraId="20CC04C6" w14:textId="77777777" w:rsidR="007F3955" w:rsidRPr="00624C44" w:rsidRDefault="007F3955" w:rsidP="0053098A">
            <w:pPr>
              <w:rPr>
                <w:lang w:val="en-US"/>
              </w:rPr>
            </w:pPr>
            <w:r w:rsidRPr="00624C44">
              <w:rPr>
                <w:lang w:val="en-US"/>
              </w:rPr>
              <w:t>/left</w:t>
            </w:r>
          </w:p>
        </w:tc>
        <w:tc>
          <w:tcPr>
            <w:tcW w:w="3714" w:type="dxa"/>
            <w:shd w:val="clear" w:color="auto" w:fill="E5B8B7" w:themeFill="accent2" w:themeFillTint="66"/>
          </w:tcPr>
          <w:p w14:paraId="4DDFD128" w14:textId="77777777" w:rsidR="007F3955" w:rsidRPr="00624C44" w:rsidRDefault="007F3955" w:rsidP="0053098A">
            <w:pPr>
              <w:rPr>
                <w:lang w:val="en-US"/>
              </w:rPr>
            </w:pPr>
          </w:p>
        </w:tc>
      </w:tr>
      <w:tr w:rsidR="007F3955" w:rsidRPr="00624C44" w14:paraId="01BFDB2D" w14:textId="77777777" w:rsidTr="0053098A">
        <w:trPr>
          <w:cantSplit/>
          <w:trHeight w:val="182"/>
        </w:trPr>
        <w:tc>
          <w:tcPr>
            <w:tcW w:w="1034" w:type="dxa"/>
            <w:shd w:val="clear" w:color="auto" w:fill="E5B8B7" w:themeFill="accent2" w:themeFillTint="66"/>
          </w:tcPr>
          <w:p w14:paraId="0FFCE8D0" w14:textId="77777777" w:rsidR="007F3955" w:rsidRPr="00624C44" w:rsidRDefault="007F3955" w:rsidP="0053098A">
            <w:pPr>
              <w:rPr>
                <w:lang w:val="en-US"/>
              </w:rPr>
            </w:pPr>
          </w:p>
        </w:tc>
        <w:tc>
          <w:tcPr>
            <w:tcW w:w="1034" w:type="dxa"/>
            <w:vMerge/>
            <w:shd w:val="clear" w:color="auto" w:fill="E5B8B7" w:themeFill="accent2" w:themeFillTint="66"/>
          </w:tcPr>
          <w:p w14:paraId="747C368C" w14:textId="77777777" w:rsidR="007F3955" w:rsidRPr="00624C44" w:rsidRDefault="007F3955" w:rsidP="0053098A">
            <w:pPr>
              <w:rPr>
                <w:lang w:val="en-US"/>
              </w:rPr>
            </w:pPr>
          </w:p>
        </w:tc>
        <w:tc>
          <w:tcPr>
            <w:tcW w:w="1675" w:type="dxa"/>
            <w:vMerge/>
            <w:shd w:val="clear" w:color="auto" w:fill="E5B8B7" w:themeFill="accent2" w:themeFillTint="66"/>
          </w:tcPr>
          <w:p w14:paraId="5C458188" w14:textId="77777777" w:rsidR="007F3955" w:rsidRPr="00624C44" w:rsidRDefault="007F3955" w:rsidP="0053098A">
            <w:pPr>
              <w:rPr>
                <w:lang w:val="en-US"/>
              </w:rPr>
            </w:pPr>
          </w:p>
        </w:tc>
        <w:tc>
          <w:tcPr>
            <w:tcW w:w="1181" w:type="dxa"/>
            <w:vMerge/>
            <w:shd w:val="clear" w:color="auto" w:fill="E5B8B7" w:themeFill="accent2" w:themeFillTint="66"/>
          </w:tcPr>
          <w:p w14:paraId="7187352A" w14:textId="77777777" w:rsidR="007F3955" w:rsidRPr="00624C44" w:rsidRDefault="007F3955" w:rsidP="0053098A">
            <w:pPr>
              <w:rPr>
                <w:lang w:val="en-US"/>
              </w:rPr>
            </w:pPr>
          </w:p>
        </w:tc>
        <w:tc>
          <w:tcPr>
            <w:tcW w:w="885" w:type="dxa"/>
            <w:shd w:val="clear" w:color="auto" w:fill="E5B8B7" w:themeFill="accent2" w:themeFillTint="66"/>
          </w:tcPr>
          <w:p w14:paraId="6B0F88A3" w14:textId="77777777" w:rsidR="007F3955" w:rsidRPr="00624C44" w:rsidRDefault="007F3955" w:rsidP="0053098A">
            <w:pPr>
              <w:rPr>
                <w:lang w:val="en-US"/>
              </w:rPr>
            </w:pPr>
            <w:r w:rsidRPr="00624C44">
              <w:rPr>
                <w:lang w:val="en-US"/>
              </w:rPr>
              <w:t>/right</w:t>
            </w:r>
          </w:p>
        </w:tc>
        <w:tc>
          <w:tcPr>
            <w:tcW w:w="3714" w:type="dxa"/>
            <w:shd w:val="clear" w:color="auto" w:fill="E5B8B7" w:themeFill="accent2" w:themeFillTint="66"/>
          </w:tcPr>
          <w:p w14:paraId="4DF9C322" w14:textId="77777777" w:rsidR="007F3955" w:rsidRPr="00624C44" w:rsidRDefault="007F3955" w:rsidP="0053098A">
            <w:pPr>
              <w:rPr>
                <w:lang w:val="en-US"/>
              </w:rPr>
            </w:pPr>
          </w:p>
        </w:tc>
      </w:tr>
      <w:tr w:rsidR="007F3955" w:rsidRPr="00624C44" w14:paraId="4D630508" w14:textId="77777777" w:rsidTr="0053098A">
        <w:trPr>
          <w:cantSplit/>
          <w:trHeight w:val="91"/>
        </w:trPr>
        <w:tc>
          <w:tcPr>
            <w:tcW w:w="1034" w:type="dxa"/>
            <w:shd w:val="clear" w:color="auto" w:fill="E5B8B7" w:themeFill="accent2" w:themeFillTint="66"/>
          </w:tcPr>
          <w:p w14:paraId="38480F6F" w14:textId="77777777" w:rsidR="007F3955" w:rsidRPr="00624C44" w:rsidRDefault="007F3955" w:rsidP="0053098A">
            <w:pPr>
              <w:rPr>
                <w:lang w:val="en-US"/>
              </w:rPr>
            </w:pPr>
          </w:p>
        </w:tc>
        <w:tc>
          <w:tcPr>
            <w:tcW w:w="1034" w:type="dxa"/>
            <w:vMerge/>
            <w:shd w:val="clear" w:color="auto" w:fill="E5B8B7" w:themeFill="accent2" w:themeFillTint="66"/>
          </w:tcPr>
          <w:p w14:paraId="3F84F71C" w14:textId="77777777" w:rsidR="007F3955" w:rsidRPr="00624C44" w:rsidRDefault="007F3955" w:rsidP="0053098A">
            <w:pPr>
              <w:rPr>
                <w:lang w:val="en-US"/>
              </w:rPr>
            </w:pPr>
          </w:p>
        </w:tc>
        <w:tc>
          <w:tcPr>
            <w:tcW w:w="1675" w:type="dxa"/>
            <w:vMerge/>
            <w:shd w:val="clear" w:color="auto" w:fill="E5B8B7" w:themeFill="accent2" w:themeFillTint="66"/>
          </w:tcPr>
          <w:p w14:paraId="6B08B939" w14:textId="77777777" w:rsidR="007F3955" w:rsidRPr="00624C44" w:rsidRDefault="007F3955" w:rsidP="0053098A">
            <w:pPr>
              <w:rPr>
                <w:lang w:val="en-US"/>
              </w:rPr>
            </w:pPr>
          </w:p>
        </w:tc>
        <w:tc>
          <w:tcPr>
            <w:tcW w:w="1181" w:type="dxa"/>
            <w:vMerge w:val="restart"/>
            <w:shd w:val="clear" w:color="auto" w:fill="E5B8B7" w:themeFill="accent2" w:themeFillTint="66"/>
          </w:tcPr>
          <w:p w14:paraId="48B6A78F" w14:textId="77777777" w:rsidR="007F3955" w:rsidRPr="00624C44" w:rsidRDefault="007F3955" w:rsidP="0053098A">
            <w:pPr>
              <w:rPr>
                <w:lang w:val="en-US"/>
              </w:rPr>
            </w:pPr>
            <w:r w:rsidRPr="00624C44">
              <w:rPr>
                <w:lang w:val="en-US"/>
              </w:rPr>
              <w:t>/foot</w:t>
            </w:r>
          </w:p>
        </w:tc>
        <w:tc>
          <w:tcPr>
            <w:tcW w:w="885" w:type="dxa"/>
            <w:shd w:val="clear" w:color="auto" w:fill="E5B8B7" w:themeFill="accent2" w:themeFillTint="66"/>
          </w:tcPr>
          <w:p w14:paraId="2246E980" w14:textId="77777777" w:rsidR="007F3955" w:rsidRPr="00624C44" w:rsidRDefault="007F3955" w:rsidP="0053098A">
            <w:pPr>
              <w:rPr>
                <w:lang w:val="en-US"/>
              </w:rPr>
            </w:pPr>
            <w:r w:rsidRPr="00624C44">
              <w:rPr>
                <w:lang w:val="en-US"/>
              </w:rPr>
              <w:t>/left</w:t>
            </w:r>
          </w:p>
        </w:tc>
        <w:tc>
          <w:tcPr>
            <w:tcW w:w="3714" w:type="dxa"/>
            <w:shd w:val="clear" w:color="auto" w:fill="E5B8B7" w:themeFill="accent2" w:themeFillTint="66"/>
          </w:tcPr>
          <w:p w14:paraId="15789118" w14:textId="77777777" w:rsidR="007F3955" w:rsidRPr="00624C44" w:rsidRDefault="007F3955" w:rsidP="0053098A">
            <w:pPr>
              <w:rPr>
                <w:lang w:val="en-US"/>
              </w:rPr>
            </w:pPr>
          </w:p>
        </w:tc>
      </w:tr>
      <w:tr w:rsidR="007F3955" w:rsidRPr="00624C44" w14:paraId="0FCF7183" w14:textId="77777777" w:rsidTr="0053098A">
        <w:trPr>
          <w:cantSplit/>
          <w:trHeight w:val="211"/>
        </w:trPr>
        <w:tc>
          <w:tcPr>
            <w:tcW w:w="1034" w:type="dxa"/>
            <w:shd w:val="clear" w:color="auto" w:fill="E5B8B7" w:themeFill="accent2" w:themeFillTint="66"/>
          </w:tcPr>
          <w:p w14:paraId="6AC4F066" w14:textId="77777777" w:rsidR="007F3955" w:rsidRPr="00624C44" w:rsidRDefault="007F3955" w:rsidP="0053098A">
            <w:pPr>
              <w:rPr>
                <w:lang w:val="en-US"/>
              </w:rPr>
            </w:pPr>
          </w:p>
        </w:tc>
        <w:tc>
          <w:tcPr>
            <w:tcW w:w="1034" w:type="dxa"/>
            <w:vMerge/>
            <w:shd w:val="clear" w:color="auto" w:fill="E5B8B7" w:themeFill="accent2" w:themeFillTint="66"/>
          </w:tcPr>
          <w:p w14:paraId="204779DC" w14:textId="77777777" w:rsidR="007F3955" w:rsidRPr="00624C44" w:rsidRDefault="007F3955" w:rsidP="0053098A">
            <w:pPr>
              <w:rPr>
                <w:lang w:val="en-US"/>
              </w:rPr>
            </w:pPr>
          </w:p>
        </w:tc>
        <w:tc>
          <w:tcPr>
            <w:tcW w:w="1675" w:type="dxa"/>
            <w:vMerge/>
            <w:shd w:val="clear" w:color="auto" w:fill="E5B8B7" w:themeFill="accent2" w:themeFillTint="66"/>
          </w:tcPr>
          <w:p w14:paraId="711AA9B0" w14:textId="77777777" w:rsidR="007F3955" w:rsidRPr="00624C44" w:rsidRDefault="007F3955" w:rsidP="0053098A">
            <w:pPr>
              <w:rPr>
                <w:lang w:val="en-US"/>
              </w:rPr>
            </w:pPr>
          </w:p>
        </w:tc>
        <w:tc>
          <w:tcPr>
            <w:tcW w:w="1181" w:type="dxa"/>
            <w:vMerge/>
            <w:shd w:val="clear" w:color="auto" w:fill="E5B8B7" w:themeFill="accent2" w:themeFillTint="66"/>
          </w:tcPr>
          <w:p w14:paraId="26ECAAB1" w14:textId="77777777" w:rsidR="007F3955" w:rsidRPr="00624C44" w:rsidRDefault="007F3955" w:rsidP="0053098A">
            <w:pPr>
              <w:rPr>
                <w:lang w:val="en-US"/>
              </w:rPr>
            </w:pPr>
          </w:p>
        </w:tc>
        <w:tc>
          <w:tcPr>
            <w:tcW w:w="885" w:type="dxa"/>
            <w:shd w:val="clear" w:color="auto" w:fill="E5B8B7" w:themeFill="accent2" w:themeFillTint="66"/>
          </w:tcPr>
          <w:p w14:paraId="605D158D" w14:textId="77777777" w:rsidR="007F3955" w:rsidRPr="00624C44" w:rsidRDefault="007F3955" w:rsidP="0053098A">
            <w:pPr>
              <w:rPr>
                <w:lang w:val="en-US"/>
              </w:rPr>
            </w:pPr>
            <w:r w:rsidRPr="00624C44">
              <w:rPr>
                <w:lang w:val="en-US"/>
              </w:rPr>
              <w:t>/right</w:t>
            </w:r>
          </w:p>
        </w:tc>
        <w:tc>
          <w:tcPr>
            <w:tcW w:w="3714" w:type="dxa"/>
            <w:shd w:val="clear" w:color="auto" w:fill="E5B8B7" w:themeFill="accent2" w:themeFillTint="66"/>
          </w:tcPr>
          <w:p w14:paraId="6E10A679" w14:textId="77777777" w:rsidR="007F3955" w:rsidRPr="00624C44" w:rsidRDefault="007F3955" w:rsidP="0053098A">
            <w:pPr>
              <w:rPr>
                <w:lang w:val="en-US"/>
              </w:rPr>
            </w:pPr>
          </w:p>
        </w:tc>
      </w:tr>
      <w:tr w:rsidR="007F3955" w:rsidRPr="00624C44" w14:paraId="1142D06A" w14:textId="77777777" w:rsidTr="0053098A">
        <w:trPr>
          <w:cantSplit/>
          <w:trHeight w:val="23"/>
        </w:trPr>
        <w:tc>
          <w:tcPr>
            <w:tcW w:w="1034" w:type="dxa"/>
            <w:tcBorders>
              <w:bottom w:val="single" w:sz="4" w:space="0" w:color="auto"/>
            </w:tcBorders>
            <w:shd w:val="clear" w:color="auto" w:fill="E5B8B7" w:themeFill="accent2" w:themeFillTint="66"/>
          </w:tcPr>
          <w:p w14:paraId="24426451" w14:textId="77777777" w:rsidR="007F3955" w:rsidRPr="00624C44" w:rsidRDefault="007F3955" w:rsidP="0053098A">
            <w:pPr>
              <w:rPr>
                <w:lang w:val="en-US"/>
              </w:rPr>
            </w:pPr>
          </w:p>
        </w:tc>
        <w:tc>
          <w:tcPr>
            <w:tcW w:w="1034" w:type="dxa"/>
            <w:vMerge/>
            <w:tcBorders>
              <w:bottom w:val="single" w:sz="4" w:space="0" w:color="auto"/>
            </w:tcBorders>
            <w:shd w:val="clear" w:color="auto" w:fill="E5B8B7" w:themeFill="accent2" w:themeFillTint="66"/>
          </w:tcPr>
          <w:p w14:paraId="220F33F8" w14:textId="77777777" w:rsidR="007F3955" w:rsidRPr="00624C44" w:rsidRDefault="007F3955" w:rsidP="0053098A">
            <w:pPr>
              <w:rPr>
                <w:lang w:val="en-US"/>
              </w:rPr>
            </w:pPr>
          </w:p>
        </w:tc>
        <w:tc>
          <w:tcPr>
            <w:tcW w:w="1675" w:type="dxa"/>
            <w:tcBorders>
              <w:bottom w:val="single" w:sz="4" w:space="0" w:color="auto"/>
            </w:tcBorders>
            <w:shd w:val="clear" w:color="auto" w:fill="E5B8B7" w:themeFill="accent2" w:themeFillTint="66"/>
          </w:tcPr>
          <w:p w14:paraId="3C4981F1" w14:textId="77777777" w:rsidR="007F3955" w:rsidRPr="00624C44" w:rsidRDefault="007F3955" w:rsidP="0053098A">
            <w:pPr>
              <w:rPr>
                <w:lang w:val="en-US"/>
              </w:rPr>
            </w:pPr>
            <w:r w:rsidRPr="00624C44">
              <w:rPr>
                <w:lang w:val="en-US"/>
              </w:rPr>
              <w:t>/width</w:t>
            </w:r>
          </w:p>
        </w:tc>
        <w:tc>
          <w:tcPr>
            <w:tcW w:w="1181" w:type="dxa"/>
            <w:tcBorders>
              <w:bottom w:val="single" w:sz="4" w:space="0" w:color="auto"/>
            </w:tcBorders>
            <w:shd w:val="clear" w:color="auto" w:fill="E5B8B7" w:themeFill="accent2" w:themeFillTint="66"/>
          </w:tcPr>
          <w:p w14:paraId="6B0AD403" w14:textId="77777777" w:rsidR="007F3955" w:rsidRPr="00624C44" w:rsidRDefault="007F3955" w:rsidP="0053098A">
            <w:pPr>
              <w:rPr>
                <w:lang w:val="en-US"/>
              </w:rPr>
            </w:pPr>
          </w:p>
        </w:tc>
        <w:tc>
          <w:tcPr>
            <w:tcW w:w="885" w:type="dxa"/>
            <w:tcBorders>
              <w:bottom w:val="single" w:sz="4" w:space="0" w:color="auto"/>
            </w:tcBorders>
            <w:shd w:val="clear" w:color="auto" w:fill="E5B8B7" w:themeFill="accent2" w:themeFillTint="66"/>
          </w:tcPr>
          <w:p w14:paraId="197472A6" w14:textId="77777777" w:rsidR="007F3955" w:rsidRPr="00624C44" w:rsidRDefault="007F3955" w:rsidP="0053098A">
            <w:pPr>
              <w:rPr>
                <w:lang w:val="en-US"/>
              </w:rPr>
            </w:pPr>
          </w:p>
        </w:tc>
        <w:tc>
          <w:tcPr>
            <w:tcW w:w="3714" w:type="dxa"/>
            <w:tcBorders>
              <w:bottom w:val="single" w:sz="4" w:space="0" w:color="auto"/>
            </w:tcBorders>
            <w:shd w:val="clear" w:color="auto" w:fill="E5B8B7" w:themeFill="accent2" w:themeFillTint="66"/>
          </w:tcPr>
          <w:p w14:paraId="235F1203" w14:textId="77777777" w:rsidR="007F3955" w:rsidRPr="00624C44" w:rsidRDefault="007F3955" w:rsidP="0053098A">
            <w:pPr>
              <w:rPr>
                <w:lang w:val="en-US"/>
              </w:rPr>
            </w:pPr>
          </w:p>
        </w:tc>
      </w:tr>
      <w:tr w:rsidR="007F3955" w:rsidRPr="00624C44" w14:paraId="776B8815" w14:textId="77777777" w:rsidTr="0053098A">
        <w:trPr>
          <w:cantSplit/>
          <w:trHeight w:val="23"/>
        </w:trPr>
        <w:tc>
          <w:tcPr>
            <w:tcW w:w="1034" w:type="dxa"/>
            <w:shd w:val="clear" w:color="auto" w:fill="D6E3BC" w:themeFill="accent3" w:themeFillTint="66"/>
          </w:tcPr>
          <w:p w14:paraId="4B422562" w14:textId="77777777" w:rsidR="007F3955" w:rsidRPr="00624C44" w:rsidRDefault="007F3955" w:rsidP="0053098A">
            <w:pPr>
              <w:rPr>
                <w:b/>
                <w:color w:val="FF0000"/>
                <w:lang w:val="en-US"/>
              </w:rPr>
            </w:pPr>
          </w:p>
        </w:tc>
        <w:tc>
          <w:tcPr>
            <w:tcW w:w="1034" w:type="dxa"/>
            <w:vMerge w:val="restart"/>
            <w:shd w:val="clear" w:color="auto" w:fill="D6E3BC" w:themeFill="accent3" w:themeFillTint="66"/>
          </w:tcPr>
          <w:p w14:paraId="43A10741" w14:textId="77777777" w:rsidR="007F3955" w:rsidRPr="00624C44" w:rsidRDefault="007F3955" w:rsidP="0053098A">
            <w:pPr>
              <w:rPr>
                <w:b/>
                <w:color w:val="FF0000"/>
                <w:lang w:val="en-US"/>
              </w:rPr>
            </w:pPr>
            <w:r w:rsidRPr="00624C44">
              <w:rPr>
                <w:b/>
                <w:color w:val="FF0000"/>
                <w:lang w:val="en-US"/>
              </w:rPr>
              <w:t>/gesture</w:t>
            </w:r>
          </w:p>
        </w:tc>
        <w:tc>
          <w:tcPr>
            <w:tcW w:w="1675" w:type="dxa"/>
            <w:vMerge w:val="restart"/>
            <w:shd w:val="clear" w:color="auto" w:fill="D6E3BC" w:themeFill="accent3" w:themeFillTint="66"/>
          </w:tcPr>
          <w:p w14:paraId="13A01C9C" w14:textId="77777777" w:rsidR="007F3955" w:rsidRPr="00624C44" w:rsidRDefault="007F3955" w:rsidP="0053098A">
            <w:pPr>
              <w:rPr>
                <w:b/>
                <w:color w:val="FF0000"/>
                <w:lang w:val="en-US"/>
              </w:rPr>
            </w:pPr>
            <w:r w:rsidRPr="00624C44">
              <w:rPr>
                <w:b/>
                <w:color w:val="FF0000"/>
                <w:lang w:val="en-US"/>
              </w:rPr>
              <w:t>/hit</w:t>
            </w:r>
          </w:p>
        </w:tc>
        <w:tc>
          <w:tcPr>
            <w:tcW w:w="1181" w:type="dxa"/>
            <w:shd w:val="clear" w:color="auto" w:fill="D6E3BC" w:themeFill="accent3" w:themeFillTint="66"/>
          </w:tcPr>
          <w:p w14:paraId="007657E7" w14:textId="77777777" w:rsidR="007F3955" w:rsidRPr="00624C44" w:rsidRDefault="007F3955" w:rsidP="0053098A">
            <w:pPr>
              <w:rPr>
                <w:b/>
                <w:color w:val="FF0000"/>
                <w:lang w:val="en-US"/>
              </w:rPr>
            </w:pPr>
            <w:r w:rsidRPr="00624C44">
              <w:rPr>
                <w:b/>
                <w:color w:val="FF0000"/>
                <w:lang w:val="en-US"/>
              </w:rPr>
              <w:t>/overhead</w:t>
            </w:r>
          </w:p>
        </w:tc>
        <w:tc>
          <w:tcPr>
            <w:tcW w:w="885" w:type="dxa"/>
            <w:shd w:val="clear" w:color="auto" w:fill="D6E3BC" w:themeFill="accent3" w:themeFillTint="66"/>
          </w:tcPr>
          <w:p w14:paraId="5716FA7B" w14:textId="77777777" w:rsidR="007F3955" w:rsidRPr="00624C44" w:rsidRDefault="007F3955" w:rsidP="0053098A">
            <w:pPr>
              <w:rPr>
                <w:b/>
                <w:color w:val="FF0000"/>
                <w:lang w:val="en-US"/>
              </w:rPr>
            </w:pPr>
          </w:p>
        </w:tc>
        <w:tc>
          <w:tcPr>
            <w:tcW w:w="3714" w:type="dxa"/>
            <w:shd w:val="clear" w:color="auto" w:fill="D6E3BC" w:themeFill="accent3" w:themeFillTint="66"/>
          </w:tcPr>
          <w:p w14:paraId="2794180E" w14:textId="77777777" w:rsidR="007F3955" w:rsidRPr="00624C44" w:rsidRDefault="007F3955" w:rsidP="0053098A">
            <w:pPr>
              <w:rPr>
                <w:lang w:val="en-US"/>
              </w:rPr>
            </w:pPr>
            <w:r w:rsidRPr="00624C44">
              <w:rPr>
                <w:lang w:val="en-US"/>
              </w:rPr>
              <w:t>accent*</w:t>
            </w:r>
          </w:p>
        </w:tc>
      </w:tr>
      <w:tr w:rsidR="007F3955" w:rsidRPr="00624C44" w14:paraId="45DEA715" w14:textId="77777777" w:rsidTr="0053098A">
        <w:trPr>
          <w:cantSplit/>
          <w:trHeight w:val="23"/>
        </w:trPr>
        <w:tc>
          <w:tcPr>
            <w:tcW w:w="1034" w:type="dxa"/>
            <w:shd w:val="clear" w:color="auto" w:fill="D6E3BC" w:themeFill="accent3" w:themeFillTint="66"/>
          </w:tcPr>
          <w:p w14:paraId="735073E7"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707B62DF"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488CEBE3" w14:textId="77777777" w:rsidR="007F3955" w:rsidRPr="00624C44" w:rsidRDefault="007F3955" w:rsidP="0053098A">
            <w:pPr>
              <w:rPr>
                <w:b/>
                <w:color w:val="FF0000"/>
                <w:lang w:val="en-US"/>
              </w:rPr>
            </w:pPr>
          </w:p>
        </w:tc>
        <w:tc>
          <w:tcPr>
            <w:tcW w:w="1181" w:type="dxa"/>
            <w:vMerge w:val="restart"/>
            <w:shd w:val="clear" w:color="auto" w:fill="D6E3BC" w:themeFill="accent3" w:themeFillTint="66"/>
          </w:tcPr>
          <w:p w14:paraId="61424C70" w14:textId="77777777" w:rsidR="007F3955" w:rsidRPr="00624C44" w:rsidRDefault="007F3955" w:rsidP="0053098A">
            <w:pPr>
              <w:rPr>
                <w:b/>
                <w:color w:val="FF0000"/>
                <w:lang w:val="en-US"/>
              </w:rPr>
            </w:pPr>
            <w:r w:rsidRPr="00624C44">
              <w:rPr>
                <w:b/>
                <w:color w:val="FF0000"/>
                <w:lang w:val="en-US"/>
              </w:rPr>
              <w:t>/side</w:t>
            </w:r>
          </w:p>
        </w:tc>
        <w:tc>
          <w:tcPr>
            <w:tcW w:w="885" w:type="dxa"/>
            <w:shd w:val="clear" w:color="auto" w:fill="D6E3BC" w:themeFill="accent3" w:themeFillTint="66"/>
          </w:tcPr>
          <w:p w14:paraId="477B50E2" w14:textId="77777777" w:rsidR="007F3955" w:rsidRPr="00624C44" w:rsidRDefault="007F3955" w:rsidP="0053098A">
            <w:pPr>
              <w:rPr>
                <w:b/>
                <w:color w:val="FF0000"/>
                <w:lang w:val="en-US"/>
              </w:rPr>
            </w:pPr>
            <w:r w:rsidRPr="00624C44">
              <w:rPr>
                <w:b/>
                <w:color w:val="FF0000"/>
                <w:lang w:val="en-US"/>
              </w:rPr>
              <w:t>/left</w:t>
            </w:r>
          </w:p>
        </w:tc>
        <w:tc>
          <w:tcPr>
            <w:tcW w:w="3714" w:type="dxa"/>
            <w:shd w:val="clear" w:color="auto" w:fill="D6E3BC" w:themeFill="accent3" w:themeFillTint="66"/>
          </w:tcPr>
          <w:p w14:paraId="60DAD307" w14:textId="77777777" w:rsidR="007F3955" w:rsidRPr="00624C44" w:rsidRDefault="007F3955" w:rsidP="0053098A">
            <w:pPr>
              <w:rPr>
                <w:lang w:val="en-US"/>
              </w:rPr>
            </w:pPr>
            <w:r w:rsidRPr="00624C44">
              <w:rPr>
                <w:lang w:val="en-US"/>
              </w:rPr>
              <w:t>accent*</w:t>
            </w:r>
          </w:p>
        </w:tc>
      </w:tr>
      <w:tr w:rsidR="007F3955" w:rsidRPr="00624C44" w14:paraId="37D3B512" w14:textId="77777777" w:rsidTr="0053098A">
        <w:trPr>
          <w:cantSplit/>
          <w:trHeight w:val="59"/>
        </w:trPr>
        <w:tc>
          <w:tcPr>
            <w:tcW w:w="1034" w:type="dxa"/>
            <w:shd w:val="clear" w:color="auto" w:fill="D6E3BC" w:themeFill="accent3" w:themeFillTint="66"/>
          </w:tcPr>
          <w:p w14:paraId="09BCADEB"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2668C952"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1D000411" w14:textId="77777777" w:rsidR="007F3955" w:rsidRPr="00624C44" w:rsidRDefault="007F3955" w:rsidP="0053098A">
            <w:pPr>
              <w:rPr>
                <w:b/>
                <w:color w:val="FF0000"/>
                <w:lang w:val="en-US"/>
              </w:rPr>
            </w:pPr>
          </w:p>
        </w:tc>
        <w:tc>
          <w:tcPr>
            <w:tcW w:w="1181" w:type="dxa"/>
            <w:vMerge/>
            <w:shd w:val="clear" w:color="auto" w:fill="D6E3BC" w:themeFill="accent3" w:themeFillTint="66"/>
          </w:tcPr>
          <w:p w14:paraId="24A8B946" w14:textId="77777777" w:rsidR="007F3955" w:rsidRPr="00624C44" w:rsidRDefault="007F3955" w:rsidP="0053098A">
            <w:pPr>
              <w:rPr>
                <w:b/>
                <w:color w:val="FF0000"/>
                <w:lang w:val="en-US"/>
              </w:rPr>
            </w:pPr>
          </w:p>
        </w:tc>
        <w:tc>
          <w:tcPr>
            <w:tcW w:w="885" w:type="dxa"/>
            <w:shd w:val="clear" w:color="auto" w:fill="D6E3BC" w:themeFill="accent3" w:themeFillTint="66"/>
          </w:tcPr>
          <w:p w14:paraId="77D875A3" w14:textId="77777777" w:rsidR="007F3955" w:rsidRPr="00624C44" w:rsidRDefault="007F3955" w:rsidP="0053098A">
            <w:pPr>
              <w:rPr>
                <w:b/>
                <w:color w:val="FF0000"/>
                <w:lang w:val="en-US"/>
              </w:rPr>
            </w:pPr>
            <w:r w:rsidRPr="00624C44">
              <w:rPr>
                <w:b/>
                <w:color w:val="FF0000"/>
                <w:lang w:val="en-US"/>
              </w:rPr>
              <w:t>/right</w:t>
            </w:r>
          </w:p>
        </w:tc>
        <w:tc>
          <w:tcPr>
            <w:tcW w:w="3714" w:type="dxa"/>
            <w:shd w:val="clear" w:color="auto" w:fill="D6E3BC" w:themeFill="accent3" w:themeFillTint="66"/>
          </w:tcPr>
          <w:p w14:paraId="4625EBCB" w14:textId="77777777" w:rsidR="007F3955" w:rsidRPr="00624C44" w:rsidRDefault="007F3955" w:rsidP="0053098A">
            <w:pPr>
              <w:rPr>
                <w:lang w:val="en-US"/>
              </w:rPr>
            </w:pPr>
            <w:r w:rsidRPr="00624C44">
              <w:rPr>
                <w:lang w:val="en-US"/>
              </w:rPr>
              <w:t>accent*</w:t>
            </w:r>
          </w:p>
        </w:tc>
      </w:tr>
      <w:tr w:rsidR="007F3955" w:rsidRPr="00624C44" w14:paraId="1095528A" w14:textId="77777777" w:rsidTr="0053098A">
        <w:trPr>
          <w:cantSplit/>
          <w:trHeight w:val="57"/>
        </w:trPr>
        <w:tc>
          <w:tcPr>
            <w:tcW w:w="1034" w:type="dxa"/>
            <w:shd w:val="clear" w:color="auto" w:fill="D6E3BC" w:themeFill="accent3" w:themeFillTint="66"/>
          </w:tcPr>
          <w:p w14:paraId="4FD643B6"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69F08497"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4B1B8F23" w14:textId="77777777" w:rsidR="007F3955" w:rsidRPr="00624C44" w:rsidRDefault="007F3955" w:rsidP="0053098A">
            <w:pPr>
              <w:rPr>
                <w:b/>
                <w:color w:val="FF0000"/>
                <w:lang w:val="en-US"/>
              </w:rPr>
            </w:pPr>
          </w:p>
        </w:tc>
        <w:tc>
          <w:tcPr>
            <w:tcW w:w="1181" w:type="dxa"/>
            <w:vMerge w:val="restart"/>
            <w:shd w:val="clear" w:color="auto" w:fill="D6E3BC" w:themeFill="accent3" w:themeFillTint="66"/>
          </w:tcPr>
          <w:p w14:paraId="7B4F1C56" w14:textId="77777777" w:rsidR="007F3955" w:rsidRPr="00624C44" w:rsidRDefault="007F3955" w:rsidP="0053098A">
            <w:pPr>
              <w:rPr>
                <w:b/>
                <w:color w:val="FF0000"/>
                <w:lang w:val="en-US"/>
              </w:rPr>
            </w:pPr>
            <w:r w:rsidRPr="00624C44">
              <w:rPr>
                <w:b/>
                <w:color w:val="FF0000"/>
                <w:lang w:val="en-US"/>
              </w:rPr>
              <w:t>/down</w:t>
            </w:r>
          </w:p>
        </w:tc>
        <w:tc>
          <w:tcPr>
            <w:tcW w:w="885" w:type="dxa"/>
            <w:shd w:val="clear" w:color="auto" w:fill="D6E3BC" w:themeFill="accent3" w:themeFillTint="66"/>
          </w:tcPr>
          <w:p w14:paraId="24FEFB4A" w14:textId="77777777" w:rsidR="007F3955" w:rsidRPr="00624C44" w:rsidRDefault="007F3955" w:rsidP="0053098A">
            <w:pPr>
              <w:rPr>
                <w:b/>
                <w:color w:val="FF0000"/>
                <w:lang w:val="en-US"/>
              </w:rPr>
            </w:pPr>
            <w:r w:rsidRPr="00624C44">
              <w:rPr>
                <w:b/>
                <w:color w:val="FF0000"/>
                <w:lang w:val="en-US"/>
              </w:rPr>
              <w:t>/left</w:t>
            </w:r>
          </w:p>
        </w:tc>
        <w:tc>
          <w:tcPr>
            <w:tcW w:w="3714" w:type="dxa"/>
            <w:shd w:val="clear" w:color="auto" w:fill="D6E3BC" w:themeFill="accent3" w:themeFillTint="66"/>
          </w:tcPr>
          <w:p w14:paraId="64FB1D06" w14:textId="77777777" w:rsidR="007F3955" w:rsidRPr="00624C44" w:rsidRDefault="007F3955" w:rsidP="0053098A">
            <w:pPr>
              <w:rPr>
                <w:lang w:val="en-US"/>
              </w:rPr>
            </w:pPr>
            <w:r w:rsidRPr="00624C44">
              <w:rPr>
                <w:lang w:val="en-US"/>
              </w:rPr>
              <w:t>accent*</w:t>
            </w:r>
          </w:p>
        </w:tc>
      </w:tr>
      <w:tr w:rsidR="007F3955" w:rsidRPr="00624C44" w14:paraId="53FE7F0D" w14:textId="77777777" w:rsidTr="0053098A">
        <w:trPr>
          <w:cantSplit/>
          <w:trHeight w:val="57"/>
        </w:trPr>
        <w:tc>
          <w:tcPr>
            <w:tcW w:w="1034" w:type="dxa"/>
            <w:shd w:val="clear" w:color="auto" w:fill="D6E3BC" w:themeFill="accent3" w:themeFillTint="66"/>
          </w:tcPr>
          <w:p w14:paraId="4B8C2610"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5A9D1AEA"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581E5A73" w14:textId="77777777" w:rsidR="007F3955" w:rsidRPr="00624C44" w:rsidRDefault="007F3955" w:rsidP="0053098A">
            <w:pPr>
              <w:rPr>
                <w:b/>
                <w:color w:val="FF0000"/>
                <w:lang w:val="en-US"/>
              </w:rPr>
            </w:pPr>
          </w:p>
        </w:tc>
        <w:tc>
          <w:tcPr>
            <w:tcW w:w="1181" w:type="dxa"/>
            <w:vMerge/>
            <w:shd w:val="clear" w:color="auto" w:fill="D6E3BC" w:themeFill="accent3" w:themeFillTint="66"/>
          </w:tcPr>
          <w:p w14:paraId="1F80C6A5" w14:textId="77777777" w:rsidR="007F3955" w:rsidRPr="00624C44" w:rsidRDefault="007F3955" w:rsidP="0053098A">
            <w:pPr>
              <w:rPr>
                <w:b/>
                <w:color w:val="FF0000"/>
                <w:lang w:val="en-US"/>
              </w:rPr>
            </w:pPr>
          </w:p>
        </w:tc>
        <w:tc>
          <w:tcPr>
            <w:tcW w:w="885" w:type="dxa"/>
            <w:shd w:val="clear" w:color="auto" w:fill="D6E3BC" w:themeFill="accent3" w:themeFillTint="66"/>
          </w:tcPr>
          <w:p w14:paraId="2A516BC1" w14:textId="77777777" w:rsidR="007F3955" w:rsidRPr="00624C44" w:rsidRDefault="007F3955" w:rsidP="0053098A">
            <w:pPr>
              <w:rPr>
                <w:b/>
                <w:color w:val="FF0000"/>
                <w:lang w:val="en-US"/>
              </w:rPr>
            </w:pPr>
            <w:r w:rsidRPr="00624C44">
              <w:rPr>
                <w:b/>
                <w:color w:val="FF0000"/>
                <w:lang w:val="en-US"/>
              </w:rPr>
              <w:t>/right</w:t>
            </w:r>
          </w:p>
        </w:tc>
        <w:tc>
          <w:tcPr>
            <w:tcW w:w="3714" w:type="dxa"/>
            <w:shd w:val="clear" w:color="auto" w:fill="D6E3BC" w:themeFill="accent3" w:themeFillTint="66"/>
          </w:tcPr>
          <w:p w14:paraId="109F8D5A" w14:textId="77777777" w:rsidR="007F3955" w:rsidRPr="00624C44" w:rsidRDefault="007F3955" w:rsidP="0053098A">
            <w:pPr>
              <w:rPr>
                <w:lang w:val="en-US"/>
              </w:rPr>
            </w:pPr>
            <w:r w:rsidRPr="00624C44">
              <w:rPr>
                <w:lang w:val="en-US"/>
              </w:rPr>
              <w:t>accent*</w:t>
            </w:r>
          </w:p>
        </w:tc>
      </w:tr>
      <w:tr w:rsidR="007F3955" w:rsidRPr="00624C44" w14:paraId="002A5F4F" w14:textId="77777777" w:rsidTr="0053098A">
        <w:trPr>
          <w:cantSplit/>
          <w:trHeight w:val="23"/>
        </w:trPr>
        <w:tc>
          <w:tcPr>
            <w:tcW w:w="1034" w:type="dxa"/>
            <w:shd w:val="clear" w:color="auto" w:fill="D6E3BC" w:themeFill="accent3" w:themeFillTint="66"/>
          </w:tcPr>
          <w:p w14:paraId="655CE8E4"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385F647F"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3E9F24AB" w14:textId="77777777" w:rsidR="007F3955" w:rsidRPr="00624C44" w:rsidRDefault="007F3955" w:rsidP="0053098A">
            <w:pPr>
              <w:rPr>
                <w:b/>
                <w:color w:val="FF0000"/>
                <w:lang w:val="en-US"/>
              </w:rPr>
            </w:pPr>
          </w:p>
        </w:tc>
        <w:tc>
          <w:tcPr>
            <w:tcW w:w="1181" w:type="dxa"/>
            <w:vMerge w:val="restart"/>
            <w:shd w:val="clear" w:color="auto" w:fill="D6E3BC" w:themeFill="accent3" w:themeFillTint="66"/>
          </w:tcPr>
          <w:p w14:paraId="7A4E875D" w14:textId="77777777" w:rsidR="007F3955" w:rsidRPr="00624C44" w:rsidRDefault="007F3955" w:rsidP="0053098A">
            <w:pPr>
              <w:rPr>
                <w:b/>
                <w:color w:val="FF0000"/>
                <w:lang w:val="en-US"/>
              </w:rPr>
            </w:pPr>
            <w:r w:rsidRPr="00624C44">
              <w:rPr>
                <w:b/>
                <w:color w:val="FF0000"/>
                <w:lang w:val="en-US"/>
              </w:rPr>
              <w:t>/forward</w:t>
            </w:r>
          </w:p>
        </w:tc>
        <w:tc>
          <w:tcPr>
            <w:tcW w:w="885" w:type="dxa"/>
            <w:shd w:val="clear" w:color="auto" w:fill="D6E3BC" w:themeFill="accent3" w:themeFillTint="66"/>
          </w:tcPr>
          <w:p w14:paraId="31ABF36C" w14:textId="77777777" w:rsidR="007F3955" w:rsidRPr="00624C44" w:rsidRDefault="007F3955" w:rsidP="0053098A">
            <w:pPr>
              <w:rPr>
                <w:b/>
                <w:color w:val="FF0000"/>
                <w:lang w:val="en-US"/>
              </w:rPr>
            </w:pPr>
            <w:r w:rsidRPr="00624C44">
              <w:rPr>
                <w:b/>
                <w:color w:val="FF0000"/>
                <w:lang w:val="en-US"/>
              </w:rPr>
              <w:t>/left</w:t>
            </w:r>
          </w:p>
        </w:tc>
        <w:tc>
          <w:tcPr>
            <w:tcW w:w="3714" w:type="dxa"/>
            <w:shd w:val="clear" w:color="auto" w:fill="D6E3BC" w:themeFill="accent3" w:themeFillTint="66"/>
          </w:tcPr>
          <w:p w14:paraId="2CA63ACC" w14:textId="77777777" w:rsidR="007F3955" w:rsidRPr="00624C44" w:rsidRDefault="007F3955" w:rsidP="0053098A">
            <w:pPr>
              <w:rPr>
                <w:lang w:val="en-US"/>
              </w:rPr>
            </w:pPr>
            <w:r w:rsidRPr="00624C44">
              <w:rPr>
                <w:lang w:val="en-US"/>
              </w:rPr>
              <w:t>accent*</w:t>
            </w:r>
          </w:p>
        </w:tc>
      </w:tr>
      <w:tr w:rsidR="007F3955" w:rsidRPr="00624C44" w14:paraId="47ED946B" w14:textId="77777777" w:rsidTr="0053098A">
        <w:trPr>
          <w:cantSplit/>
          <w:trHeight w:val="23"/>
        </w:trPr>
        <w:tc>
          <w:tcPr>
            <w:tcW w:w="1034" w:type="dxa"/>
            <w:shd w:val="clear" w:color="auto" w:fill="D6E3BC" w:themeFill="accent3" w:themeFillTint="66"/>
          </w:tcPr>
          <w:p w14:paraId="7496F9D7"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5EFBAA63"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77C474CC" w14:textId="77777777" w:rsidR="007F3955" w:rsidRPr="00624C44" w:rsidRDefault="007F3955" w:rsidP="0053098A">
            <w:pPr>
              <w:rPr>
                <w:b/>
                <w:color w:val="FF0000"/>
                <w:lang w:val="en-US"/>
              </w:rPr>
            </w:pPr>
          </w:p>
        </w:tc>
        <w:tc>
          <w:tcPr>
            <w:tcW w:w="1181" w:type="dxa"/>
            <w:vMerge/>
            <w:shd w:val="clear" w:color="auto" w:fill="D6E3BC" w:themeFill="accent3" w:themeFillTint="66"/>
          </w:tcPr>
          <w:p w14:paraId="46C1B856" w14:textId="77777777" w:rsidR="007F3955" w:rsidRPr="00624C44" w:rsidRDefault="007F3955" w:rsidP="0053098A">
            <w:pPr>
              <w:rPr>
                <w:b/>
                <w:color w:val="FF0000"/>
                <w:lang w:val="en-US"/>
              </w:rPr>
            </w:pPr>
          </w:p>
        </w:tc>
        <w:tc>
          <w:tcPr>
            <w:tcW w:w="885" w:type="dxa"/>
            <w:shd w:val="clear" w:color="auto" w:fill="D6E3BC" w:themeFill="accent3" w:themeFillTint="66"/>
          </w:tcPr>
          <w:p w14:paraId="10C98965" w14:textId="77777777" w:rsidR="007F3955" w:rsidRPr="00624C44" w:rsidRDefault="007F3955" w:rsidP="0053098A">
            <w:pPr>
              <w:rPr>
                <w:b/>
                <w:color w:val="FF0000"/>
                <w:lang w:val="en-US"/>
              </w:rPr>
            </w:pPr>
            <w:r w:rsidRPr="00624C44">
              <w:rPr>
                <w:b/>
                <w:color w:val="FF0000"/>
                <w:lang w:val="en-US"/>
              </w:rPr>
              <w:t>/right</w:t>
            </w:r>
          </w:p>
        </w:tc>
        <w:tc>
          <w:tcPr>
            <w:tcW w:w="3714" w:type="dxa"/>
            <w:shd w:val="clear" w:color="auto" w:fill="D6E3BC" w:themeFill="accent3" w:themeFillTint="66"/>
          </w:tcPr>
          <w:p w14:paraId="1EA8AC7A" w14:textId="77777777" w:rsidR="007F3955" w:rsidRPr="00624C44" w:rsidRDefault="007F3955" w:rsidP="0053098A">
            <w:pPr>
              <w:rPr>
                <w:lang w:val="en-US"/>
              </w:rPr>
            </w:pPr>
            <w:r w:rsidRPr="00624C44">
              <w:rPr>
                <w:lang w:val="en-US"/>
              </w:rPr>
              <w:t>accent*</w:t>
            </w:r>
          </w:p>
        </w:tc>
      </w:tr>
      <w:tr w:rsidR="007F3955" w:rsidRPr="00624C44" w14:paraId="09859CDB" w14:textId="77777777" w:rsidTr="0053098A">
        <w:trPr>
          <w:cantSplit/>
          <w:trHeight w:val="23"/>
        </w:trPr>
        <w:tc>
          <w:tcPr>
            <w:tcW w:w="1034" w:type="dxa"/>
            <w:shd w:val="clear" w:color="auto" w:fill="D6E3BC" w:themeFill="accent3" w:themeFillTint="66"/>
          </w:tcPr>
          <w:p w14:paraId="0063AD62"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0AFF3A48" w14:textId="77777777" w:rsidR="007F3955" w:rsidRPr="00624C44" w:rsidRDefault="007F3955" w:rsidP="0053098A">
            <w:pPr>
              <w:rPr>
                <w:b/>
                <w:color w:val="FF0000"/>
                <w:lang w:val="en-US"/>
              </w:rPr>
            </w:pPr>
          </w:p>
        </w:tc>
        <w:tc>
          <w:tcPr>
            <w:tcW w:w="1675" w:type="dxa"/>
            <w:vMerge w:val="restart"/>
            <w:shd w:val="clear" w:color="auto" w:fill="D6E3BC" w:themeFill="accent3" w:themeFillTint="66"/>
          </w:tcPr>
          <w:p w14:paraId="7C6BA00A" w14:textId="77777777" w:rsidR="007F3955" w:rsidRPr="00624C44" w:rsidRDefault="007F3955" w:rsidP="0053098A">
            <w:pPr>
              <w:rPr>
                <w:b/>
                <w:color w:val="FF0000"/>
                <w:lang w:val="en-US"/>
              </w:rPr>
            </w:pPr>
            <w:r w:rsidRPr="00624C44">
              <w:rPr>
                <w:b/>
                <w:color w:val="FF0000"/>
                <w:lang w:val="en-US"/>
              </w:rPr>
              <w:t>/kick</w:t>
            </w:r>
          </w:p>
        </w:tc>
        <w:tc>
          <w:tcPr>
            <w:tcW w:w="1181" w:type="dxa"/>
            <w:vMerge w:val="restart"/>
            <w:shd w:val="clear" w:color="auto" w:fill="D6E3BC" w:themeFill="accent3" w:themeFillTint="66"/>
          </w:tcPr>
          <w:p w14:paraId="47E79D94" w14:textId="77777777" w:rsidR="007F3955" w:rsidRPr="00624C44" w:rsidRDefault="007F3955" w:rsidP="0053098A">
            <w:pPr>
              <w:rPr>
                <w:b/>
                <w:color w:val="FF0000"/>
                <w:lang w:val="en-US"/>
              </w:rPr>
            </w:pPr>
            <w:r w:rsidRPr="00624C44">
              <w:rPr>
                <w:b/>
                <w:color w:val="FF0000"/>
                <w:lang w:val="en-US"/>
              </w:rPr>
              <w:t>/side</w:t>
            </w:r>
          </w:p>
        </w:tc>
        <w:tc>
          <w:tcPr>
            <w:tcW w:w="885" w:type="dxa"/>
            <w:shd w:val="clear" w:color="auto" w:fill="D6E3BC" w:themeFill="accent3" w:themeFillTint="66"/>
          </w:tcPr>
          <w:p w14:paraId="1B950E5C" w14:textId="77777777" w:rsidR="007F3955" w:rsidRPr="00624C44" w:rsidRDefault="007F3955" w:rsidP="0053098A">
            <w:pPr>
              <w:rPr>
                <w:b/>
                <w:color w:val="FF0000"/>
                <w:lang w:val="en-US"/>
              </w:rPr>
            </w:pPr>
            <w:r w:rsidRPr="00624C44">
              <w:rPr>
                <w:b/>
                <w:color w:val="FF0000"/>
                <w:lang w:val="en-US"/>
              </w:rPr>
              <w:t>/left</w:t>
            </w:r>
          </w:p>
        </w:tc>
        <w:tc>
          <w:tcPr>
            <w:tcW w:w="3714" w:type="dxa"/>
            <w:shd w:val="clear" w:color="auto" w:fill="D6E3BC" w:themeFill="accent3" w:themeFillTint="66"/>
          </w:tcPr>
          <w:p w14:paraId="40549FDC" w14:textId="77777777" w:rsidR="007F3955" w:rsidRPr="00624C44" w:rsidRDefault="007F3955" w:rsidP="0053098A">
            <w:pPr>
              <w:rPr>
                <w:lang w:val="en-US"/>
              </w:rPr>
            </w:pPr>
            <w:r w:rsidRPr="00624C44">
              <w:rPr>
                <w:lang w:val="en-US"/>
              </w:rPr>
              <w:t>accent*</w:t>
            </w:r>
          </w:p>
        </w:tc>
      </w:tr>
      <w:tr w:rsidR="007F3955" w:rsidRPr="00624C44" w14:paraId="21EA822D" w14:textId="77777777" w:rsidTr="0053098A">
        <w:trPr>
          <w:cantSplit/>
          <w:trHeight w:val="23"/>
        </w:trPr>
        <w:tc>
          <w:tcPr>
            <w:tcW w:w="1034" w:type="dxa"/>
            <w:shd w:val="clear" w:color="auto" w:fill="D6E3BC" w:themeFill="accent3" w:themeFillTint="66"/>
          </w:tcPr>
          <w:p w14:paraId="65DF408B"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40BBFD2C"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06EC5150" w14:textId="77777777" w:rsidR="007F3955" w:rsidRPr="00624C44" w:rsidRDefault="007F3955" w:rsidP="0053098A">
            <w:pPr>
              <w:rPr>
                <w:b/>
                <w:color w:val="FF0000"/>
                <w:lang w:val="en-US"/>
              </w:rPr>
            </w:pPr>
          </w:p>
        </w:tc>
        <w:tc>
          <w:tcPr>
            <w:tcW w:w="1181" w:type="dxa"/>
            <w:vMerge/>
            <w:shd w:val="clear" w:color="auto" w:fill="D6E3BC" w:themeFill="accent3" w:themeFillTint="66"/>
          </w:tcPr>
          <w:p w14:paraId="32F812C0" w14:textId="77777777" w:rsidR="007F3955" w:rsidRPr="00624C44" w:rsidRDefault="007F3955" w:rsidP="0053098A">
            <w:pPr>
              <w:rPr>
                <w:b/>
                <w:color w:val="FF0000"/>
                <w:lang w:val="en-US"/>
              </w:rPr>
            </w:pPr>
          </w:p>
        </w:tc>
        <w:tc>
          <w:tcPr>
            <w:tcW w:w="885" w:type="dxa"/>
            <w:shd w:val="clear" w:color="auto" w:fill="D6E3BC" w:themeFill="accent3" w:themeFillTint="66"/>
          </w:tcPr>
          <w:p w14:paraId="71F41B6D" w14:textId="77777777" w:rsidR="007F3955" w:rsidRPr="00624C44" w:rsidRDefault="007F3955" w:rsidP="0053098A">
            <w:pPr>
              <w:rPr>
                <w:b/>
                <w:color w:val="FF0000"/>
                <w:lang w:val="en-US"/>
              </w:rPr>
            </w:pPr>
            <w:r w:rsidRPr="00624C44">
              <w:rPr>
                <w:b/>
                <w:color w:val="FF0000"/>
                <w:lang w:val="en-US"/>
              </w:rPr>
              <w:t>/right</w:t>
            </w:r>
          </w:p>
        </w:tc>
        <w:tc>
          <w:tcPr>
            <w:tcW w:w="3714" w:type="dxa"/>
            <w:shd w:val="clear" w:color="auto" w:fill="D6E3BC" w:themeFill="accent3" w:themeFillTint="66"/>
          </w:tcPr>
          <w:p w14:paraId="3CCD0FF8" w14:textId="77777777" w:rsidR="007F3955" w:rsidRPr="00624C44" w:rsidRDefault="007F3955" w:rsidP="0053098A">
            <w:pPr>
              <w:rPr>
                <w:lang w:val="en-US"/>
              </w:rPr>
            </w:pPr>
            <w:r w:rsidRPr="00624C44">
              <w:rPr>
                <w:lang w:val="en-US"/>
              </w:rPr>
              <w:t>accent*</w:t>
            </w:r>
          </w:p>
        </w:tc>
      </w:tr>
      <w:tr w:rsidR="007F3955" w:rsidRPr="00624C44" w14:paraId="368F027A" w14:textId="77777777" w:rsidTr="0053098A">
        <w:trPr>
          <w:cantSplit/>
          <w:trHeight w:val="23"/>
        </w:trPr>
        <w:tc>
          <w:tcPr>
            <w:tcW w:w="1034" w:type="dxa"/>
            <w:shd w:val="clear" w:color="auto" w:fill="D6E3BC" w:themeFill="accent3" w:themeFillTint="66"/>
          </w:tcPr>
          <w:p w14:paraId="3C90AD19"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154D6D21"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566044AF" w14:textId="77777777" w:rsidR="007F3955" w:rsidRPr="00624C44" w:rsidRDefault="007F3955" w:rsidP="0053098A">
            <w:pPr>
              <w:rPr>
                <w:b/>
                <w:color w:val="FF0000"/>
                <w:lang w:val="en-US"/>
              </w:rPr>
            </w:pPr>
          </w:p>
        </w:tc>
        <w:tc>
          <w:tcPr>
            <w:tcW w:w="1181" w:type="dxa"/>
            <w:vMerge w:val="restart"/>
            <w:shd w:val="clear" w:color="auto" w:fill="D6E3BC" w:themeFill="accent3" w:themeFillTint="66"/>
          </w:tcPr>
          <w:p w14:paraId="4637C22B" w14:textId="77777777" w:rsidR="007F3955" w:rsidRPr="00624C44" w:rsidRDefault="007F3955" w:rsidP="0053098A">
            <w:pPr>
              <w:rPr>
                <w:b/>
                <w:color w:val="FF0000"/>
                <w:lang w:val="en-US"/>
              </w:rPr>
            </w:pPr>
            <w:r w:rsidRPr="00624C44">
              <w:rPr>
                <w:b/>
                <w:color w:val="FF0000"/>
                <w:lang w:val="en-US"/>
              </w:rPr>
              <w:t>/forward</w:t>
            </w:r>
          </w:p>
        </w:tc>
        <w:tc>
          <w:tcPr>
            <w:tcW w:w="885" w:type="dxa"/>
            <w:shd w:val="clear" w:color="auto" w:fill="D6E3BC" w:themeFill="accent3" w:themeFillTint="66"/>
          </w:tcPr>
          <w:p w14:paraId="6420C83B" w14:textId="77777777" w:rsidR="007F3955" w:rsidRPr="00624C44" w:rsidRDefault="007F3955" w:rsidP="0053098A">
            <w:pPr>
              <w:rPr>
                <w:b/>
                <w:color w:val="FF0000"/>
                <w:lang w:val="en-US"/>
              </w:rPr>
            </w:pPr>
            <w:r w:rsidRPr="00624C44">
              <w:rPr>
                <w:b/>
                <w:color w:val="FF0000"/>
                <w:lang w:val="en-US"/>
              </w:rPr>
              <w:t>/left</w:t>
            </w:r>
          </w:p>
        </w:tc>
        <w:tc>
          <w:tcPr>
            <w:tcW w:w="3714" w:type="dxa"/>
            <w:shd w:val="clear" w:color="auto" w:fill="D6E3BC" w:themeFill="accent3" w:themeFillTint="66"/>
          </w:tcPr>
          <w:p w14:paraId="58AE6CC1" w14:textId="77777777" w:rsidR="007F3955" w:rsidRPr="00624C44" w:rsidRDefault="007F3955" w:rsidP="0053098A">
            <w:pPr>
              <w:rPr>
                <w:lang w:val="en-US"/>
              </w:rPr>
            </w:pPr>
            <w:r w:rsidRPr="00624C44">
              <w:rPr>
                <w:lang w:val="en-US"/>
              </w:rPr>
              <w:t>accent*</w:t>
            </w:r>
          </w:p>
        </w:tc>
      </w:tr>
      <w:tr w:rsidR="007F3955" w:rsidRPr="00624C44" w14:paraId="14056CD5" w14:textId="77777777" w:rsidTr="0053098A">
        <w:trPr>
          <w:cantSplit/>
          <w:trHeight w:val="23"/>
        </w:trPr>
        <w:tc>
          <w:tcPr>
            <w:tcW w:w="1034" w:type="dxa"/>
            <w:shd w:val="clear" w:color="auto" w:fill="D6E3BC" w:themeFill="accent3" w:themeFillTint="66"/>
          </w:tcPr>
          <w:p w14:paraId="275EDE69" w14:textId="77777777" w:rsidR="007F3955" w:rsidRPr="00624C44" w:rsidRDefault="007F3955" w:rsidP="0053098A">
            <w:pPr>
              <w:rPr>
                <w:b/>
                <w:color w:val="FF0000"/>
                <w:lang w:val="en-US"/>
              </w:rPr>
            </w:pPr>
          </w:p>
        </w:tc>
        <w:tc>
          <w:tcPr>
            <w:tcW w:w="1034" w:type="dxa"/>
            <w:vMerge/>
            <w:shd w:val="clear" w:color="auto" w:fill="D6E3BC" w:themeFill="accent3" w:themeFillTint="66"/>
          </w:tcPr>
          <w:p w14:paraId="7D871EAF" w14:textId="77777777" w:rsidR="007F3955" w:rsidRPr="00624C44" w:rsidRDefault="007F3955" w:rsidP="0053098A">
            <w:pPr>
              <w:rPr>
                <w:b/>
                <w:color w:val="FF0000"/>
                <w:lang w:val="en-US"/>
              </w:rPr>
            </w:pPr>
          </w:p>
        </w:tc>
        <w:tc>
          <w:tcPr>
            <w:tcW w:w="1675" w:type="dxa"/>
            <w:vMerge/>
            <w:shd w:val="clear" w:color="auto" w:fill="D6E3BC" w:themeFill="accent3" w:themeFillTint="66"/>
          </w:tcPr>
          <w:p w14:paraId="43B116C9" w14:textId="77777777" w:rsidR="007F3955" w:rsidRPr="00624C44" w:rsidRDefault="007F3955" w:rsidP="0053098A">
            <w:pPr>
              <w:rPr>
                <w:b/>
                <w:color w:val="FF0000"/>
                <w:lang w:val="en-US"/>
              </w:rPr>
            </w:pPr>
          </w:p>
        </w:tc>
        <w:tc>
          <w:tcPr>
            <w:tcW w:w="1181" w:type="dxa"/>
            <w:vMerge/>
            <w:shd w:val="clear" w:color="auto" w:fill="D6E3BC" w:themeFill="accent3" w:themeFillTint="66"/>
          </w:tcPr>
          <w:p w14:paraId="7BC3F68E" w14:textId="77777777" w:rsidR="007F3955" w:rsidRPr="00624C44" w:rsidRDefault="007F3955" w:rsidP="0053098A">
            <w:pPr>
              <w:rPr>
                <w:b/>
                <w:color w:val="FF0000"/>
                <w:lang w:val="en-US"/>
              </w:rPr>
            </w:pPr>
          </w:p>
        </w:tc>
        <w:tc>
          <w:tcPr>
            <w:tcW w:w="885" w:type="dxa"/>
            <w:shd w:val="clear" w:color="auto" w:fill="D6E3BC" w:themeFill="accent3" w:themeFillTint="66"/>
          </w:tcPr>
          <w:p w14:paraId="27D6A81D" w14:textId="77777777" w:rsidR="007F3955" w:rsidRPr="00624C44" w:rsidRDefault="007F3955" w:rsidP="0053098A">
            <w:pPr>
              <w:rPr>
                <w:b/>
                <w:color w:val="FF0000"/>
                <w:lang w:val="en-US"/>
              </w:rPr>
            </w:pPr>
            <w:r w:rsidRPr="00624C44">
              <w:rPr>
                <w:b/>
                <w:color w:val="FF0000"/>
                <w:lang w:val="en-US"/>
              </w:rPr>
              <w:t>/right</w:t>
            </w:r>
          </w:p>
        </w:tc>
        <w:tc>
          <w:tcPr>
            <w:tcW w:w="3714" w:type="dxa"/>
            <w:shd w:val="clear" w:color="auto" w:fill="D6E3BC" w:themeFill="accent3" w:themeFillTint="66"/>
          </w:tcPr>
          <w:p w14:paraId="70FC2431" w14:textId="77777777" w:rsidR="007F3955" w:rsidRPr="00624C44" w:rsidRDefault="007F3955" w:rsidP="0053098A">
            <w:pPr>
              <w:rPr>
                <w:lang w:val="en-US"/>
              </w:rPr>
            </w:pPr>
            <w:r w:rsidRPr="00624C44">
              <w:rPr>
                <w:lang w:val="en-US"/>
              </w:rPr>
              <w:t>accent*</w:t>
            </w:r>
          </w:p>
        </w:tc>
      </w:tr>
      <w:tr w:rsidR="007F3955" w:rsidRPr="00624C44" w14:paraId="040C46F4" w14:textId="77777777" w:rsidTr="0053098A">
        <w:trPr>
          <w:cantSplit/>
          <w:trHeight w:val="229"/>
        </w:trPr>
        <w:tc>
          <w:tcPr>
            <w:tcW w:w="1034" w:type="dxa"/>
            <w:shd w:val="clear" w:color="auto" w:fill="D6E3BC" w:themeFill="accent3" w:themeFillTint="66"/>
          </w:tcPr>
          <w:p w14:paraId="2F2CD2C4" w14:textId="77777777" w:rsidR="007F3955" w:rsidRPr="00624C44" w:rsidRDefault="007F3955" w:rsidP="0053098A">
            <w:pPr>
              <w:rPr>
                <w:lang w:val="en-US"/>
              </w:rPr>
            </w:pPr>
          </w:p>
        </w:tc>
        <w:tc>
          <w:tcPr>
            <w:tcW w:w="1034" w:type="dxa"/>
            <w:vMerge/>
            <w:shd w:val="clear" w:color="auto" w:fill="D6E3BC" w:themeFill="accent3" w:themeFillTint="66"/>
          </w:tcPr>
          <w:p w14:paraId="659E6332" w14:textId="77777777" w:rsidR="007F3955" w:rsidRPr="00624C44" w:rsidRDefault="007F3955" w:rsidP="0053098A">
            <w:pPr>
              <w:rPr>
                <w:lang w:val="en-US"/>
              </w:rPr>
            </w:pPr>
          </w:p>
        </w:tc>
        <w:tc>
          <w:tcPr>
            <w:tcW w:w="1675" w:type="dxa"/>
            <w:shd w:val="clear" w:color="auto" w:fill="D6E3BC" w:themeFill="accent3" w:themeFillTint="66"/>
          </w:tcPr>
          <w:p w14:paraId="085065A3" w14:textId="77777777" w:rsidR="007F3955" w:rsidRPr="00624C44" w:rsidRDefault="007F3955" w:rsidP="0053098A">
            <w:pPr>
              <w:rPr>
                <w:lang w:val="en-US"/>
              </w:rPr>
            </w:pPr>
            <w:r w:rsidRPr="00624C44">
              <w:rPr>
                <w:b/>
                <w:color w:val="FF0000"/>
                <w:lang w:val="en-US"/>
              </w:rPr>
              <w:t>/</w:t>
            </w:r>
            <w:proofErr w:type="spellStart"/>
            <w:r w:rsidRPr="00624C44">
              <w:rPr>
                <w:b/>
                <w:color w:val="FF0000"/>
                <w:lang w:val="en-US"/>
              </w:rPr>
              <w:t>doubleArmSide</w:t>
            </w:r>
            <w:proofErr w:type="spellEnd"/>
          </w:p>
        </w:tc>
        <w:tc>
          <w:tcPr>
            <w:tcW w:w="1181" w:type="dxa"/>
            <w:shd w:val="clear" w:color="auto" w:fill="D6E3BC" w:themeFill="accent3" w:themeFillTint="66"/>
          </w:tcPr>
          <w:p w14:paraId="0F57C3FB" w14:textId="77777777" w:rsidR="007F3955" w:rsidRPr="00624C44" w:rsidRDefault="007F3955" w:rsidP="0053098A">
            <w:pPr>
              <w:rPr>
                <w:lang w:val="en-US"/>
              </w:rPr>
            </w:pPr>
          </w:p>
        </w:tc>
        <w:tc>
          <w:tcPr>
            <w:tcW w:w="885" w:type="dxa"/>
            <w:shd w:val="clear" w:color="auto" w:fill="D6E3BC" w:themeFill="accent3" w:themeFillTint="66"/>
          </w:tcPr>
          <w:p w14:paraId="35063CA4" w14:textId="77777777" w:rsidR="007F3955" w:rsidRPr="00624C44" w:rsidRDefault="007F3955" w:rsidP="0053098A">
            <w:pPr>
              <w:rPr>
                <w:lang w:val="en-US"/>
              </w:rPr>
            </w:pPr>
          </w:p>
        </w:tc>
        <w:tc>
          <w:tcPr>
            <w:tcW w:w="3714" w:type="dxa"/>
            <w:shd w:val="clear" w:color="auto" w:fill="D6E3BC" w:themeFill="accent3" w:themeFillTint="66"/>
          </w:tcPr>
          <w:p w14:paraId="4B512BDB" w14:textId="77777777" w:rsidR="007F3955" w:rsidRPr="00624C44" w:rsidRDefault="007F3955" w:rsidP="0053098A">
            <w:pPr>
              <w:rPr>
                <w:lang w:val="en-US"/>
              </w:rPr>
            </w:pPr>
            <w:r w:rsidRPr="00624C44">
              <w:rPr>
                <w:lang w:val="en-US"/>
              </w:rPr>
              <w:t>accent*</w:t>
            </w:r>
          </w:p>
        </w:tc>
      </w:tr>
      <w:tr w:rsidR="007F3955" w:rsidRPr="00624C44" w14:paraId="0616AF50" w14:textId="77777777" w:rsidTr="0053098A">
        <w:trPr>
          <w:cantSplit/>
          <w:trHeight w:val="23"/>
        </w:trPr>
        <w:tc>
          <w:tcPr>
            <w:tcW w:w="1034" w:type="dxa"/>
            <w:shd w:val="clear" w:color="auto" w:fill="D6E3BC" w:themeFill="accent3" w:themeFillTint="66"/>
          </w:tcPr>
          <w:p w14:paraId="660AC2AC" w14:textId="77777777" w:rsidR="007F3955" w:rsidRPr="00624C44" w:rsidRDefault="007F3955" w:rsidP="0053098A">
            <w:pPr>
              <w:rPr>
                <w:lang w:val="en-US"/>
              </w:rPr>
            </w:pPr>
          </w:p>
        </w:tc>
        <w:tc>
          <w:tcPr>
            <w:tcW w:w="1034" w:type="dxa"/>
            <w:vMerge/>
            <w:shd w:val="clear" w:color="auto" w:fill="D6E3BC" w:themeFill="accent3" w:themeFillTint="66"/>
          </w:tcPr>
          <w:p w14:paraId="45DB3DFD" w14:textId="77777777" w:rsidR="007F3955" w:rsidRPr="00624C44" w:rsidRDefault="007F3955" w:rsidP="0053098A">
            <w:pPr>
              <w:rPr>
                <w:lang w:val="en-US"/>
              </w:rPr>
            </w:pPr>
          </w:p>
        </w:tc>
        <w:tc>
          <w:tcPr>
            <w:tcW w:w="1675" w:type="dxa"/>
            <w:shd w:val="clear" w:color="auto" w:fill="D6E3BC" w:themeFill="accent3" w:themeFillTint="66"/>
          </w:tcPr>
          <w:p w14:paraId="06E5F645" w14:textId="77777777" w:rsidR="007F3955" w:rsidRPr="00624C44" w:rsidRDefault="007F3955" w:rsidP="0053098A">
            <w:pPr>
              <w:rPr>
                <w:lang w:val="en-US"/>
              </w:rPr>
            </w:pPr>
            <w:r w:rsidRPr="00624C44">
              <w:rPr>
                <w:lang w:val="en-US"/>
              </w:rPr>
              <w:t>/</w:t>
            </w:r>
            <w:proofErr w:type="spellStart"/>
            <w:r w:rsidRPr="00624C44">
              <w:rPr>
                <w:lang w:val="en-US"/>
              </w:rPr>
              <w:t>doubleArmSideClose</w:t>
            </w:r>
            <w:proofErr w:type="spellEnd"/>
          </w:p>
        </w:tc>
        <w:tc>
          <w:tcPr>
            <w:tcW w:w="1181" w:type="dxa"/>
            <w:shd w:val="clear" w:color="auto" w:fill="D6E3BC" w:themeFill="accent3" w:themeFillTint="66"/>
          </w:tcPr>
          <w:p w14:paraId="3F2562FF" w14:textId="77777777" w:rsidR="007F3955" w:rsidRPr="00624C44" w:rsidRDefault="007F3955" w:rsidP="0053098A">
            <w:pPr>
              <w:rPr>
                <w:lang w:val="en-US"/>
              </w:rPr>
            </w:pPr>
          </w:p>
        </w:tc>
        <w:tc>
          <w:tcPr>
            <w:tcW w:w="885" w:type="dxa"/>
            <w:shd w:val="clear" w:color="auto" w:fill="D6E3BC" w:themeFill="accent3" w:themeFillTint="66"/>
          </w:tcPr>
          <w:p w14:paraId="1853B7BE" w14:textId="77777777" w:rsidR="007F3955" w:rsidRPr="00624C44" w:rsidRDefault="007F3955" w:rsidP="0053098A">
            <w:pPr>
              <w:rPr>
                <w:lang w:val="en-US"/>
              </w:rPr>
            </w:pPr>
          </w:p>
        </w:tc>
        <w:tc>
          <w:tcPr>
            <w:tcW w:w="3714" w:type="dxa"/>
            <w:shd w:val="clear" w:color="auto" w:fill="D6E3BC" w:themeFill="accent3" w:themeFillTint="66"/>
          </w:tcPr>
          <w:p w14:paraId="5EBCA51A" w14:textId="77777777" w:rsidR="007F3955" w:rsidRPr="00624C44" w:rsidRDefault="007F3955" w:rsidP="0053098A">
            <w:pPr>
              <w:rPr>
                <w:lang w:val="en-US"/>
              </w:rPr>
            </w:pPr>
          </w:p>
        </w:tc>
      </w:tr>
      <w:tr w:rsidR="007F3955" w:rsidRPr="00624C44" w14:paraId="5FE76264" w14:textId="77777777" w:rsidTr="0053098A">
        <w:trPr>
          <w:cantSplit/>
          <w:trHeight w:val="23"/>
        </w:trPr>
        <w:tc>
          <w:tcPr>
            <w:tcW w:w="1034" w:type="dxa"/>
            <w:shd w:val="clear" w:color="auto" w:fill="D6E3BC" w:themeFill="accent3" w:themeFillTint="66"/>
          </w:tcPr>
          <w:p w14:paraId="2F5053E0" w14:textId="77777777" w:rsidR="007F3955" w:rsidRPr="00624C44" w:rsidRDefault="007F3955" w:rsidP="0053098A">
            <w:pPr>
              <w:rPr>
                <w:lang w:val="en-US"/>
              </w:rPr>
            </w:pPr>
          </w:p>
        </w:tc>
        <w:tc>
          <w:tcPr>
            <w:tcW w:w="1034" w:type="dxa"/>
            <w:vMerge/>
            <w:shd w:val="clear" w:color="auto" w:fill="D6E3BC" w:themeFill="accent3" w:themeFillTint="66"/>
          </w:tcPr>
          <w:p w14:paraId="37AE7A9D" w14:textId="77777777" w:rsidR="007F3955" w:rsidRPr="00624C44" w:rsidRDefault="007F3955" w:rsidP="0053098A">
            <w:pPr>
              <w:rPr>
                <w:lang w:val="en-US"/>
              </w:rPr>
            </w:pPr>
          </w:p>
        </w:tc>
        <w:tc>
          <w:tcPr>
            <w:tcW w:w="1675" w:type="dxa"/>
            <w:shd w:val="clear" w:color="auto" w:fill="D6E3BC" w:themeFill="accent3" w:themeFillTint="66"/>
          </w:tcPr>
          <w:p w14:paraId="3BA2A264" w14:textId="77777777" w:rsidR="007F3955" w:rsidRPr="00624C44" w:rsidRDefault="007F3955" w:rsidP="0053098A">
            <w:pPr>
              <w:rPr>
                <w:lang w:val="en-US"/>
              </w:rPr>
            </w:pPr>
            <w:r w:rsidRPr="00624C44">
              <w:rPr>
                <w:b/>
                <w:color w:val="FF0000"/>
                <w:lang w:val="en-US"/>
              </w:rPr>
              <w:t>/jump</w:t>
            </w:r>
          </w:p>
        </w:tc>
        <w:tc>
          <w:tcPr>
            <w:tcW w:w="1181" w:type="dxa"/>
            <w:shd w:val="clear" w:color="auto" w:fill="D6E3BC" w:themeFill="accent3" w:themeFillTint="66"/>
          </w:tcPr>
          <w:p w14:paraId="693CA97F" w14:textId="77777777" w:rsidR="007F3955" w:rsidRPr="00624C44" w:rsidRDefault="007F3955" w:rsidP="0053098A">
            <w:pPr>
              <w:rPr>
                <w:lang w:val="en-US"/>
              </w:rPr>
            </w:pPr>
          </w:p>
        </w:tc>
        <w:tc>
          <w:tcPr>
            <w:tcW w:w="885" w:type="dxa"/>
            <w:shd w:val="clear" w:color="auto" w:fill="D6E3BC" w:themeFill="accent3" w:themeFillTint="66"/>
          </w:tcPr>
          <w:p w14:paraId="573F5ECD" w14:textId="77777777" w:rsidR="007F3955" w:rsidRPr="00624C44" w:rsidRDefault="007F3955" w:rsidP="0053098A">
            <w:pPr>
              <w:rPr>
                <w:lang w:val="en-US"/>
              </w:rPr>
            </w:pPr>
          </w:p>
        </w:tc>
        <w:tc>
          <w:tcPr>
            <w:tcW w:w="3714" w:type="dxa"/>
            <w:shd w:val="clear" w:color="auto" w:fill="D6E3BC" w:themeFill="accent3" w:themeFillTint="66"/>
          </w:tcPr>
          <w:p w14:paraId="3524CD5E" w14:textId="77777777" w:rsidR="007F3955" w:rsidRPr="00624C44" w:rsidRDefault="007F3955" w:rsidP="0053098A">
            <w:pPr>
              <w:rPr>
                <w:lang w:val="en-US"/>
              </w:rPr>
            </w:pPr>
            <w:r w:rsidRPr="00624C44">
              <w:rPr>
                <w:lang w:val="en-US"/>
              </w:rPr>
              <w:t>accent*</w:t>
            </w:r>
          </w:p>
        </w:tc>
      </w:tr>
      <w:tr w:rsidR="007F3955" w:rsidRPr="00624C44" w14:paraId="576E6BED" w14:textId="77777777" w:rsidTr="0053098A">
        <w:trPr>
          <w:cantSplit/>
          <w:trHeight w:val="310"/>
        </w:trPr>
        <w:tc>
          <w:tcPr>
            <w:tcW w:w="1034" w:type="dxa"/>
            <w:tcBorders>
              <w:bottom w:val="single" w:sz="4" w:space="0" w:color="auto"/>
            </w:tcBorders>
            <w:shd w:val="clear" w:color="auto" w:fill="D6E3BC" w:themeFill="accent3" w:themeFillTint="66"/>
          </w:tcPr>
          <w:p w14:paraId="4AB68EF6" w14:textId="77777777" w:rsidR="007F3955" w:rsidRPr="00624C44" w:rsidRDefault="007F3955" w:rsidP="0053098A">
            <w:pPr>
              <w:rPr>
                <w:lang w:val="en-US"/>
              </w:rPr>
            </w:pPr>
          </w:p>
        </w:tc>
        <w:tc>
          <w:tcPr>
            <w:tcW w:w="1034" w:type="dxa"/>
            <w:vMerge/>
            <w:tcBorders>
              <w:bottom w:val="single" w:sz="4" w:space="0" w:color="auto"/>
            </w:tcBorders>
            <w:shd w:val="clear" w:color="auto" w:fill="D6E3BC" w:themeFill="accent3" w:themeFillTint="66"/>
          </w:tcPr>
          <w:p w14:paraId="58975E24" w14:textId="77777777" w:rsidR="007F3955" w:rsidRPr="00624C44" w:rsidRDefault="007F3955" w:rsidP="0053098A">
            <w:pPr>
              <w:rPr>
                <w:lang w:val="en-US"/>
              </w:rPr>
            </w:pPr>
          </w:p>
        </w:tc>
        <w:tc>
          <w:tcPr>
            <w:tcW w:w="1675" w:type="dxa"/>
            <w:tcBorders>
              <w:bottom w:val="single" w:sz="4" w:space="0" w:color="auto"/>
            </w:tcBorders>
            <w:shd w:val="clear" w:color="auto" w:fill="D6E3BC" w:themeFill="accent3" w:themeFillTint="66"/>
          </w:tcPr>
          <w:p w14:paraId="42035EB3" w14:textId="77777777" w:rsidR="007F3955" w:rsidRPr="00624C44" w:rsidRDefault="007F3955" w:rsidP="0053098A">
            <w:pPr>
              <w:rPr>
                <w:lang w:val="en-US"/>
              </w:rPr>
            </w:pPr>
            <w:r w:rsidRPr="00624C44">
              <w:rPr>
                <w:lang w:val="en-US"/>
              </w:rPr>
              <w:t>/clap</w:t>
            </w:r>
          </w:p>
        </w:tc>
        <w:tc>
          <w:tcPr>
            <w:tcW w:w="1181" w:type="dxa"/>
            <w:tcBorders>
              <w:bottom w:val="single" w:sz="4" w:space="0" w:color="auto"/>
            </w:tcBorders>
            <w:shd w:val="clear" w:color="auto" w:fill="D6E3BC" w:themeFill="accent3" w:themeFillTint="66"/>
          </w:tcPr>
          <w:p w14:paraId="1654C7C8" w14:textId="77777777" w:rsidR="007F3955" w:rsidRPr="00624C44" w:rsidRDefault="007F3955" w:rsidP="0053098A">
            <w:pPr>
              <w:rPr>
                <w:lang w:val="en-US"/>
              </w:rPr>
            </w:pPr>
          </w:p>
        </w:tc>
        <w:tc>
          <w:tcPr>
            <w:tcW w:w="885" w:type="dxa"/>
            <w:tcBorders>
              <w:bottom w:val="single" w:sz="4" w:space="0" w:color="auto"/>
            </w:tcBorders>
            <w:shd w:val="clear" w:color="auto" w:fill="D6E3BC" w:themeFill="accent3" w:themeFillTint="66"/>
          </w:tcPr>
          <w:p w14:paraId="4D80F376" w14:textId="77777777" w:rsidR="007F3955" w:rsidRPr="00624C44" w:rsidRDefault="007F3955" w:rsidP="0053098A">
            <w:pPr>
              <w:rPr>
                <w:lang w:val="en-US"/>
              </w:rPr>
            </w:pPr>
          </w:p>
        </w:tc>
        <w:tc>
          <w:tcPr>
            <w:tcW w:w="3714" w:type="dxa"/>
            <w:tcBorders>
              <w:bottom w:val="single" w:sz="4" w:space="0" w:color="auto"/>
            </w:tcBorders>
            <w:shd w:val="clear" w:color="auto" w:fill="D6E3BC" w:themeFill="accent3" w:themeFillTint="66"/>
          </w:tcPr>
          <w:p w14:paraId="6708CB5C" w14:textId="77777777" w:rsidR="007F3955" w:rsidRPr="00624C44" w:rsidRDefault="007F3955" w:rsidP="0053098A">
            <w:pPr>
              <w:rPr>
                <w:lang w:val="en-US"/>
              </w:rPr>
            </w:pPr>
          </w:p>
        </w:tc>
      </w:tr>
      <w:tr w:rsidR="007F3955" w:rsidRPr="00624C44" w14:paraId="45B9ECDA" w14:textId="77777777" w:rsidTr="0053098A">
        <w:trPr>
          <w:cantSplit/>
          <w:trHeight w:val="275"/>
        </w:trPr>
        <w:tc>
          <w:tcPr>
            <w:tcW w:w="1034" w:type="dxa"/>
            <w:shd w:val="clear" w:color="auto" w:fill="92CDDC" w:themeFill="accent5" w:themeFillTint="99"/>
          </w:tcPr>
          <w:p w14:paraId="422F4554" w14:textId="77777777" w:rsidR="007F3955" w:rsidRPr="00624C44" w:rsidRDefault="007F3955" w:rsidP="0053098A">
            <w:pPr>
              <w:rPr>
                <w:b/>
                <w:color w:val="FF0000"/>
                <w:lang w:val="en-US"/>
              </w:rPr>
            </w:pPr>
            <w:r>
              <w:rPr>
                <w:b/>
                <w:color w:val="FF0000"/>
                <w:lang w:val="en-US"/>
              </w:rPr>
              <w:t>/zones</w:t>
            </w:r>
          </w:p>
        </w:tc>
        <w:tc>
          <w:tcPr>
            <w:tcW w:w="1034" w:type="dxa"/>
            <w:vMerge w:val="restart"/>
            <w:shd w:val="clear" w:color="auto" w:fill="92CDDC" w:themeFill="accent5" w:themeFillTint="99"/>
          </w:tcPr>
          <w:p w14:paraId="2A838660" w14:textId="77777777" w:rsidR="007F3955" w:rsidRPr="00624C44" w:rsidRDefault="007F3955" w:rsidP="0053098A">
            <w:pPr>
              <w:rPr>
                <w:b/>
                <w:color w:val="FF0000"/>
                <w:lang w:val="en-US"/>
              </w:rPr>
            </w:pPr>
            <w:r w:rsidRPr="00624C44">
              <w:rPr>
                <w:b/>
                <w:color w:val="FF0000"/>
                <w:lang w:val="en-US"/>
              </w:rPr>
              <w:t>/activity</w:t>
            </w:r>
          </w:p>
        </w:tc>
        <w:tc>
          <w:tcPr>
            <w:tcW w:w="1675" w:type="dxa"/>
            <w:shd w:val="clear" w:color="auto" w:fill="92CDDC" w:themeFill="accent5" w:themeFillTint="99"/>
          </w:tcPr>
          <w:p w14:paraId="12C6E912" w14:textId="77777777" w:rsidR="007F3955" w:rsidRPr="00624C44" w:rsidRDefault="007F3955" w:rsidP="0053098A">
            <w:pPr>
              <w:rPr>
                <w:b/>
                <w:color w:val="FF0000"/>
                <w:lang w:val="en-US"/>
              </w:rPr>
            </w:pPr>
            <w:r w:rsidRPr="00624C44">
              <w:rPr>
                <w:b/>
                <w:color w:val="FF0000"/>
                <w:lang w:val="en-US"/>
              </w:rPr>
              <w:t>/normal</w:t>
            </w:r>
          </w:p>
        </w:tc>
        <w:tc>
          <w:tcPr>
            <w:tcW w:w="1181" w:type="dxa"/>
            <w:tcBorders>
              <w:bottom w:val="single" w:sz="4" w:space="0" w:color="auto"/>
            </w:tcBorders>
            <w:shd w:val="clear" w:color="auto" w:fill="92CDDC" w:themeFill="accent5" w:themeFillTint="99"/>
          </w:tcPr>
          <w:p w14:paraId="73E802FF" w14:textId="77777777" w:rsidR="007F3955" w:rsidRPr="00624C44" w:rsidRDefault="007F3955" w:rsidP="0053098A">
            <w:pPr>
              <w:rPr>
                <w:lang w:val="en-US"/>
              </w:rPr>
            </w:pPr>
          </w:p>
        </w:tc>
        <w:tc>
          <w:tcPr>
            <w:tcW w:w="885" w:type="dxa"/>
            <w:tcBorders>
              <w:bottom w:val="single" w:sz="4" w:space="0" w:color="auto"/>
            </w:tcBorders>
            <w:shd w:val="clear" w:color="auto" w:fill="92CDDC" w:themeFill="accent5" w:themeFillTint="99"/>
          </w:tcPr>
          <w:p w14:paraId="26C7D7F7" w14:textId="77777777" w:rsidR="007F3955" w:rsidRPr="00624C44" w:rsidRDefault="007F3955" w:rsidP="0053098A">
            <w:pPr>
              <w:rPr>
                <w:lang w:val="en-US"/>
              </w:rPr>
            </w:pPr>
          </w:p>
        </w:tc>
        <w:tc>
          <w:tcPr>
            <w:tcW w:w="3714" w:type="dxa"/>
            <w:tcBorders>
              <w:bottom w:val="single" w:sz="4" w:space="0" w:color="auto"/>
            </w:tcBorders>
            <w:shd w:val="clear" w:color="auto" w:fill="92CDDC" w:themeFill="accent5" w:themeFillTint="99"/>
          </w:tcPr>
          <w:p w14:paraId="5BB4E4C9" w14:textId="77777777" w:rsidR="007F3955" w:rsidRPr="00624C44" w:rsidRDefault="007F3955" w:rsidP="0053098A">
            <w:pPr>
              <w:rPr>
                <w:lang w:val="en-US"/>
              </w:rPr>
            </w:pPr>
            <w:r w:rsidRPr="00624C44">
              <w:rPr>
                <w:lang w:val="en-US"/>
              </w:rPr>
              <w:t>energy level, and start-stop procedure</w:t>
            </w:r>
          </w:p>
        </w:tc>
      </w:tr>
      <w:tr w:rsidR="007F3955" w:rsidRPr="00624C44" w14:paraId="458B4D9E" w14:textId="77777777" w:rsidTr="0053098A">
        <w:trPr>
          <w:cantSplit/>
          <w:trHeight w:val="302"/>
        </w:trPr>
        <w:tc>
          <w:tcPr>
            <w:tcW w:w="1034" w:type="dxa"/>
            <w:shd w:val="clear" w:color="auto" w:fill="92CDDC" w:themeFill="accent5" w:themeFillTint="99"/>
          </w:tcPr>
          <w:p w14:paraId="08C04E60" w14:textId="77777777" w:rsidR="007F3955" w:rsidRPr="00624C44" w:rsidRDefault="007F3955" w:rsidP="0053098A">
            <w:pPr>
              <w:rPr>
                <w:lang w:val="en-US"/>
              </w:rPr>
            </w:pPr>
          </w:p>
        </w:tc>
        <w:tc>
          <w:tcPr>
            <w:tcW w:w="1034" w:type="dxa"/>
            <w:vMerge/>
            <w:shd w:val="clear" w:color="auto" w:fill="92CDDC" w:themeFill="accent5" w:themeFillTint="99"/>
          </w:tcPr>
          <w:p w14:paraId="548B70EC" w14:textId="77777777" w:rsidR="007F3955" w:rsidRPr="00624C44" w:rsidRDefault="007F3955" w:rsidP="0053098A">
            <w:pPr>
              <w:rPr>
                <w:lang w:val="en-US"/>
              </w:rPr>
            </w:pPr>
          </w:p>
        </w:tc>
        <w:tc>
          <w:tcPr>
            <w:tcW w:w="1675" w:type="dxa"/>
            <w:shd w:val="clear" w:color="auto" w:fill="92CDDC" w:themeFill="accent5" w:themeFillTint="99"/>
          </w:tcPr>
          <w:p w14:paraId="0477E27B" w14:textId="77777777" w:rsidR="007F3955" w:rsidRPr="00624C44" w:rsidRDefault="007F3955" w:rsidP="0053098A">
            <w:pPr>
              <w:rPr>
                <w:lang w:val="en-US"/>
              </w:rPr>
            </w:pPr>
            <w:r w:rsidRPr="00F6564A">
              <w:rPr>
                <w:b/>
                <w:color w:val="FF0000"/>
                <w:lang w:val="en-US"/>
              </w:rPr>
              <w:t>/discrete</w:t>
            </w:r>
          </w:p>
        </w:tc>
        <w:tc>
          <w:tcPr>
            <w:tcW w:w="1181" w:type="dxa"/>
            <w:shd w:val="clear" w:color="auto" w:fill="92CDDC" w:themeFill="accent5" w:themeFillTint="99"/>
          </w:tcPr>
          <w:p w14:paraId="06384CDF" w14:textId="77777777" w:rsidR="007F3955" w:rsidRPr="00624C44" w:rsidRDefault="007F3955" w:rsidP="0053098A">
            <w:pPr>
              <w:rPr>
                <w:lang w:val="en-US"/>
              </w:rPr>
            </w:pPr>
          </w:p>
        </w:tc>
        <w:tc>
          <w:tcPr>
            <w:tcW w:w="885" w:type="dxa"/>
            <w:shd w:val="clear" w:color="auto" w:fill="92CDDC" w:themeFill="accent5" w:themeFillTint="99"/>
          </w:tcPr>
          <w:p w14:paraId="38E9C5BA" w14:textId="77777777" w:rsidR="007F3955" w:rsidRPr="00624C44" w:rsidRDefault="007F3955" w:rsidP="0053098A">
            <w:pPr>
              <w:rPr>
                <w:lang w:val="en-US"/>
              </w:rPr>
            </w:pPr>
          </w:p>
        </w:tc>
        <w:tc>
          <w:tcPr>
            <w:tcW w:w="3714" w:type="dxa"/>
            <w:shd w:val="clear" w:color="auto" w:fill="92CDDC" w:themeFill="accent5" w:themeFillTint="99"/>
          </w:tcPr>
          <w:p w14:paraId="7B534BAE" w14:textId="77777777" w:rsidR="007F3955" w:rsidRPr="00624C44" w:rsidRDefault="007F3955" w:rsidP="0053098A">
            <w:pPr>
              <w:rPr>
                <w:lang w:val="en-US"/>
              </w:rPr>
            </w:pPr>
            <w:r>
              <w:rPr>
                <w:lang w:val="en-US"/>
              </w:rPr>
              <w:t>Small, interesting small sounds. a-tonal.  (hear examples ‘A’)</w:t>
            </w:r>
          </w:p>
        </w:tc>
      </w:tr>
      <w:tr w:rsidR="007F3955" w:rsidRPr="00624C44" w14:paraId="72F62B53" w14:textId="77777777" w:rsidTr="0053098A">
        <w:trPr>
          <w:cantSplit/>
          <w:trHeight w:val="302"/>
        </w:trPr>
        <w:tc>
          <w:tcPr>
            <w:tcW w:w="1034" w:type="dxa"/>
            <w:shd w:val="clear" w:color="auto" w:fill="92CDDC" w:themeFill="accent5" w:themeFillTint="99"/>
          </w:tcPr>
          <w:p w14:paraId="0C2D8689" w14:textId="77777777" w:rsidR="007F3955" w:rsidRPr="00624C44" w:rsidRDefault="007F3955" w:rsidP="0053098A">
            <w:pPr>
              <w:rPr>
                <w:lang w:val="en-US"/>
              </w:rPr>
            </w:pPr>
          </w:p>
        </w:tc>
        <w:tc>
          <w:tcPr>
            <w:tcW w:w="1034" w:type="dxa"/>
            <w:vMerge/>
            <w:shd w:val="clear" w:color="auto" w:fill="92CDDC" w:themeFill="accent5" w:themeFillTint="99"/>
          </w:tcPr>
          <w:p w14:paraId="498EEAF8" w14:textId="77777777" w:rsidR="007F3955" w:rsidRPr="00624C44" w:rsidRDefault="007F3955" w:rsidP="0053098A">
            <w:pPr>
              <w:rPr>
                <w:lang w:val="en-US"/>
              </w:rPr>
            </w:pPr>
          </w:p>
        </w:tc>
        <w:tc>
          <w:tcPr>
            <w:tcW w:w="1675" w:type="dxa"/>
            <w:shd w:val="clear" w:color="auto" w:fill="92CDDC" w:themeFill="accent5" w:themeFillTint="99"/>
          </w:tcPr>
          <w:p w14:paraId="0AD90496" w14:textId="77777777" w:rsidR="007F3955" w:rsidRPr="00624C44" w:rsidRDefault="007F3955" w:rsidP="0053098A">
            <w:pPr>
              <w:rPr>
                <w:lang w:val="en-US"/>
              </w:rPr>
            </w:pPr>
            <w:r w:rsidRPr="00624C44">
              <w:rPr>
                <w:lang w:val="en-US"/>
              </w:rPr>
              <w:t>/flow</w:t>
            </w:r>
          </w:p>
        </w:tc>
        <w:tc>
          <w:tcPr>
            <w:tcW w:w="1181" w:type="dxa"/>
            <w:shd w:val="clear" w:color="auto" w:fill="92CDDC" w:themeFill="accent5" w:themeFillTint="99"/>
          </w:tcPr>
          <w:p w14:paraId="4291B5D3" w14:textId="77777777" w:rsidR="007F3955" w:rsidRPr="00624C44" w:rsidRDefault="007F3955" w:rsidP="0053098A">
            <w:pPr>
              <w:rPr>
                <w:lang w:val="en-US"/>
              </w:rPr>
            </w:pPr>
            <w:r w:rsidRPr="00624C44">
              <w:rPr>
                <w:lang w:val="en-US"/>
              </w:rPr>
              <w:t>/leftwards</w:t>
            </w:r>
          </w:p>
        </w:tc>
        <w:tc>
          <w:tcPr>
            <w:tcW w:w="885" w:type="dxa"/>
            <w:shd w:val="clear" w:color="auto" w:fill="92CDDC" w:themeFill="accent5" w:themeFillTint="99"/>
          </w:tcPr>
          <w:p w14:paraId="6AF9367E" w14:textId="77777777" w:rsidR="007F3955" w:rsidRPr="00624C44" w:rsidRDefault="007F3955" w:rsidP="0053098A">
            <w:pPr>
              <w:rPr>
                <w:lang w:val="en-US"/>
              </w:rPr>
            </w:pPr>
          </w:p>
        </w:tc>
        <w:tc>
          <w:tcPr>
            <w:tcW w:w="3714" w:type="dxa"/>
            <w:shd w:val="clear" w:color="auto" w:fill="92CDDC" w:themeFill="accent5" w:themeFillTint="99"/>
          </w:tcPr>
          <w:p w14:paraId="75AC6D9E" w14:textId="77777777" w:rsidR="007F3955" w:rsidRPr="00624C44" w:rsidRDefault="007F3955" w:rsidP="0053098A">
            <w:pPr>
              <w:rPr>
                <w:lang w:val="en-US"/>
              </w:rPr>
            </w:pPr>
          </w:p>
        </w:tc>
      </w:tr>
      <w:tr w:rsidR="007F3955" w:rsidRPr="00624C44" w14:paraId="481EA117" w14:textId="77777777" w:rsidTr="0053098A">
        <w:trPr>
          <w:cantSplit/>
          <w:trHeight w:val="302"/>
        </w:trPr>
        <w:tc>
          <w:tcPr>
            <w:tcW w:w="1034" w:type="dxa"/>
            <w:shd w:val="clear" w:color="auto" w:fill="92CDDC" w:themeFill="accent5" w:themeFillTint="99"/>
          </w:tcPr>
          <w:p w14:paraId="68E902C4" w14:textId="77777777" w:rsidR="007F3955" w:rsidRPr="00624C44" w:rsidRDefault="007F3955" w:rsidP="0053098A">
            <w:pPr>
              <w:rPr>
                <w:lang w:val="en-US"/>
              </w:rPr>
            </w:pPr>
          </w:p>
        </w:tc>
        <w:tc>
          <w:tcPr>
            <w:tcW w:w="1034" w:type="dxa"/>
            <w:vMerge/>
            <w:shd w:val="clear" w:color="auto" w:fill="92CDDC" w:themeFill="accent5" w:themeFillTint="99"/>
          </w:tcPr>
          <w:p w14:paraId="4E1BFD88" w14:textId="77777777" w:rsidR="007F3955" w:rsidRPr="00624C44" w:rsidRDefault="007F3955" w:rsidP="0053098A">
            <w:pPr>
              <w:rPr>
                <w:lang w:val="en-US"/>
              </w:rPr>
            </w:pPr>
          </w:p>
        </w:tc>
        <w:tc>
          <w:tcPr>
            <w:tcW w:w="1675" w:type="dxa"/>
            <w:shd w:val="clear" w:color="auto" w:fill="92CDDC" w:themeFill="accent5" w:themeFillTint="99"/>
          </w:tcPr>
          <w:p w14:paraId="22DA2C90" w14:textId="77777777" w:rsidR="007F3955" w:rsidRPr="00624C44" w:rsidRDefault="007F3955" w:rsidP="0053098A">
            <w:pPr>
              <w:rPr>
                <w:lang w:val="en-US"/>
              </w:rPr>
            </w:pPr>
          </w:p>
        </w:tc>
        <w:tc>
          <w:tcPr>
            <w:tcW w:w="1181" w:type="dxa"/>
            <w:shd w:val="clear" w:color="auto" w:fill="92CDDC" w:themeFill="accent5" w:themeFillTint="99"/>
          </w:tcPr>
          <w:p w14:paraId="26EC6835" w14:textId="77777777" w:rsidR="007F3955" w:rsidRPr="00624C44" w:rsidRDefault="007F3955" w:rsidP="0053098A">
            <w:pPr>
              <w:rPr>
                <w:lang w:val="en-US"/>
              </w:rPr>
            </w:pPr>
            <w:r w:rsidRPr="00624C44">
              <w:rPr>
                <w:lang w:val="en-US"/>
              </w:rPr>
              <w:t>/rightwards</w:t>
            </w:r>
          </w:p>
        </w:tc>
        <w:tc>
          <w:tcPr>
            <w:tcW w:w="885" w:type="dxa"/>
            <w:shd w:val="clear" w:color="auto" w:fill="92CDDC" w:themeFill="accent5" w:themeFillTint="99"/>
          </w:tcPr>
          <w:p w14:paraId="56666F34" w14:textId="77777777" w:rsidR="007F3955" w:rsidRPr="00624C44" w:rsidRDefault="007F3955" w:rsidP="0053098A">
            <w:pPr>
              <w:rPr>
                <w:lang w:val="en-US"/>
              </w:rPr>
            </w:pPr>
          </w:p>
        </w:tc>
        <w:tc>
          <w:tcPr>
            <w:tcW w:w="3714" w:type="dxa"/>
            <w:shd w:val="clear" w:color="auto" w:fill="92CDDC" w:themeFill="accent5" w:themeFillTint="99"/>
          </w:tcPr>
          <w:p w14:paraId="32C4EF57" w14:textId="77777777" w:rsidR="007F3955" w:rsidRPr="00624C44" w:rsidRDefault="007F3955" w:rsidP="0053098A">
            <w:pPr>
              <w:rPr>
                <w:lang w:val="en-US"/>
              </w:rPr>
            </w:pPr>
          </w:p>
        </w:tc>
      </w:tr>
      <w:tr w:rsidR="007F3955" w:rsidRPr="00624C44" w14:paraId="294ECFAD" w14:textId="77777777" w:rsidTr="0053098A">
        <w:trPr>
          <w:cantSplit/>
          <w:trHeight w:val="302"/>
        </w:trPr>
        <w:tc>
          <w:tcPr>
            <w:tcW w:w="1034" w:type="dxa"/>
            <w:shd w:val="clear" w:color="auto" w:fill="92CDDC" w:themeFill="accent5" w:themeFillTint="99"/>
          </w:tcPr>
          <w:p w14:paraId="5A16C9F1" w14:textId="77777777" w:rsidR="007F3955" w:rsidRPr="00624C44" w:rsidRDefault="007F3955" w:rsidP="0053098A">
            <w:pPr>
              <w:rPr>
                <w:lang w:val="en-US"/>
              </w:rPr>
            </w:pPr>
          </w:p>
        </w:tc>
        <w:tc>
          <w:tcPr>
            <w:tcW w:w="1034" w:type="dxa"/>
            <w:vMerge/>
            <w:shd w:val="clear" w:color="auto" w:fill="92CDDC" w:themeFill="accent5" w:themeFillTint="99"/>
          </w:tcPr>
          <w:p w14:paraId="374E138B" w14:textId="77777777" w:rsidR="007F3955" w:rsidRPr="00624C44" w:rsidRDefault="007F3955" w:rsidP="0053098A">
            <w:pPr>
              <w:rPr>
                <w:lang w:val="en-US"/>
              </w:rPr>
            </w:pPr>
          </w:p>
        </w:tc>
        <w:tc>
          <w:tcPr>
            <w:tcW w:w="1675" w:type="dxa"/>
            <w:shd w:val="clear" w:color="auto" w:fill="92CDDC" w:themeFill="accent5" w:themeFillTint="99"/>
          </w:tcPr>
          <w:p w14:paraId="4950920A" w14:textId="77777777" w:rsidR="007F3955" w:rsidRPr="00624C44" w:rsidRDefault="007F3955" w:rsidP="0053098A">
            <w:pPr>
              <w:rPr>
                <w:lang w:val="en-US"/>
              </w:rPr>
            </w:pPr>
          </w:p>
        </w:tc>
        <w:tc>
          <w:tcPr>
            <w:tcW w:w="1181" w:type="dxa"/>
            <w:shd w:val="clear" w:color="auto" w:fill="92CDDC" w:themeFill="accent5" w:themeFillTint="99"/>
          </w:tcPr>
          <w:p w14:paraId="32FF5B9B" w14:textId="77777777" w:rsidR="007F3955" w:rsidRPr="00624C44" w:rsidRDefault="007F3955" w:rsidP="0053098A">
            <w:pPr>
              <w:rPr>
                <w:lang w:val="en-US"/>
              </w:rPr>
            </w:pPr>
            <w:r w:rsidRPr="00624C44">
              <w:rPr>
                <w:lang w:val="en-US"/>
              </w:rPr>
              <w:t>/upwards</w:t>
            </w:r>
          </w:p>
        </w:tc>
        <w:tc>
          <w:tcPr>
            <w:tcW w:w="885" w:type="dxa"/>
            <w:shd w:val="clear" w:color="auto" w:fill="92CDDC" w:themeFill="accent5" w:themeFillTint="99"/>
          </w:tcPr>
          <w:p w14:paraId="096A1836" w14:textId="77777777" w:rsidR="007F3955" w:rsidRPr="00624C44" w:rsidRDefault="007F3955" w:rsidP="0053098A">
            <w:pPr>
              <w:rPr>
                <w:lang w:val="en-US"/>
              </w:rPr>
            </w:pPr>
          </w:p>
        </w:tc>
        <w:tc>
          <w:tcPr>
            <w:tcW w:w="3714" w:type="dxa"/>
            <w:shd w:val="clear" w:color="auto" w:fill="92CDDC" w:themeFill="accent5" w:themeFillTint="99"/>
          </w:tcPr>
          <w:p w14:paraId="462F8D5C" w14:textId="77777777" w:rsidR="007F3955" w:rsidRPr="00624C44" w:rsidRDefault="007F3955" w:rsidP="0053098A">
            <w:pPr>
              <w:rPr>
                <w:lang w:val="en-US"/>
              </w:rPr>
            </w:pPr>
          </w:p>
        </w:tc>
      </w:tr>
      <w:tr w:rsidR="007F3955" w:rsidRPr="00624C44" w14:paraId="2D9770D2" w14:textId="77777777" w:rsidTr="0053098A">
        <w:trPr>
          <w:cantSplit/>
          <w:trHeight w:val="302"/>
        </w:trPr>
        <w:tc>
          <w:tcPr>
            <w:tcW w:w="1034" w:type="dxa"/>
            <w:shd w:val="clear" w:color="auto" w:fill="92CDDC" w:themeFill="accent5" w:themeFillTint="99"/>
          </w:tcPr>
          <w:p w14:paraId="4F81DDBD" w14:textId="77777777" w:rsidR="007F3955" w:rsidRPr="00624C44" w:rsidRDefault="007F3955" w:rsidP="0053098A">
            <w:pPr>
              <w:rPr>
                <w:lang w:val="en-US"/>
              </w:rPr>
            </w:pPr>
          </w:p>
        </w:tc>
        <w:tc>
          <w:tcPr>
            <w:tcW w:w="1034" w:type="dxa"/>
            <w:vMerge/>
            <w:shd w:val="clear" w:color="auto" w:fill="92CDDC" w:themeFill="accent5" w:themeFillTint="99"/>
          </w:tcPr>
          <w:p w14:paraId="442476D9" w14:textId="77777777" w:rsidR="007F3955" w:rsidRPr="00624C44" w:rsidRDefault="007F3955" w:rsidP="0053098A">
            <w:pPr>
              <w:rPr>
                <w:lang w:val="en-US"/>
              </w:rPr>
            </w:pPr>
          </w:p>
        </w:tc>
        <w:tc>
          <w:tcPr>
            <w:tcW w:w="1675" w:type="dxa"/>
            <w:shd w:val="clear" w:color="auto" w:fill="92CDDC" w:themeFill="accent5" w:themeFillTint="99"/>
          </w:tcPr>
          <w:p w14:paraId="45F03ED8" w14:textId="77777777" w:rsidR="007F3955" w:rsidRPr="00624C44" w:rsidRDefault="007F3955" w:rsidP="0053098A">
            <w:pPr>
              <w:rPr>
                <w:lang w:val="en-US"/>
              </w:rPr>
            </w:pPr>
          </w:p>
        </w:tc>
        <w:tc>
          <w:tcPr>
            <w:tcW w:w="1181" w:type="dxa"/>
            <w:shd w:val="clear" w:color="auto" w:fill="92CDDC" w:themeFill="accent5" w:themeFillTint="99"/>
          </w:tcPr>
          <w:p w14:paraId="2CA7C068" w14:textId="77777777" w:rsidR="007F3955" w:rsidRPr="00624C44" w:rsidRDefault="007F3955" w:rsidP="0053098A">
            <w:pPr>
              <w:rPr>
                <w:lang w:val="en-US"/>
              </w:rPr>
            </w:pPr>
            <w:r w:rsidRPr="00624C44">
              <w:rPr>
                <w:lang w:val="en-US"/>
              </w:rPr>
              <w:t>/downwards</w:t>
            </w:r>
          </w:p>
        </w:tc>
        <w:tc>
          <w:tcPr>
            <w:tcW w:w="885" w:type="dxa"/>
            <w:shd w:val="clear" w:color="auto" w:fill="92CDDC" w:themeFill="accent5" w:themeFillTint="99"/>
          </w:tcPr>
          <w:p w14:paraId="3A8D2AC0" w14:textId="77777777" w:rsidR="007F3955" w:rsidRPr="00624C44" w:rsidRDefault="007F3955" w:rsidP="0053098A">
            <w:pPr>
              <w:rPr>
                <w:lang w:val="en-US"/>
              </w:rPr>
            </w:pPr>
          </w:p>
        </w:tc>
        <w:tc>
          <w:tcPr>
            <w:tcW w:w="3714" w:type="dxa"/>
            <w:shd w:val="clear" w:color="auto" w:fill="92CDDC" w:themeFill="accent5" w:themeFillTint="99"/>
          </w:tcPr>
          <w:p w14:paraId="54ADE0D7" w14:textId="77777777" w:rsidR="007F3955" w:rsidRPr="00624C44" w:rsidRDefault="007F3955" w:rsidP="0053098A">
            <w:pPr>
              <w:rPr>
                <w:lang w:val="en-US"/>
              </w:rPr>
            </w:pPr>
          </w:p>
        </w:tc>
      </w:tr>
    </w:tbl>
    <w:p w14:paraId="25D00487" w14:textId="77777777" w:rsidR="007F3955" w:rsidRDefault="007F3955" w:rsidP="007F3955">
      <w:pPr>
        <w:rPr>
          <w:lang w:val="en-US"/>
        </w:rPr>
      </w:pPr>
    </w:p>
    <w:p w14:paraId="384A7986" w14:textId="77777777" w:rsidR="007F3955" w:rsidRDefault="007F3955" w:rsidP="007F3955">
      <w:pPr>
        <w:rPr>
          <w:lang w:val="en-US"/>
        </w:rPr>
      </w:pPr>
    </w:p>
    <w:p w14:paraId="1C24D24A" w14:textId="77777777" w:rsidR="007F3955" w:rsidRPr="008F5E34" w:rsidRDefault="007F3955" w:rsidP="007F3955">
      <w:pPr>
        <w:rPr>
          <w:b/>
          <w:lang w:val="en-US"/>
        </w:rPr>
      </w:pPr>
      <w:r>
        <w:rPr>
          <w:b/>
          <w:lang w:val="en-US"/>
        </w:rPr>
        <w:t>ACCENTS</w:t>
      </w:r>
    </w:p>
    <w:p w14:paraId="4BA414BC" w14:textId="77777777" w:rsidR="007F3955" w:rsidRDefault="007F3955" w:rsidP="007F3955">
      <w:pPr>
        <w:rPr>
          <w:lang w:val="en-US"/>
        </w:rPr>
      </w:pPr>
    </w:p>
    <w:p w14:paraId="70BC3E72" w14:textId="77777777" w:rsidR="007F3955" w:rsidRDefault="007F3955" w:rsidP="007F3955">
      <w:pPr>
        <w:rPr>
          <w:lang w:val="en-US"/>
        </w:rPr>
      </w:pPr>
      <w:r>
        <w:rPr>
          <w:lang w:val="en-US"/>
        </w:rPr>
        <w:t>Accents are used in many of the environments to add fun and causality.  There are six different kinds of accent gestures:</w:t>
      </w:r>
    </w:p>
    <w:p w14:paraId="00B48691" w14:textId="77777777" w:rsidR="007F3955" w:rsidRDefault="007F3955" w:rsidP="007F3955">
      <w:pPr>
        <w:rPr>
          <w:lang w:val="en-US"/>
        </w:rPr>
      </w:pPr>
    </w:p>
    <w:p w14:paraId="289B1290" w14:textId="77777777" w:rsidR="007F3955" w:rsidRPr="009C47E2" w:rsidRDefault="007F3955" w:rsidP="007F3955">
      <w:pPr>
        <w:pStyle w:val="ListParagraph"/>
        <w:numPr>
          <w:ilvl w:val="0"/>
          <w:numId w:val="43"/>
        </w:numPr>
        <w:rPr>
          <w:lang w:val="en-US"/>
        </w:rPr>
      </w:pPr>
      <w:r w:rsidRPr="009C47E2">
        <w:rPr>
          <w:lang w:val="en-US"/>
        </w:rPr>
        <w:t>peak</w:t>
      </w:r>
    </w:p>
    <w:p w14:paraId="6023E665" w14:textId="77777777" w:rsidR="007F3955" w:rsidRPr="009C47E2" w:rsidRDefault="007F3955" w:rsidP="007F3955">
      <w:pPr>
        <w:pStyle w:val="ListParagraph"/>
        <w:numPr>
          <w:ilvl w:val="0"/>
          <w:numId w:val="43"/>
        </w:numPr>
        <w:rPr>
          <w:lang w:val="en-US"/>
        </w:rPr>
      </w:pPr>
      <w:r w:rsidRPr="009C47E2">
        <w:rPr>
          <w:lang w:val="en-US"/>
        </w:rPr>
        <w:t xml:space="preserve">kick </w:t>
      </w:r>
    </w:p>
    <w:p w14:paraId="5C4A8BFD" w14:textId="77777777" w:rsidR="007F3955" w:rsidRPr="009C47E2" w:rsidRDefault="007F3955" w:rsidP="007F3955">
      <w:pPr>
        <w:pStyle w:val="ListParagraph"/>
        <w:numPr>
          <w:ilvl w:val="0"/>
          <w:numId w:val="43"/>
        </w:numPr>
        <w:rPr>
          <w:lang w:val="en-US"/>
        </w:rPr>
      </w:pPr>
      <w:r w:rsidRPr="009C47E2">
        <w:rPr>
          <w:lang w:val="en-US"/>
        </w:rPr>
        <w:t>jump</w:t>
      </w:r>
    </w:p>
    <w:p w14:paraId="32E96298" w14:textId="77777777" w:rsidR="007F3955" w:rsidRPr="009C47E2" w:rsidRDefault="007F3955" w:rsidP="007F3955">
      <w:pPr>
        <w:pStyle w:val="ListParagraph"/>
        <w:numPr>
          <w:ilvl w:val="0"/>
          <w:numId w:val="43"/>
        </w:numPr>
        <w:rPr>
          <w:lang w:val="en-US"/>
        </w:rPr>
      </w:pPr>
      <w:r w:rsidRPr="009C47E2">
        <w:rPr>
          <w:lang w:val="en-US"/>
        </w:rPr>
        <w:t>overhead</w:t>
      </w:r>
    </w:p>
    <w:p w14:paraId="3E783A75" w14:textId="77777777" w:rsidR="007F3955" w:rsidRPr="009C47E2" w:rsidRDefault="007F3955" w:rsidP="007F3955">
      <w:pPr>
        <w:pStyle w:val="ListParagraph"/>
        <w:numPr>
          <w:ilvl w:val="0"/>
          <w:numId w:val="43"/>
        </w:numPr>
        <w:rPr>
          <w:lang w:val="en-US"/>
        </w:rPr>
      </w:pPr>
      <w:r w:rsidRPr="009C47E2">
        <w:rPr>
          <w:lang w:val="en-US"/>
        </w:rPr>
        <w:t>hits (side, front or down)</w:t>
      </w:r>
    </w:p>
    <w:p w14:paraId="25678128" w14:textId="77777777" w:rsidR="007F3955" w:rsidRPr="009C47E2" w:rsidRDefault="007F3955" w:rsidP="007F3955">
      <w:pPr>
        <w:pStyle w:val="ListParagraph"/>
        <w:numPr>
          <w:ilvl w:val="0"/>
          <w:numId w:val="43"/>
        </w:numPr>
        <w:rPr>
          <w:lang w:val="en-US"/>
        </w:rPr>
      </w:pPr>
      <w:r w:rsidRPr="009C47E2">
        <w:rPr>
          <w:lang w:val="en-US"/>
        </w:rPr>
        <w:t>das</w:t>
      </w:r>
    </w:p>
    <w:p w14:paraId="0ED2AF87" w14:textId="77777777" w:rsidR="007F3955" w:rsidRDefault="007F3955" w:rsidP="007F3955">
      <w:pPr>
        <w:rPr>
          <w:lang w:val="en-US"/>
        </w:rPr>
      </w:pPr>
    </w:p>
    <w:p w14:paraId="43A49945" w14:textId="77777777" w:rsidR="007F3955" w:rsidRDefault="007F3955" w:rsidP="007F3955">
      <w:pPr>
        <w:rPr>
          <w:lang w:val="en-US"/>
        </w:rPr>
      </w:pPr>
      <w:r>
        <w:rPr>
          <w:lang w:val="en-US"/>
        </w:rPr>
        <w:t xml:space="preserve">But this doesn’t mean there are six different sounds!  It is usually better not to have too many different kinds of accents.  Thus, many times, different gestures make the same sound. </w:t>
      </w:r>
    </w:p>
    <w:p w14:paraId="1C98D3FF" w14:textId="77777777" w:rsidR="007F3955" w:rsidRDefault="007F3955" w:rsidP="007F3955">
      <w:pPr>
        <w:rPr>
          <w:lang w:val="en-US"/>
        </w:rPr>
      </w:pPr>
    </w:p>
    <w:p w14:paraId="2E098EA4" w14:textId="77777777" w:rsidR="007F3955" w:rsidRDefault="007F3955" w:rsidP="007F3955">
      <w:pPr>
        <w:rPr>
          <w:lang w:val="en-US"/>
        </w:rPr>
      </w:pPr>
      <w:r>
        <w:rPr>
          <w:lang w:val="en-US"/>
        </w:rPr>
        <w:t xml:space="preserve">Each </w:t>
      </w:r>
      <w:proofErr w:type="gramStart"/>
      <w:r>
        <w:rPr>
          <w:lang w:val="en-US"/>
        </w:rPr>
        <w:t>accents</w:t>
      </w:r>
      <w:proofErr w:type="gramEnd"/>
      <w:r>
        <w:rPr>
          <w:lang w:val="en-US"/>
        </w:rPr>
        <w:t xml:space="preserve"> is not a single sound, but a collection of similar samples, usually 7-10. Also, they are “naturalized”, so that even if you hear the same exact sample twice, it will be a little different. </w:t>
      </w:r>
    </w:p>
    <w:p w14:paraId="3FB1FB7A" w14:textId="77777777" w:rsidR="007F3955" w:rsidRDefault="007F3955" w:rsidP="007F3955">
      <w:pPr>
        <w:rPr>
          <w:lang w:val="en-US"/>
        </w:rPr>
      </w:pPr>
    </w:p>
    <w:p w14:paraId="2A093F41" w14:textId="77777777" w:rsidR="007F3955" w:rsidRDefault="007F3955" w:rsidP="007F3955">
      <w:pPr>
        <w:rPr>
          <w:lang w:val="en-US"/>
        </w:rPr>
      </w:pPr>
      <w:r>
        <w:rPr>
          <w:lang w:val="en-US"/>
        </w:rPr>
        <w:t xml:space="preserve">Musically, they present a challenge, especially here, since on the one hand, they have to contrast strongly with the other notes being played.  But on the other hand, the have to fit musically!  With tonal music, for example, this means they have to be in the same key as the rest of the song, otherwise, they can sound pretty “wrong”. </w:t>
      </w:r>
    </w:p>
    <w:p w14:paraId="3FCC627A" w14:textId="77777777" w:rsidR="007F3955" w:rsidRDefault="007F3955" w:rsidP="007F3955">
      <w:pPr>
        <w:rPr>
          <w:lang w:val="en-US"/>
        </w:rPr>
      </w:pPr>
    </w:p>
    <w:p w14:paraId="1EEAAF33" w14:textId="77777777" w:rsidR="007F3955" w:rsidRDefault="007F3955" w:rsidP="007F3955">
      <w:pPr>
        <w:rPr>
          <w:lang w:val="en-US"/>
        </w:rPr>
      </w:pPr>
      <w:r>
        <w:rPr>
          <w:lang w:val="en-US"/>
        </w:rPr>
        <w:t>Some sounds, such as vocalizations (shouts especially</w:t>
      </w:r>
      <w:proofErr w:type="gramStart"/>
      <w:r>
        <w:rPr>
          <w:lang w:val="en-US"/>
        </w:rPr>
        <w:t>),  animal</w:t>
      </w:r>
      <w:proofErr w:type="gramEnd"/>
      <w:r>
        <w:rPr>
          <w:lang w:val="en-US"/>
        </w:rPr>
        <w:t xml:space="preserve"> sounds, or some kinds of percussion, are atonal – and will work well with any key.  </w:t>
      </w:r>
    </w:p>
    <w:p w14:paraId="2C4FF8F1" w14:textId="77777777" w:rsidR="007F3955" w:rsidRDefault="007F3955" w:rsidP="007F3955">
      <w:pPr>
        <w:rPr>
          <w:lang w:val="en-US"/>
        </w:rPr>
      </w:pPr>
    </w:p>
    <w:p w14:paraId="130DFEFC" w14:textId="77777777" w:rsidR="007F3955" w:rsidRDefault="007F3955" w:rsidP="007F3955">
      <w:pPr>
        <w:rPr>
          <w:lang w:val="en-US"/>
        </w:rPr>
      </w:pPr>
      <w:r>
        <w:rPr>
          <w:lang w:val="en-US"/>
        </w:rPr>
        <w:t>(The point obviously, is that we do not know the key of the song that the user is importing.  There may be software to analyze both the key, and the pitch (frequency) of the imported song, so there may be some possibilities for “intelligent” accents.  (Though I doubt it will work well.  I refer you to Andreas.  He is something of an expert. *</w:t>
      </w:r>
    </w:p>
    <w:p w14:paraId="1AFBBD53" w14:textId="77777777" w:rsidR="007F3955" w:rsidRDefault="007F3955" w:rsidP="007F3955">
      <w:pPr>
        <w:rPr>
          <w:lang w:val="en-US"/>
        </w:rPr>
      </w:pPr>
    </w:p>
    <w:p w14:paraId="469AE056" w14:textId="77777777" w:rsidR="007F3955" w:rsidRDefault="007F3955" w:rsidP="007F3955">
      <w:pPr>
        <w:rPr>
          <w:lang w:val="en-US"/>
        </w:rPr>
      </w:pPr>
      <w:r>
        <w:rPr>
          <w:lang w:val="en-US"/>
        </w:rPr>
        <w:t>Finally, not every player is able to play every accent.  Remember, “Importer” is primarily for severely disabled persons!  This is why it is considered as an operator choice:</w:t>
      </w:r>
    </w:p>
    <w:p w14:paraId="3E9D0C26" w14:textId="77777777" w:rsidR="007F3955" w:rsidRDefault="007F3955" w:rsidP="007F3955">
      <w:pPr>
        <w:rPr>
          <w:lang w:val="en-US"/>
        </w:rPr>
      </w:pPr>
    </w:p>
    <w:p w14:paraId="29E7DD88" w14:textId="77777777" w:rsidR="007F3955" w:rsidRDefault="007F3955" w:rsidP="007F3955">
      <w:pPr>
        <w:rPr>
          <w:lang w:val="en-US"/>
        </w:rPr>
      </w:pPr>
    </w:p>
    <w:p w14:paraId="3F2A6813" w14:textId="77777777" w:rsidR="007F3955" w:rsidRDefault="007F3955" w:rsidP="007F3955">
      <w:pPr>
        <w:rPr>
          <w:lang w:val="en-US"/>
        </w:rPr>
      </w:pPr>
      <w:r>
        <w:rPr>
          <w:noProof/>
          <w:lang w:val="en-GB" w:eastAsia="en-GB"/>
        </w:rPr>
        <w:drawing>
          <wp:inline distT="0" distB="0" distL="0" distR="0" wp14:anchorId="6B135AE3" wp14:editId="60929A45">
            <wp:extent cx="4017263" cy="1670897"/>
            <wp:effectExtent l="0" t="0" r="0" b="571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4017263" cy="1670897"/>
                    </a:xfrm>
                    <a:prstGeom prst="rect">
                      <a:avLst/>
                    </a:prstGeom>
                    <a:noFill/>
                    <a:ln>
                      <a:noFill/>
                    </a:ln>
                  </pic:spPr>
                </pic:pic>
              </a:graphicData>
            </a:graphic>
          </wp:inline>
        </w:drawing>
      </w:r>
    </w:p>
    <w:p w14:paraId="58E7672F" w14:textId="77777777" w:rsidR="007F3955" w:rsidRDefault="007F3955" w:rsidP="007F3955">
      <w:pPr>
        <w:rPr>
          <w:lang w:val="en-US"/>
        </w:rPr>
      </w:pPr>
    </w:p>
    <w:p w14:paraId="406E5E73" w14:textId="77777777" w:rsidR="007F3955" w:rsidRDefault="007F3955" w:rsidP="007F3955">
      <w:pPr>
        <w:rPr>
          <w:lang w:val="en-US"/>
        </w:rPr>
      </w:pPr>
    </w:p>
    <w:p w14:paraId="652A3C97" w14:textId="77777777" w:rsidR="007F3955" w:rsidRDefault="007F3955" w:rsidP="007F3955">
      <w:pPr>
        <w:rPr>
          <w:lang w:val="en-US"/>
        </w:rPr>
      </w:pPr>
    </w:p>
    <w:p w14:paraId="20634C64" w14:textId="77777777" w:rsidR="007F3955" w:rsidRDefault="007F3955" w:rsidP="007F3955">
      <w:pPr>
        <w:rPr>
          <w:lang w:val="en-US"/>
        </w:rPr>
      </w:pPr>
      <w:r>
        <w:rPr>
          <w:lang w:val="en-US"/>
        </w:rPr>
        <w:t xml:space="preserve">* -  He suggested once that we might be able to pull out the base, or drums out from a song.  There is software for this.  HOWEVER, </w:t>
      </w:r>
      <w:proofErr w:type="gramStart"/>
      <w:r>
        <w:rPr>
          <w:lang w:val="en-US"/>
        </w:rPr>
        <w:t>personally,,,,</w:t>
      </w:r>
      <w:proofErr w:type="gramEnd"/>
      <w:r>
        <w:rPr>
          <w:lang w:val="en-US"/>
        </w:rPr>
        <w:t xml:space="preserve">  I am skeptical.  I doubt it works very well, or very universally.  But if it did, this could offer a more sophisticated role for the player – more like in Techno, where they get to bring in the </w:t>
      </w:r>
      <w:proofErr w:type="spellStart"/>
      <w:r>
        <w:rPr>
          <w:lang w:val="en-US"/>
        </w:rPr>
        <w:t>base</w:t>
      </w:r>
      <w:proofErr w:type="spellEnd"/>
      <w:r>
        <w:rPr>
          <w:lang w:val="en-US"/>
        </w:rPr>
        <w:t xml:space="preserve"> and drums and with their bodies. </w:t>
      </w:r>
    </w:p>
    <w:p w14:paraId="1C766282" w14:textId="77777777" w:rsidR="007F3955" w:rsidRDefault="007F3955" w:rsidP="007F3955">
      <w:pPr>
        <w:rPr>
          <w:lang w:val="en-US"/>
        </w:rPr>
      </w:pPr>
    </w:p>
    <w:p w14:paraId="04ADE853" w14:textId="77777777" w:rsidR="007F3955" w:rsidRDefault="007F3955" w:rsidP="007F3955">
      <w:pPr>
        <w:rPr>
          <w:lang w:val="en-US"/>
        </w:rPr>
      </w:pPr>
    </w:p>
    <w:p w14:paraId="1EB67C7D" w14:textId="77777777" w:rsidR="007F3955" w:rsidRDefault="007F3955" w:rsidP="007F3955">
      <w:pPr>
        <w:rPr>
          <w:lang w:val="en-US"/>
        </w:rPr>
      </w:pPr>
    </w:p>
    <w:p w14:paraId="59D29410" w14:textId="77777777" w:rsidR="007F3955" w:rsidRPr="00624C44" w:rsidRDefault="007F3955" w:rsidP="007F3955">
      <w:pPr>
        <w:pStyle w:val="Heading3"/>
        <w:rPr>
          <w:lang w:val="en-US"/>
        </w:rPr>
      </w:pPr>
      <w:bookmarkStart w:id="1469" w:name="_Toc380405803"/>
      <w:r w:rsidRPr="00624C44">
        <w:rPr>
          <w:lang w:val="en-US"/>
        </w:rPr>
        <w:t>GUI Elements</w:t>
      </w:r>
      <w:bookmarkEnd w:id="1469"/>
    </w:p>
    <w:p w14:paraId="7E86FCAE" w14:textId="77777777" w:rsidR="007F3955" w:rsidRPr="00624C44" w:rsidRDefault="007F3955" w:rsidP="007F3955">
      <w:pPr>
        <w:pStyle w:val="Heading5"/>
        <w:rPr>
          <w:lang w:val="en-US"/>
        </w:rPr>
      </w:pPr>
      <w:r w:rsidRPr="00624C44">
        <w:rPr>
          <w:lang w:val="en-US"/>
        </w:rPr>
        <w:t>INTERFACE ELEMENTS</w:t>
      </w:r>
    </w:p>
    <w:tbl>
      <w:tblPr>
        <w:tblW w:w="9214"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30"/>
        <w:gridCol w:w="2650"/>
        <w:gridCol w:w="3534"/>
      </w:tblGrid>
      <w:tr w:rsidR="007F3955" w:rsidRPr="00624C44" w14:paraId="353EA79D" w14:textId="77777777" w:rsidTr="0053098A">
        <w:trPr>
          <w:trHeight w:val="173"/>
        </w:trPr>
        <w:tc>
          <w:tcPr>
            <w:tcW w:w="3030" w:type="dxa"/>
            <w:vAlign w:val="center"/>
          </w:tcPr>
          <w:p w14:paraId="1B989B5F" w14:textId="77777777" w:rsidR="007F3955" w:rsidRPr="00624C44" w:rsidRDefault="007F3955" w:rsidP="0053098A">
            <w:pPr>
              <w:rPr>
                <w:lang w:val="en-US"/>
              </w:rPr>
            </w:pPr>
            <w:r w:rsidRPr="00624C44">
              <w:rPr>
                <w:lang w:val="en-US"/>
              </w:rPr>
              <w:t>General controls</w:t>
            </w:r>
          </w:p>
        </w:tc>
        <w:tc>
          <w:tcPr>
            <w:tcW w:w="2650" w:type="dxa"/>
            <w:vAlign w:val="center"/>
          </w:tcPr>
          <w:p w14:paraId="488D3E3D" w14:textId="77777777" w:rsidR="007F3955" w:rsidRPr="00624C44" w:rsidRDefault="007F3955" w:rsidP="0053098A">
            <w:pPr>
              <w:rPr>
                <w:lang w:val="en-US"/>
              </w:rPr>
            </w:pPr>
            <w:r w:rsidRPr="00624C44">
              <w:rPr>
                <w:lang w:val="en-US"/>
              </w:rPr>
              <w:t>Player controls</w:t>
            </w:r>
          </w:p>
        </w:tc>
        <w:tc>
          <w:tcPr>
            <w:tcW w:w="3534" w:type="dxa"/>
            <w:vAlign w:val="center"/>
          </w:tcPr>
          <w:p w14:paraId="6D9982DF" w14:textId="77777777" w:rsidR="007F3955" w:rsidRPr="00624C44" w:rsidRDefault="007F3955" w:rsidP="0053098A">
            <w:pPr>
              <w:rPr>
                <w:lang w:val="en-US"/>
              </w:rPr>
            </w:pPr>
            <w:r w:rsidRPr="00624C44">
              <w:rPr>
                <w:lang w:val="en-US"/>
              </w:rPr>
              <w:t>Musical controls</w:t>
            </w:r>
          </w:p>
        </w:tc>
      </w:tr>
      <w:tr w:rsidR="007F3955" w:rsidRPr="00624C44" w14:paraId="7EBD577F" w14:textId="77777777" w:rsidTr="0053098A">
        <w:trPr>
          <w:trHeight w:val="173"/>
        </w:trPr>
        <w:tc>
          <w:tcPr>
            <w:tcW w:w="3030" w:type="dxa"/>
          </w:tcPr>
          <w:p w14:paraId="3FB0FC97" w14:textId="77777777" w:rsidR="007F3955" w:rsidRPr="00624C44" w:rsidRDefault="007F3955" w:rsidP="0053098A">
            <w:pPr>
              <w:rPr>
                <w:lang w:val="en-US"/>
              </w:rPr>
            </w:pPr>
            <w:r w:rsidRPr="00624C44">
              <w:rPr>
                <w:lang w:val="en-US"/>
              </w:rPr>
              <w:t xml:space="preserve">Start </w:t>
            </w:r>
            <w:r w:rsidRPr="00624C44">
              <w:rPr>
                <w:highlight w:val="yellow"/>
                <w:lang w:val="en-US"/>
              </w:rPr>
              <w:t>(button)</w:t>
            </w:r>
          </w:p>
          <w:p w14:paraId="03D6FC6F" w14:textId="77777777" w:rsidR="007F3955" w:rsidRPr="00624C44" w:rsidRDefault="007F3955" w:rsidP="0053098A">
            <w:pPr>
              <w:rPr>
                <w:lang w:val="en-US"/>
              </w:rPr>
            </w:pPr>
          </w:p>
          <w:p w14:paraId="699EDE0D" w14:textId="77777777" w:rsidR="007F3955" w:rsidRPr="00624C44" w:rsidRDefault="007F3955" w:rsidP="0053098A">
            <w:pPr>
              <w:rPr>
                <w:lang w:val="en-US"/>
              </w:rPr>
            </w:pPr>
            <w:r w:rsidRPr="00624C44">
              <w:rPr>
                <w:lang w:val="en-US"/>
              </w:rPr>
              <w:t xml:space="preserve">Stop </w:t>
            </w:r>
            <w:r w:rsidRPr="00624C44">
              <w:rPr>
                <w:highlight w:val="yellow"/>
                <w:lang w:val="en-US"/>
              </w:rPr>
              <w:t>(button)</w:t>
            </w:r>
          </w:p>
          <w:p w14:paraId="0EB98D9D" w14:textId="77777777" w:rsidR="007F3955" w:rsidRDefault="007F3955" w:rsidP="0053098A">
            <w:pPr>
              <w:rPr>
                <w:lang w:val="en-US"/>
              </w:rPr>
            </w:pPr>
          </w:p>
          <w:p w14:paraId="7F7A814B" w14:textId="77777777" w:rsidR="007F3955" w:rsidRPr="00624C44" w:rsidRDefault="007F3955" w:rsidP="0053098A">
            <w:pPr>
              <w:rPr>
                <w:lang w:val="en-US"/>
              </w:rPr>
            </w:pPr>
          </w:p>
          <w:p w14:paraId="19BF2278" w14:textId="77777777" w:rsidR="007F3955" w:rsidRPr="00624C44" w:rsidRDefault="007F3955" w:rsidP="0053098A">
            <w:pPr>
              <w:rPr>
                <w:lang w:val="en-US"/>
              </w:rPr>
            </w:pPr>
            <w:r w:rsidRPr="00624C44">
              <w:rPr>
                <w:lang w:val="en-US"/>
              </w:rPr>
              <w:t>Volume</w:t>
            </w:r>
            <w:r w:rsidRPr="00624C44">
              <w:rPr>
                <w:highlight w:val="yellow"/>
                <w:lang w:val="en-US"/>
              </w:rPr>
              <w:t xml:space="preserve"> (</w:t>
            </w:r>
            <w:proofErr w:type="gramStart"/>
            <w:r w:rsidRPr="00624C44">
              <w:rPr>
                <w:highlight w:val="yellow"/>
                <w:lang w:val="en-US"/>
              </w:rPr>
              <w:t>slider )</w:t>
            </w:r>
            <w:proofErr w:type="gramEnd"/>
          </w:p>
          <w:p w14:paraId="549A11C3" w14:textId="77777777" w:rsidR="007F3955" w:rsidRPr="00624C44" w:rsidRDefault="007F3955" w:rsidP="0053098A">
            <w:pPr>
              <w:rPr>
                <w:lang w:val="en-US"/>
              </w:rPr>
            </w:pPr>
          </w:p>
          <w:p w14:paraId="35A83A36" w14:textId="77777777" w:rsidR="007F3955" w:rsidRPr="00624C44" w:rsidRDefault="007F3955" w:rsidP="0053098A">
            <w:pPr>
              <w:rPr>
                <w:lang w:val="en-US"/>
              </w:rPr>
            </w:pPr>
            <w:r w:rsidRPr="00624C44">
              <w:rPr>
                <w:lang w:val="en-US"/>
              </w:rPr>
              <w:t>Sensitivity</w:t>
            </w:r>
            <w:r w:rsidRPr="00624C44">
              <w:rPr>
                <w:highlight w:val="yellow"/>
                <w:lang w:val="en-US"/>
              </w:rPr>
              <w:t xml:space="preserve"> (</w:t>
            </w:r>
            <w:proofErr w:type="gramStart"/>
            <w:r w:rsidRPr="00624C44">
              <w:rPr>
                <w:highlight w:val="yellow"/>
                <w:lang w:val="en-US"/>
              </w:rPr>
              <w:t>slider )</w:t>
            </w:r>
            <w:proofErr w:type="gramEnd"/>
          </w:p>
          <w:p w14:paraId="11CDF154" w14:textId="77777777" w:rsidR="007F3955" w:rsidRPr="00624C44" w:rsidRDefault="007F3955" w:rsidP="0053098A">
            <w:pPr>
              <w:rPr>
                <w:lang w:val="en-US"/>
              </w:rPr>
            </w:pPr>
          </w:p>
        </w:tc>
        <w:tc>
          <w:tcPr>
            <w:tcW w:w="2650" w:type="dxa"/>
          </w:tcPr>
          <w:p w14:paraId="24AFD079" w14:textId="77777777" w:rsidR="007F3955" w:rsidRPr="00624C44" w:rsidRDefault="007F3955" w:rsidP="0053098A">
            <w:pPr>
              <w:rPr>
                <w:ins w:id="1470" w:author="motioncomposer" w:date="2017-12-21T19:52:00Z"/>
                <w:lang w:val="en-US"/>
              </w:rPr>
            </w:pPr>
            <w:ins w:id="1471" w:author="motioncomposer" w:date="2017-12-21T19:52:00Z">
              <w:r w:rsidRPr="00624C44">
                <w:rPr>
                  <w:lang w:val="en-US"/>
                </w:rPr>
                <w:t xml:space="preserve"> </w:t>
              </w:r>
            </w:ins>
          </w:p>
          <w:p w14:paraId="07DD8B33" w14:textId="77777777" w:rsidR="007F3955" w:rsidRPr="00624C44" w:rsidRDefault="007F3955" w:rsidP="0053098A">
            <w:pPr>
              <w:rPr>
                <w:del w:id="1472" w:author="motioncomposer" w:date="2017-12-21T19:52:00Z"/>
                <w:lang w:val="en-US"/>
              </w:rPr>
            </w:pPr>
            <w:del w:id="1473" w:author="motioncomposer" w:date="2017-12-21T19:52:00Z">
              <w:r w:rsidRPr="00624C44">
                <w:rPr>
                  <w:sz w:val="16"/>
                  <w:szCs w:val="16"/>
                  <w:highlight w:val="yellow"/>
                  <w:u w:val="single"/>
                  <w:lang w:val="en-US"/>
                </w:rPr>
                <w:delText>For each player and zone</w:delText>
              </w:r>
              <w:r w:rsidRPr="00624C44">
                <w:rPr>
                  <w:lang w:val="en-US"/>
                </w:rPr>
                <w:delText>:</w:delText>
              </w:r>
            </w:del>
          </w:p>
          <w:p w14:paraId="5931E3D1" w14:textId="77777777" w:rsidR="007F3955" w:rsidRPr="00624C44" w:rsidRDefault="007F3955" w:rsidP="0053098A">
            <w:pPr>
              <w:rPr>
                <w:del w:id="1474" w:author="motioncomposer" w:date="2017-12-21T19:52:00Z"/>
                <w:lang w:val="en-US"/>
              </w:rPr>
            </w:pPr>
            <w:del w:id="1475" w:author="motioncomposer" w:date="2017-12-21T19:52:00Z">
              <w:r w:rsidRPr="00624C44">
                <w:rPr>
                  <w:lang w:val="en-US"/>
                </w:rPr>
                <w:delText xml:space="preserve">Mute </w:delText>
              </w:r>
              <w:r w:rsidRPr="00624C44">
                <w:rPr>
                  <w:sz w:val="16"/>
                  <w:szCs w:val="16"/>
                  <w:highlight w:val="yellow"/>
                  <w:lang w:val="en-US"/>
                </w:rPr>
                <w:delText>(checkbox)</w:delText>
              </w:r>
            </w:del>
          </w:p>
          <w:p w14:paraId="69FD9CEB" w14:textId="77777777" w:rsidR="007F3955" w:rsidRPr="00624C44" w:rsidRDefault="007F3955" w:rsidP="0053098A">
            <w:pPr>
              <w:rPr>
                <w:del w:id="1476" w:author="motioncomposer" w:date="2017-12-21T19:52:00Z"/>
                <w:lang w:val="en-US"/>
              </w:rPr>
            </w:pPr>
            <w:ins w:id="1477" w:author="motioncomposer" w:date="2017-12-21T19:52:00Z">
              <w:r w:rsidRPr="00624C44">
                <w:rPr>
                  <w:lang w:val="en-US"/>
                </w:rPr>
                <w:t xml:space="preserve">song </w:t>
              </w:r>
            </w:ins>
            <w:r w:rsidRPr="00624C44">
              <w:rPr>
                <w:sz w:val="16"/>
                <w:szCs w:val="16"/>
                <w:highlight w:val="yellow"/>
                <w:lang w:val="en-US"/>
              </w:rPr>
              <w:t xml:space="preserve">(dropdown list) </w:t>
            </w:r>
            <w:del w:id="1478" w:author="motioncomposer" w:date="2017-12-21T19:52:00Z">
              <w:r w:rsidRPr="00624C44">
                <w:rPr>
                  <w:sz w:val="16"/>
                  <w:szCs w:val="16"/>
                  <w:highlight w:val="yellow"/>
                  <w:lang w:val="en-US"/>
                </w:rPr>
                <w:delText>(dropdown list)</w:delText>
              </w:r>
            </w:del>
          </w:p>
          <w:p w14:paraId="4179D4F6" w14:textId="77777777" w:rsidR="007F3955" w:rsidRPr="00624C44" w:rsidRDefault="007F3955" w:rsidP="0053098A">
            <w:pPr>
              <w:rPr>
                <w:lang w:val="en-US"/>
              </w:rPr>
            </w:pPr>
          </w:p>
          <w:p w14:paraId="79EBC94A" w14:textId="77777777" w:rsidR="007F3955" w:rsidRPr="00624C44" w:rsidRDefault="007F3955" w:rsidP="0053098A">
            <w:pPr>
              <w:rPr>
                <w:lang w:val="en-US"/>
              </w:rPr>
            </w:pPr>
          </w:p>
        </w:tc>
        <w:tc>
          <w:tcPr>
            <w:tcW w:w="3534" w:type="dxa"/>
          </w:tcPr>
          <w:p w14:paraId="6596199C" w14:textId="77777777" w:rsidR="007F3955" w:rsidRDefault="007F3955" w:rsidP="0053098A">
            <w:pPr>
              <w:rPr>
                <w:lang w:val="en-US"/>
              </w:rPr>
            </w:pPr>
            <w:r>
              <w:rPr>
                <w:highlight w:val="yellow"/>
                <w:lang w:val="en-US"/>
              </w:rPr>
              <w:t>(Radio Button)</w:t>
            </w:r>
          </w:p>
          <w:p w14:paraId="4A616E15" w14:textId="77777777" w:rsidR="007F3955" w:rsidRDefault="007F3955" w:rsidP="0053098A">
            <w:pPr>
              <w:rPr>
                <w:lang w:val="en-US"/>
              </w:rPr>
            </w:pPr>
            <w:r>
              <w:rPr>
                <w:lang w:val="en-US"/>
              </w:rPr>
              <w:t>Music Stops When Player Stops (default)</w:t>
            </w:r>
          </w:p>
          <w:p w14:paraId="16C8F180" w14:textId="77777777" w:rsidR="007F3955" w:rsidRDefault="007F3955" w:rsidP="0053098A">
            <w:pPr>
              <w:rPr>
                <w:lang w:val="en-US"/>
              </w:rPr>
            </w:pPr>
            <w:r>
              <w:rPr>
                <w:lang w:val="en-US"/>
              </w:rPr>
              <w:t>Music Never Stops</w:t>
            </w:r>
          </w:p>
          <w:p w14:paraId="35E5751F" w14:textId="77777777" w:rsidR="007F3955" w:rsidRDefault="007F3955" w:rsidP="0053098A">
            <w:pPr>
              <w:rPr>
                <w:lang w:val="en-US"/>
              </w:rPr>
            </w:pPr>
          </w:p>
          <w:p w14:paraId="3ECAF3E3" w14:textId="77777777" w:rsidR="007F3955" w:rsidRPr="00624C44" w:rsidRDefault="007F3955" w:rsidP="0053098A">
            <w:pPr>
              <w:rPr>
                <w:lang w:val="en-US"/>
              </w:rPr>
            </w:pPr>
            <w:r>
              <w:rPr>
                <w:lang w:val="en-US"/>
              </w:rPr>
              <w:t xml:space="preserve">Reset (resets song to the beginning) </w:t>
            </w:r>
            <w:r w:rsidRPr="00624C44">
              <w:rPr>
                <w:highlight w:val="yellow"/>
                <w:lang w:val="en-US"/>
              </w:rPr>
              <w:t>(button)</w:t>
            </w:r>
          </w:p>
          <w:p w14:paraId="0AFB2C33" w14:textId="77777777" w:rsidR="007F3955" w:rsidRDefault="007F3955" w:rsidP="0053098A">
            <w:pPr>
              <w:rPr>
                <w:lang w:val="en-US"/>
              </w:rPr>
            </w:pPr>
          </w:p>
          <w:p w14:paraId="60DB671C" w14:textId="77777777" w:rsidR="007F3955" w:rsidRDefault="007F3955" w:rsidP="0053098A">
            <w:pPr>
              <w:rPr>
                <w:lang w:val="en-US"/>
              </w:rPr>
            </w:pPr>
            <w:proofErr w:type="spellStart"/>
            <w:r>
              <w:rPr>
                <w:lang w:val="en-US"/>
              </w:rPr>
              <w:t>Discretes</w:t>
            </w:r>
            <w:proofErr w:type="spellEnd"/>
            <w:r>
              <w:rPr>
                <w:lang w:val="en-US"/>
              </w:rPr>
              <w:t xml:space="preserve"> active</w:t>
            </w:r>
          </w:p>
          <w:p w14:paraId="5C0F7B0E" w14:textId="77777777" w:rsidR="007F3955" w:rsidRDefault="007F3955" w:rsidP="0053098A">
            <w:pPr>
              <w:rPr>
                <w:lang w:val="en-US"/>
              </w:rPr>
            </w:pPr>
          </w:p>
          <w:p w14:paraId="58F0B8C7" w14:textId="77777777" w:rsidR="007F3955" w:rsidRDefault="007F3955" w:rsidP="0053098A">
            <w:pPr>
              <w:rPr>
                <w:lang w:val="en-US"/>
              </w:rPr>
            </w:pPr>
            <w:r>
              <w:rPr>
                <w:lang w:val="en-US"/>
              </w:rPr>
              <w:t>Accents active … see above</w:t>
            </w:r>
          </w:p>
          <w:p w14:paraId="25ED8B54" w14:textId="77777777" w:rsidR="007F3955" w:rsidRPr="00624C44" w:rsidRDefault="007F3955" w:rsidP="0053098A">
            <w:pPr>
              <w:rPr>
                <w:del w:id="1479" w:author="motioncomposer" w:date="2017-12-21T19:52:00Z"/>
                <w:lang w:val="en-US"/>
              </w:rPr>
            </w:pPr>
          </w:p>
          <w:p w14:paraId="2506D19C" w14:textId="77777777" w:rsidR="007F3955" w:rsidRPr="00624C44" w:rsidRDefault="007F3955" w:rsidP="0053098A">
            <w:pPr>
              <w:rPr>
                <w:del w:id="1480" w:author="motioncomposer" w:date="2017-12-21T19:52:00Z"/>
                <w:lang w:val="en-US"/>
              </w:rPr>
            </w:pPr>
          </w:p>
          <w:p w14:paraId="11A41B13" w14:textId="77777777" w:rsidR="007F3955" w:rsidRPr="00624C44" w:rsidRDefault="007F3955" w:rsidP="0053098A">
            <w:pPr>
              <w:rPr>
                <w:del w:id="1481" w:author="motioncomposer" w:date="2017-12-21T19:52:00Z"/>
                <w:lang w:val="en-US"/>
              </w:rPr>
            </w:pPr>
            <w:del w:id="1482" w:author="motioncomposer" w:date="2017-12-21T19:52:00Z">
              <w:r w:rsidRPr="00624C44">
                <w:rPr>
                  <w:lang w:val="en-US"/>
                </w:rPr>
                <w:delText xml:space="preserve">Play on movement </w:delText>
              </w:r>
              <w:r w:rsidRPr="00624C44">
                <w:rPr>
                  <w:highlight w:val="yellow"/>
                  <w:lang w:val="en-US"/>
                </w:rPr>
                <w:delText>(check box)</w:delText>
              </w:r>
            </w:del>
          </w:p>
          <w:p w14:paraId="5FAF73BA" w14:textId="77777777" w:rsidR="007F3955" w:rsidRPr="00624C44" w:rsidRDefault="007F3955" w:rsidP="0053098A">
            <w:pPr>
              <w:rPr>
                <w:del w:id="1483" w:author="motioncomposer" w:date="2017-12-21T19:52:00Z"/>
                <w:lang w:val="en-US"/>
              </w:rPr>
            </w:pPr>
          </w:p>
          <w:p w14:paraId="68F79FE1" w14:textId="77777777" w:rsidR="007F3955" w:rsidRPr="00624C44" w:rsidRDefault="007F3955" w:rsidP="0053098A">
            <w:pPr>
              <w:rPr>
                <w:lang w:val="en-US"/>
              </w:rPr>
            </w:pPr>
            <w:del w:id="1484" w:author="motioncomposer" w:date="2017-12-21T19:52:00Z">
              <w:r w:rsidRPr="00624C44">
                <w:rPr>
                  <w:lang w:val="en-US"/>
                </w:rPr>
                <w:delText xml:space="preserve">Rhythms Active </w:delText>
              </w:r>
              <w:r w:rsidRPr="00624C44">
                <w:rPr>
                  <w:highlight w:val="yellow"/>
                  <w:lang w:val="en-US"/>
                </w:rPr>
                <w:delText>(check box)</w:delText>
              </w:r>
            </w:del>
          </w:p>
        </w:tc>
      </w:tr>
    </w:tbl>
    <w:p w14:paraId="40D29E65" w14:textId="77777777" w:rsidR="007F3955" w:rsidRPr="001024FD" w:rsidRDefault="007F3955" w:rsidP="007F3955">
      <w:pPr>
        <w:rPr>
          <w:lang w:val="en-US"/>
        </w:rPr>
      </w:pPr>
    </w:p>
    <w:bookmarkEnd w:id="1434"/>
    <w:bookmarkEnd w:id="1435"/>
    <w:p w14:paraId="777AF6A8" w14:textId="77777777" w:rsidR="001554BD" w:rsidRDefault="001554BD" w:rsidP="001554BD">
      <w:pPr>
        <w:rPr>
          <w:lang w:val="en-US"/>
        </w:rPr>
      </w:pPr>
    </w:p>
    <w:p w14:paraId="733520CE" w14:textId="77777777" w:rsidR="007F3955" w:rsidRDefault="007F3955" w:rsidP="001554BD">
      <w:pPr>
        <w:rPr>
          <w:lang w:val="en-US"/>
        </w:rPr>
      </w:pPr>
    </w:p>
    <w:p w14:paraId="58387393" w14:textId="77777777" w:rsidR="007F3955" w:rsidRDefault="007F3955" w:rsidP="001554BD">
      <w:pPr>
        <w:rPr>
          <w:lang w:val="en-US"/>
        </w:rPr>
      </w:pPr>
    </w:p>
    <w:p w14:paraId="08B6A83F" w14:textId="77777777" w:rsidR="007F3955" w:rsidRDefault="007F3955" w:rsidP="001554BD">
      <w:pPr>
        <w:rPr>
          <w:lang w:val="en-US"/>
        </w:rPr>
      </w:pPr>
    </w:p>
    <w:p w14:paraId="62612432" w14:textId="77777777" w:rsidR="007F3955" w:rsidRDefault="007F3955" w:rsidP="001554BD">
      <w:pPr>
        <w:rPr>
          <w:lang w:val="en-US"/>
        </w:rPr>
      </w:pPr>
    </w:p>
    <w:p w14:paraId="43B66B8E" w14:textId="77777777" w:rsidR="007F3955" w:rsidRDefault="007F3955" w:rsidP="001554BD">
      <w:pPr>
        <w:rPr>
          <w:lang w:val="en-US"/>
        </w:rPr>
      </w:pPr>
    </w:p>
    <w:p w14:paraId="4848F4D0" w14:textId="77777777" w:rsidR="007F3955" w:rsidRDefault="007F3955" w:rsidP="001554BD">
      <w:pPr>
        <w:rPr>
          <w:lang w:val="en-US"/>
        </w:rPr>
      </w:pPr>
    </w:p>
    <w:p w14:paraId="31E49B51" w14:textId="77777777" w:rsidR="007F3955" w:rsidRDefault="007F3955" w:rsidP="001554BD">
      <w:pPr>
        <w:rPr>
          <w:lang w:val="en-US"/>
        </w:rPr>
      </w:pPr>
    </w:p>
    <w:p w14:paraId="2A273E68" w14:textId="77777777" w:rsidR="007F3955" w:rsidRPr="00624C44" w:rsidRDefault="007F3955" w:rsidP="001554BD">
      <w:pPr>
        <w:rPr>
          <w:ins w:id="1485" w:author="motioncomposer" w:date="2017-12-21T19:52:00Z"/>
          <w:lang w:val="en-US"/>
        </w:rPr>
      </w:pPr>
    </w:p>
    <w:p w14:paraId="435577C1" w14:textId="77777777" w:rsidR="001554BD" w:rsidRPr="00624C44" w:rsidRDefault="001554BD" w:rsidP="001554BD">
      <w:pPr>
        <w:rPr>
          <w:ins w:id="1486" w:author="motioncomposer" w:date="2017-12-21T19:52:00Z"/>
          <w:lang w:val="en-US"/>
        </w:rPr>
      </w:pPr>
    </w:p>
    <w:p w14:paraId="40DFF02B" w14:textId="77777777" w:rsidR="001554BD" w:rsidRPr="00624C44" w:rsidRDefault="001554BD" w:rsidP="001554BD">
      <w:pPr>
        <w:rPr>
          <w:ins w:id="1487" w:author="motioncomposer" w:date="2017-12-21T19:52:00Z"/>
          <w:lang w:val="en-US"/>
        </w:rPr>
      </w:pPr>
    </w:p>
    <w:p w14:paraId="71974417" w14:textId="77777777" w:rsidR="00D926EC" w:rsidRPr="00624C44" w:rsidRDefault="00D926EC" w:rsidP="00D926EC">
      <w:pPr>
        <w:rPr>
          <w:lang w:val="en-US"/>
        </w:rPr>
      </w:pPr>
    </w:p>
    <w:p w14:paraId="531C0CB5" w14:textId="77777777" w:rsidR="00D926EC" w:rsidRPr="00624C44" w:rsidRDefault="00D926EC" w:rsidP="00B93302">
      <w:pPr>
        <w:pStyle w:val="Heading3"/>
        <w:rPr>
          <w:lang w:val="en-US"/>
        </w:rPr>
      </w:pPr>
      <w:bookmarkStart w:id="1488" w:name="_Toc362437932"/>
      <w:bookmarkStart w:id="1489" w:name="_Toc365022759"/>
      <w:bookmarkStart w:id="1490" w:name="_Toc380405804"/>
      <w:r w:rsidRPr="00624C44">
        <w:rPr>
          <w:lang w:val="en-US"/>
        </w:rPr>
        <w:lastRenderedPageBreak/>
        <w:t>List of Messages Compared in MC 2.0 vs 3.0</w:t>
      </w:r>
      <w:bookmarkEnd w:id="1488"/>
      <w:bookmarkEnd w:id="1489"/>
      <w:bookmarkEnd w:id="1490"/>
    </w:p>
    <w:p w14:paraId="36B8A9A5" w14:textId="77777777" w:rsidR="00D926EC" w:rsidRPr="00624C44" w:rsidRDefault="00D926EC" w:rsidP="00D926EC">
      <w:pPr>
        <w:rPr>
          <w:lang w:val="en-US"/>
        </w:rPr>
      </w:pPr>
    </w:p>
    <w:tbl>
      <w:tblPr>
        <w:tblW w:w="10773" w:type="dxa"/>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18"/>
        <w:gridCol w:w="709"/>
        <w:gridCol w:w="233"/>
        <w:gridCol w:w="1260"/>
        <w:gridCol w:w="4663"/>
        <w:gridCol w:w="603"/>
        <w:gridCol w:w="987"/>
      </w:tblGrid>
      <w:tr w:rsidR="007F3AB8" w:rsidRPr="00624C44" w14:paraId="1E09861E" w14:textId="4267145A" w:rsidTr="00AD3DA7">
        <w:trPr>
          <w:trHeight w:val="320"/>
        </w:trPr>
        <w:tc>
          <w:tcPr>
            <w:tcW w:w="3806" w:type="dxa"/>
            <w:gridSpan w:val="4"/>
            <w:tcBorders>
              <w:right w:val="single" w:sz="36" w:space="0" w:color="auto"/>
            </w:tcBorders>
            <w:shd w:val="clear" w:color="auto" w:fill="D9D9D9"/>
            <w:vAlign w:val="center"/>
          </w:tcPr>
          <w:p w14:paraId="207FBE8F" w14:textId="77777777" w:rsidR="007F3AB8" w:rsidRPr="00624C44" w:rsidRDefault="007F3AB8" w:rsidP="0087276E">
            <w:pPr>
              <w:rPr>
                <w:lang w:val="en-US"/>
              </w:rPr>
            </w:pPr>
            <w:r w:rsidRPr="00624C44">
              <w:rPr>
                <w:lang w:val="en-US"/>
              </w:rPr>
              <w:t>MC 2.0</w:t>
            </w:r>
          </w:p>
        </w:tc>
        <w:tc>
          <w:tcPr>
            <w:tcW w:w="5266" w:type="dxa"/>
            <w:gridSpan w:val="3"/>
            <w:tcBorders>
              <w:left w:val="single" w:sz="36" w:space="0" w:color="auto"/>
              <w:right w:val="single" w:sz="4" w:space="0" w:color="auto"/>
            </w:tcBorders>
            <w:shd w:val="clear" w:color="auto" w:fill="D9D9D9"/>
            <w:vAlign w:val="center"/>
          </w:tcPr>
          <w:p w14:paraId="5FBE2E77" w14:textId="77777777" w:rsidR="007F3AB8" w:rsidRPr="00624C44" w:rsidRDefault="007F3AB8" w:rsidP="0087276E">
            <w:pPr>
              <w:rPr>
                <w:lang w:val="en-US"/>
              </w:rPr>
            </w:pPr>
            <w:r w:rsidRPr="00624C44">
              <w:rPr>
                <w:lang w:val="en-US"/>
              </w:rPr>
              <w:t>MC 3.0</w:t>
            </w:r>
          </w:p>
        </w:tc>
      </w:tr>
      <w:tr w:rsidR="007F3AB8" w:rsidRPr="00624C44" w14:paraId="6C7F993E" w14:textId="77777777" w:rsidTr="00AD3DA7">
        <w:trPr>
          <w:cantSplit/>
          <w:trHeight w:val="1223"/>
        </w:trPr>
        <w:tc>
          <w:tcPr>
            <w:tcW w:w="1952" w:type="dxa"/>
            <w:shd w:val="clear" w:color="auto" w:fill="D9D9D9"/>
            <w:vAlign w:val="center"/>
          </w:tcPr>
          <w:p w14:paraId="6E6ADC2D" w14:textId="77777777" w:rsidR="007F3AB8" w:rsidRPr="00624C44" w:rsidRDefault="007F3AB8" w:rsidP="0087276E">
            <w:pPr>
              <w:rPr>
                <w:lang w:val="en-US"/>
              </w:rPr>
            </w:pPr>
            <w:r w:rsidRPr="00624C44">
              <w:rPr>
                <w:lang w:val="en-US"/>
              </w:rPr>
              <w:t>Message Pattern</w:t>
            </w:r>
          </w:p>
        </w:tc>
        <w:tc>
          <w:tcPr>
            <w:tcW w:w="793" w:type="dxa"/>
            <w:gridSpan w:val="2"/>
            <w:shd w:val="clear" w:color="auto" w:fill="D9D9D9"/>
            <w:textDirection w:val="btLr"/>
            <w:vAlign w:val="center"/>
          </w:tcPr>
          <w:p w14:paraId="148D9BCB" w14:textId="77777777" w:rsidR="007F3AB8" w:rsidRPr="00624C44" w:rsidRDefault="007F3AB8" w:rsidP="0087276E">
            <w:pPr>
              <w:ind w:left="113" w:right="113"/>
              <w:rPr>
                <w:lang w:val="en-US"/>
              </w:rPr>
            </w:pPr>
            <w:proofErr w:type="spellStart"/>
            <w:r w:rsidRPr="00624C44">
              <w:rPr>
                <w:lang w:val="en-US"/>
              </w:rPr>
              <w:t>Typetag</w:t>
            </w:r>
            <w:proofErr w:type="spellEnd"/>
          </w:p>
        </w:tc>
        <w:tc>
          <w:tcPr>
            <w:tcW w:w="1061" w:type="dxa"/>
            <w:tcBorders>
              <w:left w:val="single" w:sz="4" w:space="0" w:color="auto"/>
              <w:right w:val="single" w:sz="36" w:space="0" w:color="auto"/>
            </w:tcBorders>
            <w:shd w:val="clear" w:color="auto" w:fill="D9D9D9"/>
            <w:textDirection w:val="btLr"/>
            <w:vAlign w:val="center"/>
          </w:tcPr>
          <w:p w14:paraId="179E6E86" w14:textId="77777777" w:rsidR="007F3AB8" w:rsidRPr="00624C44" w:rsidRDefault="007F3AB8" w:rsidP="007F3AB8">
            <w:pPr>
              <w:ind w:left="113" w:right="113"/>
              <w:jc w:val="both"/>
              <w:rPr>
                <w:lang w:val="en-US"/>
              </w:rPr>
            </w:pPr>
            <w:r w:rsidRPr="00624C44">
              <w:rPr>
                <w:lang w:val="en-US"/>
              </w:rPr>
              <w:t>Mode</w:t>
            </w:r>
          </w:p>
          <w:p w14:paraId="3402D1DD" w14:textId="77777777" w:rsidR="007F3AB8" w:rsidRPr="00624C44" w:rsidRDefault="007F3AB8" w:rsidP="007F3AB8">
            <w:pPr>
              <w:ind w:left="113" w:right="113"/>
              <w:jc w:val="both"/>
              <w:rPr>
                <w:lang w:val="en-US"/>
              </w:rPr>
            </w:pPr>
            <w:r w:rsidRPr="00624C44">
              <w:rPr>
                <w:lang w:val="en-US"/>
              </w:rPr>
              <w:t>(</w:t>
            </w:r>
            <w:proofErr w:type="gramStart"/>
            <w:r w:rsidRPr="00624C44">
              <w:rPr>
                <w:lang w:val="en-US"/>
              </w:rPr>
              <w:t>R,C</w:t>
            </w:r>
            <w:proofErr w:type="gramEnd"/>
            <w:r w:rsidRPr="00624C44">
              <w:rPr>
                <w:lang w:val="en-US"/>
              </w:rPr>
              <w:t>,B)</w:t>
            </w:r>
          </w:p>
        </w:tc>
        <w:tc>
          <w:tcPr>
            <w:tcW w:w="3927" w:type="dxa"/>
            <w:tcBorders>
              <w:left w:val="single" w:sz="36" w:space="0" w:color="auto"/>
              <w:right w:val="single" w:sz="4" w:space="0" w:color="auto"/>
            </w:tcBorders>
            <w:shd w:val="clear" w:color="auto" w:fill="D9D9D9"/>
            <w:vAlign w:val="center"/>
          </w:tcPr>
          <w:p w14:paraId="6B39D430" w14:textId="77777777" w:rsidR="007F3AB8" w:rsidRPr="00624C44" w:rsidRDefault="007F3AB8" w:rsidP="0087276E">
            <w:pPr>
              <w:rPr>
                <w:lang w:val="en-US"/>
              </w:rPr>
            </w:pPr>
            <w:r w:rsidRPr="00624C44">
              <w:rPr>
                <w:lang w:val="en-US"/>
              </w:rPr>
              <w:t>Message Pattern</w:t>
            </w:r>
          </w:p>
        </w:tc>
        <w:tc>
          <w:tcPr>
            <w:tcW w:w="508" w:type="dxa"/>
            <w:tcBorders>
              <w:left w:val="single" w:sz="4" w:space="0" w:color="auto"/>
              <w:right w:val="single" w:sz="4" w:space="0" w:color="auto"/>
            </w:tcBorders>
            <w:shd w:val="clear" w:color="auto" w:fill="D9D9D9"/>
            <w:textDirection w:val="btLr"/>
            <w:vAlign w:val="center"/>
          </w:tcPr>
          <w:p w14:paraId="248E2B87" w14:textId="77777777" w:rsidR="007F3AB8" w:rsidRPr="00624C44" w:rsidRDefault="007F3AB8" w:rsidP="0087276E">
            <w:pPr>
              <w:ind w:left="113" w:right="113"/>
              <w:rPr>
                <w:lang w:val="en-US"/>
              </w:rPr>
            </w:pPr>
            <w:proofErr w:type="spellStart"/>
            <w:r w:rsidRPr="00624C44">
              <w:rPr>
                <w:lang w:val="en-US"/>
              </w:rPr>
              <w:t>Typetag</w:t>
            </w:r>
            <w:proofErr w:type="spellEnd"/>
          </w:p>
        </w:tc>
        <w:tc>
          <w:tcPr>
            <w:tcW w:w="831" w:type="dxa"/>
            <w:tcBorders>
              <w:left w:val="single" w:sz="4" w:space="0" w:color="auto"/>
            </w:tcBorders>
            <w:shd w:val="clear" w:color="auto" w:fill="D9D9D9"/>
            <w:textDirection w:val="btLr"/>
            <w:vAlign w:val="center"/>
          </w:tcPr>
          <w:p w14:paraId="7D2897B5" w14:textId="77777777" w:rsidR="007F3AB8" w:rsidRPr="00624C44" w:rsidRDefault="007F3AB8" w:rsidP="0087276E">
            <w:pPr>
              <w:ind w:left="113" w:right="113"/>
              <w:rPr>
                <w:lang w:val="en-US"/>
              </w:rPr>
            </w:pPr>
            <w:r w:rsidRPr="00624C44">
              <w:rPr>
                <w:lang w:val="en-US"/>
              </w:rPr>
              <w:t>Arguments</w:t>
            </w:r>
          </w:p>
        </w:tc>
      </w:tr>
      <w:tr w:rsidR="007F3AB8" w:rsidRPr="00624C44" w14:paraId="11B771C2" w14:textId="030A1360" w:rsidTr="00AD3DA7">
        <w:trPr>
          <w:trHeight w:val="320"/>
        </w:trPr>
        <w:tc>
          <w:tcPr>
            <w:tcW w:w="3806" w:type="dxa"/>
            <w:gridSpan w:val="4"/>
            <w:tcBorders>
              <w:right w:val="single" w:sz="36" w:space="0" w:color="auto"/>
            </w:tcBorders>
            <w:shd w:val="clear" w:color="auto" w:fill="EEECE1" w:themeFill="background2"/>
            <w:vAlign w:val="center"/>
          </w:tcPr>
          <w:p w14:paraId="7626D0D0" w14:textId="7A491CAD" w:rsidR="007F3AB8" w:rsidRPr="00624C44" w:rsidRDefault="007F3AB8" w:rsidP="0087276E">
            <w:pPr>
              <w:rPr>
                <w:lang w:val="en-US"/>
              </w:rPr>
            </w:pPr>
            <w:r w:rsidRPr="00624C44">
              <w:rPr>
                <w:lang w:val="en-US"/>
              </w:rPr>
              <w:t xml:space="preserve">IMPORTER SENDs on ports </w:t>
            </w:r>
          </w:p>
          <w:p w14:paraId="4A25ADFA" w14:textId="77777777" w:rsidR="007F3AB8" w:rsidRPr="00624C44" w:rsidRDefault="007F3AB8" w:rsidP="0087276E">
            <w:pPr>
              <w:rPr>
                <w:lang w:val="en-US"/>
              </w:rPr>
            </w:pPr>
            <w:r w:rsidRPr="00624C44">
              <w:rPr>
                <w:lang w:val="en-US"/>
              </w:rPr>
              <w:t>9988(</w:t>
            </w:r>
            <w:proofErr w:type="gramStart"/>
            <w:r w:rsidRPr="00624C44">
              <w:rPr>
                <w:lang w:val="en-US"/>
              </w:rPr>
              <w:t>R,B</w:t>
            </w:r>
            <w:proofErr w:type="gramEnd"/>
            <w:r w:rsidRPr="00624C44">
              <w:rPr>
                <w:lang w:val="en-US"/>
              </w:rPr>
              <w:t>) / 9989(C)</w:t>
            </w:r>
          </w:p>
        </w:tc>
        <w:tc>
          <w:tcPr>
            <w:tcW w:w="5266" w:type="dxa"/>
            <w:gridSpan w:val="3"/>
            <w:tcBorders>
              <w:left w:val="single" w:sz="36" w:space="0" w:color="auto"/>
              <w:right w:val="single" w:sz="4" w:space="0" w:color="auto"/>
            </w:tcBorders>
            <w:shd w:val="clear" w:color="auto" w:fill="EEECE1" w:themeFill="background2"/>
            <w:vAlign w:val="center"/>
          </w:tcPr>
          <w:p w14:paraId="229037BF" w14:textId="015DD8EC" w:rsidR="007F3AB8" w:rsidRPr="00624C44" w:rsidRDefault="007F3AB8" w:rsidP="0087276E">
            <w:pPr>
              <w:rPr>
                <w:lang w:val="en-US"/>
              </w:rPr>
            </w:pPr>
            <w:r w:rsidRPr="00624C44">
              <w:rPr>
                <w:lang w:val="en-US"/>
              </w:rPr>
              <w:t xml:space="preserve">IMPORTER SENDs to CM </w:t>
            </w:r>
            <w:r w:rsidR="004E6ADA" w:rsidRPr="00624C44">
              <w:rPr>
                <w:lang w:val="en-US"/>
              </w:rPr>
              <w:t>on port 6065</w:t>
            </w:r>
          </w:p>
        </w:tc>
      </w:tr>
      <w:tr w:rsidR="007F3AB8" w:rsidRPr="00624C44" w14:paraId="365D294F" w14:textId="77777777" w:rsidTr="00AD3DA7">
        <w:trPr>
          <w:trHeight w:val="320"/>
        </w:trPr>
        <w:tc>
          <w:tcPr>
            <w:tcW w:w="1952" w:type="dxa"/>
          </w:tcPr>
          <w:p w14:paraId="4593CB03" w14:textId="77777777" w:rsidR="007F3AB8" w:rsidRPr="00624C44" w:rsidRDefault="007F3AB8" w:rsidP="0087276E">
            <w:pPr>
              <w:rPr>
                <w:lang w:val="en-US"/>
              </w:rPr>
            </w:pPr>
          </w:p>
        </w:tc>
        <w:tc>
          <w:tcPr>
            <w:tcW w:w="597" w:type="dxa"/>
          </w:tcPr>
          <w:p w14:paraId="51DFFA05"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8877A0B"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061C4E0" w14:textId="77777777" w:rsidR="007F3AB8" w:rsidRPr="00624C44" w:rsidRDefault="007F3AB8" w:rsidP="0087276E">
            <w:pPr>
              <w:rPr>
                <w:lang w:val="en-US"/>
              </w:rPr>
            </w:pPr>
            <w:r w:rsidRPr="00624C44">
              <w:rPr>
                <w:lang w:val="en-US"/>
              </w:rPr>
              <w:t>/set/loaded</w:t>
            </w:r>
          </w:p>
        </w:tc>
        <w:tc>
          <w:tcPr>
            <w:tcW w:w="508" w:type="dxa"/>
            <w:tcBorders>
              <w:left w:val="single" w:sz="4" w:space="0" w:color="auto"/>
              <w:right w:val="single" w:sz="4" w:space="0" w:color="auto"/>
            </w:tcBorders>
          </w:tcPr>
          <w:p w14:paraId="61CA86C9" w14:textId="77777777" w:rsidR="007F3AB8" w:rsidRPr="00624C44" w:rsidRDefault="007F3AB8" w:rsidP="0087276E">
            <w:pPr>
              <w:rPr>
                <w:lang w:val="en-US"/>
              </w:rPr>
            </w:pPr>
          </w:p>
        </w:tc>
        <w:tc>
          <w:tcPr>
            <w:tcW w:w="831" w:type="dxa"/>
            <w:tcBorders>
              <w:left w:val="single" w:sz="4" w:space="0" w:color="auto"/>
            </w:tcBorders>
          </w:tcPr>
          <w:p w14:paraId="31A1BCD0" w14:textId="77777777" w:rsidR="007F3AB8" w:rsidRPr="00624C44" w:rsidRDefault="007F3AB8" w:rsidP="0087276E">
            <w:pPr>
              <w:rPr>
                <w:lang w:val="en-US"/>
              </w:rPr>
            </w:pPr>
            <w:r w:rsidRPr="00624C44">
              <w:rPr>
                <w:lang w:val="en-US"/>
              </w:rPr>
              <w:t>None</w:t>
            </w:r>
          </w:p>
        </w:tc>
      </w:tr>
      <w:tr w:rsidR="007F3AB8" w:rsidRPr="00624C44" w14:paraId="72A474E0" w14:textId="77777777" w:rsidTr="00AD3DA7">
        <w:trPr>
          <w:trHeight w:val="320"/>
        </w:trPr>
        <w:tc>
          <w:tcPr>
            <w:tcW w:w="1952" w:type="dxa"/>
          </w:tcPr>
          <w:p w14:paraId="2F068B6D" w14:textId="77777777" w:rsidR="007F3AB8" w:rsidRPr="00624C44" w:rsidRDefault="007F3AB8" w:rsidP="0087276E">
            <w:pPr>
              <w:rPr>
                <w:lang w:val="en-US"/>
              </w:rPr>
            </w:pPr>
          </w:p>
        </w:tc>
        <w:tc>
          <w:tcPr>
            <w:tcW w:w="597" w:type="dxa"/>
          </w:tcPr>
          <w:p w14:paraId="291F9244"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B3B00FD"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1A1ABEC" w14:textId="77777777" w:rsidR="007F3AB8" w:rsidRPr="00624C44" w:rsidRDefault="007F3AB8" w:rsidP="0087276E">
            <w:pPr>
              <w:rPr>
                <w:lang w:val="en-US"/>
              </w:rPr>
            </w:pPr>
            <w:r w:rsidRPr="00624C44">
              <w:rPr>
                <w:lang w:val="en-US"/>
              </w:rPr>
              <w:t>/set/player/[id]/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p w14:paraId="124D578D" w14:textId="77777777" w:rsidR="007F3AB8" w:rsidRPr="00624C44" w:rsidRDefault="007F3AB8" w:rsidP="0087276E">
            <w:pPr>
              <w:rPr>
                <w:lang w:val="en-US"/>
              </w:rPr>
            </w:pPr>
            <w:r w:rsidRPr="00624C44">
              <w:rPr>
                <w:lang w:val="en-US"/>
              </w:rPr>
              <w:t>/set/zone/[id]/</w:t>
            </w:r>
            <w:proofErr w:type="spellStart"/>
            <w:r w:rsidRPr="00624C44">
              <w:rPr>
                <w:lang w:val="en-US"/>
              </w:rPr>
              <w:t>soundbank</w:t>
            </w:r>
            <w:proofErr w:type="spellEnd"/>
            <w:proofErr w:type="gramStart"/>
            <w:r w:rsidRPr="00624C44">
              <w:rPr>
                <w:lang w:val="en-US"/>
              </w:rPr>
              <w:t>/[</w:t>
            </w:r>
            <w:proofErr w:type="gramEnd"/>
            <w:r w:rsidRPr="00624C44">
              <w:rPr>
                <w:lang w:val="en-US"/>
              </w:rPr>
              <w:t>#]/list</w:t>
            </w:r>
          </w:p>
        </w:tc>
        <w:tc>
          <w:tcPr>
            <w:tcW w:w="508" w:type="dxa"/>
            <w:tcBorders>
              <w:left w:val="single" w:sz="4" w:space="0" w:color="auto"/>
              <w:right w:val="single" w:sz="4" w:space="0" w:color="auto"/>
            </w:tcBorders>
          </w:tcPr>
          <w:p w14:paraId="3C247565" w14:textId="77777777" w:rsidR="007F3AB8" w:rsidRPr="00624C44" w:rsidRDefault="007F3AB8" w:rsidP="0087276E">
            <w:pPr>
              <w:rPr>
                <w:lang w:val="en-US"/>
              </w:rPr>
            </w:pPr>
            <w:proofErr w:type="gramStart"/>
            <w:r w:rsidRPr="00624C44">
              <w:rPr>
                <w:lang w:val="en-US"/>
              </w:rPr>
              <w:t>,s</w:t>
            </w:r>
            <w:proofErr w:type="gramEnd"/>
          </w:p>
        </w:tc>
        <w:tc>
          <w:tcPr>
            <w:tcW w:w="831" w:type="dxa"/>
            <w:tcBorders>
              <w:left w:val="single" w:sz="4" w:space="0" w:color="auto"/>
            </w:tcBorders>
            <w:vAlign w:val="center"/>
          </w:tcPr>
          <w:p w14:paraId="5DB86DDE" w14:textId="77777777" w:rsidR="007F3AB8" w:rsidRPr="00624C44" w:rsidRDefault="007F3AB8" w:rsidP="0087276E">
            <w:pPr>
              <w:rPr>
                <w:lang w:val="en-US"/>
              </w:rPr>
            </w:pPr>
            <w:r w:rsidRPr="00624C44">
              <w:rPr>
                <w:lang w:val="en-US"/>
              </w:rPr>
              <w:t>String(s)</w:t>
            </w:r>
          </w:p>
        </w:tc>
      </w:tr>
      <w:tr w:rsidR="007F3AB8" w:rsidRPr="00624C44" w14:paraId="3129B527" w14:textId="77777777" w:rsidTr="00AD3DA7">
        <w:trPr>
          <w:trHeight w:val="320"/>
        </w:trPr>
        <w:tc>
          <w:tcPr>
            <w:tcW w:w="1952" w:type="dxa"/>
          </w:tcPr>
          <w:p w14:paraId="2A24AE9C" w14:textId="77777777" w:rsidR="007F3AB8" w:rsidRPr="00624C44" w:rsidRDefault="007F3AB8" w:rsidP="0087276E">
            <w:pPr>
              <w:rPr>
                <w:lang w:val="en-US"/>
              </w:rPr>
            </w:pPr>
            <w:r w:rsidRPr="00624C44">
              <w:rPr>
                <w:lang w:val="en-US"/>
              </w:rPr>
              <w:t>/ready</w:t>
            </w:r>
          </w:p>
        </w:tc>
        <w:tc>
          <w:tcPr>
            <w:tcW w:w="597" w:type="dxa"/>
          </w:tcPr>
          <w:p w14:paraId="5C4B6C9D" w14:textId="77777777" w:rsidR="007F3AB8" w:rsidRPr="00624C44" w:rsidRDefault="007F3AB8" w:rsidP="0087276E">
            <w:pPr>
              <w:rPr>
                <w:lang w:val="en-US"/>
              </w:rPr>
            </w:pPr>
            <w:r w:rsidRPr="00624C44">
              <w:rPr>
                <w:lang w:val="en-US"/>
              </w:rPr>
              <w:t>1</w:t>
            </w:r>
          </w:p>
        </w:tc>
        <w:tc>
          <w:tcPr>
            <w:tcW w:w="1257" w:type="dxa"/>
            <w:gridSpan w:val="2"/>
            <w:tcBorders>
              <w:left w:val="single" w:sz="4" w:space="0" w:color="auto"/>
              <w:right w:val="single" w:sz="36" w:space="0" w:color="auto"/>
            </w:tcBorders>
          </w:tcPr>
          <w:p w14:paraId="5492A9FC" w14:textId="77777777" w:rsidR="007F3AB8" w:rsidRPr="00624C44" w:rsidRDefault="007F3AB8" w:rsidP="0087276E">
            <w:pPr>
              <w:rPr>
                <w:lang w:val="en-US"/>
              </w:rPr>
            </w:pPr>
            <w:proofErr w:type="gramStart"/>
            <w:r w:rsidRPr="00624C44">
              <w:rPr>
                <w:lang w:val="en-US"/>
              </w:rPr>
              <w:t>R,C</w:t>
            </w:r>
            <w:proofErr w:type="gramEnd"/>
            <w:r w:rsidRPr="00624C44">
              <w:rPr>
                <w:lang w:val="en-US"/>
              </w:rPr>
              <w:t>,B</w:t>
            </w:r>
          </w:p>
        </w:tc>
        <w:tc>
          <w:tcPr>
            <w:tcW w:w="3927" w:type="dxa"/>
            <w:tcBorders>
              <w:left w:val="single" w:sz="36" w:space="0" w:color="auto"/>
              <w:right w:val="single" w:sz="4" w:space="0" w:color="auto"/>
            </w:tcBorders>
          </w:tcPr>
          <w:p w14:paraId="1990186B" w14:textId="77777777" w:rsidR="007F3AB8" w:rsidRPr="00624C44" w:rsidRDefault="007F3AB8" w:rsidP="0087276E">
            <w:pPr>
              <w:rPr>
                <w:lang w:val="en-US"/>
              </w:rPr>
            </w:pPr>
            <w:r w:rsidRPr="00624C44">
              <w:rPr>
                <w:lang w:val="en-US"/>
              </w:rPr>
              <w:t>/set/ready</w:t>
            </w:r>
          </w:p>
        </w:tc>
        <w:tc>
          <w:tcPr>
            <w:tcW w:w="508" w:type="dxa"/>
            <w:tcBorders>
              <w:left w:val="single" w:sz="4" w:space="0" w:color="auto"/>
              <w:right w:val="single" w:sz="4" w:space="0" w:color="auto"/>
            </w:tcBorders>
          </w:tcPr>
          <w:p w14:paraId="48057B9D" w14:textId="77777777" w:rsidR="007F3AB8" w:rsidRPr="00624C44" w:rsidRDefault="007F3AB8" w:rsidP="0087276E">
            <w:pPr>
              <w:rPr>
                <w:lang w:val="en-US"/>
              </w:rPr>
            </w:pPr>
          </w:p>
        </w:tc>
        <w:tc>
          <w:tcPr>
            <w:tcW w:w="831" w:type="dxa"/>
            <w:tcBorders>
              <w:left w:val="single" w:sz="4" w:space="0" w:color="auto"/>
            </w:tcBorders>
          </w:tcPr>
          <w:p w14:paraId="15641F76" w14:textId="77777777" w:rsidR="007F3AB8" w:rsidRPr="00624C44" w:rsidRDefault="007F3AB8" w:rsidP="0087276E">
            <w:pPr>
              <w:rPr>
                <w:lang w:val="en-US"/>
              </w:rPr>
            </w:pPr>
            <w:r w:rsidRPr="00624C44">
              <w:rPr>
                <w:lang w:val="en-US"/>
              </w:rPr>
              <w:t>None</w:t>
            </w:r>
          </w:p>
        </w:tc>
      </w:tr>
      <w:tr w:rsidR="007F3AB8" w:rsidRPr="00624C44" w14:paraId="3FB8763F" w14:textId="6F627FC3" w:rsidTr="00AD3DA7">
        <w:trPr>
          <w:trHeight w:val="320"/>
        </w:trPr>
        <w:tc>
          <w:tcPr>
            <w:tcW w:w="1952" w:type="dxa"/>
          </w:tcPr>
          <w:p w14:paraId="28176153" w14:textId="77777777" w:rsidR="007F3AB8" w:rsidRPr="00624C44" w:rsidRDefault="007F3AB8" w:rsidP="0087276E">
            <w:pPr>
              <w:rPr>
                <w:lang w:val="en-US"/>
              </w:rPr>
            </w:pPr>
          </w:p>
        </w:tc>
        <w:tc>
          <w:tcPr>
            <w:tcW w:w="597" w:type="dxa"/>
          </w:tcPr>
          <w:p w14:paraId="23FD83E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FBAB53F" w14:textId="77777777" w:rsidR="007F3AB8" w:rsidRPr="00624C44" w:rsidRDefault="007F3AB8" w:rsidP="0087276E">
            <w:pPr>
              <w:rPr>
                <w:lang w:val="en-US"/>
              </w:rPr>
            </w:pPr>
          </w:p>
        </w:tc>
        <w:tc>
          <w:tcPr>
            <w:tcW w:w="5266" w:type="dxa"/>
            <w:gridSpan w:val="3"/>
            <w:tcBorders>
              <w:left w:val="single" w:sz="36" w:space="0" w:color="auto"/>
              <w:right w:val="single" w:sz="4" w:space="0" w:color="auto"/>
            </w:tcBorders>
            <w:shd w:val="clear" w:color="auto" w:fill="EEECE1" w:themeFill="background2"/>
            <w:vAlign w:val="center"/>
          </w:tcPr>
          <w:p w14:paraId="48C81AC9" w14:textId="227F5F8D" w:rsidR="007F3AB8" w:rsidRPr="00624C44" w:rsidRDefault="007F3AB8" w:rsidP="004E6ADA">
            <w:pPr>
              <w:rPr>
                <w:lang w:val="en-US"/>
              </w:rPr>
            </w:pPr>
            <w:r w:rsidRPr="00624C44">
              <w:rPr>
                <w:lang w:val="en-US"/>
              </w:rPr>
              <w:t xml:space="preserve">IMPORTER SENDs to TM on </w:t>
            </w:r>
            <w:proofErr w:type="gramStart"/>
            <w:r w:rsidRPr="00624C44">
              <w:rPr>
                <w:lang w:val="en-US"/>
              </w:rPr>
              <w:t xml:space="preserve">port  </w:t>
            </w:r>
            <w:r w:rsidR="004E6ADA" w:rsidRPr="00624C44">
              <w:rPr>
                <w:lang w:val="en-US"/>
              </w:rPr>
              <w:t>6061</w:t>
            </w:r>
            <w:proofErr w:type="gramEnd"/>
          </w:p>
        </w:tc>
      </w:tr>
      <w:tr w:rsidR="007F3AB8" w:rsidRPr="00624C44" w14:paraId="502A8EAE" w14:textId="77777777" w:rsidTr="00AD3DA7">
        <w:trPr>
          <w:trHeight w:val="320"/>
        </w:trPr>
        <w:tc>
          <w:tcPr>
            <w:tcW w:w="1952" w:type="dxa"/>
          </w:tcPr>
          <w:p w14:paraId="229D37F0" w14:textId="77777777" w:rsidR="007F3AB8" w:rsidRPr="00624C44" w:rsidRDefault="007F3AB8" w:rsidP="0087276E">
            <w:pPr>
              <w:rPr>
                <w:lang w:val="en-US"/>
              </w:rPr>
            </w:pPr>
          </w:p>
        </w:tc>
        <w:tc>
          <w:tcPr>
            <w:tcW w:w="597" w:type="dxa"/>
          </w:tcPr>
          <w:p w14:paraId="0477BEFE"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0E6D0B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31E1F065" w14:textId="77777777" w:rsidR="007F3AB8" w:rsidRPr="00624C44" w:rsidRDefault="007F3AB8" w:rsidP="0087276E">
            <w:pPr>
              <w:rPr>
                <w:lang w:val="en-US"/>
              </w:rPr>
            </w:pPr>
            <w:r w:rsidRPr="00624C44">
              <w:rPr>
                <w:lang w:val="en-US"/>
              </w:rPr>
              <w:t>/set/alphabet/[pattern]</w:t>
            </w:r>
          </w:p>
          <w:p w14:paraId="43D02C75" w14:textId="77777777" w:rsidR="007F3AB8" w:rsidRPr="00624C44" w:rsidRDefault="007F3AB8" w:rsidP="0087276E">
            <w:pPr>
              <w:rPr>
                <w:lang w:val="en-US"/>
              </w:rPr>
            </w:pPr>
          </w:p>
          <w:p w14:paraId="24465AB6" w14:textId="77777777" w:rsidR="007F3AB8" w:rsidRPr="00624C44" w:rsidRDefault="007F3AB8" w:rsidP="0087276E">
            <w:pPr>
              <w:rPr>
                <w:lang w:val="en-US"/>
              </w:rPr>
            </w:pPr>
            <w:r w:rsidRPr="00624C44">
              <w:rPr>
                <w:lang w:val="en-US"/>
              </w:rPr>
              <w:t>examples*:</w:t>
            </w:r>
          </w:p>
          <w:p w14:paraId="3A12BDF3" w14:textId="69659F00" w:rsidR="007F3AB8" w:rsidRPr="00624C44" w:rsidRDefault="007F3AB8" w:rsidP="0087276E">
            <w:pPr>
              <w:rPr>
                <w:lang w:val="en-US"/>
              </w:rPr>
            </w:pPr>
            <w:r w:rsidRPr="00624C44">
              <w:rPr>
                <w:lang w:val="en-US"/>
              </w:rPr>
              <w:t>/set/alphabet/player/activity/discrete</w:t>
            </w:r>
          </w:p>
          <w:p w14:paraId="7C0DF834" w14:textId="77777777" w:rsidR="007F3AB8" w:rsidRPr="00624C44" w:rsidRDefault="007F3AB8" w:rsidP="0087276E">
            <w:pPr>
              <w:rPr>
                <w:lang w:val="en-US"/>
              </w:rPr>
            </w:pPr>
            <w:r w:rsidRPr="00624C44">
              <w:rPr>
                <w:lang w:val="en-US"/>
              </w:rPr>
              <w:t>/set/alphabet/player/[id]</w:t>
            </w:r>
          </w:p>
          <w:p w14:paraId="3EF7D66E" w14:textId="77777777" w:rsidR="007F3AB8" w:rsidRPr="00624C44" w:rsidRDefault="007F3AB8" w:rsidP="0087276E">
            <w:pPr>
              <w:rPr>
                <w:lang w:val="en-US"/>
              </w:rPr>
            </w:pPr>
            <w:r w:rsidRPr="00624C44">
              <w:rPr>
                <w:lang w:val="en-US"/>
              </w:rPr>
              <w:t>/set/alphabet/player/[id]/activity</w:t>
            </w:r>
          </w:p>
          <w:p w14:paraId="784DD77C" w14:textId="7BF953D2" w:rsidR="007F3AB8" w:rsidRPr="00624C44" w:rsidRDefault="007F3AB8" w:rsidP="007F3AB8">
            <w:pPr>
              <w:rPr>
                <w:lang w:val="en-US"/>
              </w:rPr>
            </w:pPr>
            <w:r w:rsidRPr="00624C44">
              <w:rPr>
                <w:lang w:val="en-US"/>
              </w:rPr>
              <w:t>/set/alphabet/zone/[id]/activity</w:t>
            </w:r>
          </w:p>
          <w:p w14:paraId="6F505806" w14:textId="77777777" w:rsidR="007F3AB8" w:rsidRPr="00624C44" w:rsidRDefault="007F3AB8" w:rsidP="0087276E">
            <w:pPr>
              <w:rPr>
                <w:lang w:val="en-US"/>
              </w:rPr>
            </w:pPr>
          </w:p>
          <w:p w14:paraId="44EA1766" w14:textId="77777777" w:rsidR="007F3AB8" w:rsidRPr="00624C44" w:rsidRDefault="007F3AB8" w:rsidP="0087276E">
            <w:pPr>
              <w:rPr>
                <w:lang w:val="en-US"/>
              </w:rPr>
            </w:pPr>
            <w:r w:rsidRPr="00624C44">
              <w:rPr>
                <w:lang w:val="en-US"/>
              </w:rPr>
              <w:t>*: see OSC messages section for more</w:t>
            </w:r>
          </w:p>
          <w:p w14:paraId="63906AEF" w14:textId="77777777" w:rsidR="007F3AB8" w:rsidRPr="00624C44" w:rsidRDefault="007F3AB8" w:rsidP="0087276E">
            <w:pPr>
              <w:rPr>
                <w:lang w:val="en-US"/>
              </w:rPr>
            </w:pPr>
          </w:p>
        </w:tc>
        <w:tc>
          <w:tcPr>
            <w:tcW w:w="508" w:type="dxa"/>
            <w:tcBorders>
              <w:left w:val="single" w:sz="4" w:space="0" w:color="auto"/>
              <w:right w:val="single" w:sz="4" w:space="0" w:color="auto"/>
            </w:tcBorders>
          </w:tcPr>
          <w:p w14:paraId="36634C95" w14:textId="77777777" w:rsidR="007F3AB8" w:rsidRPr="00624C44" w:rsidRDefault="007F3AB8" w:rsidP="0087276E">
            <w:pPr>
              <w:rPr>
                <w:lang w:val="en-US"/>
              </w:rPr>
            </w:pPr>
            <w:proofErr w:type="gramStart"/>
            <w:r w:rsidRPr="00624C44">
              <w:rPr>
                <w:lang w:val="en-US"/>
              </w:rPr>
              <w:t>,</w:t>
            </w:r>
            <w:proofErr w:type="spellStart"/>
            <w:r w:rsidRPr="00624C44">
              <w:rPr>
                <w:lang w:val="en-US"/>
              </w:rPr>
              <w:t>i</w:t>
            </w:r>
            <w:proofErr w:type="spellEnd"/>
            <w:proofErr w:type="gramEnd"/>
          </w:p>
        </w:tc>
        <w:tc>
          <w:tcPr>
            <w:tcW w:w="831" w:type="dxa"/>
            <w:tcBorders>
              <w:left w:val="single" w:sz="4" w:space="0" w:color="auto"/>
            </w:tcBorders>
          </w:tcPr>
          <w:p w14:paraId="1A7DD057" w14:textId="77777777" w:rsidR="007F3AB8" w:rsidRPr="00624C44" w:rsidRDefault="007F3AB8" w:rsidP="0087276E">
            <w:pPr>
              <w:rPr>
                <w:lang w:val="en-US"/>
              </w:rPr>
            </w:pPr>
            <w:r w:rsidRPr="00624C44">
              <w:rPr>
                <w:lang w:val="en-US"/>
              </w:rPr>
              <w:t>1/0</w:t>
            </w:r>
          </w:p>
        </w:tc>
      </w:tr>
      <w:tr w:rsidR="002C1918" w:rsidRPr="00624C44" w14:paraId="6288C678" w14:textId="77777777" w:rsidTr="00AD3DA7">
        <w:trPr>
          <w:trHeight w:val="320"/>
        </w:trPr>
        <w:tc>
          <w:tcPr>
            <w:tcW w:w="1952" w:type="dxa"/>
          </w:tcPr>
          <w:p w14:paraId="255EFBBC" w14:textId="77777777" w:rsidR="002C1918" w:rsidRPr="00624C44" w:rsidRDefault="002C1918" w:rsidP="0087276E">
            <w:pPr>
              <w:rPr>
                <w:lang w:val="en-US"/>
              </w:rPr>
            </w:pPr>
          </w:p>
        </w:tc>
        <w:tc>
          <w:tcPr>
            <w:tcW w:w="597" w:type="dxa"/>
          </w:tcPr>
          <w:p w14:paraId="47EC2913" w14:textId="77777777" w:rsidR="002C1918" w:rsidRPr="00624C44" w:rsidRDefault="002C1918" w:rsidP="0087276E">
            <w:pPr>
              <w:rPr>
                <w:lang w:val="en-US"/>
              </w:rPr>
            </w:pPr>
          </w:p>
        </w:tc>
        <w:tc>
          <w:tcPr>
            <w:tcW w:w="1257" w:type="dxa"/>
            <w:gridSpan w:val="2"/>
            <w:tcBorders>
              <w:left w:val="single" w:sz="4" w:space="0" w:color="auto"/>
              <w:right w:val="single" w:sz="36" w:space="0" w:color="auto"/>
            </w:tcBorders>
          </w:tcPr>
          <w:p w14:paraId="49F08635" w14:textId="77777777" w:rsidR="002C1918" w:rsidRPr="00624C44" w:rsidRDefault="002C1918" w:rsidP="0087276E">
            <w:pPr>
              <w:rPr>
                <w:lang w:val="en-US"/>
              </w:rPr>
            </w:pPr>
          </w:p>
        </w:tc>
        <w:tc>
          <w:tcPr>
            <w:tcW w:w="3927" w:type="dxa"/>
            <w:tcBorders>
              <w:left w:val="single" w:sz="36" w:space="0" w:color="auto"/>
              <w:right w:val="single" w:sz="4" w:space="0" w:color="auto"/>
            </w:tcBorders>
          </w:tcPr>
          <w:p w14:paraId="2B5983F6" w14:textId="7475B11D" w:rsidR="002C1918" w:rsidRPr="00624C44" w:rsidRDefault="002C1918" w:rsidP="002C1918">
            <w:pPr>
              <w:rPr>
                <w:lang w:val="en-US"/>
              </w:rPr>
            </w:pPr>
          </w:p>
        </w:tc>
        <w:tc>
          <w:tcPr>
            <w:tcW w:w="508" w:type="dxa"/>
            <w:tcBorders>
              <w:left w:val="single" w:sz="4" w:space="0" w:color="auto"/>
              <w:right w:val="single" w:sz="4" w:space="0" w:color="auto"/>
            </w:tcBorders>
          </w:tcPr>
          <w:p w14:paraId="24282CA4" w14:textId="58B35FF9" w:rsidR="002C1918" w:rsidRPr="00624C44" w:rsidRDefault="002C1918" w:rsidP="0087276E">
            <w:pPr>
              <w:rPr>
                <w:lang w:val="en-US"/>
              </w:rPr>
            </w:pPr>
          </w:p>
        </w:tc>
        <w:tc>
          <w:tcPr>
            <w:tcW w:w="831" w:type="dxa"/>
            <w:tcBorders>
              <w:left w:val="single" w:sz="4" w:space="0" w:color="auto"/>
            </w:tcBorders>
            <w:vAlign w:val="center"/>
          </w:tcPr>
          <w:p w14:paraId="344552DD" w14:textId="26424DE7" w:rsidR="002C1918" w:rsidRPr="00624C44" w:rsidRDefault="002C1918" w:rsidP="0087276E">
            <w:pPr>
              <w:rPr>
                <w:lang w:val="en-US"/>
              </w:rPr>
            </w:pPr>
          </w:p>
        </w:tc>
      </w:tr>
      <w:tr w:rsidR="007F3AB8" w:rsidRPr="00624C44" w14:paraId="11930F31" w14:textId="77777777" w:rsidTr="00AD3DA7">
        <w:trPr>
          <w:trHeight w:val="320"/>
        </w:trPr>
        <w:tc>
          <w:tcPr>
            <w:tcW w:w="1952" w:type="dxa"/>
          </w:tcPr>
          <w:p w14:paraId="0BB07C89" w14:textId="77777777" w:rsidR="007F3AB8" w:rsidRPr="00624C44" w:rsidRDefault="007F3AB8" w:rsidP="0087276E">
            <w:pPr>
              <w:rPr>
                <w:lang w:val="en-US"/>
              </w:rPr>
            </w:pPr>
          </w:p>
        </w:tc>
        <w:tc>
          <w:tcPr>
            <w:tcW w:w="597" w:type="dxa"/>
          </w:tcPr>
          <w:p w14:paraId="0CA646A6"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1F10E9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77C9B136" w14:textId="19B7D84D" w:rsidR="007F3AB8" w:rsidRPr="00624C44" w:rsidRDefault="007F3AB8" w:rsidP="0087276E">
            <w:pPr>
              <w:rPr>
                <w:lang w:val="en-US"/>
              </w:rPr>
            </w:pPr>
          </w:p>
        </w:tc>
        <w:tc>
          <w:tcPr>
            <w:tcW w:w="508" w:type="dxa"/>
            <w:tcBorders>
              <w:left w:val="single" w:sz="4" w:space="0" w:color="auto"/>
              <w:right w:val="single" w:sz="4" w:space="0" w:color="auto"/>
            </w:tcBorders>
          </w:tcPr>
          <w:p w14:paraId="0FA05636" w14:textId="66E5D20B" w:rsidR="007F3AB8" w:rsidRPr="00624C44" w:rsidRDefault="007F3AB8" w:rsidP="0087276E">
            <w:pPr>
              <w:rPr>
                <w:lang w:val="en-US"/>
              </w:rPr>
            </w:pPr>
          </w:p>
        </w:tc>
        <w:tc>
          <w:tcPr>
            <w:tcW w:w="831" w:type="dxa"/>
            <w:tcBorders>
              <w:left w:val="single" w:sz="4" w:space="0" w:color="auto"/>
            </w:tcBorders>
            <w:vAlign w:val="center"/>
          </w:tcPr>
          <w:p w14:paraId="1518172F" w14:textId="6218A7AF" w:rsidR="007F3AB8" w:rsidRPr="00624C44" w:rsidRDefault="007F3AB8" w:rsidP="0087276E">
            <w:pPr>
              <w:rPr>
                <w:lang w:val="en-US"/>
              </w:rPr>
            </w:pPr>
          </w:p>
        </w:tc>
      </w:tr>
      <w:tr w:rsidR="007F3AB8" w:rsidRPr="00624C44" w14:paraId="033A51FF" w14:textId="4C183B40" w:rsidTr="00AD3DA7">
        <w:trPr>
          <w:trHeight w:val="320"/>
        </w:trPr>
        <w:tc>
          <w:tcPr>
            <w:tcW w:w="3806" w:type="dxa"/>
            <w:gridSpan w:val="4"/>
            <w:tcBorders>
              <w:right w:val="single" w:sz="36" w:space="0" w:color="auto"/>
            </w:tcBorders>
            <w:shd w:val="clear" w:color="auto" w:fill="DBE5F1" w:themeFill="accent1" w:themeFillTint="33"/>
            <w:vAlign w:val="center"/>
          </w:tcPr>
          <w:p w14:paraId="51BA8CA9" w14:textId="4BDA645C" w:rsidR="007F3AB8" w:rsidRPr="00624C44" w:rsidRDefault="007F3AB8" w:rsidP="0087276E">
            <w:pPr>
              <w:rPr>
                <w:lang w:val="en-US"/>
              </w:rPr>
            </w:pPr>
            <w:r w:rsidRPr="00624C44">
              <w:rPr>
                <w:lang w:val="en-US"/>
              </w:rPr>
              <w:t xml:space="preserve">IMPORTER RECEIVEs on ports </w:t>
            </w:r>
          </w:p>
          <w:p w14:paraId="7CB322A2" w14:textId="77777777" w:rsidR="007F3AB8" w:rsidRPr="00624C44" w:rsidRDefault="007F3AB8" w:rsidP="0087276E">
            <w:pPr>
              <w:rPr>
                <w:lang w:val="en-US"/>
              </w:rPr>
            </w:pPr>
            <w:r w:rsidRPr="00624C44">
              <w:rPr>
                <w:lang w:val="en-US"/>
              </w:rPr>
              <w:t>7032(R) / 7036(C) / 7886(B)</w:t>
            </w:r>
          </w:p>
        </w:tc>
        <w:tc>
          <w:tcPr>
            <w:tcW w:w="5266" w:type="dxa"/>
            <w:gridSpan w:val="3"/>
            <w:tcBorders>
              <w:left w:val="single" w:sz="36" w:space="0" w:color="auto"/>
              <w:right w:val="single" w:sz="4" w:space="0" w:color="auto"/>
            </w:tcBorders>
            <w:shd w:val="clear" w:color="auto" w:fill="DBE5F1" w:themeFill="accent1" w:themeFillTint="33"/>
            <w:vAlign w:val="center"/>
          </w:tcPr>
          <w:p w14:paraId="7F4488A0" w14:textId="4FA98691" w:rsidR="007F3AB8" w:rsidRPr="00624C44" w:rsidRDefault="007F3AB8" w:rsidP="004E6ADA">
            <w:pPr>
              <w:rPr>
                <w:lang w:val="en-US"/>
              </w:rPr>
            </w:pPr>
            <w:r w:rsidRPr="00624C44">
              <w:rPr>
                <w:lang w:val="en-US"/>
              </w:rPr>
              <w:t xml:space="preserve">IMPORTER RECEIVEs from </w:t>
            </w:r>
            <w:r w:rsidR="004E6ADA" w:rsidRPr="00624C44">
              <w:rPr>
                <w:lang w:val="en-US"/>
              </w:rPr>
              <w:t>CM</w:t>
            </w:r>
            <w:r w:rsidRPr="00624C44">
              <w:rPr>
                <w:lang w:val="en-US"/>
              </w:rPr>
              <w:t xml:space="preserve"> on port </w:t>
            </w:r>
            <w:r w:rsidR="004E6ADA" w:rsidRPr="00624C44">
              <w:rPr>
                <w:lang w:val="en-US"/>
              </w:rPr>
              <w:t>6560</w:t>
            </w:r>
          </w:p>
        </w:tc>
      </w:tr>
      <w:tr w:rsidR="007F3AB8" w:rsidRPr="00624C44" w14:paraId="51104D18" w14:textId="77777777" w:rsidTr="00AD3DA7">
        <w:trPr>
          <w:trHeight w:val="320"/>
        </w:trPr>
        <w:tc>
          <w:tcPr>
            <w:tcW w:w="1952" w:type="dxa"/>
          </w:tcPr>
          <w:p w14:paraId="6F685E74" w14:textId="77777777" w:rsidR="007F3AB8" w:rsidRPr="00624C44" w:rsidRDefault="007F3AB8" w:rsidP="0087276E">
            <w:pPr>
              <w:rPr>
                <w:lang w:val="en-US"/>
              </w:rPr>
            </w:pPr>
            <w:r w:rsidRPr="00624C44">
              <w:rPr>
                <w:lang w:val="en-US"/>
              </w:rPr>
              <w:t>/start</w:t>
            </w:r>
          </w:p>
        </w:tc>
        <w:tc>
          <w:tcPr>
            <w:tcW w:w="597" w:type="dxa"/>
          </w:tcPr>
          <w:p w14:paraId="11FC788A" w14:textId="77777777" w:rsidR="007F3AB8" w:rsidRPr="00624C44" w:rsidRDefault="007F3AB8" w:rsidP="0087276E">
            <w:pPr>
              <w:rPr>
                <w:lang w:val="en-US"/>
              </w:rPr>
            </w:pPr>
            <w:proofErr w:type="spellStart"/>
            <w:r w:rsidRPr="00624C44">
              <w:rPr>
                <w:lang w:val="en-US"/>
              </w:rPr>
              <w:t>i</w:t>
            </w:r>
            <w:proofErr w:type="spellEnd"/>
          </w:p>
        </w:tc>
        <w:tc>
          <w:tcPr>
            <w:tcW w:w="1257" w:type="dxa"/>
            <w:gridSpan w:val="2"/>
            <w:tcBorders>
              <w:left w:val="single" w:sz="4" w:space="0" w:color="auto"/>
              <w:right w:val="single" w:sz="36" w:space="0" w:color="auto"/>
            </w:tcBorders>
          </w:tcPr>
          <w:p w14:paraId="1DA8FC02" w14:textId="77777777" w:rsidR="007F3AB8" w:rsidRPr="00624C44" w:rsidRDefault="007F3AB8" w:rsidP="0087276E">
            <w:pPr>
              <w:rPr>
                <w:lang w:val="en-US"/>
              </w:rPr>
            </w:pPr>
            <w:proofErr w:type="gramStart"/>
            <w:r w:rsidRPr="00624C44">
              <w:rPr>
                <w:lang w:val="en-US"/>
              </w:rPr>
              <w:t>R,C</w:t>
            </w:r>
            <w:proofErr w:type="gramEnd"/>
            <w:r w:rsidRPr="00624C44">
              <w:rPr>
                <w:lang w:val="en-US"/>
              </w:rPr>
              <w:t>,B</w:t>
            </w:r>
          </w:p>
        </w:tc>
        <w:tc>
          <w:tcPr>
            <w:tcW w:w="3927" w:type="dxa"/>
            <w:vMerge w:val="restart"/>
            <w:tcBorders>
              <w:left w:val="single" w:sz="36" w:space="0" w:color="auto"/>
              <w:right w:val="single" w:sz="4" w:space="0" w:color="auto"/>
            </w:tcBorders>
          </w:tcPr>
          <w:p w14:paraId="76D8A334" w14:textId="77777777" w:rsidR="007F3AB8" w:rsidRPr="00624C44" w:rsidRDefault="007F3AB8" w:rsidP="0087276E">
            <w:pPr>
              <w:rPr>
                <w:lang w:val="en-US"/>
              </w:rPr>
            </w:pPr>
            <w:r w:rsidRPr="00624C44">
              <w:rPr>
                <w:lang w:val="en-US"/>
              </w:rPr>
              <w:t>/set/play</w:t>
            </w:r>
          </w:p>
          <w:p w14:paraId="6FF9F0DB" w14:textId="77777777" w:rsidR="007F3AB8" w:rsidRPr="00624C44" w:rsidRDefault="007F3AB8" w:rsidP="0087276E">
            <w:pPr>
              <w:rPr>
                <w:lang w:val="en-US"/>
              </w:rPr>
            </w:pPr>
          </w:p>
        </w:tc>
        <w:tc>
          <w:tcPr>
            <w:tcW w:w="508" w:type="dxa"/>
            <w:vMerge w:val="restart"/>
            <w:tcBorders>
              <w:left w:val="single" w:sz="4" w:space="0" w:color="auto"/>
              <w:right w:val="single" w:sz="4" w:space="0" w:color="auto"/>
            </w:tcBorders>
            <w:vAlign w:val="center"/>
          </w:tcPr>
          <w:p w14:paraId="629A0235" w14:textId="77777777" w:rsidR="007F3AB8" w:rsidRPr="00624C44" w:rsidRDefault="007F3AB8" w:rsidP="0087276E">
            <w:pPr>
              <w:rPr>
                <w:lang w:val="en-US"/>
              </w:rPr>
            </w:pPr>
            <w:proofErr w:type="gramStart"/>
            <w:r w:rsidRPr="00624C44">
              <w:rPr>
                <w:lang w:val="en-US"/>
              </w:rPr>
              <w:t>,</w:t>
            </w:r>
            <w:proofErr w:type="spellStart"/>
            <w:r w:rsidRPr="00624C44">
              <w:rPr>
                <w:lang w:val="en-US"/>
              </w:rPr>
              <w:t>i</w:t>
            </w:r>
            <w:proofErr w:type="spellEnd"/>
            <w:proofErr w:type="gramEnd"/>
          </w:p>
          <w:p w14:paraId="4953A6CF" w14:textId="77777777" w:rsidR="007F3AB8" w:rsidRPr="00624C44" w:rsidRDefault="007F3AB8" w:rsidP="0087276E">
            <w:pPr>
              <w:rPr>
                <w:lang w:val="en-US"/>
              </w:rPr>
            </w:pPr>
          </w:p>
        </w:tc>
        <w:tc>
          <w:tcPr>
            <w:tcW w:w="831" w:type="dxa"/>
            <w:vMerge w:val="restart"/>
            <w:tcBorders>
              <w:left w:val="single" w:sz="4" w:space="0" w:color="auto"/>
            </w:tcBorders>
            <w:vAlign w:val="center"/>
          </w:tcPr>
          <w:p w14:paraId="29334132" w14:textId="77777777" w:rsidR="007F3AB8" w:rsidRPr="00624C44" w:rsidRDefault="007F3AB8" w:rsidP="0087276E">
            <w:pPr>
              <w:rPr>
                <w:lang w:val="en-US"/>
              </w:rPr>
            </w:pPr>
            <w:r w:rsidRPr="00624C44">
              <w:rPr>
                <w:lang w:val="en-US"/>
              </w:rPr>
              <w:t>1</w:t>
            </w:r>
          </w:p>
          <w:p w14:paraId="2E58E784" w14:textId="77777777" w:rsidR="007F3AB8" w:rsidRPr="00624C44" w:rsidRDefault="007F3AB8" w:rsidP="0087276E">
            <w:pPr>
              <w:rPr>
                <w:lang w:val="en-US"/>
              </w:rPr>
            </w:pPr>
          </w:p>
        </w:tc>
      </w:tr>
      <w:tr w:rsidR="007F3AB8" w:rsidRPr="00624C44" w14:paraId="48AE026E" w14:textId="77777777" w:rsidTr="00AD3DA7">
        <w:trPr>
          <w:trHeight w:val="320"/>
        </w:trPr>
        <w:tc>
          <w:tcPr>
            <w:tcW w:w="1952" w:type="dxa"/>
          </w:tcPr>
          <w:p w14:paraId="796A77C5" w14:textId="77777777" w:rsidR="007F3AB8" w:rsidRPr="00624C44" w:rsidRDefault="007F3AB8" w:rsidP="0087276E">
            <w:pPr>
              <w:rPr>
                <w:lang w:val="en-US"/>
              </w:rPr>
            </w:pPr>
            <w:r w:rsidRPr="00624C44">
              <w:rPr>
                <w:lang w:val="en-US"/>
              </w:rPr>
              <w:t>/stop</w:t>
            </w:r>
          </w:p>
        </w:tc>
        <w:tc>
          <w:tcPr>
            <w:tcW w:w="597" w:type="dxa"/>
          </w:tcPr>
          <w:p w14:paraId="0481A98B" w14:textId="77777777" w:rsidR="007F3AB8" w:rsidRPr="00624C44" w:rsidRDefault="007F3AB8" w:rsidP="0087276E">
            <w:pPr>
              <w:rPr>
                <w:lang w:val="en-US"/>
              </w:rPr>
            </w:pPr>
            <w:proofErr w:type="spellStart"/>
            <w:r w:rsidRPr="00624C44">
              <w:rPr>
                <w:lang w:val="en-US"/>
              </w:rPr>
              <w:t>i</w:t>
            </w:r>
            <w:proofErr w:type="spellEnd"/>
          </w:p>
        </w:tc>
        <w:tc>
          <w:tcPr>
            <w:tcW w:w="1257" w:type="dxa"/>
            <w:gridSpan w:val="2"/>
            <w:tcBorders>
              <w:left w:val="single" w:sz="4" w:space="0" w:color="auto"/>
              <w:right w:val="single" w:sz="36" w:space="0" w:color="auto"/>
            </w:tcBorders>
          </w:tcPr>
          <w:p w14:paraId="7D51FF67" w14:textId="77777777" w:rsidR="007F3AB8" w:rsidRPr="00624C44" w:rsidRDefault="007F3AB8" w:rsidP="0087276E">
            <w:pPr>
              <w:rPr>
                <w:lang w:val="en-US"/>
              </w:rPr>
            </w:pPr>
            <w:proofErr w:type="gramStart"/>
            <w:r w:rsidRPr="00624C44">
              <w:rPr>
                <w:lang w:val="en-US"/>
              </w:rPr>
              <w:t>R,C</w:t>
            </w:r>
            <w:proofErr w:type="gramEnd"/>
            <w:r w:rsidRPr="00624C44">
              <w:rPr>
                <w:lang w:val="en-US"/>
              </w:rPr>
              <w:t>,B</w:t>
            </w:r>
          </w:p>
        </w:tc>
        <w:tc>
          <w:tcPr>
            <w:tcW w:w="3927" w:type="dxa"/>
            <w:vMerge/>
            <w:tcBorders>
              <w:left w:val="single" w:sz="36" w:space="0" w:color="auto"/>
              <w:right w:val="single" w:sz="4" w:space="0" w:color="auto"/>
            </w:tcBorders>
          </w:tcPr>
          <w:p w14:paraId="4DBFFE50" w14:textId="77777777" w:rsidR="007F3AB8" w:rsidRPr="00624C44" w:rsidRDefault="007F3AB8" w:rsidP="0087276E">
            <w:pPr>
              <w:rPr>
                <w:lang w:val="en-US"/>
              </w:rPr>
            </w:pPr>
          </w:p>
        </w:tc>
        <w:tc>
          <w:tcPr>
            <w:tcW w:w="508" w:type="dxa"/>
            <w:vMerge/>
            <w:tcBorders>
              <w:left w:val="single" w:sz="4" w:space="0" w:color="auto"/>
              <w:right w:val="single" w:sz="4" w:space="0" w:color="auto"/>
            </w:tcBorders>
            <w:vAlign w:val="center"/>
          </w:tcPr>
          <w:p w14:paraId="598C327B" w14:textId="77777777" w:rsidR="007F3AB8" w:rsidRPr="00624C44" w:rsidRDefault="007F3AB8" w:rsidP="0087276E">
            <w:pPr>
              <w:rPr>
                <w:lang w:val="en-US"/>
              </w:rPr>
            </w:pPr>
          </w:p>
        </w:tc>
        <w:tc>
          <w:tcPr>
            <w:tcW w:w="831" w:type="dxa"/>
            <w:vMerge/>
            <w:tcBorders>
              <w:left w:val="single" w:sz="4" w:space="0" w:color="auto"/>
            </w:tcBorders>
            <w:vAlign w:val="center"/>
          </w:tcPr>
          <w:p w14:paraId="72797657" w14:textId="77777777" w:rsidR="007F3AB8" w:rsidRPr="00624C44" w:rsidRDefault="007F3AB8" w:rsidP="0087276E">
            <w:pPr>
              <w:rPr>
                <w:lang w:val="en-US"/>
              </w:rPr>
            </w:pPr>
          </w:p>
        </w:tc>
      </w:tr>
      <w:tr w:rsidR="007F3AB8" w:rsidRPr="00624C44" w14:paraId="2A46DC87" w14:textId="77777777" w:rsidTr="00AD3DA7">
        <w:trPr>
          <w:trHeight w:val="320"/>
        </w:trPr>
        <w:tc>
          <w:tcPr>
            <w:tcW w:w="1952" w:type="dxa"/>
          </w:tcPr>
          <w:p w14:paraId="56A009CE" w14:textId="77777777" w:rsidR="007F3AB8" w:rsidRPr="00624C44" w:rsidRDefault="007F3AB8" w:rsidP="0087276E">
            <w:pPr>
              <w:rPr>
                <w:lang w:val="en-US"/>
              </w:rPr>
            </w:pPr>
            <w:r w:rsidRPr="00624C44">
              <w:rPr>
                <w:lang w:val="en-US"/>
              </w:rPr>
              <w:t>/volume</w:t>
            </w:r>
          </w:p>
        </w:tc>
        <w:tc>
          <w:tcPr>
            <w:tcW w:w="597" w:type="dxa"/>
          </w:tcPr>
          <w:p w14:paraId="54A5077D" w14:textId="77777777" w:rsidR="007F3AB8" w:rsidRPr="00624C44" w:rsidRDefault="007F3AB8" w:rsidP="0087276E">
            <w:pPr>
              <w:rPr>
                <w:lang w:val="en-US"/>
              </w:rPr>
            </w:pPr>
            <w:proofErr w:type="gramStart"/>
            <w:r w:rsidRPr="00624C44">
              <w:rPr>
                <w:lang w:val="en-US"/>
              </w:rPr>
              <w:t>,f</w:t>
            </w:r>
            <w:proofErr w:type="gramEnd"/>
            <w:r w:rsidRPr="00624C44">
              <w:rPr>
                <w:lang w:val="en-US"/>
              </w:rPr>
              <w:t xml:space="preserve"> </w:t>
            </w:r>
          </w:p>
        </w:tc>
        <w:tc>
          <w:tcPr>
            <w:tcW w:w="1257" w:type="dxa"/>
            <w:gridSpan w:val="2"/>
            <w:tcBorders>
              <w:left w:val="single" w:sz="4" w:space="0" w:color="auto"/>
              <w:right w:val="single" w:sz="36" w:space="0" w:color="auto"/>
            </w:tcBorders>
          </w:tcPr>
          <w:p w14:paraId="5A1D3694" w14:textId="77777777" w:rsidR="007F3AB8" w:rsidRPr="00624C44" w:rsidRDefault="007F3AB8" w:rsidP="0087276E">
            <w:pPr>
              <w:rPr>
                <w:lang w:val="en-US"/>
              </w:rPr>
            </w:pPr>
            <w:proofErr w:type="gramStart"/>
            <w:r w:rsidRPr="00624C44">
              <w:rPr>
                <w:lang w:val="en-US"/>
              </w:rPr>
              <w:t>R,C</w:t>
            </w:r>
            <w:proofErr w:type="gramEnd"/>
            <w:r w:rsidRPr="00624C44">
              <w:rPr>
                <w:lang w:val="en-US"/>
              </w:rPr>
              <w:t>,B</w:t>
            </w:r>
          </w:p>
        </w:tc>
        <w:tc>
          <w:tcPr>
            <w:tcW w:w="3927" w:type="dxa"/>
            <w:tcBorders>
              <w:left w:val="single" w:sz="36" w:space="0" w:color="auto"/>
              <w:right w:val="single" w:sz="4" w:space="0" w:color="auto"/>
            </w:tcBorders>
          </w:tcPr>
          <w:p w14:paraId="2DC3A262" w14:textId="77777777" w:rsidR="007F3AB8" w:rsidRPr="00624C44" w:rsidRDefault="007F3AB8" w:rsidP="0087276E">
            <w:pPr>
              <w:rPr>
                <w:lang w:val="en-US"/>
              </w:rPr>
            </w:pPr>
            <w:r w:rsidRPr="00624C44">
              <w:rPr>
                <w:lang w:val="en-US"/>
              </w:rPr>
              <w:t>/set/volume</w:t>
            </w:r>
          </w:p>
        </w:tc>
        <w:tc>
          <w:tcPr>
            <w:tcW w:w="508" w:type="dxa"/>
            <w:tcBorders>
              <w:left w:val="single" w:sz="4" w:space="0" w:color="auto"/>
              <w:right w:val="single" w:sz="4" w:space="0" w:color="auto"/>
            </w:tcBorders>
            <w:vAlign w:val="center"/>
          </w:tcPr>
          <w:p w14:paraId="4539628B"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45863946" w14:textId="77777777" w:rsidR="007F3AB8" w:rsidRPr="00624C44" w:rsidRDefault="007F3AB8" w:rsidP="0087276E">
            <w:pPr>
              <w:rPr>
                <w:lang w:val="en-US"/>
              </w:rPr>
            </w:pPr>
            <w:r w:rsidRPr="00624C44">
              <w:rPr>
                <w:lang w:val="en-US"/>
              </w:rPr>
              <w:t>volume</w:t>
            </w:r>
          </w:p>
        </w:tc>
      </w:tr>
      <w:tr w:rsidR="007F3AB8" w:rsidRPr="00624C44" w14:paraId="548D066F" w14:textId="77777777" w:rsidTr="00AD3DA7">
        <w:trPr>
          <w:trHeight w:val="320"/>
        </w:trPr>
        <w:tc>
          <w:tcPr>
            <w:tcW w:w="1952" w:type="dxa"/>
          </w:tcPr>
          <w:p w14:paraId="7B86DDBD" w14:textId="77777777" w:rsidR="007F3AB8" w:rsidRPr="00624C44" w:rsidRDefault="007F3AB8" w:rsidP="0087276E">
            <w:pPr>
              <w:rPr>
                <w:lang w:val="en-US"/>
              </w:rPr>
            </w:pPr>
          </w:p>
        </w:tc>
        <w:tc>
          <w:tcPr>
            <w:tcW w:w="597" w:type="dxa"/>
          </w:tcPr>
          <w:p w14:paraId="7FF58C6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A1919AD"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7FFAC0DC" w14:textId="77777777" w:rsidR="007F3AB8" w:rsidRPr="00624C44" w:rsidRDefault="007F3AB8" w:rsidP="0087276E">
            <w:pPr>
              <w:rPr>
                <w:lang w:val="en-US"/>
              </w:rPr>
            </w:pPr>
            <w:r w:rsidRPr="00624C44">
              <w:rPr>
                <w:lang w:val="en-US"/>
              </w:rPr>
              <w:t>/set/sensitivity</w:t>
            </w:r>
          </w:p>
        </w:tc>
        <w:tc>
          <w:tcPr>
            <w:tcW w:w="508" w:type="dxa"/>
            <w:tcBorders>
              <w:left w:val="single" w:sz="4" w:space="0" w:color="auto"/>
              <w:right w:val="single" w:sz="4" w:space="0" w:color="auto"/>
            </w:tcBorders>
            <w:vAlign w:val="center"/>
          </w:tcPr>
          <w:p w14:paraId="51C5AEE8"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27D3E535" w14:textId="77777777" w:rsidR="007F3AB8" w:rsidRPr="00624C44" w:rsidRDefault="007F3AB8" w:rsidP="0087276E">
            <w:pPr>
              <w:rPr>
                <w:lang w:val="en-US"/>
              </w:rPr>
            </w:pPr>
            <w:r w:rsidRPr="00624C44">
              <w:rPr>
                <w:lang w:val="en-US"/>
              </w:rPr>
              <w:t>sensitivity</w:t>
            </w:r>
          </w:p>
        </w:tc>
      </w:tr>
      <w:tr w:rsidR="007F3AB8" w:rsidRPr="00624C44" w14:paraId="1F738A66" w14:textId="77777777" w:rsidTr="00AD3DA7">
        <w:trPr>
          <w:trHeight w:val="294"/>
        </w:trPr>
        <w:tc>
          <w:tcPr>
            <w:tcW w:w="1952" w:type="dxa"/>
          </w:tcPr>
          <w:p w14:paraId="32725039" w14:textId="1377498A" w:rsidR="007F3AB8" w:rsidRPr="00624C44" w:rsidRDefault="007F3AB8" w:rsidP="0087276E">
            <w:pPr>
              <w:rPr>
                <w:lang w:val="en-US"/>
              </w:rPr>
            </w:pPr>
          </w:p>
        </w:tc>
        <w:tc>
          <w:tcPr>
            <w:tcW w:w="597" w:type="dxa"/>
          </w:tcPr>
          <w:p w14:paraId="667C6E7A" w14:textId="0A239E29"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EA71B02" w14:textId="36B99F5E" w:rsidR="007F3AB8" w:rsidRPr="00624C44" w:rsidRDefault="007F3AB8" w:rsidP="0087276E">
            <w:pPr>
              <w:rPr>
                <w:lang w:val="en-US"/>
              </w:rPr>
            </w:pPr>
          </w:p>
        </w:tc>
        <w:tc>
          <w:tcPr>
            <w:tcW w:w="3927" w:type="dxa"/>
            <w:tcBorders>
              <w:left w:val="single" w:sz="36" w:space="0" w:color="auto"/>
              <w:right w:val="single" w:sz="4" w:space="0" w:color="auto"/>
            </w:tcBorders>
          </w:tcPr>
          <w:p w14:paraId="7BC3E9A6" w14:textId="70D9867D" w:rsidR="007F3AB8" w:rsidRPr="00624C44" w:rsidRDefault="007F3AB8" w:rsidP="0087276E">
            <w:pPr>
              <w:rPr>
                <w:lang w:val="en-US"/>
              </w:rPr>
            </w:pPr>
          </w:p>
        </w:tc>
        <w:tc>
          <w:tcPr>
            <w:tcW w:w="508" w:type="dxa"/>
            <w:tcBorders>
              <w:left w:val="single" w:sz="4" w:space="0" w:color="auto"/>
              <w:right w:val="single" w:sz="4" w:space="0" w:color="auto"/>
            </w:tcBorders>
            <w:vAlign w:val="center"/>
          </w:tcPr>
          <w:p w14:paraId="25E781EA" w14:textId="44259532" w:rsidR="007F3AB8" w:rsidRPr="00624C44" w:rsidRDefault="007F3AB8" w:rsidP="0087276E">
            <w:pPr>
              <w:rPr>
                <w:lang w:val="en-US"/>
              </w:rPr>
            </w:pPr>
          </w:p>
        </w:tc>
        <w:tc>
          <w:tcPr>
            <w:tcW w:w="831" w:type="dxa"/>
            <w:tcBorders>
              <w:left w:val="single" w:sz="4" w:space="0" w:color="auto"/>
            </w:tcBorders>
            <w:vAlign w:val="center"/>
          </w:tcPr>
          <w:p w14:paraId="3D6FA42E" w14:textId="0CBCDAE1" w:rsidR="007F3AB8" w:rsidRPr="00624C44" w:rsidRDefault="007F3AB8" w:rsidP="0087276E">
            <w:pPr>
              <w:rPr>
                <w:lang w:val="en-US"/>
              </w:rPr>
            </w:pPr>
          </w:p>
        </w:tc>
      </w:tr>
      <w:tr w:rsidR="007F3AB8" w:rsidRPr="00624C44" w14:paraId="15100131" w14:textId="77777777" w:rsidTr="00AD3DA7">
        <w:trPr>
          <w:trHeight w:val="213"/>
        </w:trPr>
        <w:tc>
          <w:tcPr>
            <w:tcW w:w="1952" w:type="dxa"/>
          </w:tcPr>
          <w:p w14:paraId="2E913217" w14:textId="27F359AB" w:rsidR="007F3AB8" w:rsidRPr="00624C44" w:rsidRDefault="007F3AB8" w:rsidP="0087276E">
            <w:pPr>
              <w:rPr>
                <w:lang w:val="en-US"/>
              </w:rPr>
            </w:pPr>
          </w:p>
        </w:tc>
        <w:tc>
          <w:tcPr>
            <w:tcW w:w="597" w:type="dxa"/>
          </w:tcPr>
          <w:p w14:paraId="133B5754" w14:textId="3A5D4A2C"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691E31E" w14:textId="624CE0EA" w:rsidR="007F3AB8" w:rsidRPr="00624C44" w:rsidRDefault="007F3AB8" w:rsidP="0087276E">
            <w:pPr>
              <w:rPr>
                <w:lang w:val="en-US"/>
              </w:rPr>
            </w:pPr>
          </w:p>
        </w:tc>
        <w:tc>
          <w:tcPr>
            <w:tcW w:w="3927" w:type="dxa"/>
            <w:tcBorders>
              <w:left w:val="single" w:sz="36" w:space="0" w:color="auto"/>
              <w:right w:val="single" w:sz="4" w:space="0" w:color="auto"/>
            </w:tcBorders>
          </w:tcPr>
          <w:p w14:paraId="05C2D92F" w14:textId="7FD3C1B6" w:rsidR="007F3AB8" w:rsidRPr="00624C44" w:rsidRDefault="007F3AB8" w:rsidP="0087276E">
            <w:pPr>
              <w:rPr>
                <w:highlight w:val="green"/>
                <w:lang w:val="en-US"/>
              </w:rPr>
            </w:pPr>
          </w:p>
        </w:tc>
        <w:tc>
          <w:tcPr>
            <w:tcW w:w="508" w:type="dxa"/>
            <w:tcBorders>
              <w:left w:val="single" w:sz="4" w:space="0" w:color="auto"/>
              <w:right w:val="single" w:sz="4" w:space="0" w:color="auto"/>
            </w:tcBorders>
            <w:vAlign w:val="center"/>
          </w:tcPr>
          <w:p w14:paraId="1F12870A" w14:textId="0A7684DD" w:rsidR="007F3AB8" w:rsidRPr="00624C44" w:rsidRDefault="007F3AB8" w:rsidP="0087276E">
            <w:pPr>
              <w:rPr>
                <w:highlight w:val="green"/>
                <w:lang w:val="en-US"/>
              </w:rPr>
            </w:pPr>
          </w:p>
        </w:tc>
        <w:tc>
          <w:tcPr>
            <w:tcW w:w="831" w:type="dxa"/>
            <w:tcBorders>
              <w:left w:val="single" w:sz="4" w:space="0" w:color="auto"/>
            </w:tcBorders>
            <w:vAlign w:val="center"/>
          </w:tcPr>
          <w:p w14:paraId="24D34F7E" w14:textId="552BC021" w:rsidR="007F3AB8" w:rsidRPr="00624C44" w:rsidRDefault="007F3AB8" w:rsidP="0087276E">
            <w:pPr>
              <w:rPr>
                <w:highlight w:val="green"/>
                <w:lang w:val="en-US"/>
              </w:rPr>
            </w:pPr>
          </w:p>
        </w:tc>
      </w:tr>
      <w:tr w:rsidR="007F3AB8" w:rsidRPr="00624C44" w14:paraId="56ABA64D" w14:textId="77777777" w:rsidTr="00AD3DA7">
        <w:trPr>
          <w:trHeight w:val="307"/>
        </w:trPr>
        <w:tc>
          <w:tcPr>
            <w:tcW w:w="1952" w:type="dxa"/>
          </w:tcPr>
          <w:p w14:paraId="220A752B" w14:textId="3394268A" w:rsidR="007F3AB8" w:rsidRPr="00624C44" w:rsidRDefault="007F3AB8" w:rsidP="0087276E">
            <w:pPr>
              <w:rPr>
                <w:lang w:val="en-US"/>
              </w:rPr>
            </w:pPr>
          </w:p>
        </w:tc>
        <w:tc>
          <w:tcPr>
            <w:tcW w:w="597" w:type="dxa"/>
          </w:tcPr>
          <w:p w14:paraId="063DA73A" w14:textId="1BA56804"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644FCD1" w14:textId="3DC3CD3D" w:rsidR="007F3AB8" w:rsidRPr="00624C44" w:rsidRDefault="007F3AB8" w:rsidP="0087276E">
            <w:pPr>
              <w:rPr>
                <w:lang w:val="en-US"/>
              </w:rPr>
            </w:pPr>
          </w:p>
        </w:tc>
        <w:tc>
          <w:tcPr>
            <w:tcW w:w="3927" w:type="dxa"/>
            <w:tcBorders>
              <w:left w:val="single" w:sz="36" w:space="0" w:color="auto"/>
              <w:right w:val="single" w:sz="4" w:space="0" w:color="auto"/>
            </w:tcBorders>
            <w:shd w:val="clear" w:color="auto" w:fill="auto"/>
          </w:tcPr>
          <w:p w14:paraId="1FA39FDD" w14:textId="2CBFA9D8" w:rsidR="007F3AB8" w:rsidRPr="00624C44" w:rsidRDefault="007F3AB8" w:rsidP="0087276E">
            <w:pPr>
              <w:rPr>
                <w:highlight w:val="green"/>
                <w:lang w:val="en-US"/>
              </w:rPr>
            </w:pPr>
          </w:p>
        </w:tc>
        <w:tc>
          <w:tcPr>
            <w:tcW w:w="508" w:type="dxa"/>
            <w:tcBorders>
              <w:left w:val="single" w:sz="4" w:space="0" w:color="auto"/>
              <w:right w:val="single" w:sz="4" w:space="0" w:color="auto"/>
            </w:tcBorders>
            <w:shd w:val="clear" w:color="auto" w:fill="auto"/>
          </w:tcPr>
          <w:p w14:paraId="6338B521" w14:textId="39708589" w:rsidR="007F3AB8" w:rsidRPr="00624C44" w:rsidRDefault="007F3AB8" w:rsidP="0087276E">
            <w:pPr>
              <w:rPr>
                <w:highlight w:val="green"/>
                <w:lang w:val="en-US"/>
              </w:rPr>
            </w:pPr>
          </w:p>
        </w:tc>
        <w:tc>
          <w:tcPr>
            <w:tcW w:w="831" w:type="dxa"/>
            <w:tcBorders>
              <w:left w:val="single" w:sz="4" w:space="0" w:color="auto"/>
            </w:tcBorders>
            <w:shd w:val="clear" w:color="auto" w:fill="auto"/>
            <w:vAlign w:val="center"/>
          </w:tcPr>
          <w:p w14:paraId="118996A5" w14:textId="24BE73E3" w:rsidR="007F3AB8" w:rsidRPr="00624C44" w:rsidRDefault="007F3AB8" w:rsidP="0087276E">
            <w:pPr>
              <w:rPr>
                <w:highlight w:val="green"/>
                <w:lang w:val="en-US"/>
              </w:rPr>
            </w:pPr>
          </w:p>
        </w:tc>
      </w:tr>
      <w:tr w:rsidR="007F3AB8" w:rsidRPr="00624C44" w14:paraId="6724435C" w14:textId="77777777" w:rsidTr="00AD3DA7">
        <w:trPr>
          <w:trHeight w:val="116"/>
        </w:trPr>
        <w:tc>
          <w:tcPr>
            <w:tcW w:w="1952" w:type="dxa"/>
          </w:tcPr>
          <w:p w14:paraId="1217C91E" w14:textId="77777777" w:rsidR="007F3AB8" w:rsidRPr="00624C44" w:rsidRDefault="007F3AB8" w:rsidP="0087276E">
            <w:pPr>
              <w:rPr>
                <w:lang w:val="en-US"/>
              </w:rPr>
            </w:pPr>
          </w:p>
        </w:tc>
        <w:tc>
          <w:tcPr>
            <w:tcW w:w="597" w:type="dxa"/>
          </w:tcPr>
          <w:p w14:paraId="358B4204"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A705D2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3B3A3BA" w14:textId="03AF75E4" w:rsidR="007F3AB8" w:rsidRPr="00624C44" w:rsidRDefault="007F3AB8" w:rsidP="0087276E">
            <w:pPr>
              <w:rPr>
                <w:lang w:val="en-US"/>
              </w:rPr>
            </w:pPr>
          </w:p>
        </w:tc>
        <w:tc>
          <w:tcPr>
            <w:tcW w:w="508" w:type="dxa"/>
            <w:tcBorders>
              <w:left w:val="single" w:sz="4" w:space="0" w:color="auto"/>
              <w:right w:val="single" w:sz="4" w:space="0" w:color="auto"/>
            </w:tcBorders>
          </w:tcPr>
          <w:p w14:paraId="1D9CCD45" w14:textId="7E28F0EB" w:rsidR="007F3AB8" w:rsidRPr="00624C44" w:rsidRDefault="007F3AB8" w:rsidP="0087276E">
            <w:pPr>
              <w:rPr>
                <w:lang w:val="en-US"/>
              </w:rPr>
            </w:pPr>
          </w:p>
        </w:tc>
        <w:tc>
          <w:tcPr>
            <w:tcW w:w="831" w:type="dxa"/>
            <w:tcBorders>
              <w:left w:val="single" w:sz="4" w:space="0" w:color="auto"/>
            </w:tcBorders>
            <w:vAlign w:val="center"/>
          </w:tcPr>
          <w:p w14:paraId="237B9A79" w14:textId="676A9026" w:rsidR="007F3AB8" w:rsidRPr="00624C44" w:rsidRDefault="007F3AB8" w:rsidP="0087276E">
            <w:pPr>
              <w:rPr>
                <w:lang w:val="en-US"/>
              </w:rPr>
            </w:pPr>
          </w:p>
        </w:tc>
      </w:tr>
      <w:tr w:rsidR="004E6ADA" w:rsidRPr="00624C44" w14:paraId="4D381C4D" w14:textId="77777777" w:rsidTr="00AD3DA7">
        <w:trPr>
          <w:trHeight w:val="431"/>
        </w:trPr>
        <w:tc>
          <w:tcPr>
            <w:tcW w:w="3806" w:type="dxa"/>
            <w:gridSpan w:val="4"/>
            <w:tcBorders>
              <w:right w:val="single" w:sz="36" w:space="0" w:color="auto"/>
            </w:tcBorders>
            <w:shd w:val="clear" w:color="auto" w:fill="C6D9F1" w:themeFill="text2" w:themeFillTint="33"/>
          </w:tcPr>
          <w:p w14:paraId="37C88016" w14:textId="77777777" w:rsidR="004E6ADA" w:rsidRPr="00624C44" w:rsidRDefault="004E6ADA" w:rsidP="0087276E">
            <w:pPr>
              <w:rPr>
                <w:lang w:val="en-US"/>
              </w:rPr>
            </w:pPr>
          </w:p>
        </w:tc>
        <w:tc>
          <w:tcPr>
            <w:tcW w:w="5266" w:type="dxa"/>
            <w:gridSpan w:val="3"/>
            <w:tcBorders>
              <w:left w:val="single" w:sz="36" w:space="0" w:color="auto"/>
            </w:tcBorders>
            <w:shd w:val="clear" w:color="auto" w:fill="C6D9F1" w:themeFill="text2" w:themeFillTint="33"/>
            <w:vAlign w:val="center"/>
          </w:tcPr>
          <w:p w14:paraId="767B8105" w14:textId="2A06B4A8" w:rsidR="004E6ADA" w:rsidRPr="00624C44" w:rsidRDefault="004E6ADA" w:rsidP="004E6ADA">
            <w:pPr>
              <w:rPr>
                <w:lang w:val="en-US"/>
              </w:rPr>
            </w:pPr>
            <w:r w:rsidRPr="00624C44">
              <w:rPr>
                <w:lang w:val="en-US"/>
              </w:rPr>
              <w:t>IMPORTER RECEIVEs from TM on port 6160</w:t>
            </w:r>
          </w:p>
        </w:tc>
      </w:tr>
      <w:tr w:rsidR="007F3AB8" w:rsidRPr="00624C44" w14:paraId="788A8AA0" w14:textId="77777777" w:rsidTr="00AD3DA7">
        <w:trPr>
          <w:trHeight w:val="320"/>
        </w:trPr>
        <w:tc>
          <w:tcPr>
            <w:tcW w:w="1952" w:type="dxa"/>
          </w:tcPr>
          <w:p w14:paraId="440484CD" w14:textId="77777777" w:rsidR="007F3AB8" w:rsidRPr="00624C44" w:rsidRDefault="007F3AB8" w:rsidP="0087276E">
            <w:pPr>
              <w:rPr>
                <w:lang w:val="en-US"/>
              </w:rPr>
            </w:pPr>
          </w:p>
        </w:tc>
        <w:tc>
          <w:tcPr>
            <w:tcW w:w="597" w:type="dxa"/>
          </w:tcPr>
          <w:p w14:paraId="7C67858F"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2A7BBE0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835EEC7" w14:textId="77777777" w:rsidR="007F3AB8" w:rsidRPr="00624C44" w:rsidRDefault="007F3AB8" w:rsidP="0087276E">
            <w:pPr>
              <w:rPr>
                <w:lang w:val="en-US"/>
              </w:rPr>
            </w:pPr>
            <w:r w:rsidRPr="00624C44">
              <w:rPr>
                <w:lang w:val="en-US"/>
              </w:rPr>
              <w:t>/player/[id]/activity/discrete/hand/left</w:t>
            </w:r>
          </w:p>
        </w:tc>
        <w:tc>
          <w:tcPr>
            <w:tcW w:w="508" w:type="dxa"/>
            <w:tcBorders>
              <w:left w:val="single" w:sz="4" w:space="0" w:color="auto"/>
              <w:right w:val="single" w:sz="4" w:space="0" w:color="auto"/>
            </w:tcBorders>
          </w:tcPr>
          <w:p w14:paraId="78163922" w14:textId="77777777" w:rsidR="007F3AB8" w:rsidRPr="00624C44" w:rsidRDefault="007F3AB8" w:rsidP="0087276E">
            <w:pPr>
              <w:rPr>
                <w:lang w:val="en-US"/>
              </w:rPr>
            </w:pPr>
          </w:p>
        </w:tc>
        <w:tc>
          <w:tcPr>
            <w:tcW w:w="831" w:type="dxa"/>
            <w:tcBorders>
              <w:left w:val="single" w:sz="4" w:space="0" w:color="auto"/>
            </w:tcBorders>
            <w:vAlign w:val="center"/>
          </w:tcPr>
          <w:p w14:paraId="079ABC53" w14:textId="77777777" w:rsidR="007F3AB8" w:rsidRPr="00624C44" w:rsidRDefault="007F3AB8" w:rsidP="0087276E">
            <w:pPr>
              <w:rPr>
                <w:lang w:val="en-US"/>
              </w:rPr>
            </w:pPr>
            <w:r w:rsidRPr="00624C44">
              <w:rPr>
                <w:lang w:val="en-US"/>
              </w:rPr>
              <w:t>None</w:t>
            </w:r>
          </w:p>
        </w:tc>
      </w:tr>
      <w:tr w:rsidR="007F3AB8" w:rsidRPr="00624C44" w14:paraId="1E245AAD" w14:textId="77777777" w:rsidTr="00AD3DA7">
        <w:trPr>
          <w:trHeight w:val="320"/>
        </w:trPr>
        <w:tc>
          <w:tcPr>
            <w:tcW w:w="1952" w:type="dxa"/>
          </w:tcPr>
          <w:p w14:paraId="75F512F5" w14:textId="77777777" w:rsidR="007F3AB8" w:rsidRPr="00624C44" w:rsidRDefault="007F3AB8" w:rsidP="0087276E">
            <w:pPr>
              <w:rPr>
                <w:lang w:val="en-US"/>
              </w:rPr>
            </w:pPr>
          </w:p>
        </w:tc>
        <w:tc>
          <w:tcPr>
            <w:tcW w:w="597" w:type="dxa"/>
          </w:tcPr>
          <w:p w14:paraId="55E5448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781DA4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BA0F38C" w14:textId="77777777" w:rsidR="007F3AB8" w:rsidRPr="00624C44" w:rsidRDefault="007F3AB8" w:rsidP="0087276E">
            <w:pPr>
              <w:rPr>
                <w:lang w:val="en-US"/>
              </w:rPr>
            </w:pPr>
            <w:r w:rsidRPr="00624C44">
              <w:rPr>
                <w:lang w:val="en-US"/>
              </w:rPr>
              <w:t>/player/[id]/activity/discrete/hand/right</w:t>
            </w:r>
          </w:p>
        </w:tc>
        <w:tc>
          <w:tcPr>
            <w:tcW w:w="508" w:type="dxa"/>
            <w:tcBorders>
              <w:left w:val="single" w:sz="4" w:space="0" w:color="auto"/>
              <w:right w:val="single" w:sz="4" w:space="0" w:color="auto"/>
            </w:tcBorders>
          </w:tcPr>
          <w:p w14:paraId="58AC1C72" w14:textId="77777777" w:rsidR="007F3AB8" w:rsidRPr="00624C44" w:rsidRDefault="007F3AB8" w:rsidP="0087276E">
            <w:pPr>
              <w:rPr>
                <w:lang w:val="en-US"/>
              </w:rPr>
            </w:pPr>
          </w:p>
        </w:tc>
        <w:tc>
          <w:tcPr>
            <w:tcW w:w="831" w:type="dxa"/>
            <w:tcBorders>
              <w:left w:val="single" w:sz="4" w:space="0" w:color="auto"/>
            </w:tcBorders>
          </w:tcPr>
          <w:p w14:paraId="5DCC3268" w14:textId="77777777" w:rsidR="007F3AB8" w:rsidRPr="00624C44" w:rsidRDefault="007F3AB8" w:rsidP="0087276E">
            <w:pPr>
              <w:rPr>
                <w:lang w:val="en-US"/>
              </w:rPr>
            </w:pPr>
            <w:r w:rsidRPr="00624C44">
              <w:rPr>
                <w:lang w:val="en-US"/>
              </w:rPr>
              <w:t>None</w:t>
            </w:r>
          </w:p>
        </w:tc>
      </w:tr>
      <w:tr w:rsidR="007F3AB8" w:rsidRPr="00624C44" w14:paraId="45F15A7B" w14:textId="77777777" w:rsidTr="00AD3DA7">
        <w:trPr>
          <w:trHeight w:val="320"/>
        </w:trPr>
        <w:tc>
          <w:tcPr>
            <w:tcW w:w="1952" w:type="dxa"/>
          </w:tcPr>
          <w:p w14:paraId="73B76A86" w14:textId="77A333E5" w:rsidR="007F3AB8" w:rsidRPr="00624C44" w:rsidRDefault="007F3AB8" w:rsidP="0087276E">
            <w:pPr>
              <w:rPr>
                <w:lang w:val="en-US"/>
              </w:rPr>
            </w:pPr>
          </w:p>
        </w:tc>
        <w:tc>
          <w:tcPr>
            <w:tcW w:w="597" w:type="dxa"/>
          </w:tcPr>
          <w:p w14:paraId="5E7E820D" w14:textId="26C1E60C"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65011CD" w14:textId="559741BD" w:rsidR="007F3AB8" w:rsidRPr="00624C44" w:rsidRDefault="007F3AB8" w:rsidP="0087276E">
            <w:pPr>
              <w:rPr>
                <w:lang w:val="en-US"/>
              </w:rPr>
            </w:pPr>
          </w:p>
        </w:tc>
        <w:tc>
          <w:tcPr>
            <w:tcW w:w="3927" w:type="dxa"/>
            <w:tcBorders>
              <w:left w:val="single" w:sz="36" w:space="0" w:color="auto"/>
              <w:right w:val="single" w:sz="4" w:space="0" w:color="auto"/>
            </w:tcBorders>
          </w:tcPr>
          <w:p w14:paraId="38C7C096" w14:textId="77777777" w:rsidR="007F3AB8" w:rsidRPr="00624C44" w:rsidRDefault="007F3AB8" w:rsidP="0087276E">
            <w:pPr>
              <w:rPr>
                <w:lang w:val="en-US"/>
              </w:rPr>
            </w:pPr>
            <w:r w:rsidRPr="00624C44">
              <w:rPr>
                <w:highlight w:val="yellow"/>
                <w:lang w:val="en-US"/>
              </w:rPr>
              <w:t>/player/[id]/activity/discrete/head</w:t>
            </w:r>
          </w:p>
        </w:tc>
        <w:tc>
          <w:tcPr>
            <w:tcW w:w="508" w:type="dxa"/>
            <w:tcBorders>
              <w:left w:val="single" w:sz="4" w:space="0" w:color="auto"/>
              <w:right w:val="single" w:sz="4" w:space="0" w:color="auto"/>
            </w:tcBorders>
          </w:tcPr>
          <w:p w14:paraId="62340F89" w14:textId="77777777" w:rsidR="007F3AB8" w:rsidRPr="00624C44" w:rsidRDefault="007F3AB8" w:rsidP="0087276E">
            <w:pPr>
              <w:rPr>
                <w:lang w:val="en-US"/>
              </w:rPr>
            </w:pPr>
          </w:p>
        </w:tc>
        <w:tc>
          <w:tcPr>
            <w:tcW w:w="831" w:type="dxa"/>
            <w:tcBorders>
              <w:left w:val="single" w:sz="4" w:space="0" w:color="auto"/>
            </w:tcBorders>
          </w:tcPr>
          <w:p w14:paraId="0244DAD5" w14:textId="77777777" w:rsidR="007F3AB8" w:rsidRPr="00624C44" w:rsidRDefault="007F3AB8" w:rsidP="0087276E">
            <w:pPr>
              <w:rPr>
                <w:lang w:val="en-US"/>
              </w:rPr>
            </w:pPr>
            <w:r w:rsidRPr="00624C44">
              <w:rPr>
                <w:lang w:val="en-US"/>
              </w:rPr>
              <w:t>None</w:t>
            </w:r>
          </w:p>
        </w:tc>
      </w:tr>
      <w:tr w:rsidR="007F3AB8" w:rsidRPr="00624C44" w14:paraId="3537906A" w14:textId="77777777" w:rsidTr="00AD3DA7">
        <w:trPr>
          <w:trHeight w:val="320"/>
        </w:trPr>
        <w:tc>
          <w:tcPr>
            <w:tcW w:w="1952" w:type="dxa"/>
          </w:tcPr>
          <w:p w14:paraId="5728F1FB" w14:textId="77777777" w:rsidR="007F3AB8" w:rsidRPr="00624C44" w:rsidRDefault="007F3AB8" w:rsidP="0087276E">
            <w:pPr>
              <w:rPr>
                <w:lang w:val="en-US"/>
              </w:rPr>
            </w:pPr>
          </w:p>
        </w:tc>
        <w:tc>
          <w:tcPr>
            <w:tcW w:w="597" w:type="dxa"/>
          </w:tcPr>
          <w:p w14:paraId="58D8071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295068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A29191A" w14:textId="77777777" w:rsidR="007F3AB8" w:rsidRPr="00624C44" w:rsidRDefault="007F3AB8" w:rsidP="0087276E">
            <w:pPr>
              <w:rPr>
                <w:lang w:val="en-US"/>
              </w:rPr>
            </w:pPr>
            <w:r w:rsidRPr="00624C44">
              <w:rPr>
                <w:lang w:val="en-US"/>
              </w:rPr>
              <w:t>/player/[id]/activity/discrete/leg/left</w:t>
            </w:r>
          </w:p>
        </w:tc>
        <w:tc>
          <w:tcPr>
            <w:tcW w:w="508" w:type="dxa"/>
            <w:tcBorders>
              <w:left w:val="single" w:sz="4" w:space="0" w:color="auto"/>
              <w:right w:val="single" w:sz="4" w:space="0" w:color="auto"/>
            </w:tcBorders>
          </w:tcPr>
          <w:p w14:paraId="75B4D82D" w14:textId="77777777" w:rsidR="007F3AB8" w:rsidRPr="00624C44" w:rsidRDefault="007F3AB8" w:rsidP="0087276E">
            <w:pPr>
              <w:rPr>
                <w:lang w:val="en-US"/>
              </w:rPr>
            </w:pPr>
          </w:p>
        </w:tc>
        <w:tc>
          <w:tcPr>
            <w:tcW w:w="831" w:type="dxa"/>
            <w:tcBorders>
              <w:left w:val="single" w:sz="4" w:space="0" w:color="auto"/>
            </w:tcBorders>
          </w:tcPr>
          <w:p w14:paraId="35D63F78" w14:textId="77777777" w:rsidR="007F3AB8" w:rsidRPr="00624C44" w:rsidRDefault="007F3AB8" w:rsidP="0087276E">
            <w:pPr>
              <w:rPr>
                <w:lang w:val="en-US"/>
              </w:rPr>
            </w:pPr>
            <w:r w:rsidRPr="00624C44">
              <w:rPr>
                <w:lang w:val="en-US"/>
              </w:rPr>
              <w:t>None</w:t>
            </w:r>
          </w:p>
        </w:tc>
      </w:tr>
      <w:tr w:rsidR="007F3AB8" w:rsidRPr="00624C44" w14:paraId="7F6BF998" w14:textId="77777777" w:rsidTr="00AD3DA7">
        <w:trPr>
          <w:trHeight w:val="320"/>
        </w:trPr>
        <w:tc>
          <w:tcPr>
            <w:tcW w:w="1952" w:type="dxa"/>
          </w:tcPr>
          <w:p w14:paraId="2FAC0FF2" w14:textId="77777777" w:rsidR="007F3AB8" w:rsidRPr="00624C44" w:rsidRDefault="007F3AB8" w:rsidP="0087276E">
            <w:pPr>
              <w:rPr>
                <w:lang w:val="en-US"/>
              </w:rPr>
            </w:pPr>
          </w:p>
        </w:tc>
        <w:tc>
          <w:tcPr>
            <w:tcW w:w="597" w:type="dxa"/>
          </w:tcPr>
          <w:p w14:paraId="76EC7DCB"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9A2CE81"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5D90B26" w14:textId="77777777" w:rsidR="007F3AB8" w:rsidRPr="00624C44" w:rsidRDefault="007F3AB8" w:rsidP="0087276E">
            <w:pPr>
              <w:rPr>
                <w:lang w:val="en-US"/>
              </w:rPr>
            </w:pPr>
            <w:r w:rsidRPr="00624C44">
              <w:rPr>
                <w:lang w:val="en-US"/>
              </w:rPr>
              <w:t>/player/[id]/activity/discrete/leg/right</w:t>
            </w:r>
          </w:p>
        </w:tc>
        <w:tc>
          <w:tcPr>
            <w:tcW w:w="508" w:type="dxa"/>
            <w:tcBorders>
              <w:left w:val="single" w:sz="4" w:space="0" w:color="auto"/>
              <w:right w:val="single" w:sz="4" w:space="0" w:color="auto"/>
            </w:tcBorders>
          </w:tcPr>
          <w:p w14:paraId="128D73F2" w14:textId="77777777" w:rsidR="007F3AB8" w:rsidRPr="00624C44" w:rsidRDefault="007F3AB8" w:rsidP="0087276E">
            <w:pPr>
              <w:rPr>
                <w:lang w:val="en-US"/>
              </w:rPr>
            </w:pPr>
          </w:p>
        </w:tc>
        <w:tc>
          <w:tcPr>
            <w:tcW w:w="831" w:type="dxa"/>
            <w:tcBorders>
              <w:left w:val="single" w:sz="4" w:space="0" w:color="auto"/>
            </w:tcBorders>
          </w:tcPr>
          <w:p w14:paraId="57A5B4CC" w14:textId="77777777" w:rsidR="007F3AB8" w:rsidRPr="00624C44" w:rsidRDefault="007F3AB8" w:rsidP="0087276E">
            <w:pPr>
              <w:rPr>
                <w:lang w:val="en-US"/>
              </w:rPr>
            </w:pPr>
            <w:r w:rsidRPr="00624C44">
              <w:rPr>
                <w:lang w:val="en-US"/>
              </w:rPr>
              <w:t>None</w:t>
            </w:r>
          </w:p>
        </w:tc>
      </w:tr>
      <w:tr w:rsidR="007F3AB8" w:rsidRPr="00624C44" w14:paraId="35FDC452" w14:textId="77777777" w:rsidTr="00AD3DA7">
        <w:trPr>
          <w:trHeight w:val="320"/>
        </w:trPr>
        <w:tc>
          <w:tcPr>
            <w:tcW w:w="1952" w:type="dxa"/>
          </w:tcPr>
          <w:p w14:paraId="6C534B1B" w14:textId="77777777" w:rsidR="007F3AB8" w:rsidRPr="00624C44" w:rsidRDefault="007F3AB8" w:rsidP="0087276E">
            <w:pPr>
              <w:rPr>
                <w:lang w:val="en-US"/>
              </w:rPr>
            </w:pPr>
          </w:p>
        </w:tc>
        <w:tc>
          <w:tcPr>
            <w:tcW w:w="597" w:type="dxa"/>
          </w:tcPr>
          <w:p w14:paraId="527533A2"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54AAC2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4CBC7B36" w14:textId="77777777" w:rsidR="007F3AB8" w:rsidRPr="00624C44" w:rsidRDefault="007F3AB8" w:rsidP="0087276E">
            <w:pPr>
              <w:rPr>
                <w:lang w:val="en-US"/>
              </w:rPr>
            </w:pPr>
            <w:r w:rsidRPr="00624C44">
              <w:rPr>
                <w:lang w:val="en-US"/>
              </w:rPr>
              <w:t>/player/[id]/activity/ discrete/body/upper</w:t>
            </w:r>
          </w:p>
        </w:tc>
        <w:tc>
          <w:tcPr>
            <w:tcW w:w="508" w:type="dxa"/>
            <w:tcBorders>
              <w:left w:val="single" w:sz="4" w:space="0" w:color="auto"/>
              <w:right w:val="single" w:sz="4" w:space="0" w:color="auto"/>
            </w:tcBorders>
          </w:tcPr>
          <w:p w14:paraId="75CFB56F" w14:textId="77777777" w:rsidR="007F3AB8" w:rsidRPr="00624C44" w:rsidRDefault="007F3AB8" w:rsidP="0087276E">
            <w:pPr>
              <w:rPr>
                <w:lang w:val="en-US"/>
              </w:rPr>
            </w:pPr>
          </w:p>
        </w:tc>
        <w:tc>
          <w:tcPr>
            <w:tcW w:w="831" w:type="dxa"/>
            <w:tcBorders>
              <w:left w:val="single" w:sz="4" w:space="0" w:color="auto"/>
            </w:tcBorders>
          </w:tcPr>
          <w:p w14:paraId="3C7055F7" w14:textId="77777777" w:rsidR="007F3AB8" w:rsidRPr="00624C44" w:rsidRDefault="007F3AB8" w:rsidP="0087276E">
            <w:pPr>
              <w:rPr>
                <w:lang w:val="en-US"/>
              </w:rPr>
            </w:pPr>
            <w:r w:rsidRPr="00624C44">
              <w:rPr>
                <w:lang w:val="en-US"/>
              </w:rPr>
              <w:t>None</w:t>
            </w:r>
          </w:p>
        </w:tc>
      </w:tr>
      <w:tr w:rsidR="007F3AB8" w:rsidRPr="00624C44" w14:paraId="56171A91" w14:textId="77777777" w:rsidTr="00AD3DA7">
        <w:trPr>
          <w:trHeight w:val="320"/>
        </w:trPr>
        <w:tc>
          <w:tcPr>
            <w:tcW w:w="1952" w:type="dxa"/>
          </w:tcPr>
          <w:p w14:paraId="63613B87" w14:textId="77777777" w:rsidR="007F3AB8" w:rsidRPr="00624C44" w:rsidRDefault="007F3AB8" w:rsidP="0087276E">
            <w:pPr>
              <w:rPr>
                <w:lang w:val="en-US"/>
              </w:rPr>
            </w:pPr>
          </w:p>
        </w:tc>
        <w:tc>
          <w:tcPr>
            <w:tcW w:w="597" w:type="dxa"/>
          </w:tcPr>
          <w:p w14:paraId="24359DA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7EE1A4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44733DB5" w14:textId="77777777" w:rsidR="007F3AB8" w:rsidRPr="00624C44" w:rsidRDefault="007F3AB8" w:rsidP="0087276E">
            <w:pPr>
              <w:rPr>
                <w:lang w:val="en-US"/>
              </w:rPr>
            </w:pPr>
            <w:r w:rsidRPr="00624C44">
              <w:rPr>
                <w:lang w:val="en-US"/>
              </w:rPr>
              <w:t>/player/[id]/activity/discrete/body/lower</w:t>
            </w:r>
          </w:p>
        </w:tc>
        <w:tc>
          <w:tcPr>
            <w:tcW w:w="508" w:type="dxa"/>
            <w:tcBorders>
              <w:left w:val="single" w:sz="4" w:space="0" w:color="auto"/>
              <w:right w:val="single" w:sz="4" w:space="0" w:color="auto"/>
            </w:tcBorders>
          </w:tcPr>
          <w:p w14:paraId="141324C5" w14:textId="77777777" w:rsidR="007F3AB8" w:rsidRPr="00624C44" w:rsidRDefault="007F3AB8" w:rsidP="0087276E">
            <w:pPr>
              <w:rPr>
                <w:lang w:val="en-US"/>
              </w:rPr>
            </w:pPr>
          </w:p>
        </w:tc>
        <w:tc>
          <w:tcPr>
            <w:tcW w:w="831" w:type="dxa"/>
            <w:tcBorders>
              <w:left w:val="single" w:sz="4" w:space="0" w:color="auto"/>
            </w:tcBorders>
          </w:tcPr>
          <w:p w14:paraId="3D764F24" w14:textId="77777777" w:rsidR="007F3AB8" w:rsidRPr="00624C44" w:rsidRDefault="007F3AB8" w:rsidP="0087276E">
            <w:pPr>
              <w:rPr>
                <w:lang w:val="en-US"/>
              </w:rPr>
            </w:pPr>
            <w:r w:rsidRPr="00624C44">
              <w:rPr>
                <w:lang w:val="en-US"/>
              </w:rPr>
              <w:t>None</w:t>
            </w:r>
          </w:p>
        </w:tc>
      </w:tr>
      <w:tr w:rsidR="007F3AB8" w:rsidRPr="00624C44" w14:paraId="7C57DC0E" w14:textId="77777777" w:rsidTr="00AD3DA7">
        <w:trPr>
          <w:trHeight w:val="320"/>
        </w:trPr>
        <w:tc>
          <w:tcPr>
            <w:tcW w:w="1952" w:type="dxa"/>
          </w:tcPr>
          <w:p w14:paraId="4F630FE1" w14:textId="0A029788" w:rsidR="007F3AB8" w:rsidRPr="00624C44" w:rsidRDefault="007F3AB8" w:rsidP="0087276E">
            <w:pPr>
              <w:rPr>
                <w:lang w:val="en-US"/>
              </w:rPr>
            </w:pPr>
          </w:p>
        </w:tc>
        <w:tc>
          <w:tcPr>
            <w:tcW w:w="597" w:type="dxa"/>
          </w:tcPr>
          <w:p w14:paraId="26651776" w14:textId="7A758880"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F41D2DA" w14:textId="4B0ADAB7" w:rsidR="007F3AB8" w:rsidRPr="00624C44" w:rsidRDefault="007F3AB8" w:rsidP="0087276E">
            <w:pPr>
              <w:rPr>
                <w:lang w:val="en-US"/>
              </w:rPr>
            </w:pPr>
          </w:p>
        </w:tc>
        <w:tc>
          <w:tcPr>
            <w:tcW w:w="3927" w:type="dxa"/>
            <w:tcBorders>
              <w:left w:val="single" w:sz="36" w:space="0" w:color="auto"/>
              <w:right w:val="single" w:sz="4" w:space="0" w:color="auto"/>
            </w:tcBorders>
          </w:tcPr>
          <w:p w14:paraId="6B42A586" w14:textId="77777777" w:rsidR="007F3AB8" w:rsidRPr="00624C44" w:rsidRDefault="007F3AB8" w:rsidP="0087276E">
            <w:pPr>
              <w:rPr>
                <w:lang w:val="en-US"/>
              </w:rPr>
            </w:pPr>
            <w:r w:rsidRPr="00624C44">
              <w:rPr>
                <w:lang w:val="en-US"/>
              </w:rPr>
              <w:t>/player/[id]/activity/discrete/body/right</w:t>
            </w:r>
          </w:p>
        </w:tc>
        <w:tc>
          <w:tcPr>
            <w:tcW w:w="508" w:type="dxa"/>
            <w:tcBorders>
              <w:left w:val="single" w:sz="4" w:space="0" w:color="auto"/>
              <w:right w:val="single" w:sz="4" w:space="0" w:color="auto"/>
            </w:tcBorders>
          </w:tcPr>
          <w:p w14:paraId="76D4E596" w14:textId="77777777" w:rsidR="007F3AB8" w:rsidRPr="00624C44" w:rsidRDefault="007F3AB8" w:rsidP="0087276E">
            <w:pPr>
              <w:rPr>
                <w:lang w:val="en-US"/>
              </w:rPr>
            </w:pPr>
          </w:p>
        </w:tc>
        <w:tc>
          <w:tcPr>
            <w:tcW w:w="831" w:type="dxa"/>
            <w:tcBorders>
              <w:left w:val="single" w:sz="4" w:space="0" w:color="auto"/>
            </w:tcBorders>
          </w:tcPr>
          <w:p w14:paraId="60789883" w14:textId="77777777" w:rsidR="007F3AB8" w:rsidRPr="00624C44" w:rsidRDefault="007F3AB8" w:rsidP="0087276E">
            <w:pPr>
              <w:rPr>
                <w:lang w:val="en-US"/>
              </w:rPr>
            </w:pPr>
            <w:r w:rsidRPr="00624C44">
              <w:rPr>
                <w:lang w:val="en-US"/>
              </w:rPr>
              <w:t>None</w:t>
            </w:r>
          </w:p>
        </w:tc>
      </w:tr>
      <w:tr w:rsidR="007F3AB8" w:rsidRPr="00624C44" w14:paraId="1C0AA1EE" w14:textId="77777777" w:rsidTr="00AD3DA7">
        <w:trPr>
          <w:trHeight w:val="320"/>
        </w:trPr>
        <w:tc>
          <w:tcPr>
            <w:tcW w:w="1952" w:type="dxa"/>
          </w:tcPr>
          <w:p w14:paraId="51A20AD5" w14:textId="35271321" w:rsidR="007F3AB8" w:rsidRPr="00624C44" w:rsidRDefault="007F3AB8" w:rsidP="0087276E">
            <w:pPr>
              <w:rPr>
                <w:lang w:val="en-US"/>
              </w:rPr>
            </w:pPr>
          </w:p>
        </w:tc>
        <w:tc>
          <w:tcPr>
            <w:tcW w:w="597" w:type="dxa"/>
          </w:tcPr>
          <w:p w14:paraId="5086700F" w14:textId="4C7810BD"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085D1C1" w14:textId="207BE7CB" w:rsidR="007F3AB8" w:rsidRPr="00624C44" w:rsidRDefault="007F3AB8" w:rsidP="0087276E">
            <w:pPr>
              <w:rPr>
                <w:lang w:val="en-US"/>
              </w:rPr>
            </w:pPr>
          </w:p>
        </w:tc>
        <w:tc>
          <w:tcPr>
            <w:tcW w:w="3927" w:type="dxa"/>
            <w:tcBorders>
              <w:left w:val="single" w:sz="36" w:space="0" w:color="auto"/>
              <w:right w:val="single" w:sz="4" w:space="0" w:color="auto"/>
            </w:tcBorders>
          </w:tcPr>
          <w:p w14:paraId="38CCBEF1" w14:textId="77777777" w:rsidR="007F3AB8" w:rsidRPr="00624C44" w:rsidRDefault="007F3AB8" w:rsidP="0087276E">
            <w:pPr>
              <w:rPr>
                <w:lang w:val="en-US"/>
              </w:rPr>
            </w:pPr>
            <w:r w:rsidRPr="00624C44">
              <w:rPr>
                <w:lang w:val="en-US"/>
              </w:rPr>
              <w:t>/player/[id]/activity/discrete/body/left</w:t>
            </w:r>
          </w:p>
        </w:tc>
        <w:tc>
          <w:tcPr>
            <w:tcW w:w="508" w:type="dxa"/>
            <w:tcBorders>
              <w:left w:val="single" w:sz="4" w:space="0" w:color="auto"/>
              <w:right w:val="single" w:sz="4" w:space="0" w:color="auto"/>
            </w:tcBorders>
          </w:tcPr>
          <w:p w14:paraId="21C5F79F" w14:textId="77777777" w:rsidR="007F3AB8" w:rsidRPr="00624C44" w:rsidRDefault="007F3AB8" w:rsidP="0087276E">
            <w:pPr>
              <w:rPr>
                <w:lang w:val="en-US"/>
              </w:rPr>
            </w:pPr>
          </w:p>
        </w:tc>
        <w:tc>
          <w:tcPr>
            <w:tcW w:w="831" w:type="dxa"/>
            <w:tcBorders>
              <w:left w:val="single" w:sz="4" w:space="0" w:color="auto"/>
            </w:tcBorders>
          </w:tcPr>
          <w:p w14:paraId="42B960F5" w14:textId="77777777" w:rsidR="007F3AB8" w:rsidRPr="00624C44" w:rsidRDefault="007F3AB8" w:rsidP="0087276E">
            <w:pPr>
              <w:rPr>
                <w:lang w:val="en-US"/>
              </w:rPr>
            </w:pPr>
            <w:r w:rsidRPr="00624C44">
              <w:rPr>
                <w:lang w:val="en-US"/>
              </w:rPr>
              <w:t>None</w:t>
            </w:r>
          </w:p>
        </w:tc>
      </w:tr>
      <w:tr w:rsidR="007F3AB8" w:rsidRPr="00624C44" w14:paraId="0A3729C5" w14:textId="77777777" w:rsidTr="00AD3DA7">
        <w:trPr>
          <w:trHeight w:val="320"/>
        </w:trPr>
        <w:tc>
          <w:tcPr>
            <w:tcW w:w="1952" w:type="dxa"/>
          </w:tcPr>
          <w:p w14:paraId="5EF2DAC9" w14:textId="56BAC756" w:rsidR="007F3AB8" w:rsidRPr="00624C44" w:rsidRDefault="007F3AB8" w:rsidP="0087276E">
            <w:pPr>
              <w:rPr>
                <w:lang w:val="en-US"/>
              </w:rPr>
            </w:pPr>
          </w:p>
        </w:tc>
        <w:tc>
          <w:tcPr>
            <w:tcW w:w="597" w:type="dxa"/>
          </w:tcPr>
          <w:p w14:paraId="25C03B1F" w14:textId="546C385A"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AA8CF87" w14:textId="3715A51E" w:rsidR="007F3AB8" w:rsidRPr="00624C44" w:rsidRDefault="007F3AB8" w:rsidP="0087276E">
            <w:pPr>
              <w:rPr>
                <w:lang w:val="en-US"/>
              </w:rPr>
            </w:pPr>
          </w:p>
        </w:tc>
        <w:tc>
          <w:tcPr>
            <w:tcW w:w="3927" w:type="dxa"/>
            <w:tcBorders>
              <w:left w:val="single" w:sz="36" w:space="0" w:color="auto"/>
              <w:right w:val="single" w:sz="4" w:space="0" w:color="auto"/>
            </w:tcBorders>
          </w:tcPr>
          <w:p w14:paraId="192E61E3" w14:textId="77777777" w:rsidR="007F3AB8" w:rsidRPr="00624C44" w:rsidRDefault="007F3AB8" w:rsidP="0087276E">
            <w:pPr>
              <w:rPr>
                <w:lang w:val="en-US"/>
              </w:rPr>
            </w:pPr>
            <w:r w:rsidRPr="00624C44">
              <w:rPr>
                <w:lang w:val="en-US"/>
              </w:rPr>
              <w:t>/player/[id]/activity/normal/hand/left</w:t>
            </w:r>
          </w:p>
        </w:tc>
        <w:tc>
          <w:tcPr>
            <w:tcW w:w="508" w:type="dxa"/>
            <w:tcBorders>
              <w:left w:val="single" w:sz="4" w:space="0" w:color="auto"/>
              <w:right w:val="single" w:sz="4" w:space="0" w:color="auto"/>
            </w:tcBorders>
          </w:tcPr>
          <w:p w14:paraId="236DEDE6"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4B4C5F61" w14:textId="77777777" w:rsidR="007F3AB8" w:rsidRPr="00624C44" w:rsidRDefault="007F3AB8" w:rsidP="0087276E">
            <w:pPr>
              <w:rPr>
                <w:lang w:val="en-US"/>
              </w:rPr>
            </w:pPr>
            <w:r w:rsidRPr="00624C44">
              <w:rPr>
                <w:lang w:val="en-US"/>
              </w:rPr>
              <w:t>Norm.</w:t>
            </w:r>
          </w:p>
        </w:tc>
      </w:tr>
      <w:tr w:rsidR="007F3AB8" w:rsidRPr="00624C44" w14:paraId="6515403D" w14:textId="77777777" w:rsidTr="00AD3DA7">
        <w:trPr>
          <w:trHeight w:val="320"/>
        </w:trPr>
        <w:tc>
          <w:tcPr>
            <w:tcW w:w="1952" w:type="dxa"/>
          </w:tcPr>
          <w:p w14:paraId="014A22EB" w14:textId="6AC45F64" w:rsidR="007F3AB8" w:rsidRPr="00624C44" w:rsidRDefault="007F3AB8" w:rsidP="0087276E">
            <w:pPr>
              <w:rPr>
                <w:lang w:val="en-US"/>
              </w:rPr>
            </w:pPr>
          </w:p>
        </w:tc>
        <w:tc>
          <w:tcPr>
            <w:tcW w:w="597" w:type="dxa"/>
          </w:tcPr>
          <w:p w14:paraId="142A3544" w14:textId="3B84A540"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24A2568" w14:textId="567E04A2" w:rsidR="007F3AB8" w:rsidRPr="00624C44" w:rsidRDefault="007F3AB8" w:rsidP="0087276E">
            <w:pPr>
              <w:rPr>
                <w:lang w:val="en-US"/>
              </w:rPr>
            </w:pPr>
          </w:p>
        </w:tc>
        <w:tc>
          <w:tcPr>
            <w:tcW w:w="3927" w:type="dxa"/>
            <w:tcBorders>
              <w:left w:val="single" w:sz="36" w:space="0" w:color="auto"/>
              <w:right w:val="single" w:sz="4" w:space="0" w:color="auto"/>
            </w:tcBorders>
          </w:tcPr>
          <w:p w14:paraId="6189D27F" w14:textId="77777777" w:rsidR="007F3AB8" w:rsidRPr="00624C44" w:rsidRDefault="007F3AB8" w:rsidP="0087276E">
            <w:pPr>
              <w:rPr>
                <w:lang w:val="en-US"/>
              </w:rPr>
            </w:pPr>
            <w:r w:rsidRPr="00624C44">
              <w:rPr>
                <w:lang w:val="en-US"/>
              </w:rPr>
              <w:t>/player/[id]/activity/normal/hand/right</w:t>
            </w:r>
          </w:p>
        </w:tc>
        <w:tc>
          <w:tcPr>
            <w:tcW w:w="508" w:type="dxa"/>
            <w:tcBorders>
              <w:left w:val="single" w:sz="4" w:space="0" w:color="auto"/>
              <w:right w:val="single" w:sz="4" w:space="0" w:color="auto"/>
            </w:tcBorders>
          </w:tcPr>
          <w:p w14:paraId="7F5D2DCF"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34B3544A" w14:textId="77777777" w:rsidR="007F3AB8" w:rsidRPr="00624C44" w:rsidRDefault="007F3AB8" w:rsidP="0087276E">
            <w:pPr>
              <w:rPr>
                <w:lang w:val="en-US"/>
              </w:rPr>
            </w:pPr>
            <w:r w:rsidRPr="00624C44">
              <w:rPr>
                <w:lang w:val="en-US"/>
              </w:rPr>
              <w:t>Norm.</w:t>
            </w:r>
          </w:p>
        </w:tc>
      </w:tr>
      <w:tr w:rsidR="007F3AB8" w:rsidRPr="00624C44" w14:paraId="61A45398" w14:textId="77777777" w:rsidTr="00AD3DA7">
        <w:trPr>
          <w:trHeight w:val="320"/>
        </w:trPr>
        <w:tc>
          <w:tcPr>
            <w:tcW w:w="1952" w:type="dxa"/>
          </w:tcPr>
          <w:p w14:paraId="7B4E3F0B" w14:textId="77777777" w:rsidR="007F3AB8" w:rsidRPr="00624C44" w:rsidRDefault="007F3AB8" w:rsidP="0087276E">
            <w:pPr>
              <w:rPr>
                <w:lang w:val="en-US"/>
              </w:rPr>
            </w:pPr>
          </w:p>
        </w:tc>
        <w:tc>
          <w:tcPr>
            <w:tcW w:w="597" w:type="dxa"/>
          </w:tcPr>
          <w:p w14:paraId="03D595DE"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3E30558"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750D471" w14:textId="77777777" w:rsidR="007F3AB8" w:rsidRPr="00624C44" w:rsidRDefault="007F3AB8" w:rsidP="0087276E">
            <w:pPr>
              <w:rPr>
                <w:lang w:val="en-US"/>
              </w:rPr>
            </w:pPr>
            <w:r w:rsidRPr="00624C44">
              <w:rPr>
                <w:lang w:val="en-US"/>
              </w:rPr>
              <w:t>/player/[id]/activity/normal/head</w:t>
            </w:r>
          </w:p>
        </w:tc>
        <w:tc>
          <w:tcPr>
            <w:tcW w:w="508" w:type="dxa"/>
            <w:tcBorders>
              <w:left w:val="single" w:sz="4" w:space="0" w:color="auto"/>
              <w:right w:val="single" w:sz="4" w:space="0" w:color="auto"/>
            </w:tcBorders>
          </w:tcPr>
          <w:p w14:paraId="62F2B3DD"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13EB03B3" w14:textId="77777777" w:rsidR="007F3AB8" w:rsidRPr="00624C44" w:rsidRDefault="007F3AB8" w:rsidP="0087276E">
            <w:pPr>
              <w:rPr>
                <w:lang w:val="en-US"/>
              </w:rPr>
            </w:pPr>
            <w:r w:rsidRPr="00624C44">
              <w:rPr>
                <w:lang w:val="en-US"/>
              </w:rPr>
              <w:t>Norm.</w:t>
            </w:r>
          </w:p>
        </w:tc>
      </w:tr>
      <w:tr w:rsidR="007F3AB8" w:rsidRPr="00624C44" w14:paraId="1497CF30" w14:textId="77777777" w:rsidTr="00AD3DA7">
        <w:trPr>
          <w:trHeight w:val="320"/>
        </w:trPr>
        <w:tc>
          <w:tcPr>
            <w:tcW w:w="1952" w:type="dxa"/>
          </w:tcPr>
          <w:p w14:paraId="7827C954" w14:textId="77777777" w:rsidR="007F3AB8" w:rsidRPr="00624C44" w:rsidRDefault="007F3AB8" w:rsidP="0087276E">
            <w:pPr>
              <w:rPr>
                <w:lang w:val="en-US"/>
              </w:rPr>
            </w:pPr>
          </w:p>
        </w:tc>
        <w:tc>
          <w:tcPr>
            <w:tcW w:w="597" w:type="dxa"/>
          </w:tcPr>
          <w:p w14:paraId="296396ED"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CA1BBDD"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3B10F37" w14:textId="77777777" w:rsidR="007F3AB8" w:rsidRPr="00624C44" w:rsidRDefault="007F3AB8" w:rsidP="0087276E">
            <w:pPr>
              <w:rPr>
                <w:lang w:val="en-US"/>
              </w:rPr>
            </w:pPr>
            <w:r w:rsidRPr="00624C44">
              <w:rPr>
                <w:lang w:val="en-US"/>
              </w:rPr>
              <w:t>/player/[id]/activity/normal/leg/left</w:t>
            </w:r>
          </w:p>
        </w:tc>
        <w:tc>
          <w:tcPr>
            <w:tcW w:w="508" w:type="dxa"/>
            <w:tcBorders>
              <w:left w:val="single" w:sz="4" w:space="0" w:color="auto"/>
              <w:right w:val="single" w:sz="4" w:space="0" w:color="auto"/>
            </w:tcBorders>
          </w:tcPr>
          <w:p w14:paraId="0AA16343"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6C69B03E" w14:textId="77777777" w:rsidR="007F3AB8" w:rsidRPr="00624C44" w:rsidRDefault="007F3AB8" w:rsidP="0087276E">
            <w:pPr>
              <w:rPr>
                <w:lang w:val="en-US"/>
              </w:rPr>
            </w:pPr>
            <w:r w:rsidRPr="00624C44">
              <w:rPr>
                <w:lang w:val="en-US"/>
              </w:rPr>
              <w:t>Norm.</w:t>
            </w:r>
          </w:p>
        </w:tc>
      </w:tr>
      <w:tr w:rsidR="007F3AB8" w:rsidRPr="00624C44" w14:paraId="174EB1A7" w14:textId="77777777" w:rsidTr="00AD3DA7">
        <w:trPr>
          <w:trHeight w:val="320"/>
        </w:trPr>
        <w:tc>
          <w:tcPr>
            <w:tcW w:w="1952" w:type="dxa"/>
          </w:tcPr>
          <w:p w14:paraId="1EF41CB6" w14:textId="77777777" w:rsidR="007F3AB8" w:rsidRPr="00624C44" w:rsidRDefault="007F3AB8" w:rsidP="0087276E">
            <w:pPr>
              <w:rPr>
                <w:lang w:val="en-US"/>
              </w:rPr>
            </w:pPr>
          </w:p>
        </w:tc>
        <w:tc>
          <w:tcPr>
            <w:tcW w:w="597" w:type="dxa"/>
          </w:tcPr>
          <w:p w14:paraId="15FE356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4538E9A"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4929026" w14:textId="77777777" w:rsidR="007F3AB8" w:rsidRPr="00624C44" w:rsidRDefault="007F3AB8" w:rsidP="0087276E">
            <w:pPr>
              <w:rPr>
                <w:lang w:val="en-US"/>
              </w:rPr>
            </w:pPr>
            <w:r w:rsidRPr="00624C44">
              <w:rPr>
                <w:lang w:val="en-US"/>
              </w:rPr>
              <w:t>/player/[id]/activity/normal/leg/right</w:t>
            </w:r>
          </w:p>
        </w:tc>
        <w:tc>
          <w:tcPr>
            <w:tcW w:w="508" w:type="dxa"/>
            <w:tcBorders>
              <w:left w:val="single" w:sz="4" w:space="0" w:color="auto"/>
              <w:right w:val="single" w:sz="4" w:space="0" w:color="auto"/>
            </w:tcBorders>
          </w:tcPr>
          <w:p w14:paraId="25B0D25B"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0B82AAA7" w14:textId="77777777" w:rsidR="007F3AB8" w:rsidRPr="00624C44" w:rsidRDefault="007F3AB8" w:rsidP="0087276E">
            <w:pPr>
              <w:rPr>
                <w:lang w:val="en-US"/>
              </w:rPr>
            </w:pPr>
            <w:r w:rsidRPr="00624C44">
              <w:rPr>
                <w:lang w:val="en-US"/>
              </w:rPr>
              <w:t>Norm.</w:t>
            </w:r>
          </w:p>
        </w:tc>
      </w:tr>
      <w:tr w:rsidR="007F3AB8" w:rsidRPr="00624C44" w14:paraId="31D7E3D4" w14:textId="77777777" w:rsidTr="00AD3DA7">
        <w:trPr>
          <w:trHeight w:val="320"/>
        </w:trPr>
        <w:tc>
          <w:tcPr>
            <w:tcW w:w="1952" w:type="dxa"/>
          </w:tcPr>
          <w:p w14:paraId="4102105C" w14:textId="77777777" w:rsidR="007F3AB8" w:rsidRPr="00624C44" w:rsidRDefault="007F3AB8" w:rsidP="0087276E">
            <w:pPr>
              <w:rPr>
                <w:lang w:val="en-US"/>
              </w:rPr>
            </w:pPr>
          </w:p>
        </w:tc>
        <w:tc>
          <w:tcPr>
            <w:tcW w:w="597" w:type="dxa"/>
          </w:tcPr>
          <w:p w14:paraId="073A7836"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9225A7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5F5D043" w14:textId="77777777" w:rsidR="007F3AB8" w:rsidRPr="00624C44" w:rsidRDefault="007F3AB8" w:rsidP="0087276E">
            <w:pPr>
              <w:rPr>
                <w:lang w:val="en-US"/>
              </w:rPr>
            </w:pPr>
            <w:r w:rsidRPr="00624C44">
              <w:rPr>
                <w:lang w:val="en-US"/>
              </w:rPr>
              <w:t>/player/[id]/activity/normal/body/upper</w:t>
            </w:r>
          </w:p>
        </w:tc>
        <w:tc>
          <w:tcPr>
            <w:tcW w:w="508" w:type="dxa"/>
            <w:tcBorders>
              <w:left w:val="single" w:sz="4" w:space="0" w:color="auto"/>
              <w:right w:val="single" w:sz="4" w:space="0" w:color="auto"/>
            </w:tcBorders>
          </w:tcPr>
          <w:p w14:paraId="2243814B"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12C3E3C1" w14:textId="77777777" w:rsidR="007F3AB8" w:rsidRPr="00624C44" w:rsidRDefault="007F3AB8" w:rsidP="0087276E">
            <w:pPr>
              <w:rPr>
                <w:lang w:val="en-US"/>
              </w:rPr>
            </w:pPr>
            <w:r w:rsidRPr="00624C44">
              <w:rPr>
                <w:lang w:val="en-US"/>
              </w:rPr>
              <w:t>Norm.</w:t>
            </w:r>
          </w:p>
        </w:tc>
      </w:tr>
      <w:tr w:rsidR="007F3AB8" w:rsidRPr="00624C44" w14:paraId="4032B3CA" w14:textId="77777777" w:rsidTr="00AD3DA7">
        <w:trPr>
          <w:trHeight w:val="320"/>
        </w:trPr>
        <w:tc>
          <w:tcPr>
            <w:tcW w:w="1952" w:type="dxa"/>
          </w:tcPr>
          <w:p w14:paraId="424C1614" w14:textId="77777777" w:rsidR="007F3AB8" w:rsidRPr="00624C44" w:rsidRDefault="007F3AB8" w:rsidP="0087276E">
            <w:pPr>
              <w:rPr>
                <w:lang w:val="en-US"/>
              </w:rPr>
            </w:pPr>
          </w:p>
        </w:tc>
        <w:tc>
          <w:tcPr>
            <w:tcW w:w="597" w:type="dxa"/>
          </w:tcPr>
          <w:p w14:paraId="7BF7E3D7"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FECA27E"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422B17C" w14:textId="77777777" w:rsidR="007F3AB8" w:rsidRPr="00624C44" w:rsidRDefault="007F3AB8" w:rsidP="0087276E">
            <w:pPr>
              <w:rPr>
                <w:lang w:val="en-US"/>
              </w:rPr>
            </w:pPr>
            <w:r w:rsidRPr="00624C44">
              <w:rPr>
                <w:lang w:val="en-US"/>
              </w:rPr>
              <w:t>/player/[id]/activity/normal/body/lower</w:t>
            </w:r>
          </w:p>
        </w:tc>
        <w:tc>
          <w:tcPr>
            <w:tcW w:w="508" w:type="dxa"/>
            <w:tcBorders>
              <w:left w:val="single" w:sz="4" w:space="0" w:color="auto"/>
              <w:right w:val="single" w:sz="4" w:space="0" w:color="auto"/>
            </w:tcBorders>
          </w:tcPr>
          <w:p w14:paraId="21FFC9AD"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6CE8AD57" w14:textId="77777777" w:rsidR="007F3AB8" w:rsidRPr="00624C44" w:rsidRDefault="007F3AB8" w:rsidP="0087276E">
            <w:pPr>
              <w:rPr>
                <w:lang w:val="en-US"/>
              </w:rPr>
            </w:pPr>
            <w:r w:rsidRPr="00624C44">
              <w:rPr>
                <w:lang w:val="en-US"/>
              </w:rPr>
              <w:t>Norm.</w:t>
            </w:r>
          </w:p>
        </w:tc>
      </w:tr>
      <w:tr w:rsidR="007F3AB8" w:rsidRPr="00624C44" w14:paraId="0B5CF550" w14:textId="77777777" w:rsidTr="00AD3DA7">
        <w:trPr>
          <w:trHeight w:val="320"/>
        </w:trPr>
        <w:tc>
          <w:tcPr>
            <w:tcW w:w="1952" w:type="dxa"/>
          </w:tcPr>
          <w:p w14:paraId="74281AD4" w14:textId="4EDED6C0" w:rsidR="007F3AB8" w:rsidRPr="00624C44" w:rsidRDefault="007F3AB8" w:rsidP="0087276E">
            <w:pPr>
              <w:rPr>
                <w:lang w:val="en-US"/>
              </w:rPr>
            </w:pPr>
          </w:p>
        </w:tc>
        <w:tc>
          <w:tcPr>
            <w:tcW w:w="597" w:type="dxa"/>
          </w:tcPr>
          <w:p w14:paraId="419A3E09" w14:textId="46B2A7DE"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54AC565" w14:textId="0A8C62B0" w:rsidR="007F3AB8" w:rsidRPr="00624C44" w:rsidRDefault="007F3AB8" w:rsidP="0087276E">
            <w:pPr>
              <w:rPr>
                <w:lang w:val="en-US"/>
              </w:rPr>
            </w:pPr>
          </w:p>
        </w:tc>
        <w:tc>
          <w:tcPr>
            <w:tcW w:w="3927" w:type="dxa"/>
            <w:tcBorders>
              <w:left w:val="single" w:sz="36" w:space="0" w:color="auto"/>
              <w:right w:val="single" w:sz="4" w:space="0" w:color="auto"/>
            </w:tcBorders>
          </w:tcPr>
          <w:p w14:paraId="3083A3A3" w14:textId="77777777" w:rsidR="007F3AB8" w:rsidRPr="00624C44" w:rsidRDefault="007F3AB8" w:rsidP="0087276E">
            <w:pPr>
              <w:rPr>
                <w:lang w:val="en-US"/>
              </w:rPr>
            </w:pPr>
            <w:r w:rsidRPr="00624C44">
              <w:rPr>
                <w:lang w:val="en-US"/>
              </w:rPr>
              <w:t>/player/[id]/activity/normal/body/right</w:t>
            </w:r>
          </w:p>
        </w:tc>
        <w:tc>
          <w:tcPr>
            <w:tcW w:w="508" w:type="dxa"/>
            <w:tcBorders>
              <w:left w:val="single" w:sz="4" w:space="0" w:color="auto"/>
              <w:right w:val="single" w:sz="4" w:space="0" w:color="auto"/>
            </w:tcBorders>
          </w:tcPr>
          <w:p w14:paraId="452965ED"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60381A66" w14:textId="77777777" w:rsidR="007F3AB8" w:rsidRPr="00624C44" w:rsidRDefault="007F3AB8" w:rsidP="0087276E">
            <w:pPr>
              <w:rPr>
                <w:lang w:val="en-US"/>
              </w:rPr>
            </w:pPr>
            <w:r w:rsidRPr="00624C44">
              <w:rPr>
                <w:lang w:val="en-US"/>
              </w:rPr>
              <w:t>Norm.</w:t>
            </w:r>
          </w:p>
        </w:tc>
      </w:tr>
      <w:tr w:rsidR="007F3AB8" w:rsidRPr="00624C44" w14:paraId="75DCAA81" w14:textId="77777777" w:rsidTr="00AD3DA7">
        <w:trPr>
          <w:trHeight w:val="320"/>
        </w:trPr>
        <w:tc>
          <w:tcPr>
            <w:tcW w:w="1952" w:type="dxa"/>
          </w:tcPr>
          <w:p w14:paraId="083BC819" w14:textId="41743FAA" w:rsidR="007F3AB8" w:rsidRPr="00624C44" w:rsidRDefault="007F3AB8" w:rsidP="0087276E">
            <w:pPr>
              <w:rPr>
                <w:lang w:val="en-US"/>
              </w:rPr>
            </w:pPr>
          </w:p>
        </w:tc>
        <w:tc>
          <w:tcPr>
            <w:tcW w:w="597" w:type="dxa"/>
          </w:tcPr>
          <w:p w14:paraId="78781CDE"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2F871A1" w14:textId="55E15B31" w:rsidR="007F3AB8" w:rsidRPr="00624C44" w:rsidRDefault="007F3AB8" w:rsidP="0087276E">
            <w:pPr>
              <w:rPr>
                <w:lang w:val="en-US"/>
              </w:rPr>
            </w:pPr>
          </w:p>
        </w:tc>
        <w:tc>
          <w:tcPr>
            <w:tcW w:w="3927" w:type="dxa"/>
            <w:tcBorders>
              <w:left w:val="single" w:sz="36" w:space="0" w:color="auto"/>
              <w:right w:val="single" w:sz="4" w:space="0" w:color="auto"/>
            </w:tcBorders>
          </w:tcPr>
          <w:p w14:paraId="002BFF8A" w14:textId="77777777" w:rsidR="007F3AB8" w:rsidRPr="00624C44" w:rsidRDefault="007F3AB8" w:rsidP="0087276E">
            <w:pPr>
              <w:rPr>
                <w:lang w:val="en-US"/>
              </w:rPr>
            </w:pPr>
            <w:r w:rsidRPr="00624C44">
              <w:rPr>
                <w:lang w:val="en-US"/>
              </w:rPr>
              <w:t>/player/[id]/activity/normal/body/left</w:t>
            </w:r>
          </w:p>
        </w:tc>
        <w:tc>
          <w:tcPr>
            <w:tcW w:w="508" w:type="dxa"/>
            <w:tcBorders>
              <w:left w:val="single" w:sz="4" w:space="0" w:color="auto"/>
              <w:right w:val="single" w:sz="4" w:space="0" w:color="auto"/>
            </w:tcBorders>
          </w:tcPr>
          <w:p w14:paraId="32F700A3"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48E04D33" w14:textId="77777777" w:rsidR="007F3AB8" w:rsidRPr="00624C44" w:rsidRDefault="007F3AB8" w:rsidP="0087276E">
            <w:pPr>
              <w:rPr>
                <w:lang w:val="en-US"/>
              </w:rPr>
            </w:pPr>
            <w:r w:rsidRPr="00624C44">
              <w:rPr>
                <w:lang w:val="en-US"/>
              </w:rPr>
              <w:t>Norm.</w:t>
            </w:r>
          </w:p>
        </w:tc>
      </w:tr>
      <w:tr w:rsidR="007F3AB8" w:rsidRPr="00624C44" w14:paraId="219FC95C" w14:textId="77777777" w:rsidTr="00AD3DA7">
        <w:trPr>
          <w:trHeight w:val="320"/>
        </w:trPr>
        <w:tc>
          <w:tcPr>
            <w:tcW w:w="1952" w:type="dxa"/>
          </w:tcPr>
          <w:p w14:paraId="2D861651" w14:textId="77777777" w:rsidR="007F3AB8" w:rsidRPr="00624C44" w:rsidRDefault="007F3AB8" w:rsidP="0087276E">
            <w:pPr>
              <w:rPr>
                <w:lang w:val="en-US"/>
              </w:rPr>
            </w:pPr>
          </w:p>
        </w:tc>
        <w:tc>
          <w:tcPr>
            <w:tcW w:w="597" w:type="dxa"/>
          </w:tcPr>
          <w:p w14:paraId="0C12FA3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F15F32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81F3ECC" w14:textId="77777777" w:rsidR="007F3AB8" w:rsidRPr="00624C44" w:rsidRDefault="007F3AB8" w:rsidP="0087276E">
            <w:pPr>
              <w:rPr>
                <w:lang w:val="en-US"/>
              </w:rPr>
            </w:pPr>
            <w:r w:rsidRPr="00624C44">
              <w:rPr>
                <w:lang w:val="en-US"/>
              </w:rPr>
              <w:t>/player/[id]/activity/peak</w:t>
            </w:r>
          </w:p>
        </w:tc>
        <w:tc>
          <w:tcPr>
            <w:tcW w:w="508" w:type="dxa"/>
            <w:tcBorders>
              <w:left w:val="single" w:sz="4" w:space="0" w:color="auto"/>
              <w:right w:val="single" w:sz="4" w:space="0" w:color="auto"/>
            </w:tcBorders>
          </w:tcPr>
          <w:p w14:paraId="01B8E118"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2CA0060D" w14:textId="77777777" w:rsidR="007F3AB8" w:rsidRPr="00624C44" w:rsidRDefault="007F3AB8" w:rsidP="0087276E">
            <w:pPr>
              <w:rPr>
                <w:lang w:val="en-US"/>
              </w:rPr>
            </w:pPr>
            <w:r w:rsidRPr="00624C44">
              <w:rPr>
                <w:lang w:val="en-US"/>
              </w:rPr>
              <w:t>Norm.</w:t>
            </w:r>
          </w:p>
        </w:tc>
      </w:tr>
      <w:tr w:rsidR="007F3AB8" w:rsidRPr="00624C44" w14:paraId="6230A32F" w14:textId="77777777" w:rsidTr="00AD3DA7">
        <w:trPr>
          <w:trHeight w:val="320"/>
        </w:trPr>
        <w:tc>
          <w:tcPr>
            <w:tcW w:w="1952" w:type="dxa"/>
          </w:tcPr>
          <w:p w14:paraId="09FC9575" w14:textId="77777777" w:rsidR="007F3AB8" w:rsidRPr="00624C44" w:rsidRDefault="007F3AB8" w:rsidP="0087276E">
            <w:pPr>
              <w:rPr>
                <w:lang w:val="en-US"/>
              </w:rPr>
            </w:pPr>
          </w:p>
        </w:tc>
        <w:tc>
          <w:tcPr>
            <w:tcW w:w="597" w:type="dxa"/>
          </w:tcPr>
          <w:p w14:paraId="39FE647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F614DE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2F73A05" w14:textId="77777777" w:rsidR="007F3AB8" w:rsidRPr="00624C44" w:rsidRDefault="007F3AB8" w:rsidP="0087276E">
            <w:pPr>
              <w:rPr>
                <w:lang w:val="en-US"/>
              </w:rPr>
            </w:pPr>
            <w:r w:rsidRPr="00624C44">
              <w:rPr>
                <w:lang w:val="en-US"/>
              </w:rPr>
              <w:t>/player/[id]/flow/leftwards/left</w:t>
            </w:r>
          </w:p>
        </w:tc>
        <w:tc>
          <w:tcPr>
            <w:tcW w:w="508" w:type="dxa"/>
            <w:tcBorders>
              <w:left w:val="single" w:sz="4" w:space="0" w:color="auto"/>
              <w:right w:val="single" w:sz="4" w:space="0" w:color="auto"/>
            </w:tcBorders>
          </w:tcPr>
          <w:p w14:paraId="617978DA" w14:textId="77777777" w:rsidR="007F3AB8" w:rsidRPr="00624C44" w:rsidRDefault="007F3AB8" w:rsidP="0087276E">
            <w:pPr>
              <w:rPr>
                <w:lang w:val="en-US"/>
              </w:rPr>
            </w:pPr>
          </w:p>
        </w:tc>
        <w:tc>
          <w:tcPr>
            <w:tcW w:w="831" w:type="dxa"/>
            <w:tcBorders>
              <w:left w:val="single" w:sz="4" w:space="0" w:color="auto"/>
            </w:tcBorders>
            <w:vAlign w:val="center"/>
          </w:tcPr>
          <w:p w14:paraId="0C1E3564" w14:textId="77777777" w:rsidR="007F3AB8" w:rsidRPr="00624C44" w:rsidRDefault="007F3AB8" w:rsidP="0087276E">
            <w:pPr>
              <w:rPr>
                <w:lang w:val="en-US"/>
              </w:rPr>
            </w:pPr>
            <w:r w:rsidRPr="00624C44">
              <w:rPr>
                <w:lang w:val="en-US"/>
              </w:rPr>
              <w:t>None</w:t>
            </w:r>
          </w:p>
        </w:tc>
      </w:tr>
      <w:tr w:rsidR="007F3AB8" w:rsidRPr="00624C44" w14:paraId="3CD60EE4" w14:textId="77777777" w:rsidTr="00AD3DA7">
        <w:trPr>
          <w:trHeight w:val="320"/>
        </w:trPr>
        <w:tc>
          <w:tcPr>
            <w:tcW w:w="1952" w:type="dxa"/>
          </w:tcPr>
          <w:p w14:paraId="7EF11B29" w14:textId="77777777" w:rsidR="007F3AB8" w:rsidRPr="00624C44" w:rsidRDefault="007F3AB8" w:rsidP="0087276E">
            <w:pPr>
              <w:rPr>
                <w:lang w:val="en-US"/>
              </w:rPr>
            </w:pPr>
          </w:p>
        </w:tc>
        <w:tc>
          <w:tcPr>
            <w:tcW w:w="597" w:type="dxa"/>
          </w:tcPr>
          <w:p w14:paraId="02ABF2FA"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99516B2"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7947526" w14:textId="77777777" w:rsidR="007F3AB8" w:rsidRPr="00624C44" w:rsidRDefault="007F3AB8" w:rsidP="0087276E">
            <w:pPr>
              <w:rPr>
                <w:lang w:val="en-US"/>
              </w:rPr>
            </w:pPr>
            <w:r w:rsidRPr="00624C44">
              <w:rPr>
                <w:lang w:val="en-US"/>
              </w:rPr>
              <w:t>/player/[id]/flow/leftwards/right</w:t>
            </w:r>
          </w:p>
        </w:tc>
        <w:tc>
          <w:tcPr>
            <w:tcW w:w="508" w:type="dxa"/>
            <w:tcBorders>
              <w:left w:val="single" w:sz="4" w:space="0" w:color="auto"/>
              <w:right w:val="single" w:sz="4" w:space="0" w:color="auto"/>
            </w:tcBorders>
          </w:tcPr>
          <w:p w14:paraId="655EEC0C" w14:textId="77777777" w:rsidR="007F3AB8" w:rsidRPr="00624C44" w:rsidRDefault="007F3AB8" w:rsidP="0087276E">
            <w:pPr>
              <w:rPr>
                <w:lang w:val="en-US"/>
              </w:rPr>
            </w:pPr>
          </w:p>
        </w:tc>
        <w:tc>
          <w:tcPr>
            <w:tcW w:w="831" w:type="dxa"/>
            <w:tcBorders>
              <w:left w:val="single" w:sz="4" w:space="0" w:color="auto"/>
            </w:tcBorders>
          </w:tcPr>
          <w:p w14:paraId="05927FE0" w14:textId="77777777" w:rsidR="007F3AB8" w:rsidRPr="00624C44" w:rsidRDefault="007F3AB8" w:rsidP="0087276E">
            <w:pPr>
              <w:rPr>
                <w:lang w:val="en-US"/>
              </w:rPr>
            </w:pPr>
            <w:r w:rsidRPr="00624C44">
              <w:rPr>
                <w:lang w:val="en-US"/>
              </w:rPr>
              <w:t>None</w:t>
            </w:r>
          </w:p>
        </w:tc>
      </w:tr>
      <w:tr w:rsidR="007F3AB8" w:rsidRPr="00624C44" w14:paraId="183F952B" w14:textId="77777777" w:rsidTr="00AD3DA7">
        <w:trPr>
          <w:trHeight w:val="320"/>
        </w:trPr>
        <w:tc>
          <w:tcPr>
            <w:tcW w:w="1952" w:type="dxa"/>
          </w:tcPr>
          <w:p w14:paraId="7B062574" w14:textId="77777777" w:rsidR="007F3AB8" w:rsidRPr="00624C44" w:rsidRDefault="007F3AB8" w:rsidP="0087276E">
            <w:pPr>
              <w:rPr>
                <w:lang w:val="en-US"/>
              </w:rPr>
            </w:pPr>
          </w:p>
        </w:tc>
        <w:tc>
          <w:tcPr>
            <w:tcW w:w="597" w:type="dxa"/>
          </w:tcPr>
          <w:p w14:paraId="35D7D12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3804C8B"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C0535E1" w14:textId="77777777" w:rsidR="007F3AB8" w:rsidRPr="00624C44" w:rsidRDefault="007F3AB8" w:rsidP="0087276E">
            <w:pPr>
              <w:rPr>
                <w:lang w:val="en-US"/>
              </w:rPr>
            </w:pPr>
            <w:r w:rsidRPr="00624C44">
              <w:rPr>
                <w:lang w:val="en-US"/>
              </w:rPr>
              <w:t>/player/[id]/flow/rightwards/left</w:t>
            </w:r>
          </w:p>
        </w:tc>
        <w:tc>
          <w:tcPr>
            <w:tcW w:w="508" w:type="dxa"/>
            <w:tcBorders>
              <w:left w:val="single" w:sz="4" w:space="0" w:color="auto"/>
              <w:right w:val="single" w:sz="4" w:space="0" w:color="auto"/>
            </w:tcBorders>
          </w:tcPr>
          <w:p w14:paraId="4EF0DA38" w14:textId="77777777" w:rsidR="007F3AB8" w:rsidRPr="00624C44" w:rsidRDefault="007F3AB8" w:rsidP="0087276E">
            <w:pPr>
              <w:rPr>
                <w:lang w:val="en-US"/>
              </w:rPr>
            </w:pPr>
          </w:p>
        </w:tc>
        <w:tc>
          <w:tcPr>
            <w:tcW w:w="831" w:type="dxa"/>
            <w:tcBorders>
              <w:left w:val="single" w:sz="4" w:space="0" w:color="auto"/>
            </w:tcBorders>
          </w:tcPr>
          <w:p w14:paraId="08F07C40" w14:textId="77777777" w:rsidR="007F3AB8" w:rsidRPr="00624C44" w:rsidRDefault="007F3AB8" w:rsidP="0087276E">
            <w:pPr>
              <w:rPr>
                <w:lang w:val="en-US"/>
              </w:rPr>
            </w:pPr>
            <w:r w:rsidRPr="00624C44">
              <w:rPr>
                <w:lang w:val="en-US"/>
              </w:rPr>
              <w:t>None</w:t>
            </w:r>
          </w:p>
        </w:tc>
      </w:tr>
      <w:tr w:rsidR="007F3AB8" w:rsidRPr="00624C44" w14:paraId="23728F04" w14:textId="77777777" w:rsidTr="00AD3DA7">
        <w:trPr>
          <w:trHeight w:val="320"/>
        </w:trPr>
        <w:tc>
          <w:tcPr>
            <w:tcW w:w="1952" w:type="dxa"/>
          </w:tcPr>
          <w:p w14:paraId="5A4A407A" w14:textId="77777777" w:rsidR="007F3AB8" w:rsidRPr="00624C44" w:rsidRDefault="007F3AB8" w:rsidP="0087276E">
            <w:pPr>
              <w:rPr>
                <w:lang w:val="en-US"/>
              </w:rPr>
            </w:pPr>
          </w:p>
        </w:tc>
        <w:tc>
          <w:tcPr>
            <w:tcW w:w="597" w:type="dxa"/>
          </w:tcPr>
          <w:p w14:paraId="6D986873"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AEC05B5"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BA3A309" w14:textId="77777777" w:rsidR="007F3AB8" w:rsidRPr="00624C44" w:rsidRDefault="007F3AB8" w:rsidP="0087276E">
            <w:pPr>
              <w:rPr>
                <w:lang w:val="en-US"/>
              </w:rPr>
            </w:pPr>
            <w:r w:rsidRPr="00624C44">
              <w:rPr>
                <w:lang w:val="en-US"/>
              </w:rPr>
              <w:t>/player/[id]/flow/rightwards/right</w:t>
            </w:r>
          </w:p>
        </w:tc>
        <w:tc>
          <w:tcPr>
            <w:tcW w:w="508" w:type="dxa"/>
            <w:tcBorders>
              <w:left w:val="single" w:sz="4" w:space="0" w:color="auto"/>
              <w:right w:val="single" w:sz="4" w:space="0" w:color="auto"/>
            </w:tcBorders>
          </w:tcPr>
          <w:p w14:paraId="6FB23F2C" w14:textId="77777777" w:rsidR="007F3AB8" w:rsidRPr="00624C44" w:rsidRDefault="007F3AB8" w:rsidP="0087276E">
            <w:pPr>
              <w:rPr>
                <w:lang w:val="en-US"/>
              </w:rPr>
            </w:pPr>
          </w:p>
        </w:tc>
        <w:tc>
          <w:tcPr>
            <w:tcW w:w="831" w:type="dxa"/>
            <w:tcBorders>
              <w:left w:val="single" w:sz="4" w:space="0" w:color="auto"/>
            </w:tcBorders>
          </w:tcPr>
          <w:p w14:paraId="242E6FF3" w14:textId="77777777" w:rsidR="007F3AB8" w:rsidRPr="00624C44" w:rsidRDefault="007F3AB8" w:rsidP="0087276E">
            <w:pPr>
              <w:rPr>
                <w:lang w:val="en-US"/>
              </w:rPr>
            </w:pPr>
            <w:r w:rsidRPr="00624C44">
              <w:rPr>
                <w:lang w:val="en-US"/>
              </w:rPr>
              <w:t>None</w:t>
            </w:r>
          </w:p>
        </w:tc>
      </w:tr>
      <w:tr w:rsidR="007F3AB8" w:rsidRPr="00624C44" w14:paraId="751FAAD7" w14:textId="77777777" w:rsidTr="00AD3DA7">
        <w:trPr>
          <w:trHeight w:val="320"/>
        </w:trPr>
        <w:tc>
          <w:tcPr>
            <w:tcW w:w="1952" w:type="dxa"/>
          </w:tcPr>
          <w:p w14:paraId="7CE54FBC" w14:textId="77777777" w:rsidR="007F3AB8" w:rsidRPr="00624C44" w:rsidRDefault="007F3AB8" w:rsidP="0087276E">
            <w:pPr>
              <w:rPr>
                <w:lang w:val="en-US"/>
              </w:rPr>
            </w:pPr>
          </w:p>
        </w:tc>
        <w:tc>
          <w:tcPr>
            <w:tcW w:w="597" w:type="dxa"/>
          </w:tcPr>
          <w:p w14:paraId="0430E3D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2A1BBBE"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71AC65E6" w14:textId="77777777" w:rsidR="007F3AB8" w:rsidRPr="00624C44" w:rsidRDefault="007F3AB8" w:rsidP="0087276E">
            <w:pPr>
              <w:rPr>
                <w:lang w:val="en-US"/>
              </w:rPr>
            </w:pPr>
            <w:r w:rsidRPr="00624C44">
              <w:rPr>
                <w:lang w:val="en-US"/>
              </w:rPr>
              <w:t>/player/[id]/flow/upwards/left</w:t>
            </w:r>
          </w:p>
        </w:tc>
        <w:tc>
          <w:tcPr>
            <w:tcW w:w="508" w:type="dxa"/>
            <w:tcBorders>
              <w:left w:val="single" w:sz="4" w:space="0" w:color="auto"/>
              <w:right w:val="single" w:sz="4" w:space="0" w:color="auto"/>
            </w:tcBorders>
          </w:tcPr>
          <w:p w14:paraId="7DCE2EBF" w14:textId="77777777" w:rsidR="007F3AB8" w:rsidRPr="00624C44" w:rsidRDefault="007F3AB8" w:rsidP="0087276E">
            <w:pPr>
              <w:rPr>
                <w:lang w:val="en-US"/>
              </w:rPr>
            </w:pPr>
          </w:p>
        </w:tc>
        <w:tc>
          <w:tcPr>
            <w:tcW w:w="831" w:type="dxa"/>
            <w:tcBorders>
              <w:left w:val="single" w:sz="4" w:space="0" w:color="auto"/>
            </w:tcBorders>
          </w:tcPr>
          <w:p w14:paraId="69E461E0" w14:textId="77777777" w:rsidR="007F3AB8" w:rsidRPr="00624C44" w:rsidRDefault="007F3AB8" w:rsidP="0087276E">
            <w:pPr>
              <w:rPr>
                <w:lang w:val="en-US"/>
              </w:rPr>
            </w:pPr>
            <w:r w:rsidRPr="00624C44">
              <w:rPr>
                <w:lang w:val="en-US"/>
              </w:rPr>
              <w:t>None</w:t>
            </w:r>
          </w:p>
        </w:tc>
      </w:tr>
      <w:tr w:rsidR="007F3AB8" w:rsidRPr="00624C44" w14:paraId="6D2394E4" w14:textId="77777777" w:rsidTr="00AD3DA7">
        <w:trPr>
          <w:trHeight w:val="320"/>
        </w:trPr>
        <w:tc>
          <w:tcPr>
            <w:tcW w:w="1952" w:type="dxa"/>
          </w:tcPr>
          <w:p w14:paraId="5AE9F86F" w14:textId="77777777" w:rsidR="007F3AB8" w:rsidRPr="00624C44" w:rsidRDefault="007F3AB8" w:rsidP="0087276E">
            <w:pPr>
              <w:rPr>
                <w:lang w:val="en-US"/>
              </w:rPr>
            </w:pPr>
          </w:p>
        </w:tc>
        <w:tc>
          <w:tcPr>
            <w:tcW w:w="597" w:type="dxa"/>
          </w:tcPr>
          <w:p w14:paraId="5CECA924"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E21BCB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F51B53C" w14:textId="77777777" w:rsidR="007F3AB8" w:rsidRPr="00624C44" w:rsidRDefault="007F3AB8" w:rsidP="0087276E">
            <w:pPr>
              <w:rPr>
                <w:lang w:val="en-US"/>
              </w:rPr>
            </w:pPr>
            <w:r w:rsidRPr="00624C44">
              <w:rPr>
                <w:lang w:val="en-US"/>
              </w:rPr>
              <w:t>/player/[id]/flow/upwards/right</w:t>
            </w:r>
          </w:p>
        </w:tc>
        <w:tc>
          <w:tcPr>
            <w:tcW w:w="508" w:type="dxa"/>
            <w:tcBorders>
              <w:left w:val="single" w:sz="4" w:space="0" w:color="auto"/>
              <w:right w:val="single" w:sz="4" w:space="0" w:color="auto"/>
            </w:tcBorders>
          </w:tcPr>
          <w:p w14:paraId="2CA2A946" w14:textId="77777777" w:rsidR="007F3AB8" w:rsidRPr="00624C44" w:rsidRDefault="007F3AB8" w:rsidP="0087276E">
            <w:pPr>
              <w:rPr>
                <w:lang w:val="en-US"/>
              </w:rPr>
            </w:pPr>
          </w:p>
        </w:tc>
        <w:tc>
          <w:tcPr>
            <w:tcW w:w="831" w:type="dxa"/>
            <w:tcBorders>
              <w:left w:val="single" w:sz="4" w:space="0" w:color="auto"/>
            </w:tcBorders>
          </w:tcPr>
          <w:p w14:paraId="77449A40" w14:textId="77777777" w:rsidR="007F3AB8" w:rsidRPr="00624C44" w:rsidRDefault="007F3AB8" w:rsidP="0087276E">
            <w:pPr>
              <w:rPr>
                <w:lang w:val="en-US"/>
              </w:rPr>
            </w:pPr>
            <w:r w:rsidRPr="00624C44">
              <w:rPr>
                <w:lang w:val="en-US"/>
              </w:rPr>
              <w:t>None</w:t>
            </w:r>
          </w:p>
        </w:tc>
      </w:tr>
      <w:tr w:rsidR="007F3AB8" w:rsidRPr="00624C44" w14:paraId="525E8C8B" w14:textId="77777777" w:rsidTr="00AD3DA7">
        <w:trPr>
          <w:trHeight w:val="320"/>
        </w:trPr>
        <w:tc>
          <w:tcPr>
            <w:tcW w:w="1952" w:type="dxa"/>
          </w:tcPr>
          <w:p w14:paraId="0913D4A9" w14:textId="77777777" w:rsidR="007F3AB8" w:rsidRPr="00624C44" w:rsidRDefault="007F3AB8" w:rsidP="0087276E">
            <w:pPr>
              <w:rPr>
                <w:lang w:val="en-US"/>
              </w:rPr>
            </w:pPr>
          </w:p>
        </w:tc>
        <w:tc>
          <w:tcPr>
            <w:tcW w:w="597" w:type="dxa"/>
          </w:tcPr>
          <w:p w14:paraId="58D2052D"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C1D6884"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F3F4946" w14:textId="77777777" w:rsidR="007F3AB8" w:rsidRPr="00624C44" w:rsidRDefault="007F3AB8" w:rsidP="0087276E">
            <w:pPr>
              <w:rPr>
                <w:lang w:val="en-US"/>
              </w:rPr>
            </w:pPr>
            <w:r w:rsidRPr="00624C44">
              <w:rPr>
                <w:lang w:val="en-US"/>
              </w:rPr>
              <w:t>/player/[id]/flow/downwards/left</w:t>
            </w:r>
          </w:p>
        </w:tc>
        <w:tc>
          <w:tcPr>
            <w:tcW w:w="508" w:type="dxa"/>
            <w:tcBorders>
              <w:left w:val="single" w:sz="4" w:space="0" w:color="auto"/>
              <w:right w:val="single" w:sz="4" w:space="0" w:color="auto"/>
            </w:tcBorders>
          </w:tcPr>
          <w:p w14:paraId="19EADA8C" w14:textId="77777777" w:rsidR="007F3AB8" w:rsidRPr="00624C44" w:rsidRDefault="007F3AB8" w:rsidP="0087276E">
            <w:pPr>
              <w:rPr>
                <w:lang w:val="en-US"/>
              </w:rPr>
            </w:pPr>
          </w:p>
        </w:tc>
        <w:tc>
          <w:tcPr>
            <w:tcW w:w="831" w:type="dxa"/>
            <w:tcBorders>
              <w:left w:val="single" w:sz="4" w:space="0" w:color="auto"/>
            </w:tcBorders>
          </w:tcPr>
          <w:p w14:paraId="61CEF7B6" w14:textId="77777777" w:rsidR="007F3AB8" w:rsidRPr="00624C44" w:rsidRDefault="007F3AB8" w:rsidP="0087276E">
            <w:pPr>
              <w:rPr>
                <w:lang w:val="en-US"/>
              </w:rPr>
            </w:pPr>
            <w:r w:rsidRPr="00624C44">
              <w:rPr>
                <w:lang w:val="en-US"/>
              </w:rPr>
              <w:t>None</w:t>
            </w:r>
          </w:p>
        </w:tc>
      </w:tr>
      <w:tr w:rsidR="007F3AB8" w:rsidRPr="00624C44" w14:paraId="6D0EBD51" w14:textId="77777777" w:rsidTr="00AD3DA7">
        <w:trPr>
          <w:trHeight w:val="320"/>
        </w:trPr>
        <w:tc>
          <w:tcPr>
            <w:tcW w:w="1952" w:type="dxa"/>
          </w:tcPr>
          <w:p w14:paraId="10428A0A" w14:textId="77777777" w:rsidR="007F3AB8" w:rsidRPr="00624C44" w:rsidRDefault="007F3AB8" w:rsidP="0087276E">
            <w:pPr>
              <w:rPr>
                <w:lang w:val="en-US"/>
              </w:rPr>
            </w:pPr>
          </w:p>
        </w:tc>
        <w:tc>
          <w:tcPr>
            <w:tcW w:w="597" w:type="dxa"/>
          </w:tcPr>
          <w:p w14:paraId="63B6576E"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54500D5"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33DDE79" w14:textId="77777777" w:rsidR="007F3AB8" w:rsidRPr="00624C44" w:rsidRDefault="007F3AB8" w:rsidP="0087276E">
            <w:pPr>
              <w:rPr>
                <w:lang w:val="en-US"/>
              </w:rPr>
            </w:pPr>
            <w:r w:rsidRPr="00624C44">
              <w:rPr>
                <w:lang w:val="en-US"/>
              </w:rPr>
              <w:t>/player/[id]/flow/downwards/right</w:t>
            </w:r>
          </w:p>
        </w:tc>
        <w:tc>
          <w:tcPr>
            <w:tcW w:w="508" w:type="dxa"/>
            <w:tcBorders>
              <w:left w:val="single" w:sz="4" w:space="0" w:color="auto"/>
              <w:right w:val="single" w:sz="4" w:space="0" w:color="auto"/>
            </w:tcBorders>
          </w:tcPr>
          <w:p w14:paraId="178C7B70" w14:textId="77777777" w:rsidR="007F3AB8" w:rsidRPr="00624C44" w:rsidRDefault="007F3AB8" w:rsidP="0087276E">
            <w:pPr>
              <w:rPr>
                <w:lang w:val="en-US"/>
              </w:rPr>
            </w:pPr>
          </w:p>
        </w:tc>
        <w:tc>
          <w:tcPr>
            <w:tcW w:w="831" w:type="dxa"/>
            <w:tcBorders>
              <w:left w:val="single" w:sz="4" w:space="0" w:color="auto"/>
            </w:tcBorders>
          </w:tcPr>
          <w:p w14:paraId="03682300" w14:textId="77777777" w:rsidR="007F3AB8" w:rsidRPr="00624C44" w:rsidRDefault="007F3AB8" w:rsidP="0087276E">
            <w:pPr>
              <w:rPr>
                <w:lang w:val="en-US"/>
              </w:rPr>
            </w:pPr>
            <w:r w:rsidRPr="00624C44">
              <w:rPr>
                <w:lang w:val="en-US"/>
              </w:rPr>
              <w:t>None</w:t>
            </w:r>
          </w:p>
        </w:tc>
      </w:tr>
      <w:tr w:rsidR="007F3AB8" w:rsidRPr="00624C44" w14:paraId="3897CFCD" w14:textId="77777777" w:rsidTr="00AD3DA7">
        <w:trPr>
          <w:trHeight w:val="320"/>
        </w:trPr>
        <w:tc>
          <w:tcPr>
            <w:tcW w:w="1952" w:type="dxa"/>
          </w:tcPr>
          <w:p w14:paraId="6981BED7" w14:textId="77777777" w:rsidR="007F3AB8" w:rsidRPr="00624C44" w:rsidRDefault="007F3AB8" w:rsidP="0087276E">
            <w:pPr>
              <w:rPr>
                <w:lang w:val="en-US"/>
              </w:rPr>
            </w:pPr>
          </w:p>
        </w:tc>
        <w:tc>
          <w:tcPr>
            <w:tcW w:w="597" w:type="dxa"/>
          </w:tcPr>
          <w:p w14:paraId="3183260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F56D84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1B3C754" w14:textId="77777777" w:rsidR="007F3AB8" w:rsidRPr="00624C44" w:rsidRDefault="007F3AB8" w:rsidP="0087276E">
            <w:pPr>
              <w:rPr>
                <w:lang w:val="en-US"/>
              </w:rPr>
            </w:pPr>
            <w:r w:rsidRPr="00624C44">
              <w:rPr>
                <w:lang w:val="en-US"/>
              </w:rPr>
              <w:t>/player/[id]/location/ready</w:t>
            </w:r>
          </w:p>
        </w:tc>
        <w:tc>
          <w:tcPr>
            <w:tcW w:w="508" w:type="dxa"/>
            <w:tcBorders>
              <w:left w:val="single" w:sz="4" w:space="0" w:color="auto"/>
              <w:right w:val="single" w:sz="4" w:space="0" w:color="auto"/>
            </w:tcBorders>
          </w:tcPr>
          <w:p w14:paraId="38F2A973" w14:textId="77777777" w:rsidR="007F3AB8" w:rsidRPr="00624C44" w:rsidRDefault="007F3AB8" w:rsidP="0087276E">
            <w:pPr>
              <w:rPr>
                <w:lang w:val="en-US"/>
              </w:rPr>
            </w:pPr>
            <w:proofErr w:type="gramStart"/>
            <w:r w:rsidRPr="00624C44">
              <w:rPr>
                <w:lang w:val="en-US"/>
              </w:rPr>
              <w:t>,</w:t>
            </w:r>
            <w:proofErr w:type="spellStart"/>
            <w:r w:rsidRPr="00624C44">
              <w:rPr>
                <w:lang w:val="en-US"/>
              </w:rPr>
              <w:t>i</w:t>
            </w:r>
            <w:proofErr w:type="spellEnd"/>
            <w:proofErr w:type="gramEnd"/>
          </w:p>
        </w:tc>
        <w:tc>
          <w:tcPr>
            <w:tcW w:w="831" w:type="dxa"/>
            <w:tcBorders>
              <w:left w:val="single" w:sz="4" w:space="0" w:color="auto"/>
            </w:tcBorders>
          </w:tcPr>
          <w:p w14:paraId="505B62A3" w14:textId="77777777" w:rsidR="007F3AB8" w:rsidRPr="00624C44" w:rsidRDefault="007F3AB8" w:rsidP="0087276E">
            <w:pPr>
              <w:rPr>
                <w:lang w:val="en-US"/>
              </w:rPr>
            </w:pPr>
            <w:r w:rsidRPr="00624C44">
              <w:rPr>
                <w:lang w:val="en-US"/>
              </w:rPr>
              <w:t>0/1</w:t>
            </w:r>
          </w:p>
        </w:tc>
      </w:tr>
      <w:tr w:rsidR="007F3AB8" w:rsidRPr="00624C44" w14:paraId="12C3AD06" w14:textId="77777777" w:rsidTr="00AD3DA7">
        <w:trPr>
          <w:trHeight w:val="320"/>
        </w:trPr>
        <w:tc>
          <w:tcPr>
            <w:tcW w:w="1952" w:type="dxa"/>
          </w:tcPr>
          <w:p w14:paraId="330BC59D" w14:textId="77777777" w:rsidR="007F3AB8" w:rsidRPr="00624C44" w:rsidRDefault="007F3AB8" w:rsidP="0087276E">
            <w:pPr>
              <w:rPr>
                <w:lang w:val="en-US"/>
              </w:rPr>
            </w:pPr>
          </w:p>
        </w:tc>
        <w:tc>
          <w:tcPr>
            <w:tcW w:w="597" w:type="dxa"/>
          </w:tcPr>
          <w:p w14:paraId="65A8DF37"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A883040"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75AFD6F9" w14:textId="77777777" w:rsidR="007F3AB8" w:rsidRPr="00624C44" w:rsidRDefault="007F3AB8" w:rsidP="0087276E">
            <w:pPr>
              <w:rPr>
                <w:lang w:val="en-US"/>
              </w:rPr>
            </w:pPr>
            <w:r w:rsidRPr="00624C44">
              <w:rPr>
                <w:lang w:val="en-US"/>
              </w:rPr>
              <w:t>/player/[id]/location/present</w:t>
            </w:r>
          </w:p>
        </w:tc>
        <w:tc>
          <w:tcPr>
            <w:tcW w:w="508" w:type="dxa"/>
            <w:tcBorders>
              <w:left w:val="single" w:sz="4" w:space="0" w:color="auto"/>
              <w:right w:val="single" w:sz="4" w:space="0" w:color="auto"/>
            </w:tcBorders>
          </w:tcPr>
          <w:p w14:paraId="75D6F27C" w14:textId="77777777" w:rsidR="007F3AB8" w:rsidRPr="00624C44" w:rsidRDefault="007F3AB8" w:rsidP="0087276E">
            <w:pPr>
              <w:rPr>
                <w:lang w:val="en-US"/>
              </w:rPr>
            </w:pPr>
            <w:proofErr w:type="gramStart"/>
            <w:r w:rsidRPr="00624C44">
              <w:rPr>
                <w:lang w:val="en-US"/>
              </w:rPr>
              <w:t>,</w:t>
            </w:r>
            <w:proofErr w:type="spellStart"/>
            <w:r w:rsidRPr="00624C44">
              <w:rPr>
                <w:lang w:val="en-US"/>
              </w:rPr>
              <w:t>i</w:t>
            </w:r>
            <w:proofErr w:type="spellEnd"/>
            <w:proofErr w:type="gramEnd"/>
          </w:p>
        </w:tc>
        <w:tc>
          <w:tcPr>
            <w:tcW w:w="831" w:type="dxa"/>
            <w:tcBorders>
              <w:left w:val="single" w:sz="4" w:space="0" w:color="auto"/>
            </w:tcBorders>
          </w:tcPr>
          <w:p w14:paraId="52216BC4" w14:textId="77777777" w:rsidR="007F3AB8" w:rsidRPr="00624C44" w:rsidRDefault="007F3AB8" w:rsidP="0087276E">
            <w:pPr>
              <w:rPr>
                <w:lang w:val="en-US"/>
              </w:rPr>
            </w:pPr>
            <w:r w:rsidRPr="00624C44">
              <w:rPr>
                <w:lang w:val="en-US"/>
              </w:rPr>
              <w:t>0/1</w:t>
            </w:r>
          </w:p>
        </w:tc>
      </w:tr>
      <w:tr w:rsidR="007F3AB8" w:rsidRPr="00624C44" w14:paraId="07B4A979" w14:textId="77777777" w:rsidTr="00AD3DA7">
        <w:trPr>
          <w:trHeight w:val="320"/>
        </w:trPr>
        <w:tc>
          <w:tcPr>
            <w:tcW w:w="1952" w:type="dxa"/>
          </w:tcPr>
          <w:p w14:paraId="77D18635" w14:textId="3C3E8C2B" w:rsidR="007F3AB8" w:rsidRPr="00624C44" w:rsidRDefault="007F3AB8" w:rsidP="0087276E">
            <w:pPr>
              <w:rPr>
                <w:lang w:val="en-US"/>
              </w:rPr>
            </w:pPr>
          </w:p>
        </w:tc>
        <w:tc>
          <w:tcPr>
            <w:tcW w:w="597" w:type="dxa"/>
          </w:tcPr>
          <w:p w14:paraId="3C16A6F3" w14:textId="629D010F"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C0F9051" w14:textId="23BB46EF" w:rsidR="007F3AB8" w:rsidRPr="00624C44" w:rsidRDefault="007F3AB8" w:rsidP="0087276E">
            <w:pPr>
              <w:rPr>
                <w:lang w:val="en-US"/>
              </w:rPr>
            </w:pPr>
          </w:p>
        </w:tc>
        <w:tc>
          <w:tcPr>
            <w:tcW w:w="3927" w:type="dxa"/>
            <w:tcBorders>
              <w:left w:val="single" w:sz="36" w:space="0" w:color="auto"/>
              <w:right w:val="single" w:sz="4" w:space="0" w:color="auto"/>
            </w:tcBorders>
          </w:tcPr>
          <w:p w14:paraId="0C205DAD" w14:textId="77777777" w:rsidR="007F3AB8" w:rsidRPr="00624C44" w:rsidRDefault="007F3AB8" w:rsidP="0087276E">
            <w:pPr>
              <w:tabs>
                <w:tab w:val="left" w:pos="2933"/>
              </w:tabs>
              <w:rPr>
                <w:lang w:val="en-US"/>
              </w:rPr>
            </w:pPr>
            <w:r w:rsidRPr="00624C44">
              <w:rPr>
                <w:lang w:val="en-US"/>
              </w:rPr>
              <w:t>/player/[id]/location/</w:t>
            </w:r>
            <w:proofErr w:type="spellStart"/>
            <w:r w:rsidRPr="00624C44">
              <w:rPr>
                <w:lang w:val="en-US"/>
              </w:rPr>
              <w:t>centerX</w:t>
            </w:r>
            <w:proofErr w:type="spellEnd"/>
            <w:r w:rsidRPr="00624C44">
              <w:rPr>
                <w:lang w:val="en-US"/>
              </w:rPr>
              <w:tab/>
            </w:r>
          </w:p>
        </w:tc>
        <w:tc>
          <w:tcPr>
            <w:tcW w:w="508" w:type="dxa"/>
            <w:tcBorders>
              <w:left w:val="single" w:sz="4" w:space="0" w:color="auto"/>
              <w:right w:val="single" w:sz="4" w:space="0" w:color="auto"/>
            </w:tcBorders>
          </w:tcPr>
          <w:p w14:paraId="50B67F0D"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04350153" w14:textId="77777777" w:rsidR="007F3AB8" w:rsidRPr="00624C44" w:rsidRDefault="007F3AB8" w:rsidP="0087276E">
            <w:pPr>
              <w:rPr>
                <w:lang w:val="en-US"/>
              </w:rPr>
            </w:pPr>
            <w:r w:rsidRPr="00624C44">
              <w:rPr>
                <w:lang w:val="en-US"/>
              </w:rPr>
              <w:t>Norm.</w:t>
            </w:r>
          </w:p>
        </w:tc>
      </w:tr>
      <w:tr w:rsidR="007F3AB8" w:rsidRPr="00624C44" w14:paraId="4052F60A" w14:textId="77777777" w:rsidTr="00AD3DA7">
        <w:trPr>
          <w:trHeight w:val="320"/>
        </w:trPr>
        <w:tc>
          <w:tcPr>
            <w:tcW w:w="1952" w:type="dxa"/>
          </w:tcPr>
          <w:p w14:paraId="38D6412D" w14:textId="77777777" w:rsidR="007F3AB8" w:rsidRPr="00624C44" w:rsidRDefault="007F3AB8" w:rsidP="0087276E">
            <w:pPr>
              <w:rPr>
                <w:lang w:val="en-US"/>
              </w:rPr>
            </w:pPr>
          </w:p>
        </w:tc>
        <w:tc>
          <w:tcPr>
            <w:tcW w:w="597" w:type="dxa"/>
          </w:tcPr>
          <w:p w14:paraId="0E8F3A5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27BE9B30"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6544A04" w14:textId="77777777" w:rsidR="007F3AB8" w:rsidRPr="00624C44" w:rsidRDefault="007F3AB8" w:rsidP="0087276E">
            <w:pPr>
              <w:rPr>
                <w:lang w:val="en-US"/>
              </w:rPr>
            </w:pPr>
            <w:r w:rsidRPr="00624C44">
              <w:rPr>
                <w:lang w:val="en-US"/>
              </w:rPr>
              <w:t>/player/[id]/location/</w:t>
            </w:r>
            <w:proofErr w:type="spellStart"/>
            <w:r w:rsidRPr="00624C44">
              <w:rPr>
                <w:lang w:val="en-US"/>
              </w:rPr>
              <w:t>centerZ</w:t>
            </w:r>
            <w:proofErr w:type="spellEnd"/>
          </w:p>
        </w:tc>
        <w:tc>
          <w:tcPr>
            <w:tcW w:w="508" w:type="dxa"/>
            <w:tcBorders>
              <w:left w:val="single" w:sz="4" w:space="0" w:color="auto"/>
              <w:right w:val="single" w:sz="4" w:space="0" w:color="auto"/>
            </w:tcBorders>
          </w:tcPr>
          <w:p w14:paraId="7AA86386"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28FF1759" w14:textId="77777777" w:rsidR="007F3AB8" w:rsidRPr="00624C44" w:rsidRDefault="007F3AB8" w:rsidP="0087276E">
            <w:pPr>
              <w:rPr>
                <w:lang w:val="en-US"/>
              </w:rPr>
            </w:pPr>
            <w:r w:rsidRPr="00624C44">
              <w:rPr>
                <w:lang w:val="en-US"/>
              </w:rPr>
              <w:t>Norm.</w:t>
            </w:r>
          </w:p>
        </w:tc>
      </w:tr>
      <w:tr w:rsidR="007F3AB8" w:rsidRPr="00624C44" w14:paraId="53FF316A" w14:textId="77777777" w:rsidTr="00AD3DA7">
        <w:trPr>
          <w:trHeight w:val="320"/>
        </w:trPr>
        <w:tc>
          <w:tcPr>
            <w:tcW w:w="1952" w:type="dxa"/>
          </w:tcPr>
          <w:p w14:paraId="49B5A7AA" w14:textId="77777777" w:rsidR="007F3AB8" w:rsidRPr="00624C44" w:rsidRDefault="007F3AB8" w:rsidP="0087276E">
            <w:pPr>
              <w:rPr>
                <w:lang w:val="en-US"/>
              </w:rPr>
            </w:pPr>
          </w:p>
        </w:tc>
        <w:tc>
          <w:tcPr>
            <w:tcW w:w="597" w:type="dxa"/>
          </w:tcPr>
          <w:p w14:paraId="58EDF56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BEB752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2FA8773" w14:textId="77777777" w:rsidR="007F3AB8" w:rsidRPr="00624C44" w:rsidRDefault="007F3AB8" w:rsidP="0087276E">
            <w:pPr>
              <w:rPr>
                <w:lang w:val="en-US"/>
              </w:rPr>
            </w:pPr>
            <w:r w:rsidRPr="00624C44">
              <w:rPr>
                <w:lang w:val="en-US"/>
              </w:rPr>
              <w:t>/player/[id]/location/</w:t>
            </w:r>
            <w:proofErr w:type="spellStart"/>
            <w:r w:rsidRPr="00624C44">
              <w:rPr>
                <w:lang w:val="en-US"/>
              </w:rPr>
              <w:t>outOfRange</w:t>
            </w:r>
            <w:proofErr w:type="spellEnd"/>
          </w:p>
        </w:tc>
        <w:tc>
          <w:tcPr>
            <w:tcW w:w="508" w:type="dxa"/>
            <w:tcBorders>
              <w:left w:val="single" w:sz="4" w:space="0" w:color="auto"/>
              <w:right w:val="single" w:sz="4" w:space="0" w:color="auto"/>
            </w:tcBorders>
          </w:tcPr>
          <w:p w14:paraId="702B33A5" w14:textId="77777777" w:rsidR="007F3AB8" w:rsidRPr="00624C44" w:rsidRDefault="007F3AB8" w:rsidP="0087276E">
            <w:pPr>
              <w:rPr>
                <w:lang w:val="en-US"/>
              </w:rPr>
            </w:pPr>
          </w:p>
        </w:tc>
        <w:tc>
          <w:tcPr>
            <w:tcW w:w="831" w:type="dxa"/>
            <w:tcBorders>
              <w:left w:val="single" w:sz="4" w:space="0" w:color="auto"/>
            </w:tcBorders>
            <w:vAlign w:val="center"/>
          </w:tcPr>
          <w:p w14:paraId="44693E39" w14:textId="77777777" w:rsidR="007F3AB8" w:rsidRPr="00624C44" w:rsidRDefault="007F3AB8" w:rsidP="0087276E">
            <w:pPr>
              <w:rPr>
                <w:lang w:val="en-US"/>
              </w:rPr>
            </w:pPr>
            <w:r w:rsidRPr="00624C44">
              <w:rPr>
                <w:lang w:val="en-US"/>
              </w:rPr>
              <w:t>None</w:t>
            </w:r>
          </w:p>
        </w:tc>
      </w:tr>
      <w:tr w:rsidR="007F3AB8" w:rsidRPr="00624C44" w14:paraId="7CFF7A22" w14:textId="77777777" w:rsidTr="00AD3DA7">
        <w:trPr>
          <w:trHeight w:val="320"/>
        </w:trPr>
        <w:tc>
          <w:tcPr>
            <w:tcW w:w="1952" w:type="dxa"/>
          </w:tcPr>
          <w:p w14:paraId="00179185" w14:textId="09D8D642" w:rsidR="007F3AB8" w:rsidRPr="00624C44" w:rsidRDefault="007F3AB8" w:rsidP="0087276E">
            <w:pPr>
              <w:rPr>
                <w:lang w:val="en-US"/>
              </w:rPr>
            </w:pPr>
          </w:p>
        </w:tc>
        <w:tc>
          <w:tcPr>
            <w:tcW w:w="597" w:type="dxa"/>
          </w:tcPr>
          <w:p w14:paraId="23363EE9" w14:textId="3BBAD70D"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3182ED5" w14:textId="469420CB" w:rsidR="007F3AB8" w:rsidRPr="00624C44" w:rsidRDefault="007F3AB8" w:rsidP="0087276E">
            <w:pPr>
              <w:rPr>
                <w:lang w:val="en-US"/>
              </w:rPr>
            </w:pPr>
          </w:p>
        </w:tc>
        <w:tc>
          <w:tcPr>
            <w:tcW w:w="3927" w:type="dxa"/>
            <w:tcBorders>
              <w:left w:val="single" w:sz="36" w:space="0" w:color="auto"/>
              <w:right w:val="single" w:sz="4" w:space="0" w:color="auto"/>
            </w:tcBorders>
          </w:tcPr>
          <w:p w14:paraId="01C9A615" w14:textId="77777777" w:rsidR="007F3AB8" w:rsidRPr="00624C44" w:rsidRDefault="007F3AB8" w:rsidP="0087276E">
            <w:pPr>
              <w:rPr>
                <w:lang w:val="en-US"/>
              </w:rPr>
            </w:pPr>
            <w:r w:rsidRPr="00624C44">
              <w:rPr>
                <w:lang w:val="en-US"/>
              </w:rPr>
              <w:t>/player/[id]/position/height</w:t>
            </w:r>
          </w:p>
        </w:tc>
        <w:tc>
          <w:tcPr>
            <w:tcW w:w="508" w:type="dxa"/>
            <w:tcBorders>
              <w:left w:val="single" w:sz="4" w:space="0" w:color="auto"/>
              <w:right w:val="single" w:sz="4" w:space="0" w:color="auto"/>
            </w:tcBorders>
          </w:tcPr>
          <w:p w14:paraId="2FF51B1E"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691E1D2C" w14:textId="77777777" w:rsidR="007F3AB8" w:rsidRPr="00624C44" w:rsidRDefault="007F3AB8" w:rsidP="0087276E">
            <w:pPr>
              <w:rPr>
                <w:lang w:val="en-US"/>
              </w:rPr>
            </w:pPr>
            <w:r w:rsidRPr="00624C44">
              <w:rPr>
                <w:lang w:val="en-US"/>
              </w:rPr>
              <w:t>Norm.</w:t>
            </w:r>
          </w:p>
        </w:tc>
      </w:tr>
      <w:tr w:rsidR="007F3AB8" w:rsidRPr="00624C44" w14:paraId="72B96BDF" w14:textId="77777777" w:rsidTr="00AD3DA7">
        <w:trPr>
          <w:trHeight w:val="320"/>
        </w:trPr>
        <w:tc>
          <w:tcPr>
            <w:tcW w:w="1952" w:type="dxa"/>
          </w:tcPr>
          <w:p w14:paraId="6FFD5A38" w14:textId="1E25E293" w:rsidR="007F3AB8" w:rsidRPr="00624C44" w:rsidRDefault="007F3AB8" w:rsidP="0087276E">
            <w:pPr>
              <w:rPr>
                <w:lang w:val="en-US"/>
              </w:rPr>
            </w:pPr>
          </w:p>
        </w:tc>
        <w:tc>
          <w:tcPr>
            <w:tcW w:w="597" w:type="dxa"/>
          </w:tcPr>
          <w:p w14:paraId="657AF786" w14:textId="46FE2031"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976C026" w14:textId="5EA04EDB" w:rsidR="007F3AB8" w:rsidRPr="00624C44" w:rsidRDefault="007F3AB8" w:rsidP="0087276E">
            <w:pPr>
              <w:rPr>
                <w:lang w:val="en-US"/>
              </w:rPr>
            </w:pPr>
          </w:p>
        </w:tc>
        <w:tc>
          <w:tcPr>
            <w:tcW w:w="3927" w:type="dxa"/>
            <w:tcBorders>
              <w:left w:val="single" w:sz="36" w:space="0" w:color="auto"/>
              <w:right w:val="single" w:sz="4" w:space="0" w:color="auto"/>
            </w:tcBorders>
          </w:tcPr>
          <w:p w14:paraId="1BB63DEF" w14:textId="77777777" w:rsidR="007F3AB8" w:rsidRPr="00624C44" w:rsidRDefault="007F3AB8" w:rsidP="0087276E">
            <w:pPr>
              <w:rPr>
                <w:lang w:val="en-US"/>
              </w:rPr>
            </w:pPr>
            <w:r w:rsidRPr="00624C44">
              <w:rPr>
                <w:lang w:val="en-US"/>
              </w:rPr>
              <w:t>/player/[id]/position/</w:t>
            </w:r>
            <w:proofErr w:type="spellStart"/>
            <w:r w:rsidRPr="00624C44">
              <w:rPr>
                <w:lang w:val="en-US"/>
              </w:rPr>
              <w:t>heightLevel</w:t>
            </w:r>
            <w:proofErr w:type="spellEnd"/>
          </w:p>
        </w:tc>
        <w:tc>
          <w:tcPr>
            <w:tcW w:w="508" w:type="dxa"/>
            <w:tcBorders>
              <w:left w:val="single" w:sz="4" w:space="0" w:color="auto"/>
              <w:right w:val="single" w:sz="4" w:space="0" w:color="auto"/>
            </w:tcBorders>
          </w:tcPr>
          <w:p w14:paraId="3972C248" w14:textId="77777777" w:rsidR="007F3AB8" w:rsidRPr="00624C44" w:rsidRDefault="007F3AB8" w:rsidP="0087276E">
            <w:pPr>
              <w:rPr>
                <w:lang w:val="en-US"/>
              </w:rPr>
            </w:pPr>
            <w:proofErr w:type="gramStart"/>
            <w:r w:rsidRPr="00624C44">
              <w:rPr>
                <w:lang w:val="en-US"/>
              </w:rPr>
              <w:t>,</w:t>
            </w:r>
            <w:proofErr w:type="spellStart"/>
            <w:r w:rsidRPr="00624C44">
              <w:rPr>
                <w:lang w:val="en-US"/>
              </w:rPr>
              <w:t>i</w:t>
            </w:r>
            <w:proofErr w:type="spellEnd"/>
            <w:proofErr w:type="gramEnd"/>
          </w:p>
        </w:tc>
        <w:tc>
          <w:tcPr>
            <w:tcW w:w="831" w:type="dxa"/>
            <w:tcBorders>
              <w:left w:val="single" w:sz="4" w:space="0" w:color="auto"/>
            </w:tcBorders>
            <w:vAlign w:val="center"/>
          </w:tcPr>
          <w:p w14:paraId="02941070" w14:textId="77777777" w:rsidR="007F3AB8" w:rsidRPr="00624C44" w:rsidRDefault="007F3AB8" w:rsidP="0087276E">
            <w:pPr>
              <w:rPr>
                <w:lang w:val="en-US"/>
              </w:rPr>
            </w:pPr>
            <w:r w:rsidRPr="00624C44">
              <w:rPr>
                <w:lang w:val="en-US"/>
              </w:rPr>
              <w:t>0,1,2,3</w:t>
            </w:r>
          </w:p>
        </w:tc>
      </w:tr>
      <w:tr w:rsidR="007F3AB8" w:rsidRPr="00624C44" w14:paraId="2EBF6668" w14:textId="77777777" w:rsidTr="00AD3DA7">
        <w:trPr>
          <w:trHeight w:val="320"/>
        </w:trPr>
        <w:tc>
          <w:tcPr>
            <w:tcW w:w="1952" w:type="dxa"/>
          </w:tcPr>
          <w:p w14:paraId="4E6C3B6A" w14:textId="77777777" w:rsidR="007F3AB8" w:rsidRPr="00624C44" w:rsidRDefault="007F3AB8" w:rsidP="0087276E">
            <w:pPr>
              <w:rPr>
                <w:lang w:val="en-US"/>
              </w:rPr>
            </w:pPr>
          </w:p>
        </w:tc>
        <w:tc>
          <w:tcPr>
            <w:tcW w:w="597" w:type="dxa"/>
          </w:tcPr>
          <w:p w14:paraId="29303B3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A5D2B96"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35DFB93" w14:textId="77777777" w:rsidR="007F3AB8" w:rsidRPr="00624C44" w:rsidRDefault="007F3AB8" w:rsidP="0087276E">
            <w:pPr>
              <w:rPr>
                <w:lang w:val="en-US"/>
              </w:rPr>
            </w:pPr>
            <w:r w:rsidRPr="00624C44">
              <w:rPr>
                <w:lang w:val="en-US"/>
              </w:rPr>
              <w:t>/player/[id]/position/vertical/hand/left</w:t>
            </w:r>
          </w:p>
        </w:tc>
        <w:tc>
          <w:tcPr>
            <w:tcW w:w="508" w:type="dxa"/>
            <w:tcBorders>
              <w:left w:val="single" w:sz="4" w:space="0" w:color="auto"/>
              <w:right w:val="single" w:sz="4" w:space="0" w:color="auto"/>
            </w:tcBorders>
          </w:tcPr>
          <w:p w14:paraId="67890753"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0EEADB97" w14:textId="77777777" w:rsidR="007F3AB8" w:rsidRPr="00624C44" w:rsidRDefault="007F3AB8" w:rsidP="0087276E">
            <w:pPr>
              <w:rPr>
                <w:lang w:val="en-US"/>
              </w:rPr>
            </w:pPr>
            <w:r w:rsidRPr="00624C44">
              <w:rPr>
                <w:lang w:val="en-US"/>
              </w:rPr>
              <w:t>Norm.</w:t>
            </w:r>
          </w:p>
        </w:tc>
      </w:tr>
      <w:tr w:rsidR="007F3AB8" w:rsidRPr="00624C44" w14:paraId="25D3C3FA" w14:textId="77777777" w:rsidTr="00AD3DA7">
        <w:trPr>
          <w:trHeight w:val="320"/>
        </w:trPr>
        <w:tc>
          <w:tcPr>
            <w:tcW w:w="1952" w:type="dxa"/>
          </w:tcPr>
          <w:p w14:paraId="7FC86C88" w14:textId="77777777" w:rsidR="007F3AB8" w:rsidRPr="00624C44" w:rsidRDefault="007F3AB8" w:rsidP="0087276E">
            <w:pPr>
              <w:rPr>
                <w:lang w:val="en-US"/>
              </w:rPr>
            </w:pPr>
          </w:p>
        </w:tc>
        <w:tc>
          <w:tcPr>
            <w:tcW w:w="597" w:type="dxa"/>
          </w:tcPr>
          <w:p w14:paraId="46F8ABEB"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CE842CB"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5573938" w14:textId="77777777" w:rsidR="007F3AB8" w:rsidRPr="00624C44" w:rsidRDefault="007F3AB8" w:rsidP="0087276E">
            <w:pPr>
              <w:rPr>
                <w:lang w:val="en-US"/>
              </w:rPr>
            </w:pPr>
            <w:r w:rsidRPr="00624C44">
              <w:rPr>
                <w:lang w:val="en-US"/>
              </w:rPr>
              <w:t xml:space="preserve">/player/[id]/position/vertical/hand/right </w:t>
            </w:r>
          </w:p>
        </w:tc>
        <w:tc>
          <w:tcPr>
            <w:tcW w:w="508" w:type="dxa"/>
            <w:tcBorders>
              <w:left w:val="single" w:sz="4" w:space="0" w:color="auto"/>
              <w:right w:val="single" w:sz="4" w:space="0" w:color="auto"/>
            </w:tcBorders>
          </w:tcPr>
          <w:p w14:paraId="7E3ADA27"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32D00EF1" w14:textId="77777777" w:rsidR="007F3AB8" w:rsidRPr="00624C44" w:rsidRDefault="007F3AB8" w:rsidP="0087276E">
            <w:pPr>
              <w:rPr>
                <w:lang w:val="en-US"/>
              </w:rPr>
            </w:pPr>
            <w:r w:rsidRPr="00624C44">
              <w:rPr>
                <w:lang w:val="en-US"/>
              </w:rPr>
              <w:t>Norm.</w:t>
            </w:r>
          </w:p>
        </w:tc>
      </w:tr>
      <w:tr w:rsidR="007F3AB8" w:rsidRPr="00624C44" w14:paraId="6B8BEE2E" w14:textId="77777777" w:rsidTr="00AD3DA7">
        <w:trPr>
          <w:trHeight w:val="320"/>
        </w:trPr>
        <w:tc>
          <w:tcPr>
            <w:tcW w:w="1952" w:type="dxa"/>
          </w:tcPr>
          <w:p w14:paraId="48121082" w14:textId="77777777" w:rsidR="007F3AB8" w:rsidRPr="00624C44" w:rsidRDefault="007F3AB8" w:rsidP="0087276E">
            <w:pPr>
              <w:rPr>
                <w:lang w:val="en-US"/>
              </w:rPr>
            </w:pPr>
          </w:p>
        </w:tc>
        <w:tc>
          <w:tcPr>
            <w:tcW w:w="597" w:type="dxa"/>
          </w:tcPr>
          <w:p w14:paraId="78101806"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C76A55A"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EB23B40" w14:textId="77777777" w:rsidR="007F3AB8" w:rsidRPr="00624C44" w:rsidRDefault="007F3AB8" w:rsidP="0087276E">
            <w:pPr>
              <w:rPr>
                <w:lang w:val="en-US"/>
              </w:rPr>
            </w:pPr>
            <w:r w:rsidRPr="00624C44">
              <w:rPr>
                <w:lang w:val="en-US"/>
              </w:rPr>
              <w:t xml:space="preserve">/player/[id]/position/side/hand/left </w:t>
            </w:r>
          </w:p>
        </w:tc>
        <w:tc>
          <w:tcPr>
            <w:tcW w:w="508" w:type="dxa"/>
            <w:tcBorders>
              <w:left w:val="single" w:sz="4" w:space="0" w:color="auto"/>
              <w:right w:val="single" w:sz="4" w:space="0" w:color="auto"/>
            </w:tcBorders>
          </w:tcPr>
          <w:p w14:paraId="6697B9A6"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65BA065F" w14:textId="77777777" w:rsidR="007F3AB8" w:rsidRPr="00624C44" w:rsidRDefault="007F3AB8" w:rsidP="0087276E">
            <w:pPr>
              <w:rPr>
                <w:lang w:val="en-US"/>
              </w:rPr>
            </w:pPr>
            <w:r w:rsidRPr="00624C44">
              <w:rPr>
                <w:lang w:val="en-US"/>
              </w:rPr>
              <w:t>Norm.</w:t>
            </w:r>
          </w:p>
        </w:tc>
      </w:tr>
      <w:tr w:rsidR="007F3AB8" w:rsidRPr="00624C44" w14:paraId="19B1FFFC" w14:textId="77777777" w:rsidTr="00AD3DA7">
        <w:trPr>
          <w:trHeight w:val="320"/>
        </w:trPr>
        <w:tc>
          <w:tcPr>
            <w:tcW w:w="1952" w:type="dxa"/>
          </w:tcPr>
          <w:p w14:paraId="723D3B4A" w14:textId="77777777" w:rsidR="007F3AB8" w:rsidRPr="00624C44" w:rsidRDefault="007F3AB8" w:rsidP="0087276E">
            <w:pPr>
              <w:rPr>
                <w:lang w:val="en-US"/>
              </w:rPr>
            </w:pPr>
          </w:p>
        </w:tc>
        <w:tc>
          <w:tcPr>
            <w:tcW w:w="597" w:type="dxa"/>
          </w:tcPr>
          <w:p w14:paraId="32188B55"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2A602A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5C1E65D" w14:textId="77777777" w:rsidR="007F3AB8" w:rsidRPr="00624C44" w:rsidRDefault="007F3AB8" w:rsidP="0087276E">
            <w:pPr>
              <w:rPr>
                <w:lang w:val="en-US"/>
              </w:rPr>
            </w:pPr>
            <w:r w:rsidRPr="00624C44">
              <w:rPr>
                <w:lang w:val="en-US"/>
              </w:rPr>
              <w:t>/player/[id]/position/side/hand/right</w:t>
            </w:r>
          </w:p>
        </w:tc>
        <w:tc>
          <w:tcPr>
            <w:tcW w:w="508" w:type="dxa"/>
            <w:tcBorders>
              <w:left w:val="single" w:sz="4" w:space="0" w:color="auto"/>
              <w:right w:val="single" w:sz="4" w:space="0" w:color="auto"/>
            </w:tcBorders>
          </w:tcPr>
          <w:p w14:paraId="5AAF621D"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1553D4B2" w14:textId="77777777" w:rsidR="007F3AB8" w:rsidRPr="00624C44" w:rsidRDefault="007F3AB8" w:rsidP="0087276E">
            <w:pPr>
              <w:rPr>
                <w:lang w:val="en-US"/>
              </w:rPr>
            </w:pPr>
            <w:r w:rsidRPr="00624C44">
              <w:rPr>
                <w:lang w:val="en-US"/>
              </w:rPr>
              <w:t>Norm.</w:t>
            </w:r>
          </w:p>
        </w:tc>
      </w:tr>
      <w:tr w:rsidR="007F3AB8" w:rsidRPr="00624C44" w14:paraId="42FBF64E" w14:textId="77777777" w:rsidTr="00AD3DA7">
        <w:trPr>
          <w:trHeight w:val="320"/>
        </w:trPr>
        <w:tc>
          <w:tcPr>
            <w:tcW w:w="1952" w:type="dxa"/>
          </w:tcPr>
          <w:p w14:paraId="5CB62B08" w14:textId="77777777" w:rsidR="007F3AB8" w:rsidRPr="00624C44" w:rsidRDefault="007F3AB8" w:rsidP="0087276E">
            <w:pPr>
              <w:rPr>
                <w:lang w:val="en-US"/>
              </w:rPr>
            </w:pPr>
          </w:p>
        </w:tc>
        <w:tc>
          <w:tcPr>
            <w:tcW w:w="597" w:type="dxa"/>
          </w:tcPr>
          <w:p w14:paraId="539DAC7E"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2EF4EC3"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1AD8BC0" w14:textId="77777777" w:rsidR="007F3AB8" w:rsidRPr="00624C44" w:rsidRDefault="007F3AB8" w:rsidP="0087276E">
            <w:pPr>
              <w:rPr>
                <w:lang w:val="en-US"/>
              </w:rPr>
            </w:pPr>
            <w:r w:rsidRPr="00624C44">
              <w:rPr>
                <w:lang w:val="en-US"/>
              </w:rPr>
              <w:t xml:space="preserve">/player/[id]/position/side/foot/left </w:t>
            </w:r>
          </w:p>
        </w:tc>
        <w:tc>
          <w:tcPr>
            <w:tcW w:w="508" w:type="dxa"/>
            <w:tcBorders>
              <w:left w:val="single" w:sz="4" w:space="0" w:color="auto"/>
              <w:right w:val="single" w:sz="4" w:space="0" w:color="auto"/>
            </w:tcBorders>
          </w:tcPr>
          <w:p w14:paraId="49D6F05C"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55CFC852" w14:textId="77777777" w:rsidR="007F3AB8" w:rsidRPr="00624C44" w:rsidRDefault="007F3AB8" w:rsidP="0087276E">
            <w:pPr>
              <w:rPr>
                <w:lang w:val="en-US"/>
              </w:rPr>
            </w:pPr>
            <w:r w:rsidRPr="00624C44">
              <w:rPr>
                <w:lang w:val="en-US"/>
              </w:rPr>
              <w:t>Norm.</w:t>
            </w:r>
          </w:p>
        </w:tc>
      </w:tr>
      <w:tr w:rsidR="007F3AB8" w:rsidRPr="00624C44" w14:paraId="4156C8F5" w14:textId="77777777" w:rsidTr="00AD3DA7">
        <w:trPr>
          <w:trHeight w:val="320"/>
        </w:trPr>
        <w:tc>
          <w:tcPr>
            <w:tcW w:w="1952" w:type="dxa"/>
          </w:tcPr>
          <w:p w14:paraId="5724E986" w14:textId="77777777" w:rsidR="007F3AB8" w:rsidRPr="00624C44" w:rsidRDefault="007F3AB8" w:rsidP="0087276E">
            <w:pPr>
              <w:rPr>
                <w:lang w:val="en-US"/>
              </w:rPr>
            </w:pPr>
          </w:p>
        </w:tc>
        <w:tc>
          <w:tcPr>
            <w:tcW w:w="597" w:type="dxa"/>
          </w:tcPr>
          <w:p w14:paraId="3E1F95B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5CBE833D"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3BD9022" w14:textId="77777777" w:rsidR="007F3AB8" w:rsidRPr="00624C44" w:rsidRDefault="007F3AB8" w:rsidP="0087276E">
            <w:pPr>
              <w:rPr>
                <w:lang w:val="en-US"/>
              </w:rPr>
            </w:pPr>
            <w:r w:rsidRPr="00624C44">
              <w:rPr>
                <w:lang w:val="en-US"/>
              </w:rPr>
              <w:t>/player/[id]/position/side/foot/right</w:t>
            </w:r>
          </w:p>
        </w:tc>
        <w:tc>
          <w:tcPr>
            <w:tcW w:w="508" w:type="dxa"/>
            <w:tcBorders>
              <w:left w:val="single" w:sz="4" w:space="0" w:color="auto"/>
              <w:right w:val="single" w:sz="4" w:space="0" w:color="auto"/>
            </w:tcBorders>
          </w:tcPr>
          <w:p w14:paraId="6A4F1B13"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77CEA6FA" w14:textId="77777777" w:rsidR="007F3AB8" w:rsidRPr="00624C44" w:rsidRDefault="007F3AB8" w:rsidP="0087276E">
            <w:pPr>
              <w:rPr>
                <w:lang w:val="en-US"/>
              </w:rPr>
            </w:pPr>
            <w:r w:rsidRPr="00624C44">
              <w:rPr>
                <w:lang w:val="en-US"/>
              </w:rPr>
              <w:t>Norm.</w:t>
            </w:r>
          </w:p>
        </w:tc>
      </w:tr>
      <w:tr w:rsidR="007F3AB8" w:rsidRPr="00624C44" w14:paraId="08E65AC6" w14:textId="77777777" w:rsidTr="00AD3DA7">
        <w:trPr>
          <w:trHeight w:val="320"/>
        </w:trPr>
        <w:tc>
          <w:tcPr>
            <w:tcW w:w="1952" w:type="dxa"/>
          </w:tcPr>
          <w:p w14:paraId="3968353F" w14:textId="77777777" w:rsidR="007F3AB8" w:rsidRPr="00624C44" w:rsidRDefault="007F3AB8" w:rsidP="0087276E">
            <w:pPr>
              <w:rPr>
                <w:lang w:val="en-US"/>
              </w:rPr>
            </w:pPr>
          </w:p>
        </w:tc>
        <w:tc>
          <w:tcPr>
            <w:tcW w:w="597" w:type="dxa"/>
          </w:tcPr>
          <w:p w14:paraId="6DCF8E5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E94CBB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3D580E29" w14:textId="77777777" w:rsidR="007F3AB8" w:rsidRPr="00624C44" w:rsidRDefault="007F3AB8" w:rsidP="0087276E">
            <w:pPr>
              <w:rPr>
                <w:lang w:val="en-US"/>
              </w:rPr>
            </w:pPr>
            <w:r w:rsidRPr="00624C44">
              <w:rPr>
                <w:lang w:val="en-US"/>
              </w:rPr>
              <w:t xml:space="preserve">/player/[id]/position/front/hand/left </w:t>
            </w:r>
          </w:p>
        </w:tc>
        <w:tc>
          <w:tcPr>
            <w:tcW w:w="508" w:type="dxa"/>
            <w:tcBorders>
              <w:left w:val="single" w:sz="4" w:space="0" w:color="auto"/>
              <w:right w:val="single" w:sz="4" w:space="0" w:color="auto"/>
            </w:tcBorders>
          </w:tcPr>
          <w:p w14:paraId="76241D33"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6281135A" w14:textId="77777777" w:rsidR="007F3AB8" w:rsidRPr="00624C44" w:rsidRDefault="007F3AB8" w:rsidP="0087276E">
            <w:pPr>
              <w:rPr>
                <w:lang w:val="en-US"/>
              </w:rPr>
            </w:pPr>
            <w:r w:rsidRPr="00624C44">
              <w:rPr>
                <w:lang w:val="en-US"/>
              </w:rPr>
              <w:t>Norm.</w:t>
            </w:r>
          </w:p>
        </w:tc>
      </w:tr>
      <w:tr w:rsidR="007F3AB8" w:rsidRPr="00624C44" w14:paraId="63B6575E" w14:textId="77777777" w:rsidTr="00AD3DA7">
        <w:trPr>
          <w:trHeight w:val="320"/>
        </w:trPr>
        <w:tc>
          <w:tcPr>
            <w:tcW w:w="1952" w:type="dxa"/>
          </w:tcPr>
          <w:p w14:paraId="08350FB0" w14:textId="77777777" w:rsidR="007F3AB8" w:rsidRPr="00624C44" w:rsidRDefault="007F3AB8" w:rsidP="0087276E">
            <w:pPr>
              <w:rPr>
                <w:lang w:val="en-US"/>
              </w:rPr>
            </w:pPr>
          </w:p>
        </w:tc>
        <w:tc>
          <w:tcPr>
            <w:tcW w:w="597" w:type="dxa"/>
          </w:tcPr>
          <w:p w14:paraId="76A7776D"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19D7C0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1AC9E1E" w14:textId="77777777" w:rsidR="007F3AB8" w:rsidRPr="00624C44" w:rsidRDefault="007F3AB8" w:rsidP="0087276E">
            <w:pPr>
              <w:rPr>
                <w:lang w:val="en-US"/>
              </w:rPr>
            </w:pPr>
            <w:r w:rsidRPr="00624C44">
              <w:rPr>
                <w:lang w:val="en-US"/>
              </w:rPr>
              <w:t>/player/[id]/position/front/hand/right</w:t>
            </w:r>
          </w:p>
        </w:tc>
        <w:tc>
          <w:tcPr>
            <w:tcW w:w="508" w:type="dxa"/>
            <w:tcBorders>
              <w:left w:val="single" w:sz="4" w:space="0" w:color="auto"/>
              <w:right w:val="single" w:sz="4" w:space="0" w:color="auto"/>
            </w:tcBorders>
          </w:tcPr>
          <w:p w14:paraId="363AC2DC"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07524339" w14:textId="77777777" w:rsidR="007F3AB8" w:rsidRPr="00624C44" w:rsidRDefault="007F3AB8" w:rsidP="0087276E">
            <w:pPr>
              <w:rPr>
                <w:lang w:val="en-US"/>
              </w:rPr>
            </w:pPr>
            <w:r w:rsidRPr="00624C44">
              <w:rPr>
                <w:lang w:val="en-US"/>
              </w:rPr>
              <w:t>Norm.</w:t>
            </w:r>
          </w:p>
        </w:tc>
      </w:tr>
      <w:tr w:rsidR="007F3AB8" w:rsidRPr="00624C44" w14:paraId="530302A0" w14:textId="77777777" w:rsidTr="00AD3DA7">
        <w:trPr>
          <w:trHeight w:val="320"/>
        </w:trPr>
        <w:tc>
          <w:tcPr>
            <w:tcW w:w="1952" w:type="dxa"/>
          </w:tcPr>
          <w:p w14:paraId="654295B3" w14:textId="77777777" w:rsidR="007F3AB8" w:rsidRPr="00624C44" w:rsidRDefault="007F3AB8" w:rsidP="0087276E">
            <w:pPr>
              <w:rPr>
                <w:lang w:val="en-US"/>
              </w:rPr>
            </w:pPr>
          </w:p>
        </w:tc>
        <w:tc>
          <w:tcPr>
            <w:tcW w:w="597" w:type="dxa"/>
          </w:tcPr>
          <w:p w14:paraId="4675EB17"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4C89CE2"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F37678A" w14:textId="77777777" w:rsidR="007F3AB8" w:rsidRPr="00624C44" w:rsidRDefault="007F3AB8" w:rsidP="0087276E">
            <w:pPr>
              <w:rPr>
                <w:lang w:val="en-US"/>
              </w:rPr>
            </w:pPr>
            <w:r w:rsidRPr="00624C44">
              <w:rPr>
                <w:lang w:val="en-US"/>
              </w:rPr>
              <w:t xml:space="preserve">/player/[id]/position/front/foot/left </w:t>
            </w:r>
          </w:p>
        </w:tc>
        <w:tc>
          <w:tcPr>
            <w:tcW w:w="508" w:type="dxa"/>
            <w:tcBorders>
              <w:left w:val="single" w:sz="4" w:space="0" w:color="auto"/>
              <w:right w:val="single" w:sz="4" w:space="0" w:color="auto"/>
            </w:tcBorders>
          </w:tcPr>
          <w:p w14:paraId="5B8BE003"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201DCCDA" w14:textId="77777777" w:rsidR="007F3AB8" w:rsidRPr="00624C44" w:rsidRDefault="007F3AB8" w:rsidP="0087276E">
            <w:pPr>
              <w:rPr>
                <w:lang w:val="en-US"/>
              </w:rPr>
            </w:pPr>
            <w:r w:rsidRPr="00624C44">
              <w:rPr>
                <w:lang w:val="en-US"/>
              </w:rPr>
              <w:t>Norm.</w:t>
            </w:r>
          </w:p>
        </w:tc>
      </w:tr>
      <w:tr w:rsidR="007F3AB8" w:rsidRPr="00624C44" w14:paraId="468DD22E" w14:textId="77777777" w:rsidTr="00AD3DA7">
        <w:trPr>
          <w:trHeight w:val="320"/>
        </w:trPr>
        <w:tc>
          <w:tcPr>
            <w:tcW w:w="1952" w:type="dxa"/>
          </w:tcPr>
          <w:p w14:paraId="3588A232" w14:textId="77777777" w:rsidR="007F3AB8" w:rsidRPr="00624C44" w:rsidRDefault="007F3AB8" w:rsidP="0087276E">
            <w:pPr>
              <w:rPr>
                <w:lang w:val="en-US"/>
              </w:rPr>
            </w:pPr>
          </w:p>
        </w:tc>
        <w:tc>
          <w:tcPr>
            <w:tcW w:w="597" w:type="dxa"/>
          </w:tcPr>
          <w:p w14:paraId="55C32B7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B680D4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1D2902C" w14:textId="77777777" w:rsidR="007F3AB8" w:rsidRPr="00624C44" w:rsidRDefault="007F3AB8" w:rsidP="0087276E">
            <w:pPr>
              <w:rPr>
                <w:lang w:val="en-US"/>
              </w:rPr>
            </w:pPr>
            <w:r w:rsidRPr="00624C44">
              <w:rPr>
                <w:lang w:val="en-US"/>
              </w:rPr>
              <w:t>/player/[id]/position/front/foot/right</w:t>
            </w:r>
          </w:p>
        </w:tc>
        <w:tc>
          <w:tcPr>
            <w:tcW w:w="508" w:type="dxa"/>
            <w:tcBorders>
              <w:left w:val="single" w:sz="4" w:space="0" w:color="auto"/>
              <w:right w:val="single" w:sz="4" w:space="0" w:color="auto"/>
            </w:tcBorders>
          </w:tcPr>
          <w:p w14:paraId="25F1BBFB"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45C55769" w14:textId="77777777" w:rsidR="007F3AB8" w:rsidRPr="00624C44" w:rsidRDefault="007F3AB8" w:rsidP="0087276E">
            <w:pPr>
              <w:rPr>
                <w:lang w:val="en-US"/>
              </w:rPr>
            </w:pPr>
            <w:r w:rsidRPr="00624C44">
              <w:rPr>
                <w:lang w:val="en-US"/>
              </w:rPr>
              <w:t>Norm.</w:t>
            </w:r>
          </w:p>
        </w:tc>
      </w:tr>
      <w:tr w:rsidR="007F3AB8" w:rsidRPr="00624C44" w14:paraId="612E5FA1" w14:textId="77777777" w:rsidTr="00AD3DA7">
        <w:trPr>
          <w:trHeight w:val="320"/>
        </w:trPr>
        <w:tc>
          <w:tcPr>
            <w:tcW w:w="1952" w:type="dxa"/>
          </w:tcPr>
          <w:p w14:paraId="49C4F6A4" w14:textId="5C3D41A1" w:rsidR="007F3AB8" w:rsidRPr="00624C44" w:rsidRDefault="007F3AB8" w:rsidP="0087276E">
            <w:pPr>
              <w:rPr>
                <w:lang w:val="en-US"/>
              </w:rPr>
            </w:pPr>
          </w:p>
        </w:tc>
        <w:tc>
          <w:tcPr>
            <w:tcW w:w="597" w:type="dxa"/>
          </w:tcPr>
          <w:p w14:paraId="2436D9CE" w14:textId="64D1B5ED"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74E80B6" w14:textId="2E71F506" w:rsidR="007F3AB8" w:rsidRPr="00624C44" w:rsidRDefault="007F3AB8" w:rsidP="0087276E">
            <w:pPr>
              <w:rPr>
                <w:lang w:val="en-US"/>
              </w:rPr>
            </w:pPr>
          </w:p>
        </w:tc>
        <w:tc>
          <w:tcPr>
            <w:tcW w:w="3927" w:type="dxa"/>
            <w:tcBorders>
              <w:left w:val="single" w:sz="36" w:space="0" w:color="auto"/>
              <w:right w:val="single" w:sz="4" w:space="0" w:color="auto"/>
            </w:tcBorders>
          </w:tcPr>
          <w:p w14:paraId="49ACADE5" w14:textId="77777777" w:rsidR="007F3AB8" w:rsidRPr="00624C44" w:rsidRDefault="007F3AB8" w:rsidP="0087276E">
            <w:pPr>
              <w:rPr>
                <w:lang w:val="en-US"/>
              </w:rPr>
            </w:pPr>
            <w:r w:rsidRPr="00624C44">
              <w:rPr>
                <w:lang w:val="en-US"/>
              </w:rPr>
              <w:t>/player/[id]/position/width</w:t>
            </w:r>
          </w:p>
        </w:tc>
        <w:tc>
          <w:tcPr>
            <w:tcW w:w="508" w:type="dxa"/>
            <w:tcBorders>
              <w:left w:val="single" w:sz="4" w:space="0" w:color="auto"/>
              <w:right w:val="single" w:sz="4" w:space="0" w:color="auto"/>
            </w:tcBorders>
          </w:tcPr>
          <w:p w14:paraId="0097F3A0" w14:textId="77777777" w:rsidR="007F3AB8" w:rsidRPr="00624C44" w:rsidRDefault="007F3AB8" w:rsidP="0087276E">
            <w:pPr>
              <w:rPr>
                <w:lang w:val="en-US"/>
              </w:rPr>
            </w:pPr>
            <w:proofErr w:type="gramStart"/>
            <w:r w:rsidRPr="00624C44">
              <w:rPr>
                <w:lang w:val="en-US"/>
              </w:rPr>
              <w:t>,f</w:t>
            </w:r>
            <w:proofErr w:type="gramEnd"/>
          </w:p>
        </w:tc>
        <w:tc>
          <w:tcPr>
            <w:tcW w:w="831" w:type="dxa"/>
            <w:tcBorders>
              <w:left w:val="single" w:sz="4" w:space="0" w:color="auto"/>
            </w:tcBorders>
            <w:vAlign w:val="center"/>
          </w:tcPr>
          <w:p w14:paraId="6069F4E6" w14:textId="77777777" w:rsidR="007F3AB8" w:rsidRPr="00624C44" w:rsidRDefault="007F3AB8" w:rsidP="0087276E">
            <w:pPr>
              <w:rPr>
                <w:lang w:val="en-US"/>
              </w:rPr>
            </w:pPr>
            <w:r w:rsidRPr="00624C44">
              <w:rPr>
                <w:lang w:val="en-US"/>
              </w:rPr>
              <w:t>Norm.</w:t>
            </w:r>
          </w:p>
        </w:tc>
      </w:tr>
      <w:tr w:rsidR="007F3AB8" w:rsidRPr="00624C44" w14:paraId="4259DC47" w14:textId="77777777" w:rsidTr="00AD3DA7">
        <w:trPr>
          <w:trHeight w:val="320"/>
        </w:trPr>
        <w:tc>
          <w:tcPr>
            <w:tcW w:w="1952" w:type="dxa"/>
          </w:tcPr>
          <w:p w14:paraId="4B179D3F" w14:textId="1A5F642C" w:rsidR="007F3AB8" w:rsidRPr="00624C44" w:rsidRDefault="007F3AB8" w:rsidP="0087276E">
            <w:pPr>
              <w:rPr>
                <w:lang w:val="en-US"/>
              </w:rPr>
            </w:pPr>
          </w:p>
        </w:tc>
        <w:tc>
          <w:tcPr>
            <w:tcW w:w="597" w:type="dxa"/>
          </w:tcPr>
          <w:p w14:paraId="63F85A18" w14:textId="18128AB1"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9A52D40" w14:textId="350B92FC" w:rsidR="007F3AB8" w:rsidRPr="00624C44" w:rsidRDefault="007F3AB8" w:rsidP="0087276E">
            <w:pPr>
              <w:rPr>
                <w:b/>
                <w:lang w:val="en-US"/>
              </w:rPr>
            </w:pPr>
          </w:p>
        </w:tc>
        <w:tc>
          <w:tcPr>
            <w:tcW w:w="3927" w:type="dxa"/>
            <w:tcBorders>
              <w:left w:val="single" w:sz="36" w:space="0" w:color="auto"/>
              <w:right w:val="single" w:sz="4" w:space="0" w:color="auto"/>
            </w:tcBorders>
          </w:tcPr>
          <w:p w14:paraId="60C5C49E" w14:textId="77777777" w:rsidR="007F3AB8" w:rsidRPr="00624C44" w:rsidRDefault="007F3AB8" w:rsidP="0087276E">
            <w:pPr>
              <w:rPr>
                <w:lang w:val="en-US"/>
              </w:rPr>
            </w:pPr>
            <w:r w:rsidRPr="00624C44">
              <w:rPr>
                <w:lang w:val="en-US"/>
              </w:rPr>
              <w:t>/player/[id]/gesture/hit/overhead</w:t>
            </w:r>
          </w:p>
        </w:tc>
        <w:tc>
          <w:tcPr>
            <w:tcW w:w="508" w:type="dxa"/>
            <w:tcBorders>
              <w:left w:val="single" w:sz="4" w:space="0" w:color="auto"/>
              <w:right w:val="single" w:sz="4" w:space="0" w:color="auto"/>
            </w:tcBorders>
          </w:tcPr>
          <w:p w14:paraId="1E14CF78" w14:textId="77777777" w:rsidR="007F3AB8" w:rsidRPr="00624C44" w:rsidRDefault="007F3AB8" w:rsidP="0087276E">
            <w:pPr>
              <w:rPr>
                <w:lang w:val="en-US"/>
              </w:rPr>
            </w:pPr>
          </w:p>
        </w:tc>
        <w:tc>
          <w:tcPr>
            <w:tcW w:w="831" w:type="dxa"/>
            <w:tcBorders>
              <w:left w:val="single" w:sz="4" w:space="0" w:color="auto"/>
            </w:tcBorders>
            <w:vAlign w:val="center"/>
          </w:tcPr>
          <w:p w14:paraId="1F6801EB" w14:textId="77777777" w:rsidR="007F3AB8" w:rsidRPr="00624C44" w:rsidRDefault="007F3AB8" w:rsidP="0087276E">
            <w:pPr>
              <w:rPr>
                <w:lang w:val="en-US"/>
              </w:rPr>
            </w:pPr>
            <w:r w:rsidRPr="00624C44">
              <w:rPr>
                <w:lang w:val="en-US"/>
              </w:rPr>
              <w:t>None</w:t>
            </w:r>
          </w:p>
        </w:tc>
      </w:tr>
      <w:tr w:rsidR="007F3AB8" w:rsidRPr="00624C44" w14:paraId="6144F547" w14:textId="77777777" w:rsidTr="00AD3DA7">
        <w:trPr>
          <w:trHeight w:val="320"/>
        </w:trPr>
        <w:tc>
          <w:tcPr>
            <w:tcW w:w="1952" w:type="dxa"/>
          </w:tcPr>
          <w:p w14:paraId="0C6468F6" w14:textId="77777777" w:rsidR="007F3AB8" w:rsidRPr="00624C44" w:rsidRDefault="007F3AB8" w:rsidP="0087276E">
            <w:pPr>
              <w:rPr>
                <w:lang w:val="en-US"/>
              </w:rPr>
            </w:pPr>
          </w:p>
        </w:tc>
        <w:tc>
          <w:tcPr>
            <w:tcW w:w="597" w:type="dxa"/>
          </w:tcPr>
          <w:p w14:paraId="031B5EB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C0C5E0E"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18109F2" w14:textId="77777777" w:rsidR="007F3AB8" w:rsidRPr="00624C44" w:rsidRDefault="007F3AB8" w:rsidP="0087276E">
            <w:pPr>
              <w:rPr>
                <w:lang w:val="en-US"/>
              </w:rPr>
            </w:pPr>
            <w:r w:rsidRPr="00624C44">
              <w:rPr>
                <w:lang w:val="en-US"/>
              </w:rPr>
              <w:t>/player/[id]/gesture/hit/side/left</w:t>
            </w:r>
          </w:p>
        </w:tc>
        <w:tc>
          <w:tcPr>
            <w:tcW w:w="508" w:type="dxa"/>
            <w:tcBorders>
              <w:left w:val="single" w:sz="4" w:space="0" w:color="auto"/>
              <w:right w:val="single" w:sz="4" w:space="0" w:color="auto"/>
            </w:tcBorders>
          </w:tcPr>
          <w:p w14:paraId="1E673EA4" w14:textId="77777777" w:rsidR="007F3AB8" w:rsidRPr="00624C44" w:rsidRDefault="007F3AB8" w:rsidP="0087276E">
            <w:pPr>
              <w:rPr>
                <w:lang w:val="en-US"/>
              </w:rPr>
            </w:pPr>
          </w:p>
        </w:tc>
        <w:tc>
          <w:tcPr>
            <w:tcW w:w="831" w:type="dxa"/>
            <w:tcBorders>
              <w:left w:val="single" w:sz="4" w:space="0" w:color="auto"/>
            </w:tcBorders>
          </w:tcPr>
          <w:p w14:paraId="79DAD61E" w14:textId="77777777" w:rsidR="007F3AB8" w:rsidRPr="00624C44" w:rsidRDefault="007F3AB8" w:rsidP="0087276E">
            <w:pPr>
              <w:rPr>
                <w:lang w:val="en-US"/>
              </w:rPr>
            </w:pPr>
            <w:r w:rsidRPr="00624C44">
              <w:rPr>
                <w:lang w:val="en-US"/>
              </w:rPr>
              <w:t>None</w:t>
            </w:r>
          </w:p>
        </w:tc>
      </w:tr>
      <w:tr w:rsidR="007F3AB8" w:rsidRPr="00624C44" w14:paraId="5DF54CD7" w14:textId="77777777" w:rsidTr="00AD3DA7">
        <w:trPr>
          <w:trHeight w:val="320"/>
        </w:trPr>
        <w:tc>
          <w:tcPr>
            <w:tcW w:w="1952" w:type="dxa"/>
          </w:tcPr>
          <w:p w14:paraId="2D828ED1" w14:textId="77777777" w:rsidR="007F3AB8" w:rsidRPr="00624C44" w:rsidRDefault="007F3AB8" w:rsidP="0087276E">
            <w:pPr>
              <w:rPr>
                <w:lang w:val="en-US"/>
              </w:rPr>
            </w:pPr>
          </w:p>
        </w:tc>
        <w:tc>
          <w:tcPr>
            <w:tcW w:w="597" w:type="dxa"/>
          </w:tcPr>
          <w:p w14:paraId="04ADC29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90EEC75"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C91F08F" w14:textId="77777777" w:rsidR="007F3AB8" w:rsidRPr="00624C44" w:rsidRDefault="007F3AB8" w:rsidP="0087276E">
            <w:pPr>
              <w:rPr>
                <w:lang w:val="en-US"/>
              </w:rPr>
            </w:pPr>
            <w:r w:rsidRPr="00624C44">
              <w:rPr>
                <w:lang w:val="en-US"/>
              </w:rPr>
              <w:t>/player/[id]/gesture/hit/side/right</w:t>
            </w:r>
          </w:p>
        </w:tc>
        <w:tc>
          <w:tcPr>
            <w:tcW w:w="508" w:type="dxa"/>
            <w:tcBorders>
              <w:left w:val="single" w:sz="4" w:space="0" w:color="auto"/>
              <w:right w:val="single" w:sz="4" w:space="0" w:color="auto"/>
            </w:tcBorders>
          </w:tcPr>
          <w:p w14:paraId="35C696A9" w14:textId="77777777" w:rsidR="007F3AB8" w:rsidRPr="00624C44" w:rsidRDefault="007F3AB8" w:rsidP="0087276E">
            <w:pPr>
              <w:rPr>
                <w:lang w:val="en-US"/>
              </w:rPr>
            </w:pPr>
          </w:p>
        </w:tc>
        <w:tc>
          <w:tcPr>
            <w:tcW w:w="831" w:type="dxa"/>
            <w:tcBorders>
              <w:left w:val="single" w:sz="4" w:space="0" w:color="auto"/>
            </w:tcBorders>
          </w:tcPr>
          <w:p w14:paraId="1E8E9CDA" w14:textId="77777777" w:rsidR="007F3AB8" w:rsidRPr="00624C44" w:rsidRDefault="007F3AB8" w:rsidP="0087276E">
            <w:pPr>
              <w:rPr>
                <w:lang w:val="en-US"/>
              </w:rPr>
            </w:pPr>
            <w:r w:rsidRPr="00624C44">
              <w:rPr>
                <w:lang w:val="en-US"/>
              </w:rPr>
              <w:t>None</w:t>
            </w:r>
          </w:p>
        </w:tc>
      </w:tr>
      <w:tr w:rsidR="007F3AB8" w:rsidRPr="00624C44" w14:paraId="7175D6EE" w14:textId="77777777" w:rsidTr="00AD3DA7">
        <w:trPr>
          <w:trHeight w:val="320"/>
        </w:trPr>
        <w:tc>
          <w:tcPr>
            <w:tcW w:w="1952" w:type="dxa"/>
          </w:tcPr>
          <w:p w14:paraId="2691B7D6" w14:textId="77777777" w:rsidR="007F3AB8" w:rsidRPr="00624C44" w:rsidRDefault="007F3AB8" w:rsidP="0087276E">
            <w:pPr>
              <w:rPr>
                <w:lang w:val="en-US"/>
              </w:rPr>
            </w:pPr>
          </w:p>
        </w:tc>
        <w:tc>
          <w:tcPr>
            <w:tcW w:w="597" w:type="dxa"/>
          </w:tcPr>
          <w:p w14:paraId="3F465D84"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97E6374"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0BA0C17" w14:textId="77777777" w:rsidR="007F3AB8" w:rsidRPr="00624C44" w:rsidRDefault="007F3AB8" w:rsidP="0087276E">
            <w:pPr>
              <w:rPr>
                <w:lang w:val="en-US"/>
              </w:rPr>
            </w:pPr>
            <w:r w:rsidRPr="00624C44">
              <w:rPr>
                <w:lang w:val="en-US"/>
              </w:rPr>
              <w:t>/player/[id]/gesture/hit/down/left</w:t>
            </w:r>
          </w:p>
        </w:tc>
        <w:tc>
          <w:tcPr>
            <w:tcW w:w="508" w:type="dxa"/>
            <w:tcBorders>
              <w:left w:val="single" w:sz="4" w:space="0" w:color="auto"/>
              <w:right w:val="single" w:sz="4" w:space="0" w:color="auto"/>
            </w:tcBorders>
          </w:tcPr>
          <w:p w14:paraId="0C6EBBFB" w14:textId="77777777" w:rsidR="007F3AB8" w:rsidRPr="00624C44" w:rsidRDefault="007F3AB8" w:rsidP="0087276E">
            <w:pPr>
              <w:rPr>
                <w:lang w:val="en-US"/>
              </w:rPr>
            </w:pPr>
          </w:p>
        </w:tc>
        <w:tc>
          <w:tcPr>
            <w:tcW w:w="831" w:type="dxa"/>
            <w:tcBorders>
              <w:left w:val="single" w:sz="4" w:space="0" w:color="auto"/>
            </w:tcBorders>
          </w:tcPr>
          <w:p w14:paraId="0F2E35B2" w14:textId="77777777" w:rsidR="007F3AB8" w:rsidRPr="00624C44" w:rsidRDefault="007F3AB8" w:rsidP="0087276E">
            <w:pPr>
              <w:rPr>
                <w:lang w:val="en-US"/>
              </w:rPr>
            </w:pPr>
            <w:r w:rsidRPr="00624C44">
              <w:rPr>
                <w:lang w:val="en-US"/>
              </w:rPr>
              <w:t>None</w:t>
            </w:r>
          </w:p>
        </w:tc>
      </w:tr>
      <w:tr w:rsidR="007F3AB8" w:rsidRPr="00624C44" w14:paraId="72297B22" w14:textId="77777777" w:rsidTr="00AD3DA7">
        <w:trPr>
          <w:trHeight w:val="320"/>
        </w:trPr>
        <w:tc>
          <w:tcPr>
            <w:tcW w:w="1952" w:type="dxa"/>
          </w:tcPr>
          <w:p w14:paraId="50C36298" w14:textId="77777777" w:rsidR="007F3AB8" w:rsidRPr="00624C44" w:rsidRDefault="007F3AB8" w:rsidP="0087276E">
            <w:pPr>
              <w:rPr>
                <w:lang w:val="en-US"/>
              </w:rPr>
            </w:pPr>
          </w:p>
        </w:tc>
        <w:tc>
          <w:tcPr>
            <w:tcW w:w="597" w:type="dxa"/>
          </w:tcPr>
          <w:p w14:paraId="72AA3E0D"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81B7AF4"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1488A6E" w14:textId="77777777" w:rsidR="007F3AB8" w:rsidRPr="00624C44" w:rsidRDefault="007F3AB8" w:rsidP="0087276E">
            <w:pPr>
              <w:rPr>
                <w:lang w:val="en-US"/>
              </w:rPr>
            </w:pPr>
            <w:r w:rsidRPr="00624C44">
              <w:rPr>
                <w:lang w:val="en-US"/>
              </w:rPr>
              <w:t>/player/[id]/gesture/hit/down/right</w:t>
            </w:r>
          </w:p>
        </w:tc>
        <w:tc>
          <w:tcPr>
            <w:tcW w:w="508" w:type="dxa"/>
            <w:tcBorders>
              <w:left w:val="single" w:sz="4" w:space="0" w:color="auto"/>
              <w:right w:val="single" w:sz="4" w:space="0" w:color="auto"/>
            </w:tcBorders>
          </w:tcPr>
          <w:p w14:paraId="76F362BE" w14:textId="77777777" w:rsidR="007F3AB8" w:rsidRPr="00624C44" w:rsidRDefault="007F3AB8" w:rsidP="0087276E">
            <w:pPr>
              <w:rPr>
                <w:lang w:val="en-US"/>
              </w:rPr>
            </w:pPr>
          </w:p>
        </w:tc>
        <w:tc>
          <w:tcPr>
            <w:tcW w:w="831" w:type="dxa"/>
            <w:tcBorders>
              <w:left w:val="single" w:sz="4" w:space="0" w:color="auto"/>
            </w:tcBorders>
          </w:tcPr>
          <w:p w14:paraId="7220097B" w14:textId="77777777" w:rsidR="007F3AB8" w:rsidRPr="00624C44" w:rsidRDefault="007F3AB8" w:rsidP="0087276E">
            <w:pPr>
              <w:rPr>
                <w:lang w:val="en-US"/>
              </w:rPr>
            </w:pPr>
            <w:r w:rsidRPr="00624C44">
              <w:rPr>
                <w:lang w:val="en-US"/>
              </w:rPr>
              <w:t>None</w:t>
            </w:r>
          </w:p>
        </w:tc>
      </w:tr>
      <w:tr w:rsidR="007F3AB8" w:rsidRPr="00624C44" w14:paraId="452698A5" w14:textId="77777777" w:rsidTr="00AD3DA7">
        <w:trPr>
          <w:trHeight w:val="320"/>
        </w:trPr>
        <w:tc>
          <w:tcPr>
            <w:tcW w:w="1952" w:type="dxa"/>
          </w:tcPr>
          <w:p w14:paraId="3C65B32D" w14:textId="77777777" w:rsidR="007F3AB8" w:rsidRPr="00624C44" w:rsidRDefault="007F3AB8" w:rsidP="0087276E">
            <w:pPr>
              <w:rPr>
                <w:lang w:val="en-US"/>
              </w:rPr>
            </w:pPr>
          </w:p>
        </w:tc>
        <w:tc>
          <w:tcPr>
            <w:tcW w:w="597" w:type="dxa"/>
          </w:tcPr>
          <w:p w14:paraId="24978783"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4366EF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74C441D" w14:textId="77777777" w:rsidR="007F3AB8" w:rsidRPr="00624C44" w:rsidRDefault="007F3AB8" w:rsidP="0087276E">
            <w:pPr>
              <w:rPr>
                <w:lang w:val="en-US"/>
              </w:rPr>
            </w:pPr>
            <w:r w:rsidRPr="00624C44">
              <w:rPr>
                <w:lang w:val="en-US"/>
              </w:rPr>
              <w:t>/player/[id]/gesture/hit/forward/left</w:t>
            </w:r>
          </w:p>
        </w:tc>
        <w:tc>
          <w:tcPr>
            <w:tcW w:w="508" w:type="dxa"/>
            <w:tcBorders>
              <w:left w:val="single" w:sz="4" w:space="0" w:color="auto"/>
              <w:right w:val="single" w:sz="4" w:space="0" w:color="auto"/>
            </w:tcBorders>
          </w:tcPr>
          <w:p w14:paraId="63DDD776" w14:textId="77777777" w:rsidR="007F3AB8" w:rsidRPr="00624C44" w:rsidRDefault="007F3AB8" w:rsidP="0087276E">
            <w:pPr>
              <w:rPr>
                <w:lang w:val="en-US"/>
              </w:rPr>
            </w:pPr>
          </w:p>
        </w:tc>
        <w:tc>
          <w:tcPr>
            <w:tcW w:w="831" w:type="dxa"/>
            <w:tcBorders>
              <w:left w:val="single" w:sz="4" w:space="0" w:color="auto"/>
            </w:tcBorders>
          </w:tcPr>
          <w:p w14:paraId="509FBC48" w14:textId="77777777" w:rsidR="007F3AB8" w:rsidRPr="00624C44" w:rsidRDefault="007F3AB8" w:rsidP="0087276E">
            <w:pPr>
              <w:rPr>
                <w:lang w:val="en-US"/>
              </w:rPr>
            </w:pPr>
            <w:r w:rsidRPr="00624C44">
              <w:rPr>
                <w:lang w:val="en-US"/>
              </w:rPr>
              <w:t>None</w:t>
            </w:r>
          </w:p>
        </w:tc>
      </w:tr>
      <w:tr w:rsidR="007F3AB8" w:rsidRPr="00624C44" w14:paraId="419F06B7" w14:textId="77777777" w:rsidTr="00AD3DA7">
        <w:trPr>
          <w:trHeight w:val="320"/>
        </w:trPr>
        <w:tc>
          <w:tcPr>
            <w:tcW w:w="1952" w:type="dxa"/>
          </w:tcPr>
          <w:p w14:paraId="74BAB97F" w14:textId="77777777" w:rsidR="007F3AB8" w:rsidRPr="00624C44" w:rsidRDefault="007F3AB8" w:rsidP="0087276E">
            <w:pPr>
              <w:rPr>
                <w:lang w:val="en-US"/>
              </w:rPr>
            </w:pPr>
          </w:p>
        </w:tc>
        <w:tc>
          <w:tcPr>
            <w:tcW w:w="597" w:type="dxa"/>
          </w:tcPr>
          <w:p w14:paraId="3A6B28E2"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C0C47B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3E28C4C6" w14:textId="77777777" w:rsidR="007F3AB8" w:rsidRPr="00624C44" w:rsidRDefault="007F3AB8" w:rsidP="0087276E">
            <w:pPr>
              <w:rPr>
                <w:lang w:val="en-US"/>
              </w:rPr>
            </w:pPr>
            <w:r w:rsidRPr="00624C44">
              <w:rPr>
                <w:lang w:val="en-US"/>
              </w:rPr>
              <w:t>/player/[id]/gesture/hit/ forward /right</w:t>
            </w:r>
          </w:p>
        </w:tc>
        <w:tc>
          <w:tcPr>
            <w:tcW w:w="508" w:type="dxa"/>
            <w:tcBorders>
              <w:left w:val="single" w:sz="4" w:space="0" w:color="auto"/>
              <w:right w:val="single" w:sz="4" w:space="0" w:color="auto"/>
            </w:tcBorders>
          </w:tcPr>
          <w:p w14:paraId="3D11B2BA" w14:textId="77777777" w:rsidR="007F3AB8" w:rsidRPr="00624C44" w:rsidRDefault="007F3AB8" w:rsidP="0087276E">
            <w:pPr>
              <w:rPr>
                <w:lang w:val="en-US"/>
              </w:rPr>
            </w:pPr>
          </w:p>
        </w:tc>
        <w:tc>
          <w:tcPr>
            <w:tcW w:w="831" w:type="dxa"/>
            <w:tcBorders>
              <w:left w:val="single" w:sz="4" w:space="0" w:color="auto"/>
            </w:tcBorders>
          </w:tcPr>
          <w:p w14:paraId="6B025864" w14:textId="77777777" w:rsidR="007F3AB8" w:rsidRPr="00624C44" w:rsidRDefault="007F3AB8" w:rsidP="0087276E">
            <w:pPr>
              <w:rPr>
                <w:lang w:val="en-US"/>
              </w:rPr>
            </w:pPr>
            <w:r w:rsidRPr="00624C44">
              <w:rPr>
                <w:lang w:val="en-US"/>
              </w:rPr>
              <w:t>None</w:t>
            </w:r>
          </w:p>
        </w:tc>
      </w:tr>
      <w:tr w:rsidR="007F3AB8" w:rsidRPr="00624C44" w14:paraId="0D7F8E46" w14:textId="77777777" w:rsidTr="00AD3DA7">
        <w:trPr>
          <w:trHeight w:val="320"/>
        </w:trPr>
        <w:tc>
          <w:tcPr>
            <w:tcW w:w="1952" w:type="dxa"/>
          </w:tcPr>
          <w:p w14:paraId="0CD17512" w14:textId="77777777" w:rsidR="007F3AB8" w:rsidRPr="00624C44" w:rsidRDefault="007F3AB8" w:rsidP="0087276E">
            <w:pPr>
              <w:rPr>
                <w:lang w:val="en-US"/>
              </w:rPr>
            </w:pPr>
          </w:p>
        </w:tc>
        <w:tc>
          <w:tcPr>
            <w:tcW w:w="597" w:type="dxa"/>
          </w:tcPr>
          <w:p w14:paraId="5A84FE2B"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B178E2A"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1B5B33C" w14:textId="77777777" w:rsidR="007F3AB8" w:rsidRPr="00624C44" w:rsidRDefault="007F3AB8" w:rsidP="0087276E">
            <w:pPr>
              <w:rPr>
                <w:lang w:val="en-US"/>
              </w:rPr>
            </w:pPr>
            <w:r w:rsidRPr="00624C44">
              <w:rPr>
                <w:lang w:val="en-US"/>
              </w:rPr>
              <w:t>/player/[id]/gesture/kick/side/left</w:t>
            </w:r>
          </w:p>
        </w:tc>
        <w:tc>
          <w:tcPr>
            <w:tcW w:w="508" w:type="dxa"/>
            <w:tcBorders>
              <w:left w:val="single" w:sz="4" w:space="0" w:color="auto"/>
              <w:right w:val="single" w:sz="4" w:space="0" w:color="auto"/>
            </w:tcBorders>
          </w:tcPr>
          <w:p w14:paraId="02A9AD56" w14:textId="77777777" w:rsidR="007F3AB8" w:rsidRPr="00624C44" w:rsidRDefault="007F3AB8" w:rsidP="0087276E">
            <w:pPr>
              <w:rPr>
                <w:b/>
                <w:lang w:val="en-US"/>
              </w:rPr>
            </w:pPr>
          </w:p>
        </w:tc>
        <w:tc>
          <w:tcPr>
            <w:tcW w:w="831" w:type="dxa"/>
            <w:tcBorders>
              <w:left w:val="single" w:sz="4" w:space="0" w:color="auto"/>
            </w:tcBorders>
          </w:tcPr>
          <w:p w14:paraId="426B79FC" w14:textId="77777777" w:rsidR="007F3AB8" w:rsidRPr="00624C44" w:rsidRDefault="007F3AB8" w:rsidP="0087276E">
            <w:pPr>
              <w:rPr>
                <w:lang w:val="en-US"/>
              </w:rPr>
            </w:pPr>
            <w:r w:rsidRPr="00624C44">
              <w:rPr>
                <w:lang w:val="en-US"/>
              </w:rPr>
              <w:t>None</w:t>
            </w:r>
          </w:p>
        </w:tc>
      </w:tr>
      <w:tr w:rsidR="007F3AB8" w:rsidRPr="00624C44" w14:paraId="3DA08713" w14:textId="77777777" w:rsidTr="00AD3DA7">
        <w:trPr>
          <w:trHeight w:val="320"/>
        </w:trPr>
        <w:tc>
          <w:tcPr>
            <w:tcW w:w="1952" w:type="dxa"/>
          </w:tcPr>
          <w:p w14:paraId="7181C9E6" w14:textId="77777777" w:rsidR="007F3AB8" w:rsidRPr="00624C44" w:rsidRDefault="007F3AB8" w:rsidP="0087276E">
            <w:pPr>
              <w:rPr>
                <w:lang w:val="en-US"/>
              </w:rPr>
            </w:pPr>
          </w:p>
        </w:tc>
        <w:tc>
          <w:tcPr>
            <w:tcW w:w="597" w:type="dxa"/>
          </w:tcPr>
          <w:p w14:paraId="1B2B7EC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EAB8CCE"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4645A5FC" w14:textId="77777777" w:rsidR="007F3AB8" w:rsidRPr="00624C44" w:rsidRDefault="007F3AB8" w:rsidP="0087276E">
            <w:pPr>
              <w:rPr>
                <w:lang w:val="en-US"/>
              </w:rPr>
            </w:pPr>
            <w:r w:rsidRPr="00624C44">
              <w:rPr>
                <w:lang w:val="en-US"/>
              </w:rPr>
              <w:t>/player/[id]/gesture/kick/side/right</w:t>
            </w:r>
          </w:p>
        </w:tc>
        <w:tc>
          <w:tcPr>
            <w:tcW w:w="508" w:type="dxa"/>
            <w:tcBorders>
              <w:left w:val="single" w:sz="4" w:space="0" w:color="auto"/>
              <w:right w:val="single" w:sz="4" w:space="0" w:color="auto"/>
            </w:tcBorders>
          </w:tcPr>
          <w:p w14:paraId="78FD84CB" w14:textId="77777777" w:rsidR="007F3AB8" w:rsidRPr="00624C44" w:rsidRDefault="007F3AB8" w:rsidP="0087276E">
            <w:pPr>
              <w:rPr>
                <w:b/>
                <w:lang w:val="en-US"/>
              </w:rPr>
            </w:pPr>
          </w:p>
        </w:tc>
        <w:tc>
          <w:tcPr>
            <w:tcW w:w="831" w:type="dxa"/>
            <w:tcBorders>
              <w:left w:val="single" w:sz="4" w:space="0" w:color="auto"/>
            </w:tcBorders>
          </w:tcPr>
          <w:p w14:paraId="30DC4E31" w14:textId="77777777" w:rsidR="007F3AB8" w:rsidRPr="00624C44" w:rsidRDefault="007F3AB8" w:rsidP="0087276E">
            <w:pPr>
              <w:rPr>
                <w:lang w:val="en-US"/>
              </w:rPr>
            </w:pPr>
            <w:r w:rsidRPr="00624C44">
              <w:rPr>
                <w:lang w:val="en-US"/>
              </w:rPr>
              <w:t>None</w:t>
            </w:r>
          </w:p>
        </w:tc>
      </w:tr>
      <w:tr w:rsidR="007F3AB8" w:rsidRPr="00624C44" w14:paraId="765E6C2C" w14:textId="77777777" w:rsidTr="00AD3DA7">
        <w:trPr>
          <w:trHeight w:val="320"/>
        </w:trPr>
        <w:tc>
          <w:tcPr>
            <w:tcW w:w="1952" w:type="dxa"/>
          </w:tcPr>
          <w:p w14:paraId="526AA70A" w14:textId="77777777" w:rsidR="007F3AB8" w:rsidRPr="00624C44" w:rsidRDefault="007F3AB8" w:rsidP="0087276E">
            <w:pPr>
              <w:rPr>
                <w:lang w:val="en-US"/>
              </w:rPr>
            </w:pPr>
          </w:p>
        </w:tc>
        <w:tc>
          <w:tcPr>
            <w:tcW w:w="597" w:type="dxa"/>
          </w:tcPr>
          <w:p w14:paraId="6096FAE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1B23782F"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3AC672E0" w14:textId="77777777" w:rsidR="007F3AB8" w:rsidRPr="00624C44" w:rsidRDefault="007F3AB8" w:rsidP="0087276E">
            <w:pPr>
              <w:rPr>
                <w:lang w:val="en-US"/>
              </w:rPr>
            </w:pPr>
            <w:r w:rsidRPr="00624C44">
              <w:rPr>
                <w:lang w:val="en-US"/>
              </w:rPr>
              <w:t>/player/[id]/gesture/kick/forward/left</w:t>
            </w:r>
          </w:p>
        </w:tc>
        <w:tc>
          <w:tcPr>
            <w:tcW w:w="508" w:type="dxa"/>
            <w:tcBorders>
              <w:left w:val="single" w:sz="4" w:space="0" w:color="auto"/>
              <w:right w:val="single" w:sz="4" w:space="0" w:color="auto"/>
            </w:tcBorders>
          </w:tcPr>
          <w:p w14:paraId="6A31C002" w14:textId="77777777" w:rsidR="007F3AB8" w:rsidRPr="00624C44" w:rsidRDefault="007F3AB8" w:rsidP="0087276E">
            <w:pPr>
              <w:rPr>
                <w:lang w:val="en-US"/>
              </w:rPr>
            </w:pPr>
          </w:p>
        </w:tc>
        <w:tc>
          <w:tcPr>
            <w:tcW w:w="831" w:type="dxa"/>
            <w:tcBorders>
              <w:left w:val="single" w:sz="4" w:space="0" w:color="auto"/>
            </w:tcBorders>
          </w:tcPr>
          <w:p w14:paraId="119FF541" w14:textId="77777777" w:rsidR="007F3AB8" w:rsidRPr="00624C44" w:rsidRDefault="007F3AB8" w:rsidP="0087276E">
            <w:pPr>
              <w:rPr>
                <w:lang w:val="en-US"/>
              </w:rPr>
            </w:pPr>
            <w:r w:rsidRPr="00624C44">
              <w:rPr>
                <w:lang w:val="en-US"/>
              </w:rPr>
              <w:t>None</w:t>
            </w:r>
          </w:p>
        </w:tc>
      </w:tr>
      <w:tr w:rsidR="007F3AB8" w:rsidRPr="00624C44" w14:paraId="37B7EB34" w14:textId="77777777" w:rsidTr="00AD3DA7">
        <w:trPr>
          <w:trHeight w:val="320"/>
        </w:trPr>
        <w:tc>
          <w:tcPr>
            <w:tcW w:w="1952" w:type="dxa"/>
          </w:tcPr>
          <w:p w14:paraId="1F68C668" w14:textId="77777777" w:rsidR="007F3AB8" w:rsidRPr="00624C44" w:rsidRDefault="007F3AB8" w:rsidP="0087276E">
            <w:pPr>
              <w:rPr>
                <w:lang w:val="en-US"/>
              </w:rPr>
            </w:pPr>
          </w:p>
        </w:tc>
        <w:tc>
          <w:tcPr>
            <w:tcW w:w="597" w:type="dxa"/>
          </w:tcPr>
          <w:p w14:paraId="119035E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470F2F9"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5C2637A9" w14:textId="77777777" w:rsidR="007F3AB8" w:rsidRPr="00624C44" w:rsidRDefault="007F3AB8" w:rsidP="0087276E">
            <w:pPr>
              <w:rPr>
                <w:lang w:val="en-US"/>
              </w:rPr>
            </w:pPr>
            <w:r w:rsidRPr="00624C44">
              <w:rPr>
                <w:lang w:val="en-US"/>
              </w:rPr>
              <w:t>/player/[id]/gesture/kick/forward/right</w:t>
            </w:r>
          </w:p>
        </w:tc>
        <w:tc>
          <w:tcPr>
            <w:tcW w:w="508" w:type="dxa"/>
            <w:tcBorders>
              <w:left w:val="single" w:sz="4" w:space="0" w:color="auto"/>
              <w:right w:val="single" w:sz="4" w:space="0" w:color="auto"/>
            </w:tcBorders>
          </w:tcPr>
          <w:p w14:paraId="41323C3D" w14:textId="77777777" w:rsidR="007F3AB8" w:rsidRPr="00624C44" w:rsidRDefault="007F3AB8" w:rsidP="0087276E">
            <w:pPr>
              <w:rPr>
                <w:lang w:val="en-US"/>
              </w:rPr>
            </w:pPr>
          </w:p>
        </w:tc>
        <w:tc>
          <w:tcPr>
            <w:tcW w:w="831" w:type="dxa"/>
            <w:tcBorders>
              <w:left w:val="single" w:sz="4" w:space="0" w:color="auto"/>
            </w:tcBorders>
          </w:tcPr>
          <w:p w14:paraId="3F3DD4F0" w14:textId="77777777" w:rsidR="007F3AB8" w:rsidRPr="00624C44" w:rsidRDefault="007F3AB8" w:rsidP="0087276E">
            <w:pPr>
              <w:rPr>
                <w:lang w:val="en-US"/>
              </w:rPr>
            </w:pPr>
            <w:r w:rsidRPr="00624C44">
              <w:rPr>
                <w:lang w:val="en-US"/>
              </w:rPr>
              <w:t>None</w:t>
            </w:r>
          </w:p>
        </w:tc>
      </w:tr>
      <w:tr w:rsidR="007F3AB8" w:rsidRPr="00624C44" w14:paraId="472ED12C" w14:textId="77777777" w:rsidTr="00AD3DA7">
        <w:trPr>
          <w:trHeight w:val="320"/>
        </w:trPr>
        <w:tc>
          <w:tcPr>
            <w:tcW w:w="1952" w:type="dxa"/>
          </w:tcPr>
          <w:p w14:paraId="25C70C93" w14:textId="77777777" w:rsidR="007F3AB8" w:rsidRPr="00624C44" w:rsidRDefault="007F3AB8" w:rsidP="0087276E">
            <w:pPr>
              <w:rPr>
                <w:lang w:val="en-US"/>
              </w:rPr>
            </w:pPr>
          </w:p>
        </w:tc>
        <w:tc>
          <w:tcPr>
            <w:tcW w:w="597" w:type="dxa"/>
          </w:tcPr>
          <w:p w14:paraId="603A1F58"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0D158C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A485E2D" w14:textId="77777777" w:rsidR="007F3AB8" w:rsidRPr="00624C44" w:rsidRDefault="007F3AB8" w:rsidP="0087276E">
            <w:pPr>
              <w:rPr>
                <w:lang w:val="en-US"/>
              </w:rPr>
            </w:pPr>
            <w:r w:rsidRPr="00624C44">
              <w:rPr>
                <w:lang w:val="en-US"/>
              </w:rPr>
              <w:t>/player/[id]/gesture/</w:t>
            </w:r>
            <w:proofErr w:type="spellStart"/>
            <w:r w:rsidRPr="00624C44">
              <w:rPr>
                <w:lang w:val="en-US"/>
              </w:rPr>
              <w:t>doubleArmSide</w:t>
            </w:r>
            <w:proofErr w:type="spellEnd"/>
          </w:p>
        </w:tc>
        <w:tc>
          <w:tcPr>
            <w:tcW w:w="508" w:type="dxa"/>
            <w:tcBorders>
              <w:left w:val="single" w:sz="4" w:space="0" w:color="auto"/>
              <w:right w:val="single" w:sz="4" w:space="0" w:color="auto"/>
            </w:tcBorders>
          </w:tcPr>
          <w:p w14:paraId="7551DCE8" w14:textId="77777777" w:rsidR="007F3AB8" w:rsidRPr="00624C44" w:rsidRDefault="007F3AB8" w:rsidP="0087276E">
            <w:pPr>
              <w:rPr>
                <w:lang w:val="en-US"/>
              </w:rPr>
            </w:pPr>
          </w:p>
        </w:tc>
        <w:tc>
          <w:tcPr>
            <w:tcW w:w="831" w:type="dxa"/>
            <w:tcBorders>
              <w:left w:val="single" w:sz="4" w:space="0" w:color="auto"/>
            </w:tcBorders>
          </w:tcPr>
          <w:p w14:paraId="60949416" w14:textId="77777777" w:rsidR="007F3AB8" w:rsidRPr="00624C44" w:rsidRDefault="007F3AB8" w:rsidP="0087276E">
            <w:pPr>
              <w:rPr>
                <w:lang w:val="en-US"/>
              </w:rPr>
            </w:pPr>
            <w:r w:rsidRPr="00624C44">
              <w:rPr>
                <w:lang w:val="en-US"/>
              </w:rPr>
              <w:t>None</w:t>
            </w:r>
          </w:p>
        </w:tc>
      </w:tr>
      <w:tr w:rsidR="007F3AB8" w:rsidRPr="00624C44" w14:paraId="5AA3A325" w14:textId="77777777" w:rsidTr="00AD3DA7">
        <w:trPr>
          <w:trHeight w:val="320"/>
        </w:trPr>
        <w:tc>
          <w:tcPr>
            <w:tcW w:w="1952" w:type="dxa"/>
          </w:tcPr>
          <w:p w14:paraId="6A1B6F15" w14:textId="77777777" w:rsidR="007F3AB8" w:rsidRPr="00624C44" w:rsidRDefault="007F3AB8" w:rsidP="0087276E">
            <w:pPr>
              <w:rPr>
                <w:lang w:val="en-US"/>
              </w:rPr>
            </w:pPr>
          </w:p>
        </w:tc>
        <w:tc>
          <w:tcPr>
            <w:tcW w:w="597" w:type="dxa"/>
          </w:tcPr>
          <w:p w14:paraId="39815A43"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27089D1"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263E9B9" w14:textId="77777777" w:rsidR="007F3AB8" w:rsidRPr="00624C44" w:rsidRDefault="007F3AB8" w:rsidP="0087276E">
            <w:pPr>
              <w:rPr>
                <w:lang w:val="en-US"/>
              </w:rPr>
            </w:pPr>
            <w:r w:rsidRPr="00624C44">
              <w:rPr>
                <w:lang w:val="en-US"/>
              </w:rPr>
              <w:t>/player/[id]/gesture/</w:t>
            </w:r>
            <w:proofErr w:type="spellStart"/>
            <w:r w:rsidRPr="00624C44">
              <w:rPr>
                <w:lang w:val="en-US"/>
              </w:rPr>
              <w:t>doubleArmSideClose</w:t>
            </w:r>
            <w:proofErr w:type="spellEnd"/>
          </w:p>
        </w:tc>
        <w:tc>
          <w:tcPr>
            <w:tcW w:w="508" w:type="dxa"/>
            <w:tcBorders>
              <w:left w:val="single" w:sz="4" w:space="0" w:color="auto"/>
              <w:right w:val="single" w:sz="4" w:space="0" w:color="auto"/>
            </w:tcBorders>
          </w:tcPr>
          <w:p w14:paraId="6E0A2D07" w14:textId="77777777" w:rsidR="007F3AB8" w:rsidRPr="00624C44" w:rsidRDefault="007F3AB8" w:rsidP="0087276E">
            <w:pPr>
              <w:rPr>
                <w:lang w:val="en-US"/>
              </w:rPr>
            </w:pPr>
          </w:p>
        </w:tc>
        <w:tc>
          <w:tcPr>
            <w:tcW w:w="831" w:type="dxa"/>
            <w:tcBorders>
              <w:left w:val="single" w:sz="4" w:space="0" w:color="auto"/>
            </w:tcBorders>
          </w:tcPr>
          <w:p w14:paraId="176E690C" w14:textId="77777777" w:rsidR="007F3AB8" w:rsidRPr="00624C44" w:rsidRDefault="007F3AB8" w:rsidP="0087276E">
            <w:pPr>
              <w:rPr>
                <w:lang w:val="en-US"/>
              </w:rPr>
            </w:pPr>
            <w:r w:rsidRPr="00624C44">
              <w:rPr>
                <w:lang w:val="en-US"/>
              </w:rPr>
              <w:t>None</w:t>
            </w:r>
          </w:p>
        </w:tc>
      </w:tr>
      <w:tr w:rsidR="007F3AB8" w:rsidRPr="00624C44" w14:paraId="7988088C" w14:textId="77777777" w:rsidTr="00AD3DA7">
        <w:trPr>
          <w:trHeight w:val="320"/>
        </w:trPr>
        <w:tc>
          <w:tcPr>
            <w:tcW w:w="1952" w:type="dxa"/>
          </w:tcPr>
          <w:p w14:paraId="52B6A412" w14:textId="77777777" w:rsidR="007F3AB8" w:rsidRPr="00624C44" w:rsidRDefault="007F3AB8" w:rsidP="0087276E">
            <w:pPr>
              <w:rPr>
                <w:lang w:val="en-US"/>
              </w:rPr>
            </w:pPr>
          </w:p>
        </w:tc>
        <w:tc>
          <w:tcPr>
            <w:tcW w:w="597" w:type="dxa"/>
          </w:tcPr>
          <w:p w14:paraId="43C13A61"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6E96E08"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42F1E19" w14:textId="77777777" w:rsidR="007F3AB8" w:rsidRPr="00624C44" w:rsidRDefault="007F3AB8" w:rsidP="0087276E">
            <w:pPr>
              <w:rPr>
                <w:lang w:val="en-US"/>
              </w:rPr>
            </w:pPr>
            <w:r w:rsidRPr="00624C44">
              <w:rPr>
                <w:lang w:val="en-US"/>
              </w:rPr>
              <w:t>/player/[id]/gesture/jump</w:t>
            </w:r>
          </w:p>
        </w:tc>
        <w:tc>
          <w:tcPr>
            <w:tcW w:w="508" w:type="dxa"/>
            <w:tcBorders>
              <w:left w:val="single" w:sz="4" w:space="0" w:color="auto"/>
              <w:right w:val="single" w:sz="4" w:space="0" w:color="auto"/>
            </w:tcBorders>
          </w:tcPr>
          <w:p w14:paraId="3EA25BDB" w14:textId="77777777" w:rsidR="007F3AB8" w:rsidRPr="00624C44" w:rsidRDefault="007F3AB8" w:rsidP="0087276E">
            <w:pPr>
              <w:rPr>
                <w:lang w:val="en-US"/>
              </w:rPr>
            </w:pPr>
          </w:p>
        </w:tc>
        <w:tc>
          <w:tcPr>
            <w:tcW w:w="831" w:type="dxa"/>
            <w:tcBorders>
              <w:left w:val="single" w:sz="4" w:space="0" w:color="auto"/>
            </w:tcBorders>
          </w:tcPr>
          <w:p w14:paraId="75AAB1EE" w14:textId="77777777" w:rsidR="007F3AB8" w:rsidRPr="00624C44" w:rsidRDefault="007F3AB8" w:rsidP="0087276E">
            <w:pPr>
              <w:rPr>
                <w:lang w:val="en-US"/>
              </w:rPr>
            </w:pPr>
            <w:r w:rsidRPr="00624C44">
              <w:rPr>
                <w:lang w:val="en-US"/>
              </w:rPr>
              <w:t>None</w:t>
            </w:r>
          </w:p>
        </w:tc>
      </w:tr>
      <w:tr w:rsidR="007F3AB8" w:rsidRPr="00624C44" w14:paraId="2A40D114" w14:textId="77777777" w:rsidTr="00AD3DA7">
        <w:trPr>
          <w:trHeight w:val="320"/>
        </w:trPr>
        <w:tc>
          <w:tcPr>
            <w:tcW w:w="1952" w:type="dxa"/>
          </w:tcPr>
          <w:p w14:paraId="72BCDF2A" w14:textId="77777777" w:rsidR="007F3AB8" w:rsidRPr="00624C44" w:rsidRDefault="007F3AB8" w:rsidP="0087276E">
            <w:pPr>
              <w:rPr>
                <w:lang w:val="en-US"/>
              </w:rPr>
            </w:pPr>
          </w:p>
        </w:tc>
        <w:tc>
          <w:tcPr>
            <w:tcW w:w="597" w:type="dxa"/>
          </w:tcPr>
          <w:p w14:paraId="52CA3549"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326B0212"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4E3B2A21" w14:textId="77777777" w:rsidR="007F3AB8" w:rsidRPr="00624C44" w:rsidRDefault="007F3AB8" w:rsidP="0087276E">
            <w:pPr>
              <w:rPr>
                <w:lang w:val="en-US"/>
              </w:rPr>
            </w:pPr>
            <w:r w:rsidRPr="00624C44">
              <w:rPr>
                <w:lang w:val="en-US"/>
              </w:rPr>
              <w:t>/zone/[id]/activity/discrete</w:t>
            </w:r>
          </w:p>
        </w:tc>
        <w:tc>
          <w:tcPr>
            <w:tcW w:w="508" w:type="dxa"/>
            <w:tcBorders>
              <w:left w:val="single" w:sz="4" w:space="0" w:color="auto"/>
              <w:right w:val="single" w:sz="4" w:space="0" w:color="auto"/>
            </w:tcBorders>
          </w:tcPr>
          <w:p w14:paraId="4ECC19AA" w14:textId="77777777" w:rsidR="007F3AB8" w:rsidRPr="00624C44" w:rsidRDefault="007F3AB8" w:rsidP="0087276E">
            <w:pPr>
              <w:rPr>
                <w:lang w:val="en-US"/>
              </w:rPr>
            </w:pPr>
          </w:p>
        </w:tc>
        <w:tc>
          <w:tcPr>
            <w:tcW w:w="831" w:type="dxa"/>
            <w:tcBorders>
              <w:left w:val="single" w:sz="4" w:space="0" w:color="auto"/>
            </w:tcBorders>
          </w:tcPr>
          <w:p w14:paraId="07017B42" w14:textId="77777777" w:rsidR="007F3AB8" w:rsidRPr="00624C44" w:rsidRDefault="007F3AB8" w:rsidP="0087276E">
            <w:pPr>
              <w:rPr>
                <w:lang w:val="en-US"/>
              </w:rPr>
            </w:pPr>
            <w:r w:rsidRPr="00624C44">
              <w:rPr>
                <w:lang w:val="en-US"/>
              </w:rPr>
              <w:t>None</w:t>
            </w:r>
          </w:p>
        </w:tc>
      </w:tr>
      <w:tr w:rsidR="007F3AB8" w:rsidRPr="00624C44" w14:paraId="7F37C005" w14:textId="77777777" w:rsidTr="00AD3DA7">
        <w:trPr>
          <w:trHeight w:val="320"/>
        </w:trPr>
        <w:tc>
          <w:tcPr>
            <w:tcW w:w="1952" w:type="dxa"/>
          </w:tcPr>
          <w:p w14:paraId="13A1BD7E" w14:textId="77777777" w:rsidR="007F3AB8" w:rsidRPr="00624C44" w:rsidRDefault="007F3AB8" w:rsidP="0087276E">
            <w:pPr>
              <w:rPr>
                <w:lang w:val="en-US"/>
              </w:rPr>
            </w:pPr>
          </w:p>
        </w:tc>
        <w:tc>
          <w:tcPr>
            <w:tcW w:w="597" w:type="dxa"/>
          </w:tcPr>
          <w:p w14:paraId="3EEF3A5A"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A9E75A5"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2C142AD0" w14:textId="77777777" w:rsidR="007F3AB8" w:rsidRPr="00624C44" w:rsidRDefault="007F3AB8" w:rsidP="0087276E">
            <w:pPr>
              <w:rPr>
                <w:lang w:val="en-US"/>
              </w:rPr>
            </w:pPr>
            <w:r w:rsidRPr="00624C44">
              <w:rPr>
                <w:lang w:val="en-US"/>
              </w:rPr>
              <w:t>/zone/[id]/activity/normal</w:t>
            </w:r>
          </w:p>
        </w:tc>
        <w:tc>
          <w:tcPr>
            <w:tcW w:w="508" w:type="dxa"/>
            <w:tcBorders>
              <w:left w:val="single" w:sz="4" w:space="0" w:color="auto"/>
              <w:right w:val="single" w:sz="4" w:space="0" w:color="auto"/>
            </w:tcBorders>
          </w:tcPr>
          <w:p w14:paraId="1CBB2862" w14:textId="77777777" w:rsidR="007F3AB8" w:rsidRPr="00624C44" w:rsidRDefault="007F3AB8" w:rsidP="0087276E">
            <w:pPr>
              <w:rPr>
                <w:lang w:val="en-US"/>
              </w:rPr>
            </w:pPr>
            <w:proofErr w:type="gramStart"/>
            <w:r w:rsidRPr="00624C44">
              <w:rPr>
                <w:lang w:val="en-US"/>
              </w:rPr>
              <w:t>,f</w:t>
            </w:r>
            <w:proofErr w:type="gramEnd"/>
            <w:r w:rsidRPr="00624C44">
              <w:rPr>
                <w:lang w:val="en-US"/>
              </w:rPr>
              <w:t xml:space="preserve"> </w:t>
            </w:r>
          </w:p>
        </w:tc>
        <w:tc>
          <w:tcPr>
            <w:tcW w:w="831" w:type="dxa"/>
            <w:tcBorders>
              <w:left w:val="single" w:sz="4" w:space="0" w:color="auto"/>
            </w:tcBorders>
            <w:vAlign w:val="center"/>
          </w:tcPr>
          <w:p w14:paraId="530901A1" w14:textId="77777777" w:rsidR="007F3AB8" w:rsidRPr="00624C44" w:rsidRDefault="007F3AB8" w:rsidP="0087276E">
            <w:pPr>
              <w:rPr>
                <w:lang w:val="en-US"/>
              </w:rPr>
            </w:pPr>
            <w:r w:rsidRPr="00624C44">
              <w:rPr>
                <w:lang w:val="en-US"/>
              </w:rPr>
              <w:t>Norm.</w:t>
            </w:r>
          </w:p>
        </w:tc>
      </w:tr>
      <w:tr w:rsidR="007F3AB8" w:rsidRPr="00624C44" w14:paraId="674DCF41" w14:textId="77777777" w:rsidTr="00AD3DA7">
        <w:trPr>
          <w:trHeight w:val="320"/>
        </w:trPr>
        <w:tc>
          <w:tcPr>
            <w:tcW w:w="1952" w:type="dxa"/>
          </w:tcPr>
          <w:p w14:paraId="18CE8019" w14:textId="77777777" w:rsidR="007F3AB8" w:rsidRPr="00624C44" w:rsidRDefault="007F3AB8" w:rsidP="0087276E">
            <w:pPr>
              <w:rPr>
                <w:lang w:val="en-US"/>
              </w:rPr>
            </w:pPr>
          </w:p>
        </w:tc>
        <w:tc>
          <w:tcPr>
            <w:tcW w:w="597" w:type="dxa"/>
          </w:tcPr>
          <w:p w14:paraId="4514F15C"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4F7C2BB1"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69A4F3E6" w14:textId="77777777" w:rsidR="007F3AB8" w:rsidRPr="00624C44" w:rsidRDefault="007F3AB8" w:rsidP="0087276E">
            <w:pPr>
              <w:rPr>
                <w:lang w:val="en-US"/>
              </w:rPr>
            </w:pPr>
            <w:r w:rsidRPr="00624C44">
              <w:rPr>
                <w:lang w:val="en-US"/>
              </w:rPr>
              <w:t>/zone/[id]/activity/flow/leftwards</w:t>
            </w:r>
          </w:p>
        </w:tc>
        <w:tc>
          <w:tcPr>
            <w:tcW w:w="508" w:type="dxa"/>
            <w:tcBorders>
              <w:left w:val="single" w:sz="4" w:space="0" w:color="auto"/>
              <w:right w:val="single" w:sz="4" w:space="0" w:color="auto"/>
            </w:tcBorders>
          </w:tcPr>
          <w:p w14:paraId="782DAD25" w14:textId="77777777" w:rsidR="007F3AB8" w:rsidRPr="00624C44" w:rsidRDefault="007F3AB8" w:rsidP="0087276E">
            <w:pPr>
              <w:rPr>
                <w:lang w:val="en-US"/>
              </w:rPr>
            </w:pPr>
          </w:p>
        </w:tc>
        <w:tc>
          <w:tcPr>
            <w:tcW w:w="831" w:type="dxa"/>
            <w:tcBorders>
              <w:left w:val="single" w:sz="4" w:space="0" w:color="auto"/>
            </w:tcBorders>
            <w:vAlign w:val="center"/>
          </w:tcPr>
          <w:p w14:paraId="0B58688B" w14:textId="77777777" w:rsidR="007F3AB8" w:rsidRPr="00624C44" w:rsidRDefault="007F3AB8" w:rsidP="0087276E">
            <w:pPr>
              <w:rPr>
                <w:lang w:val="en-US"/>
              </w:rPr>
            </w:pPr>
            <w:r w:rsidRPr="00624C44">
              <w:rPr>
                <w:lang w:val="en-US"/>
              </w:rPr>
              <w:t>None</w:t>
            </w:r>
          </w:p>
        </w:tc>
      </w:tr>
      <w:tr w:rsidR="007F3AB8" w:rsidRPr="00624C44" w14:paraId="5CBF6B69" w14:textId="77777777" w:rsidTr="00AD3DA7">
        <w:trPr>
          <w:trHeight w:val="320"/>
        </w:trPr>
        <w:tc>
          <w:tcPr>
            <w:tcW w:w="1952" w:type="dxa"/>
          </w:tcPr>
          <w:p w14:paraId="2F14EBCC" w14:textId="77777777" w:rsidR="007F3AB8" w:rsidRPr="00624C44" w:rsidRDefault="007F3AB8" w:rsidP="0087276E">
            <w:pPr>
              <w:rPr>
                <w:lang w:val="en-US"/>
              </w:rPr>
            </w:pPr>
          </w:p>
        </w:tc>
        <w:tc>
          <w:tcPr>
            <w:tcW w:w="597" w:type="dxa"/>
          </w:tcPr>
          <w:p w14:paraId="50A6BC43"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2791374D"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9033A1A" w14:textId="77777777" w:rsidR="007F3AB8" w:rsidRPr="00624C44" w:rsidRDefault="007F3AB8" w:rsidP="0087276E">
            <w:pPr>
              <w:rPr>
                <w:lang w:val="en-US"/>
              </w:rPr>
            </w:pPr>
            <w:r w:rsidRPr="00624C44">
              <w:rPr>
                <w:lang w:val="en-US"/>
              </w:rPr>
              <w:t>/zone/[id]/activity/flow/rightwards</w:t>
            </w:r>
          </w:p>
        </w:tc>
        <w:tc>
          <w:tcPr>
            <w:tcW w:w="508" w:type="dxa"/>
            <w:tcBorders>
              <w:left w:val="single" w:sz="4" w:space="0" w:color="auto"/>
              <w:right w:val="single" w:sz="4" w:space="0" w:color="auto"/>
            </w:tcBorders>
          </w:tcPr>
          <w:p w14:paraId="5BD8A29A" w14:textId="77777777" w:rsidR="007F3AB8" w:rsidRPr="00624C44" w:rsidRDefault="007F3AB8" w:rsidP="0087276E">
            <w:pPr>
              <w:rPr>
                <w:lang w:val="en-US"/>
              </w:rPr>
            </w:pPr>
          </w:p>
        </w:tc>
        <w:tc>
          <w:tcPr>
            <w:tcW w:w="831" w:type="dxa"/>
            <w:tcBorders>
              <w:left w:val="single" w:sz="4" w:space="0" w:color="auto"/>
            </w:tcBorders>
          </w:tcPr>
          <w:p w14:paraId="20E2DFC3" w14:textId="77777777" w:rsidR="007F3AB8" w:rsidRPr="00624C44" w:rsidRDefault="007F3AB8" w:rsidP="0087276E">
            <w:pPr>
              <w:rPr>
                <w:lang w:val="en-US"/>
              </w:rPr>
            </w:pPr>
            <w:r w:rsidRPr="00624C44">
              <w:rPr>
                <w:lang w:val="en-US"/>
              </w:rPr>
              <w:t>None</w:t>
            </w:r>
          </w:p>
        </w:tc>
      </w:tr>
      <w:tr w:rsidR="007F3AB8" w:rsidRPr="00624C44" w14:paraId="1F5FC481" w14:textId="77777777" w:rsidTr="00AD3DA7">
        <w:trPr>
          <w:trHeight w:val="320"/>
        </w:trPr>
        <w:tc>
          <w:tcPr>
            <w:tcW w:w="1952" w:type="dxa"/>
          </w:tcPr>
          <w:p w14:paraId="36887EE0" w14:textId="77777777" w:rsidR="007F3AB8" w:rsidRPr="00624C44" w:rsidRDefault="007F3AB8" w:rsidP="0087276E">
            <w:pPr>
              <w:rPr>
                <w:lang w:val="en-US"/>
              </w:rPr>
            </w:pPr>
          </w:p>
        </w:tc>
        <w:tc>
          <w:tcPr>
            <w:tcW w:w="597" w:type="dxa"/>
          </w:tcPr>
          <w:p w14:paraId="2D782826"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5A90C4C"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7149BF49" w14:textId="77777777" w:rsidR="007F3AB8" w:rsidRPr="00624C44" w:rsidRDefault="007F3AB8" w:rsidP="0087276E">
            <w:pPr>
              <w:rPr>
                <w:lang w:val="en-US"/>
              </w:rPr>
            </w:pPr>
            <w:r w:rsidRPr="00624C44">
              <w:rPr>
                <w:lang w:val="en-US"/>
              </w:rPr>
              <w:t>/zone/[id]/activity/flow/upwards</w:t>
            </w:r>
          </w:p>
        </w:tc>
        <w:tc>
          <w:tcPr>
            <w:tcW w:w="508" w:type="dxa"/>
            <w:tcBorders>
              <w:left w:val="single" w:sz="4" w:space="0" w:color="auto"/>
              <w:right w:val="single" w:sz="4" w:space="0" w:color="auto"/>
            </w:tcBorders>
          </w:tcPr>
          <w:p w14:paraId="353C4124" w14:textId="77777777" w:rsidR="007F3AB8" w:rsidRPr="00624C44" w:rsidRDefault="007F3AB8" w:rsidP="0087276E">
            <w:pPr>
              <w:rPr>
                <w:lang w:val="en-US"/>
              </w:rPr>
            </w:pPr>
          </w:p>
        </w:tc>
        <w:tc>
          <w:tcPr>
            <w:tcW w:w="831" w:type="dxa"/>
            <w:tcBorders>
              <w:left w:val="single" w:sz="4" w:space="0" w:color="auto"/>
            </w:tcBorders>
          </w:tcPr>
          <w:p w14:paraId="639BD206" w14:textId="77777777" w:rsidR="007F3AB8" w:rsidRPr="00624C44" w:rsidRDefault="007F3AB8" w:rsidP="0087276E">
            <w:pPr>
              <w:rPr>
                <w:lang w:val="en-US"/>
              </w:rPr>
            </w:pPr>
            <w:r w:rsidRPr="00624C44">
              <w:rPr>
                <w:lang w:val="en-US"/>
              </w:rPr>
              <w:t>None</w:t>
            </w:r>
          </w:p>
        </w:tc>
      </w:tr>
      <w:tr w:rsidR="007F3AB8" w:rsidRPr="00624C44" w14:paraId="51449A03" w14:textId="77777777" w:rsidTr="00AD3DA7">
        <w:trPr>
          <w:trHeight w:val="320"/>
        </w:trPr>
        <w:tc>
          <w:tcPr>
            <w:tcW w:w="1952" w:type="dxa"/>
          </w:tcPr>
          <w:p w14:paraId="380239CB" w14:textId="77777777" w:rsidR="007F3AB8" w:rsidRPr="00624C44" w:rsidRDefault="007F3AB8" w:rsidP="0087276E">
            <w:pPr>
              <w:rPr>
                <w:lang w:val="en-US"/>
              </w:rPr>
            </w:pPr>
          </w:p>
        </w:tc>
        <w:tc>
          <w:tcPr>
            <w:tcW w:w="597" w:type="dxa"/>
          </w:tcPr>
          <w:p w14:paraId="486FEBAD"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08B117E7"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0CEEBA69" w14:textId="77777777" w:rsidR="007F3AB8" w:rsidRPr="00624C44" w:rsidRDefault="007F3AB8" w:rsidP="0087276E">
            <w:pPr>
              <w:rPr>
                <w:lang w:val="en-US"/>
              </w:rPr>
            </w:pPr>
            <w:r w:rsidRPr="00624C44">
              <w:rPr>
                <w:lang w:val="en-US"/>
              </w:rPr>
              <w:t>/zone/[id]/activity/flow/downwards</w:t>
            </w:r>
          </w:p>
        </w:tc>
        <w:tc>
          <w:tcPr>
            <w:tcW w:w="508" w:type="dxa"/>
            <w:tcBorders>
              <w:left w:val="single" w:sz="4" w:space="0" w:color="auto"/>
              <w:right w:val="single" w:sz="4" w:space="0" w:color="auto"/>
            </w:tcBorders>
          </w:tcPr>
          <w:p w14:paraId="3D71F82E" w14:textId="77777777" w:rsidR="007F3AB8" w:rsidRPr="00624C44" w:rsidRDefault="007F3AB8" w:rsidP="0087276E">
            <w:pPr>
              <w:rPr>
                <w:lang w:val="en-US"/>
              </w:rPr>
            </w:pPr>
          </w:p>
        </w:tc>
        <w:tc>
          <w:tcPr>
            <w:tcW w:w="831" w:type="dxa"/>
            <w:tcBorders>
              <w:left w:val="single" w:sz="4" w:space="0" w:color="auto"/>
            </w:tcBorders>
          </w:tcPr>
          <w:p w14:paraId="584AD2BA" w14:textId="77777777" w:rsidR="007F3AB8" w:rsidRPr="00624C44" w:rsidRDefault="007F3AB8" w:rsidP="0087276E">
            <w:pPr>
              <w:rPr>
                <w:lang w:val="en-US"/>
              </w:rPr>
            </w:pPr>
            <w:r w:rsidRPr="00624C44">
              <w:rPr>
                <w:lang w:val="en-US"/>
              </w:rPr>
              <w:t>None</w:t>
            </w:r>
          </w:p>
        </w:tc>
      </w:tr>
      <w:tr w:rsidR="007F3AB8" w:rsidRPr="00624C44" w14:paraId="156AADA2" w14:textId="77777777" w:rsidTr="00AD3DA7">
        <w:trPr>
          <w:trHeight w:val="320"/>
        </w:trPr>
        <w:tc>
          <w:tcPr>
            <w:tcW w:w="1952" w:type="dxa"/>
          </w:tcPr>
          <w:p w14:paraId="4FD54AFE" w14:textId="77777777" w:rsidR="007F3AB8" w:rsidRPr="00624C44" w:rsidRDefault="007F3AB8" w:rsidP="0087276E">
            <w:pPr>
              <w:rPr>
                <w:lang w:val="en-US"/>
              </w:rPr>
            </w:pPr>
          </w:p>
        </w:tc>
        <w:tc>
          <w:tcPr>
            <w:tcW w:w="597" w:type="dxa"/>
          </w:tcPr>
          <w:p w14:paraId="44AACD50"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67934423"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17A9D6E6" w14:textId="77777777" w:rsidR="007F3AB8" w:rsidRPr="00624C44" w:rsidRDefault="007F3AB8" w:rsidP="0087276E">
            <w:pPr>
              <w:rPr>
                <w:lang w:val="en-US"/>
              </w:rPr>
            </w:pPr>
            <w:r w:rsidRPr="00624C44">
              <w:rPr>
                <w:lang w:val="en-US"/>
              </w:rPr>
              <w:t>/zone/[id]/activity/flow/forward</w:t>
            </w:r>
          </w:p>
        </w:tc>
        <w:tc>
          <w:tcPr>
            <w:tcW w:w="508" w:type="dxa"/>
            <w:tcBorders>
              <w:left w:val="single" w:sz="4" w:space="0" w:color="auto"/>
              <w:right w:val="single" w:sz="4" w:space="0" w:color="auto"/>
            </w:tcBorders>
            <w:vAlign w:val="center"/>
          </w:tcPr>
          <w:p w14:paraId="69A5E369" w14:textId="77777777" w:rsidR="007F3AB8" w:rsidRPr="00624C44" w:rsidRDefault="007F3AB8" w:rsidP="0087276E">
            <w:pPr>
              <w:rPr>
                <w:lang w:val="en-US"/>
              </w:rPr>
            </w:pPr>
          </w:p>
        </w:tc>
        <w:tc>
          <w:tcPr>
            <w:tcW w:w="831" w:type="dxa"/>
            <w:tcBorders>
              <w:left w:val="single" w:sz="4" w:space="0" w:color="auto"/>
            </w:tcBorders>
          </w:tcPr>
          <w:p w14:paraId="1C121348" w14:textId="77777777" w:rsidR="007F3AB8" w:rsidRPr="00624C44" w:rsidRDefault="007F3AB8" w:rsidP="0087276E">
            <w:pPr>
              <w:rPr>
                <w:lang w:val="en-US"/>
              </w:rPr>
            </w:pPr>
            <w:r w:rsidRPr="00624C44">
              <w:rPr>
                <w:lang w:val="en-US"/>
              </w:rPr>
              <w:t>None</w:t>
            </w:r>
          </w:p>
        </w:tc>
      </w:tr>
      <w:tr w:rsidR="007F3AB8" w:rsidRPr="00624C44" w14:paraId="125FB414" w14:textId="77777777" w:rsidTr="00AD3DA7">
        <w:trPr>
          <w:trHeight w:val="320"/>
        </w:trPr>
        <w:tc>
          <w:tcPr>
            <w:tcW w:w="1952" w:type="dxa"/>
          </w:tcPr>
          <w:p w14:paraId="3893D760" w14:textId="77777777" w:rsidR="007F3AB8" w:rsidRPr="00624C44" w:rsidRDefault="007F3AB8" w:rsidP="0087276E">
            <w:pPr>
              <w:rPr>
                <w:lang w:val="en-US"/>
              </w:rPr>
            </w:pPr>
          </w:p>
        </w:tc>
        <w:tc>
          <w:tcPr>
            <w:tcW w:w="597" w:type="dxa"/>
          </w:tcPr>
          <w:p w14:paraId="1ABA4835" w14:textId="77777777" w:rsidR="007F3AB8" w:rsidRPr="00624C44" w:rsidRDefault="007F3AB8" w:rsidP="0087276E">
            <w:pPr>
              <w:rPr>
                <w:lang w:val="en-US"/>
              </w:rPr>
            </w:pPr>
          </w:p>
        </w:tc>
        <w:tc>
          <w:tcPr>
            <w:tcW w:w="1257" w:type="dxa"/>
            <w:gridSpan w:val="2"/>
            <w:tcBorders>
              <w:left w:val="single" w:sz="4" w:space="0" w:color="auto"/>
              <w:right w:val="single" w:sz="36" w:space="0" w:color="auto"/>
            </w:tcBorders>
          </w:tcPr>
          <w:p w14:paraId="7770D3EB" w14:textId="77777777" w:rsidR="007F3AB8" w:rsidRPr="00624C44" w:rsidRDefault="007F3AB8" w:rsidP="0087276E">
            <w:pPr>
              <w:rPr>
                <w:lang w:val="en-US"/>
              </w:rPr>
            </w:pPr>
          </w:p>
        </w:tc>
        <w:tc>
          <w:tcPr>
            <w:tcW w:w="3927" w:type="dxa"/>
            <w:tcBorders>
              <w:left w:val="single" w:sz="36" w:space="0" w:color="auto"/>
              <w:right w:val="single" w:sz="4" w:space="0" w:color="auto"/>
            </w:tcBorders>
          </w:tcPr>
          <w:p w14:paraId="3E7EE731" w14:textId="77777777" w:rsidR="007F3AB8" w:rsidRPr="00624C44" w:rsidRDefault="007F3AB8" w:rsidP="0087276E">
            <w:pPr>
              <w:rPr>
                <w:lang w:val="en-US"/>
              </w:rPr>
            </w:pPr>
          </w:p>
        </w:tc>
        <w:tc>
          <w:tcPr>
            <w:tcW w:w="508" w:type="dxa"/>
            <w:tcBorders>
              <w:left w:val="single" w:sz="4" w:space="0" w:color="auto"/>
              <w:right w:val="single" w:sz="4" w:space="0" w:color="auto"/>
            </w:tcBorders>
          </w:tcPr>
          <w:p w14:paraId="2578105A" w14:textId="77777777" w:rsidR="007F3AB8" w:rsidRPr="00624C44" w:rsidRDefault="007F3AB8" w:rsidP="0087276E">
            <w:pPr>
              <w:rPr>
                <w:lang w:val="en-US"/>
              </w:rPr>
            </w:pPr>
          </w:p>
        </w:tc>
        <w:tc>
          <w:tcPr>
            <w:tcW w:w="831" w:type="dxa"/>
            <w:tcBorders>
              <w:left w:val="single" w:sz="4" w:space="0" w:color="auto"/>
            </w:tcBorders>
            <w:vAlign w:val="center"/>
          </w:tcPr>
          <w:p w14:paraId="0A182677" w14:textId="77777777" w:rsidR="007F3AB8" w:rsidRPr="00624C44" w:rsidRDefault="007F3AB8" w:rsidP="0087276E">
            <w:pPr>
              <w:rPr>
                <w:lang w:val="en-US"/>
              </w:rPr>
            </w:pPr>
          </w:p>
        </w:tc>
      </w:tr>
    </w:tbl>
    <w:p w14:paraId="6550F961" w14:textId="77777777" w:rsidR="00D926EC" w:rsidRPr="00624C44" w:rsidRDefault="00D926EC" w:rsidP="00D926EC">
      <w:pPr>
        <w:rPr>
          <w:lang w:val="en-US"/>
        </w:rPr>
      </w:pPr>
    </w:p>
    <w:p w14:paraId="37CDDEE5" w14:textId="77777777" w:rsidR="00D926EC" w:rsidRPr="00624C44" w:rsidRDefault="00D926EC" w:rsidP="00D926EC">
      <w:pPr>
        <w:rPr>
          <w:lang w:val="en-US"/>
        </w:rPr>
      </w:pPr>
    </w:p>
    <w:p w14:paraId="69A082A6" w14:textId="77777777" w:rsidR="00D926EC" w:rsidRPr="00624C44" w:rsidRDefault="00D926EC" w:rsidP="00D926EC">
      <w:pPr>
        <w:rPr>
          <w:lang w:val="en-US"/>
        </w:rPr>
      </w:pPr>
    </w:p>
    <w:p w14:paraId="4DC0FABD" w14:textId="30500ECB" w:rsidR="00D926EC" w:rsidRPr="00624C44" w:rsidRDefault="00D926EC" w:rsidP="00D926EC">
      <w:pPr>
        <w:rPr>
          <w:lang w:val="en-US"/>
        </w:rPr>
      </w:pPr>
    </w:p>
    <w:p w14:paraId="7F5FF5BB" w14:textId="77777777" w:rsidR="00D926EC" w:rsidRPr="00624C44" w:rsidRDefault="00D926EC" w:rsidP="00D926EC">
      <w:pPr>
        <w:rPr>
          <w:lang w:val="en-US"/>
        </w:rPr>
      </w:pPr>
    </w:p>
    <w:p w14:paraId="1F62F54E" w14:textId="77777777" w:rsidR="00D926EC" w:rsidRPr="00624C44" w:rsidRDefault="00D926EC" w:rsidP="00D926EC">
      <w:pPr>
        <w:rPr>
          <w:lang w:val="en-US"/>
        </w:rPr>
      </w:pPr>
    </w:p>
    <w:p w14:paraId="6B6C83E7" w14:textId="77777777" w:rsidR="00D926EC" w:rsidRPr="00624C44" w:rsidRDefault="00D926EC" w:rsidP="00D926EC">
      <w:pPr>
        <w:rPr>
          <w:lang w:val="en-US"/>
        </w:rPr>
      </w:pPr>
    </w:p>
    <w:p w14:paraId="3D0D2E27" w14:textId="77777777" w:rsidR="00D926EC" w:rsidRPr="00624C44" w:rsidRDefault="00D926EC" w:rsidP="00D926EC">
      <w:pPr>
        <w:rPr>
          <w:lang w:val="en-US"/>
        </w:rPr>
      </w:pPr>
    </w:p>
    <w:p w14:paraId="32FD6D20" w14:textId="77777777" w:rsidR="00D926EC" w:rsidRPr="00624C44" w:rsidRDefault="00D926EC" w:rsidP="00B93302">
      <w:pPr>
        <w:pStyle w:val="Heading1"/>
      </w:pPr>
      <w:bookmarkStart w:id="1491" w:name="_Toc347839410"/>
      <w:bookmarkStart w:id="1492" w:name="_Toc348390798"/>
      <w:bookmarkStart w:id="1493" w:name="_Toc362437934"/>
      <w:bookmarkStart w:id="1494" w:name="_Toc365022762"/>
      <w:bookmarkStart w:id="1495" w:name="_Toc369191230"/>
      <w:bookmarkStart w:id="1496" w:name="_Toc380405805"/>
      <w:r w:rsidRPr="00624C44">
        <w:t>ADDITIONAL PRODUCT POSSIBILITIES</w:t>
      </w:r>
      <w:bookmarkEnd w:id="1491"/>
      <w:bookmarkEnd w:id="1492"/>
      <w:bookmarkEnd w:id="1493"/>
      <w:bookmarkEnd w:id="1494"/>
      <w:bookmarkEnd w:id="1495"/>
      <w:bookmarkEnd w:id="1496"/>
      <w:r w:rsidRPr="00624C44">
        <w:t xml:space="preserve"> </w:t>
      </w:r>
    </w:p>
    <w:p w14:paraId="3F181D59" w14:textId="77777777" w:rsidR="000123E7" w:rsidRPr="00624C44" w:rsidRDefault="000123E7" w:rsidP="000123E7">
      <w:pPr>
        <w:pStyle w:val="Heading3"/>
        <w:rPr>
          <w:ins w:id="1497" w:author="motioncomposer" w:date="2017-12-21T19:52:00Z"/>
          <w:lang w:val="en-US"/>
        </w:rPr>
      </w:pPr>
      <w:bookmarkStart w:id="1498" w:name="_Toc380405806"/>
      <w:bookmarkStart w:id="1499" w:name="_Toc347839411"/>
      <w:bookmarkStart w:id="1500" w:name="_Toc348390799"/>
      <w:bookmarkStart w:id="1501" w:name="_Toc362437935"/>
      <w:bookmarkStart w:id="1502" w:name="_Toc365022763"/>
      <w:ins w:id="1503" w:author="motioncomposer" w:date="2017-12-21T19:52:00Z">
        <w:r w:rsidRPr="00624C44">
          <w:rPr>
            <w:lang w:val="en-US"/>
          </w:rPr>
          <w:t>Description</w:t>
        </w:r>
        <w:bookmarkEnd w:id="1498"/>
      </w:ins>
    </w:p>
    <w:p w14:paraId="10E88E8F" w14:textId="77777777" w:rsidR="00D926EC" w:rsidRPr="00624C44" w:rsidRDefault="00D926EC" w:rsidP="00B93302">
      <w:pPr>
        <w:pStyle w:val="Heading3"/>
        <w:rPr>
          <w:del w:id="1504" w:author="motioncomposer" w:date="2017-12-21T19:52:00Z"/>
          <w:lang w:val="en-US"/>
        </w:rPr>
      </w:pPr>
      <w:del w:id="1505" w:author="motioncomposer" w:date="2017-12-21T19:52:00Z">
        <w:r w:rsidRPr="00624C44">
          <w:rPr>
            <w:lang w:val="en-US"/>
          </w:rPr>
          <w:delText>INTRODUCTION</w:delText>
        </w:r>
      </w:del>
    </w:p>
    <w:bookmarkEnd w:id="1499"/>
    <w:bookmarkEnd w:id="1500"/>
    <w:bookmarkEnd w:id="1501"/>
    <w:bookmarkEnd w:id="1502"/>
    <w:p w14:paraId="02068919" w14:textId="1B2AA88A" w:rsidR="00D926EC" w:rsidRPr="00624C44" w:rsidRDefault="0062767E" w:rsidP="00D926EC">
      <w:pPr>
        <w:rPr>
          <w:lang w:val="en-US"/>
        </w:rPr>
      </w:pPr>
      <w:r w:rsidRPr="00624C44">
        <w:rPr>
          <w:lang w:val="en-US"/>
        </w:rPr>
        <w:t>The device described above, t</w:t>
      </w:r>
      <w:r w:rsidR="00D926EC" w:rsidRPr="00624C44">
        <w:rPr>
          <w:lang w:val="en-US"/>
        </w:rPr>
        <w:t>he MC3.0</w:t>
      </w:r>
      <w:r w:rsidRPr="00624C44">
        <w:rPr>
          <w:lang w:val="en-US"/>
        </w:rPr>
        <w:t>,</w:t>
      </w:r>
      <w:r w:rsidR="00D926EC" w:rsidRPr="00624C44">
        <w:rPr>
          <w:lang w:val="en-US"/>
        </w:rPr>
        <w:t xml:space="preserve"> is the primary configuration of the </w:t>
      </w:r>
      <w:proofErr w:type="spellStart"/>
      <w:r w:rsidR="00D926EC" w:rsidRPr="00624C44">
        <w:rPr>
          <w:lang w:val="en-US"/>
        </w:rPr>
        <w:t>MotionComposer</w:t>
      </w:r>
      <w:proofErr w:type="spellEnd"/>
      <w:r w:rsidR="00D926EC" w:rsidRPr="00624C44">
        <w:rPr>
          <w:lang w:val="en-US"/>
        </w:rPr>
        <w:t xml:space="preserve">.  </w:t>
      </w:r>
      <w:ins w:id="1506" w:author="motioncomposer" w:date="2017-12-21T19:52:00Z">
        <w:r w:rsidR="00002D39" w:rsidRPr="00624C44">
          <w:rPr>
            <w:lang w:val="en-US"/>
          </w:rPr>
          <w:t xml:space="preserve">It is designed for sale to therapists, special schools, children’s schools, centers for persons with disabilities. </w:t>
        </w:r>
      </w:ins>
    </w:p>
    <w:p w14:paraId="4FC64724" w14:textId="77777777" w:rsidR="00D926EC" w:rsidRPr="00624C44" w:rsidRDefault="00D926EC" w:rsidP="00D926EC">
      <w:pPr>
        <w:rPr>
          <w:lang w:val="en-US"/>
        </w:rPr>
      </w:pPr>
    </w:p>
    <w:p w14:paraId="04A41FBA" w14:textId="44B1BC72" w:rsidR="00D926EC" w:rsidRPr="00624C44" w:rsidRDefault="00D926EC" w:rsidP="00D926EC">
      <w:pPr>
        <w:rPr>
          <w:lang w:val="en-US"/>
        </w:rPr>
      </w:pPr>
      <w:del w:id="1507" w:author="motioncomposer" w:date="2017-12-21T19:52:00Z">
        <w:r w:rsidRPr="00624C44">
          <w:rPr>
            <w:lang w:val="en-US"/>
          </w:rPr>
          <w:delText xml:space="preserve">That </w:delText>
        </w:r>
      </w:del>
      <w:r w:rsidRPr="00624C44">
        <w:rPr>
          <w:lang w:val="en-US"/>
        </w:rPr>
        <w:t>there are, however, other possible markets:</w:t>
      </w:r>
    </w:p>
    <w:p w14:paraId="2761DF6A" w14:textId="4E907B5E" w:rsidR="00D926EC" w:rsidRPr="00624C44" w:rsidRDefault="00D926EC" w:rsidP="00AD0196">
      <w:pPr>
        <w:pStyle w:val="bullet2"/>
        <w:ind w:left="567"/>
      </w:pPr>
      <w:ins w:id="1508" w:author="motioncomposer" w:date="2017-12-21T19:52:00Z">
        <w:r w:rsidRPr="00624C44">
          <w:t>Developers</w:t>
        </w:r>
        <w:r w:rsidR="00D94DAB" w:rsidRPr="00624C44">
          <w:t xml:space="preserve">, Game </w:t>
        </w:r>
      </w:ins>
      <w:r w:rsidRPr="00624C44">
        <w:t>Developers</w:t>
      </w:r>
    </w:p>
    <w:p w14:paraId="70C4ABDD" w14:textId="77777777" w:rsidR="00D926EC" w:rsidRPr="00624C44" w:rsidRDefault="00D926EC" w:rsidP="00AD0196">
      <w:pPr>
        <w:pStyle w:val="bullet2"/>
        <w:ind w:left="567"/>
      </w:pPr>
      <w:r w:rsidRPr="00624C44">
        <w:t>Performers</w:t>
      </w:r>
    </w:p>
    <w:p w14:paraId="44022CA1" w14:textId="11C3AC73" w:rsidR="00D926EC" w:rsidRPr="00624C44" w:rsidRDefault="00D926EC" w:rsidP="00AD0196">
      <w:pPr>
        <w:pStyle w:val="bullet2"/>
        <w:ind w:left="567"/>
      </w:pPr>
      <w:r w:rsidRPr="00624C44">
        <w:t xml:space="preserve">Artists – creators of installations, </w:t>
      </w:r>
      <w:ins w:id="1509" w:author="motioncomposer" w:date="2017-12-21T19:52:00Z">
        <w:r w:rsidR="00D94DAB" w:rsidRPr="00624C44">
          <w:t>choreographers, composers</w:t>
        </w:r>
      </w:ins>
      <w:del w:id="1510" w:author="motioncomposer" w:date="2017-12-21T19:52:00Z">
        <w:r w:rsidRPr="00624C44">
          <w:delText>music pieces</w:delText>
        </w:r>
      </w:del>
      <w:r w:rsidRPr="00624C44">
        <w:t xml:space="preserve">, performance </w:t>
      </w:r>
      <w:ins w:id="1511" w:author="motioncomposer" w:date="2017-12-21T19:52:00Z">
        <w:r w:rsidRPr="00624C44">
          <w:t>art</w:t>
        </w:r>
        <w:r w:rsidR="00D94DAB" w:rsidRPr="00624C44">
          <w:t>ists</w:t>
        </w:r>
      </w:ins>
      <w:del w:id="1512" w:author="motioncomposer" w:date="2017-12-21T19:52:00Z">
        <w:r w:rsidRPr="00624C44">
          <w:delText>art</w:delText>
        </w:r>
      </w:del>
      <w:r w:rsidRPr="00624C44">
        <w:t xml:space="preserve">, opera, etc. </w:t>
      </w:r>
    </w:p>
    <w:p w14:paraId="659B95D5" w14:textId="731DF1B4" w:rsidR="0062767E" w:rsidRPr="00624C44" w:rsidRDefault="0062767E" w:rsidP="00AD0196">
      <w:pPr>
        <w:pStyle w:val="bullet2"/>
        <w:ind w:left="567"/>
      </w:pPr>
      <w:r w:rsidRPr="00624C44">
        <w:t>Musicians</w:t>
      </w:r>
    </w:p>
    <w:p w14:paraId="1CD0035E" w14:textId="5ECE8E4F" w:rsidR="0062767E" w:rsidRPr="00624C44" w:rsidRDefault="0062767E" w:rsidP="00AD0196">
      <w:pPr>
        <w:pStyle w:val="bullet2"/>
        <w:ind w:left="567"/>
      </w:pPr>
      <w:r w:rsidRPr="00624C44">
        <w:t>Music Pedagogues</w:t>
      </w:r>
    </w:p>
    <w:p w14:paraId="2276F355" w14:textId="77777777" w:rsidR="00D926EC" w:rsidRPr="00624C44" w:rsidRDefault="00D926EC" w:rsidP="00AD0196">
      <w:pPr>
        <w:pStyle w:val="bullet2"/>
        <w:ind w:left="567"/>
      </w:pPr>
      <w:r w:rsidRPr="00624C44">
        <w:t>Researchers</w:t>
      </w:r>
    </w:p>
    <w:p w14:paraId="2CC2F651" w14:textId="77777777" w:rsidR="00D926EC" w:rsidRPr="00624C44" w:rsidRDefault="00D926EC" w:rsidP="00D74A10">
      <w:pPr>
        <w:pStyle w:val="bullet1"/>
        <w:rPr>
          <w:del w:id="1513" w:author="motioncomposer" w:date="2017-12-21T19:52:00Z"/>
        </w:rPr>
      </w:pPr>
      <w:del w:id="1514" w:author="motioncomposer" w:date="2017-12-21T19:52:00Z">
        <w:r w:rsidRPr="00624C44">
          <w:delText>Gamers, Game Developers</w:delText>
        </w:r>
      </w:del>
    </w:p>
    <w:p w14:paraId="4E704769" w14:textId="77777777" w:rsidR="00D926EC" w:rsidRPr="00624C44" w:rsidRDefault="00D926EC" w:rsidP="00D926EC">
      <w:pPr>
        <w:rPr>
          <w:del w:id="1515" w:author="motioncomposer" w:date="2017-12-21T19:52:00Z"/>
          <w:lang w:val="en-US"/>
        </w:rPr>
      </w:pPr>
    </w:p>
    <w:p w14:paraId="353659B9" w14:textId="4DB42D26" w:rsidR="0062767E" w:rsidRPr="00624C44" w:rsidRDefault="00191199" w:rsidP="00D926EC">
      <w:pPr>
        <w:rPr>
          <w:lang w:val="en-US"/>
        </w:rPr>
      </w:pPr>
      <w:r w:rsidRPr="00624C44">
        <w:rPr>
          <w:lang w:val="en-US"/>
        </w:rPr>
        <w:t xml:space="preserve">For such users, the MC3.0 is much too simple, and closed. All the 3.0 can do is play fixed, limited, music. </w:t>
      </w:r>
      <w:r w:rsidR="0062767E" w:rsidRPr="00624C44">
        <w:rPr>
          <w:lang w:val="en-US"/>
        </w:rPr>
        <w:t xml:space="preserve">This </w:t>
      </w:r>
      <w:ins w:id="1516" w:author="motioncomposer" w:date="2017-12-21T19:52:00Z">
        <w:r w:rsidR="0062767E" w:rsidRPr="00624C44">
          <w:rPr>
            <w:lang w:val="en-US"/>
          </w:rPr>
          <w:t>l</w:t>
        </w:r>
        <w:r w:rsidR="00D94DAB" w:rsidRPr="00624C44">
          <w:rPr>
            <w:lang w:val="en-US"/>
          </w:rPr>
          <w:t>e</w:t>
        </w:r>
        <w:r w:rsidR="0062767E" w:rsidRPr="00624C44">
          <w:rPr>
            <w:lang w:val="en-US"/>
          </w:rPr>
          <w:t xml:space="preserve">d </w:t>
        </w:r>
        <w:r w:rsidR="00D94DAB" w:rsidRPr="00624C44">
          <w:rPr>
            <w:lang w:val="en-US"/>
          </w:rPr>
          <w:t>us</w:t>
        </w:r>
      </w:ins>
      <w:del w:id="1517" w:author="motioncomposer" w:date="2017-12-21T19:52:00Z">
        <w:r w:rsidR="0062767E" w:rsidRPr="00624C44">
          <w:rPr>
            <w:lang w:val="en-US"/>
          </w:rPr>
          <w:delText>has lead</w:delText>
        </w:r>
      </w:del>
      <w:r w:rsidR="0062767E" w:rsidRPr="00624C44">
        <w:rPr>
          <w:lang w:val="en-US"/>
        </w:rPr>
        <w:t xml:space="preserve"> to </w:t>
      </w:r>
      <w:ins w:id="1518" w:author="motioncomposer" w:date="2017-12-21T19:52:00Z">
        <w:r w:rsidR="00D94DAB" w:rsidRPr="00624C44">
          <w:rPr>
            <w:lang w:val="en-US"/>
          </w:rPr>
          <w:t>consider 2</w:t>
        </w:r>
      </w:ins>
      <w:r w:rsidRPr="00624C44">
        <w:rPr>
          <w:lang w:val="en-US"/>
        </w:rPr>
        <w:t xml:space="preserve"> </w:t>
      </w:r>
      <w:del w:id="1519" w:author="motioncomposer" w:date="2017-12-21T19:52:00Z">
        <w:r w:rsidR="0062767E" w:rsidRPr="00624C44">
          <w:rPr>
            <w:lang w:val="en-US"/>
          </w:rPr>
          <w:delText>thoughts of</w:delText>
        </w:r>
      </w:del>
      <w:r w:rsidR="0062767E" w:rsidRPr="00624C44">
        <w:rPr>
          <w:lang w:val="en-US"/>
        </w:rPr>
        <w:t xml:space="preserve"> other possible </w:t>
      </w:r>
      <w:ins w:id="1520" w:author="motioncomposer" w:date="2017-12-21T19:52:00Z">
        <w:r w:rsidR="00D94DAB" w:rsidRPr="00624C44">
          <w:rPr>
            <w:lang w:val="en-US"/>
          </w:rPr>
          <w:t>products.  These will be released after the MC3.0.</w:t>
        </w:r>
      </w:ins>
      <w:del w:id="1521" w:author="motioncomposer" w:date="2017-12-21T19:52:00Z">
        <w:r w:rsidR="0062767E" w:rsidRPr="00624C44">
          <w:rPr>
            <w:lang w:val="en-US"/>
          </w:rPr>
          <w:delText>Versions:</w:delText>
        </w:r>
      </w:del>
    </w:p>
    <w:p w14:paraId="011CCCB4" w14:textId="77777777" w:rsidR="0062767E" w:rsidRPr="00624C44" w:rsidRDefault="0062767E" w:rsidP="00D926EC">
      <w:pPr>
        <w:rPr>
          <w:lang w:val="en-US"/>
        </w:rPr>
      </w:pPr>
    </w:p>
    <w:p w14:paraId="66412321" w14:textId="77777777" w:rsidR="00D926EC" w:rsidRPr="00624C44" w:rsidRDefault="00D926EC" w:rsidP="00261AE2">
      <w:pPr>
        <w:pStyle w:val="Heading3"/>
        <w:rPr>
          <w:lang w:val="en-US"/>
        </w:rPr>
      </w:pPr>
      <w:bookmarkStart w:id="1522" w:name="_Toc347839412"/>
      <w:bookmarkStart w:id="1523" w:name="_Toc348390800"/>
      <w:bookmarkStart w:id="1524" w:name="_Toc362437936"/>
      <w:bookmarkStart w:id="1525" w:name="_Toc365022764"/>
      <w:bookmarkStart w:id="1526" w:name="_Toc369191232"/>
      <w:bookmarkStart w:id="1527" w:name="_Toc380405807"/>
      <w:r w:rsidRPr="00624C44">
        <w:rPr>
          <w:lang w:val="en-US"/>
        </w:rPr>
        <w:t>MC PRO-VERSION</w:t>
      </w:r>
      <w:bookmarkEnd w:id="1522"/>
      <w:bookmarkEnd w:id="1523"/>
      <w:bookmarkEnd w:id="1524"/>
      <w:bookmarkEnd w:id="1525"/>
      <w:bookmarkEnd w:id="1526"/>
      <w:bookmarkEnd w:id="1527"/>
    </w:p>
    <w:p w14:paraId="0F1CD54B" w14:textId="6007D602" w:rsidR="0062767E" w:rsidRPr="00624C44" w:rsidRDefault="00D94DAB" w:rsidP="00D926EC">
      <w:pPr>
        <w:rPr>
          <w:lang w:val="en-US"/>
        </w:rPr>
      </w:pPr>
      <w:ins w:id="1528" w:author="motioncomposer" w:date="2017-12-21T19:52:00Z">
        <w:r w:rsidRPr="00624C44">
          <w:rPr>
            <w:lang w:val="en-US"/>
          </w:rPr>
          <w:t xml:space="preserve">With </w:t>
        </w:r>
      </w:ins>
      <w:proofErr w:type="gramStart"/>
      <w:r w:rsidR="0062767E" w:rsidRPr="00624C44">
        <w:rPr>
          <w:lang w:val="en-US"/>
        </w:rPr>
        <w:t>A</w:t>
      </w:r>
      <w:proofErr w:type="gramEnd"/>
      <w:r w:rsidR="0062767E" w:rsidRPr="00624C44">
        <w:rPr>
          <w:lang w:val="en-US"/>
        </w:rPr>
        <w:t xml:space="preserve"> much more powerful software</w:t>
      </w:r>
      <w:ins w:id="1529" w:author="motioncomposer" w:date="2017-12-21T19:52:00Z">
        <w:r w:rsidRPr="00624C44">
          <w:rPr>
            <w:lang w:val="en-US"/>
          </w:rPr>
          <w:t xml:space="preserve"> platform</w:t>
        </w:r>
      </w:ins>
      <w:r w:rsidR="0062767E" w:rsidRPr="00624C44">
        <w:rPr>
          <w:lang w:val="en-US"/>
        </w:rPr>
        <w:t xml:space="preserve">, it can be used for many purposes. Of course, it is not so easy-to-use. </w:t>
      </w:r>
      <w:ins w:id="1530" w:author="motioncomposer" w:date="2017-12-21T19:52:00Z">
        <w:r w:rsidRPr="00624C44">
          <w:rPr>
            <w:lang w:val="en-US"/>
          </w:rPr>
          <w:t xml:space="preserve"> It essentially makes available our motion tracking and mapping expertise, for other uses (movement can be used to control lights, external music devices, video projections, etc. There are endless possibilities.</w:t>
        </w:r>
      </w:ins>
    </w:p>
    <w:p w14:paraId="27A9E551" w14:textId="77777777" w:rsidR="00D94DAB" w:rsidRPr="00624C44" w:rsidRDefault="00D94DAB" w:rsidP="00D926EC">
      <w:pPr>
        <w:rPr>
          <w:ins w:id="1531" w:author="motioncomposer" w:date="2017-12-21T19:52:00Z"/>
          <w:lang w:val="en-US"/>
        </w:rPr>
      </w:pPr>
    </w:p>
    <w:p w14:paraId="58C320C0" w14:textId="11E6A9C5" w:rsidR="0062767E" w:rsidRPr="00624C44" w:rsidRDefault="00D94DAB" w:rsidP="00D926EC">
      <w:pPr>
        <w:rPr>
          <w:del w:id="1532" w:author="motioncomposer" w:date="2017-12-21T19:52:00Z"/>
          <w:lang w:val="en-US"/>
        </w:rPr>
      </w:pPr>
      <w:ins w:id="1533" w:author="motioncomposer" w:date="2017-12-21T19:52:00Z">
        <w:r w:rsidRPr="00624C44">
          <w:rPr>
            <w:lang w:val="en-US"/>
          </w:rPr>
          <w:t xml:space="preserve">Our plan is to build </w:t>
        </w:r>
        <w:proofErr w:type="spellStart"/>
        <w:r w:rsidRPr="00624C44">
          <w:rPr>
            <w:lang w:val="en-US"/>
          </w:rPr>
          <w:t>e</w:t>
        </w:r>
      </w:ins>
      <w:proofErr w:type="spellEnd"/>
      <w:del w:id="1534" w:author="motioncomposer" w:date="2017-12-21T19:52:00Z">
        <w:r w:rsidR="0062767E" w:rsidRPr="00624C44">
          <w:rPr>
            <w:lang w:val="en-US"/>
          </w:rPr>
          <w:delText>We</w:delText>
        </w:r>
      </w:del>
      <w:r w:rsidR="0062767E" w:rsidRPr="00624C44">
        <w:rPr>
          <w:lang w:val="en-US"/>
        </w:rPr>
        <w:t xml:space="preserve"> talked about a simple MAX/</w:t>
      </w:r>
      <w:proofErr w:type="spellStart"/>
      <w:r w:rsidR="0062767E" w:rsidRPr="00624C44">
        <w:rPr>
          <w:lang w:val="en-US"/>
        </w:rPr>
        <w:t>msp</w:t>
      </w:r>
      <w:proofErr w:type="spellEnd"/>
      <w:r w:rsidR="0062767E" w:rsidRPr="00624C44">
        <w:rPr>
          <w:lang w:val="en-US"/>
        </w:rPr>
        <w:t xml:space="preserve"> </w:t>
      </w:r>
      <w:ins w:id="1535" w:author="motioncomposer" w:date="2017-12-21T19:52:00Z">
        <w:r w:rsidRPr="00624C44">
          <w:rPr>
            <w:lang w:val="en-US"/>
          </w:rPr>
          <w:t>-</w:t>
        </w:r>
      </w:ins>
      <w:r w:rsidR="0062767E" w:rsidRPr="00624C44">
        <w:rPr>
          <w:lang w:val="en-US"/>
        </w:rPr>
        <w:t>style interface, offering the OSC</w:t>
      </w:r>
      <w:ins w:id="1536" w:author="motioncomposer" w:date="2017-12-21T19:52:00Z">
        <w:r w:rsidRPr="00624C44">
          <w:rPr>
            <w:lang w:val="en-US"/>
          </w:rPr>
          <w:t>/UDP</w:t>
        </w:r>
      </w:ins>
      <w:r w:rsidR="0062767E" w:rsidRPr="00624C44">
        <w:rPr>
          <w:lang w:val="en-US"/>
        </w:rPr>
        <w:t xml:space="preserve"> data </w:t>
      </w:r>
      <w:ins w:id="1537" w:author="motioncomposer" w:date="2017-12-21T19:52:00Z">
        <w:r w:rsidRPr="00624C44">
          <w:rPr>
            <w:lang w:val="en-US"/>
          </w:rPr>
          <w:t xml:space="preserve">via Ethernet. </w:t>
        </w:r>
        <w:r w:rsidR="0062767E" w:rsidRPr="00624C44">
          <w:rPr>
            <w:lang w:val="en-US"/>
          </w:rPr>
          <w:t xml:space="preserve"> </w:t>
        </w:r>
        <w:r w:rsidRPr="00624C44">
          <w:rPr>
            <w:lang w:val="en-US"/>
          </w:rPr>
          <w:t>Thus, the “Pro-Version” is just like the MC3.0</w:t>
        </w:r>
      </w:ins>
      <w:del w:id="1538" w:author="motioncomposer" w:date="2017-12-21T19:52:00Z">
        <w:r w:rsidR="0062767E" w:rsidRPr="00624C44">
          <w:rPr>
            <w:lang w:val="en-US"/>
          </w:rPr>
          <w:delText xml:space="preserve">for specialized applications. </w:delText>
        </w:r>
      </w:del>
    </w:p>
    <w:p w14:paraId="6BED8E84" w14:textId="590BA84E" w:rsidR="00D926EC" w:rsidRPr="00624C44" w:rsidRDefault="00D926EC" w:rsidP="00D926EC">
      <w:pPr>
        <w:rPr>
          <w:lang w:val="en-US"/>
        </w:rPr>
      </w:pPr>
      <w:del w:id="1539" w:author="motioncomposer" w:date="2017-12-21T19:52:00Z">
        <w:r w:rsidRPr="00624C44">
          <w:rPr>
            <w:lang w:val="en-US"/>
          </w:rPr>
          <w:delText xml:space="preserve">It might be </w:delText>
        </w:r>
        <w:r w:rsidR="00D94DAB" w:rsidRPr="00624C44">
          <w:rPr>
            <w:lang w:val="en-US"/>
          </w:rPr>
          <w:delText xml:space="preserve">the </w:delText>
        </w:r>
        <w:r w:rsidRPr="00624C44">
          <w:rPr>
            <w:lang w:val="en-US"/>
          </w:rPr>
          <w:delText xml:space="preserve">same </w:delText>
        </w:r>
        <w:r w:rsidR="00261AE2" w:rsidRPr="00624C44">
          <w:rPr>
            <w:lang w:val="en-US"/>
          </w:rPr>
          <w:delText xml:space="preserve">hardware </w:delText>
        </w:r>
        <w:r w:rsidRPr="00624C44">
          <w:rPr>
            <w:lang w:val="en-US"/>
          </w:rPr>
          <w:delText>device</w:delText>
        </w:r>
      </w:del>
      <w:r w:rsidRPr="00624C44">
        <w:rPr>
          <w:lang w:val="en-US"/>
        </w:rPr>
        <w:t xml:space="preserve">, but </w:t>
      </w:r>
      <w:ins w:id="1540" w:author="motioncomposer" w:date="2017-12-21T19:52:00Z">
        <w:r w:rsidR="00D94DAB" w:rsidRPr="00624C44">
          <w:rPr>
            <w:lang w:val="en-US"/>
          </w:rPr>
          <w:t xml:space="preserve">without the music. </w:t>
        </w:r>
      </w:ins>
      <w:del w:id="1541" w:author="motioncomposer" w:date="2017-12-21T19:52:00Z">
        <w:r w:rsidRPr="00624C44">
          <w:rPr>
            <w:lang w:val="en-US"/>
          </w:rPr>
          <w:delText>different software.</w:delText>
        </w:r>
      </w:del>
    </w:p>
    <w:p w14:paraId="13813C84" w14:textId="31C7D598" w:rsidR="00D926EC" w:rsidRPr="00624C44" w:rsidRDefault="00261AE2" w:rsidP="00D926EC">
      <w:pPr>
        <w:rPr>
          <w:lang w:val="en-US"/>
        </w:rPr>
      </w:pPr>
      <w:r w:rsidRPr="00624C44">
        <w:rPr>
          <w:lang w:val="en-US"/>
        </w:rPr>
        <w:t xml:space="preserve">Another possibility is to sell the same </w:t>
      </w:r>
      <w:r w:rsidR="00D926EC" w:rsidRPr="00624C44">
        <w:rPr>
          <w:lang w:val="en-US"/>
        </w:rPr>
        <w:t>chass</w:t>
      </w:r>
      <w:r w:rsidRPr="00624C44">
        <w:rPr>
          <w:lang w:val="en-US"/>
        </w:rPr>
        <w:t xml:space="preserve">is </w:t>
      </w:r>
      <w:ins w:id="1542" w:author="motioncomposer" w:date="2017-12-21T19:52:00Z">
        <w:r w:rsidR="00D94DAB" w:rsidRPr="00624C44">
          <w:rPr>
            <w:lang w:val="en-US"/>
          </w:rPr>
          <w:t xml:space="preserve">but </w:t>
        </w:r>
      </w:ins>
      <w:r w:rsidRPr="00624C44">
        <w:rPr>
          <w:lang w:val="en-US"/>
        </w:rPr>
        <w:t xml:space="preserve">without the </w:t>
      </w:r>
      <w:ins w:id="1543" w:author="motioncomposer" w:date="2017-12-21T19:52:00Z">
        <w:r w:rsidR="00D94DAB" w:rsidRPr="00624C44">
          <w:rPr>
            <w:lang w:val="en-US"/>
          </w:rPr>
          <w:t>motherboard</w:t>
        </w:r>
      </w:ins>
      <w:del w:id="1544" w:author="motioncomposer" w:date="2017-12-21T19:52:00Z">
        <w:r w:rsidRPr="00624C44">
          <w:rPr>
            <w:lang w:val="en-US"/>
          </w:rPr>
          <w:delText>computer</w:delText>
        </w:r>
      </w:del>
      <w:r w:rsidRPr="00624C44">
        <w:rPr>
          <w:lang w:val="en-US"/>
        </w:rPr>
        <w:t xml:space="preserve"> inside.  The use</w:t>
      </w:r>
      <w:r w:rsidR="0062767E" w:rsidRPr="00624C44">
        <w:rPr>
          <w:lang w:val="en-US"/>
        </w:rPr>
        <w:t>r</w:t>
      </w:r>
      <w:r w:rsidRPr="00624C44">
        <w:rPr>
          <w:lang w:val="en-US"/>
        </w:rPr>
        <w:t xml:space="preserve"> would connect the box to their own computer </w:t>
      </w:r>
      <w:proofErr w:type="gramStart"/>
      <w:r w:rsidRPr="00624C44">
        <w:rPr>
          <w:lang w:val="en-US"/>
        </w:rPr>
        <w:t>via  Ethernet</w:t>
      </w:r>
      <w:proofErr w:type="gramEnd"/>
      <w:r w:rsidRPr="00624C44">
        <w:rPr>
          <w:lang w:val="en-US"/>
        </w:rPr>
        <w:t xml:space="preserve"> cable</w:t>
      </w:r>
      <w:r w:rsidR="00D926EC" w:rsidRPr="00624C44">
        <w:rPr>
          <w:lang w:val="en-US"/>
        </w:rPr>
        <w:t xml:space="preserve">. </w:t>
      </w:r>
      <w:ins w:id="1545" w:author="motioncomposer" w:date="2017-12-21T19:52:00Z">
        <w:r w:rsidR="00D94DAB" w:rsidRPr="00624C44">
          <w:rPr>
            <w:lang w:val="en-US"/>
          </w:rPr>
          <w:t xml:space="preserve">  (Though this sounds tricky for technical reasons).</w:t>
        </w:r>
      </w:ins>
    </w:p>
    <w:p w14:paraId="7F8A36B2" w14:textId="77777777" w:rsidR="0062767E" w:rsidRPr="00624C44" w:rsidRDefault="0062767E" w:rsidP="00D926EC">
      <w:pPr>
        <w:rPr>
          <w:lang w:val="en-US"/>
        </w:rPr>
      </w:pPr>
    </w:p>
    <w:p w14:paraId="5062DC59" w14:textId="23FA9351" w:rsidR="0062767E" w:rsidRPr="00624C44" w:rsidRDefault="0062767E" w:rsidP="0062767E">
      <w:pPr>
        <w:pStyle w:val="Heading3"/>
        <w:rPr>
          <w:lang w:val="en-US"/>
        </w:rPr>
      </w:pPr>
      <w:bookmarkStart w:id="1546" w:name="_Toc380405808"/>
      <w:r w:rsidRPr="00624C44">
        <w:rPr>
          <w:lang w:val="en-US"/>
        </w:rPr>
        <w:t>MC MUSICIANS’ VERSION</w:t>
      </w:r>
      <w:bookmarkEnd w:id="1546"/>
    </w:p>
    <w:p w14:paraId="7996A5F4" w14:textId="77777777" w:rsidR="008C0410" w:rsidRPr="00624C44" w:rsidRDefault="008C0410" w:rsidP="00D926EC">
      <w:pPr>
        <w:rPr>
          <w:lang w:val="en-US"/>
        </w:rPr>
      </w:pPr>
      <w:r w:rsidRPr="00624C44">
        <w:rPr>
          <w:lang w:val="en-US"/>
        </w:rPr>
        <w:t>Again, the difference is in the software.</w:t>
      </w:r>
    </w:p>
    <w:p w14:paraId="33591E71" w14:textId="23698405" w:rsidR="0062767E" w:rsidRPr="00624C44" w:rsidRDefault="0062767E" w:rsidP="00D926EC">
      <w:pPr>
        <w:rPr>
          <w:lang w:val="en-US"/>
        </w:rPr>
      </w:pPr>
      <w:r w:rsidRPr="00624C44">
        <w:rPr>
          <w:lang w:val="en-US"/>
        </w:rPr>
        <w:t xml:space="preserve">This began as the so-called Tonality2, which was written by Ives for our possible collaboration with Stevie Wonder. It allows programmable chords to be made available to be triggered in much the way Drums is played. </w:t>
      </w:r>
    </w:p>
    <w:p w14:paraId="0E7DD4D6" w14:textId="77777777" w:rsidR="0062767E" w:rsidRPr="00624C44" w:rsidRDefault="0062767E" w:rsidP="00D926EC">
      <w:pPr>
        <w:rPr>
          <w:lang w:val="en-US"/>
        </w:rPr>
      </w:pPr>
    </w:p>
    <w:p w14:paraId="0C5ACA7F" w14:textId="121718D2" w:rsidR="0062767E" w:rsidRPr="00624C44" w:rsidRDefault="0062767E" w:rsidP="00D926EC">
      <w:pPr>
        <w:rPr>
          <w:lang w:val="en-US"/>
        </w:rPr>
      </w:pPr>
      <w:r w:rsidRPr="00624C44">
        <w:rPr>
          <w:lang w:val="en-US"/>
        </w:rPr>
        <w:t>Judging from our experience at Orff Institute – where we presented MC to at music pedagogy conference, this could be a thing.</w:t>
      </w:r>
    </w:p>
    <w:p w14:paraId="5E64D749" w14:textId="77777777" w:rsidR="0062767E" w:rsidRPr="00624C44" w:rsidRDefault="0062767E" w:rsidP="00D926EC">
      <w:pPr>
        <w:rPr>
          <w:lang w:val="en-US"/>
        </w:rPr>
      </w:pPr>
    </w:p>
    <w:p w14:paraId="5EF25175" w14:textId="736F0E6B" w:rsidR="0062767E" w:rsidRPr="00624C44" w:rsidRDefault="0062767E" w:rsidP="00D926EC">
      <w:pPr>
        <w:rPr>
          <w:lang w:val="en-US"/>
        </w:rPr>
      </w:pPr>
      <w:r w:rsidRPr="00624C44">
        <w:rPr>
          <w:lang w:val="en-US"/>
        </w:rPr>
        <w:t xml:space="preserve">Ives has other ideas to make this version useful for music teaching. </w:t>
      </w:r>
    </w:p>
    <w:sectPr w:rsidR="0062767E" w:rsidRPr="00624C44" w:rsidSect="00D0209A">
      <w:headerReference w:type="default" r:id="rId42"/>
      <w:footerReference w:type="even" r:id="rId43"/>
      <w:footerReference w:type="default" r:id="rId44"/>
      <w:headerReference w:type="first" r:id="rId45"/>
      <w:pgSz w:w="11906" w:h="16838"/>
      <w:pgMar w:top="567" w:right="1133" w:bottom="993" w:left="1560" w:header="0"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B29C8F" w14:textId="77777777" w:rsidR="000E6D64" w:rsidRDefault="000E6D64" w:rsidP="00D926EC">
      <w:r>
        <w:separator/>
      </w:r>
    </w:p>
  </w:endnote>
  <w:endnote w:type="continuationSeparator" w:id="0">
    <w:p w14:paraId="09B6655B" w14:textId="77777777" w:rsidR="000E6D64" w:rsidRDefault="000E6D64" w:rsidP="00D926EC">
      <w:r>
        <w:continuationSeparator/>
      </w:r>
    </w:p>
  </w:endnote>
  <w:endnote w:type="continuationNotice" w:id="1">
    <w:p w14:paraId="02F48526" w14:textId="77777777" w:rsidR="000E6D64" w:rsidRDefault="000E6D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lender Pro Book">
    <w:panose1 w:val="02000506030000020004"/>
    <w:charset w:val="00"/>
    <w:family w:val="auto"/>
    <w:pitch w:val="variable"/>
    <w:sig w:usb0="800002AF" w:usb1="5000204A" w:usb2="00000000" w:usb3="00000000" w:csb0="0000009F"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Blender Pro">
    <w:altName w:val="Cambria"/>
    <w:charset w:val="00"/>
    <w:family w:val="auto"/>
    <w:pitch w:val="variable"/>
    <w:sig w:usb0="800002AF" w:usb1="5000204A" w:usb2="00000000" w:usb3="00000000" w:csb0="0000009F" w:csb1="00000000"/>
  </w:font>
  <w:font w:name="Arial">
    <w:panose1 w:val="020B0604020202020204"/>
    <w:charset w:val="00"/>
    <w:family w:val="auto"/>
    <w:pitch w:val="variable"/>
    <w:sig w:usb0="E0002AFF" w:usb1="C0007843" w:usb2="00000009" w:usb3="00000000" w:csb0="000001FF" w:csb1="00000000"/>
  </w:font>
  <w:font w:name="Blender Pro Bold">
    <w:charset w:val="00"/>
    <w:family w:val="auto"/>
    <w:pitch w:val="variable"/>
    <w:sig w:usb0="800002AF" w:usb1="5000204A" w:usb2="00000000" w:usb3="00000000" w:csb0="000000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00002FF" w:usb1="4000ACFF" w:usb2="00000001" w:usb3="00000000" w:csb0="0000019F" w:csb1="00000000"/>
  </w:font>
  <w:font w:name="Blender Pro Medium">
    <w:panose1 w:val="02000606040000020004"/>
    <w:charset w:val="00"/>
    <w:family w:val="auto"/>
    <w:pitch w:val="variable"/>
    <w:sig w:usb0="800002AF" w:usb1="5000204A" w:usb2="00000000" w:usb3="00000000" w:csb0="0000009F" w:csb1="00000000"/>
  </w:font>
  <w:font w:name="Blender Pro Thin">
    <w:panose1 w:val="02000406030000020004"/>
    <w:charset w:val="00"/>
    <w:family w:val="auto"/>
    <w:pitch w:val="variable"/>
    <w:sig w:usb0="800002AF" w:usb1="4000204A" w:usb2="00000000" w:usb3="00000000" w:csb0="0000009F" w:csb1="00000000"/>
  </w:font>
  <w:font w:name="Helvetica Neue Black Condensed">
    <w:charset w:val="00"/>
    <w:family w:val="auto"/>
    <w:pitch w:val="variable"/>
    <w:sig w:usb0="A00002FF" w:usb1="5000205A"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E049F2" w14:textId="77777777" w:rsidR="00D124BC" w:rsidRDefault="00D124BC" w:rsidP="00D926EC">
    <w:pPr>
      <w:framePr w:wrap="around" w:vAnchor="text" w:hAnchor="margin" w:xAlign="right" w:y="1"/>
    </w:pPr>
    <w:r>
      <w:fldChar w:fldCharType="begin"/>
    </w:r>
    <w:r>
      <w:instrText xml:space="preserve">PAGE  </w:instrText>
    </w:r>
    <w:r>
      <w:fldChar w:fldCharType="end"/>
    </w:r>
  </w:p>
  <w:p w14:paraId="7F81AFB6" w14:textId="77777777" w:rsidR="00D124BC" w:rsidRDefault="00D124BC" w:rsidP="00D926EC">
    <w:pP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5A6291" w14:textId="77777777" w:rsidR="00D124BC" w:rsidRPr="002D1E78" w:rsidRDefault="00D124BC" w:rsidP="00D926EC">
    <w:pPr>
      <w:framePr w:wrap="around" w:vAnchor="text" w:hAnchor="page" w:x="10598" w:y="-1"/>
    </w:pPr>
    <w:r w:rsidRPr="002D1E78">
      <w:fldChar w:fldCharType="begin"/>
    </w:r>
    <w:r w:rsidRPr="002D1E78">
      <w:instrText xml:space="preserve">PAGE  </w:instrText>
    </w:r>
    <w:r w:rsidRPr="002D1E78">
      <w:fldChar w:fldCharType="separate"/>
    </w:r>
    <w:r w:rsidR="003500FF">
      <w:rPr>
        <w:noProof/>
      </w:rPr>
      <w:t>15</w:t>
    </w:r>
    <w:r w:rsidRPr="002D1E78">
      <w:fldChar w:fldCharType="end"/>
    </w:r>
  </w:p>
  <w:p w14:paraId="06844453" w14:textId="77777777" w:rsidR="00D124BC" w:rsidRPr="007A7500" w:rsidRDefault="00D124BC" w:rsidP="00D926EC">
    <w:pPr>
      <w:ind w:right="1417"/>
      <w:rPr>
        <w:color w:val="FF0000"/>
      </w:rPr>
    </w:pPr>
    <w:r w:rsidRPr="007A7500">
      <w:rPr>
        <w:color w:val="FF0000"/>
      </w:rPr>
      <w:t xml:space="preserve">CONFIDENTIAL                                                   </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8CD3A6" w14:textId="77777777" w:rsidR="000E6D64" w:rsidRDefault="000E6D64" w:rsidP="00D926EC">
      <w:r>
        <w:separator/>
      </w:r>
    </w:p>
  </w:footnote>
  <w:footnote w:type="continuationSeparator" w:id="0">
    <w:p w14:paraId="7CD801CC" w14:textId="77777777" w:rsidR="000E6D64" w:rsidRDefault="000E6D64" w:rsidP="00D926EC">
      <w:r>
        <w:continuationSeparator/>
      </w:r>
    </w:p>
  </w:footnote>
  <w:footnote w:type="continuationNotice" w:id="1">
    <w:p w14:paraId="2DBDEF85" w14:textId="77777777" w:rsidR="000E6D64" w:rsidRDefault="000E6D64"/>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823BBA" w14:textId="77777777" w:rsidR="00D124BC" w:rsidRDefault="00D124BC" w:rsidP="00D926EC">
    <w:pPr>
      <w:rPr>
        <w:rFonts w:ascii="Blender Pro Bold" w:hAnsi="Blender Pro Bold"/>
        <w:color w:val="FF0000"/>
      </w:rPr>
    </w:pPr>
  </w:p>
  <w:p w14:paraId="443A34FF" w14:textId="77777777" w:rsidR="00D124BC" w:rsidRDefault="00D124BC">
    <w:r>
      <w:rPr>
        <w:rFonts w:ascii="Blender Pro Bold" w:hAnsi="Blender Pro Bold"/>
        <w:color w:val="FF0000"/>
      </w:rPr>
      <w:t xml:space="preserve">                                                                                                                                </w:t>
    </w:r>
    <w:r w:rsidRPr="00364B5E">
      <w:rPr>
        <w:color w:val="FF0000"/>
        <w:sz w:val="30"/>
        <w:szCs w:val="30"/>
      </w:rPr>
      <w:t xml:space="preserve">   </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7AE4B3" w14:textId="77777777" w:rsidR="00D124BC" w:rsidRDefault="00D124BC"/>
  <w:p w14:paraId="01A46F30" w14:textId="77777777" w:rsidR="00D124BC" w:rsidRDefault="00D124BC"/>
  <w:p w14:paraId="1C4A34D8" w14:textId="77777777" w:rsidR="00D124BC" w:rsidRDefault="00D124BC">
    <w:r w:rsidRPr="00A51C72">
      <w:rPr>
        <w:color w:val="FF0000"/>
      </w:rPr>
      <w:t>CONFIDENTIAL</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172693"/>
    <w:multiLevelType w:val="hybridMultilevel"/>
    <w:tmpl w:val="19AAFF3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101B034A"/>
    <w:multiLevelType w:val="hybridMultilevel"/>
    <w:tmpl w:val="CFA48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C15EE5"/>
    <w:multiLevelType w:val="hybridMultilevel"/>
    <w:tmpl w:val="9E2EF4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6AA32D0"/>
    <w:multiLevelType w:val="hybridMultilevel"/>
    <w:tmpl w:val="0276B4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02292B"/>
    <w:multiLevelType w:val="hybridMultilevel"/>
    <w:tmpl w:val="463A82D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1BD448CA"/>
    <w:multiLevelType w:val="hybridMultilevel"/>
    <w:tmpl w:val="67B042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BEB442C"/>
    <w:multiLevelType w:val="hybridMultilevel"/>
    <w:tmpl w:val="1CB6C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1156C0"/>
    <w:multiLevelType w:val="hybridMultilevel"/>
    <w:tmpl w:val="54128EB6"/>
    <w:lvl w:ilvl="0" w:tplc="61DC91D0">
      <w:start w:val="1"/>
      <w:numFmt w:val="bullet"/>
      <w:lvlText w:val="º"/>
      <w:lvlJc w:val="left"/>
      <w:pPr>
        <w:ind w:left="720" w:hanging="360"/>
      </w:pPr>
      <w:rPr>
        <w:rFonts w:ascii="Blender Pro Book" w:hAnsi="Blender Pro Book" w:hint="default"/>
        <w:b w:val="0"/>
        <w:bCs w:val="0"/>
        <w:i w:val="0"/>
        <w:iCs w:val="0"/>
        <w:caps w:val="0"/>
        <w:strike w:val="0"/>
        <w:dstrike w:val="0"/>
        <w:vanish w:val="0"/>
        <w:color w:val="auto"/>
        <w:sz w:val="20"/>
        <w:szCs w:val="20"/>
        <w:u w:val="none"/>
        <w:vertAlign w:val="baseline"/>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3318E6"/>
    <w:multiLevelType w:val="hybridMultilevel"/>
    <w:tmpl w:val="E18A21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B4E7F51"/>
    <w:multiLevelType w:val="hybridMultilevel"/>
    <w:tmpl w:val="2C0074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BA93C38"/>
    <w:multiLevelType w:val="hybridMultilevel"/>
    <w:tmpl w:val="DD7A23D8"/>
    <w:lvl w:ilvl="0" w:tplc="D47E811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2E0C4C76"/>
    <w:multiLevelType w:val="hybridMultilevel"/>
    <w:tmpl w:val="3460D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F6F67D9"/>
    <w:multiLevelType w:val="multilevel"/>
    <w:tmpl w:val="6EB45486"/>
    <w:styleLink w:val="bullet0"/>
    <w:lvl w:ilvl="0">
      <w:start w:val="1"/>
      <w:numFmt w:val="bullet"/>
      <w:lvlText w:val=""/>
      <w:lvlJc w:val="left"/>
      <w:pPr>
        <w:ind w:left="720" w:hanging="360"/>
      </w:pPr>
      <w:rPr>
        <w:rFonts w:ascii="Blender Pro Book" w:hAnsi="Blender Pro Book" w:hint="default"/>
        <w:b w:val="0"/>
        <w:i w:val="0"/>
        <w:sz w:val="20"/>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336C6DD5"/>
    <w:multiLevelType w:val="hybridMultilevel"/>
    <w:tmpl w:val="A2E81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2A65D9"/>
    <w:multiLevelType w:val="hybridMultilevel"/>
    <w:tmpl w:val="1DD82B5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nsid w:val="3CEB469C"/>
    <w:multiLevelType w:val="hybridMultilevel"/>
    <w:tmpl w:val="E12CF950"/>
    <w:lvl w:ilvl="0" w:tplc="0F5C8D4C">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10514ED"/>
    <w:multiLevelType w:val="hybridMultilevel"/>
    <w:tmpl w:val="EF726B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EC81218"/>
    <w:multiLevelType w:val="hybridMultilevel"/>
    <w:tmpl w:val="B120BF3E"/>
    <w:lvl w:ilvl="0" w:tplc="04070001">
      <w:start w:val="1"/>
      <w:numFmt w:val="bullet"/>
      <w:lvlText w:val=""/>
      <w:lvlJc w:val="left"/>
      <w:pPr>
        <w:tabs>
          <w:tab w:val="num" w:pos="786"/>
        </w:tabs>
        <w:ind w:left="786" w:hanging="360"/>
      </w:pPr>
      <w:rPr>
        <w:rFonts w:ascii="Symbol" w:hAnsi="Symbol" w:hint="default"/>
      </w:rPr>
    </w:lvl>
    <w:lvl w:ilvl="1" w:tplc="04070003" w:tentative="1">
      <w:start w:val="1"/>
      <w:numFmt w:val="bullet"/>
      <w:lvlText w:val="o"/>
      <w:lvlJc w:val="left"/>
      <w:pPr>
        <w:tabs>
          <w:tab w:val="num" w:pos="1506"/>
        </w:tabs>
        <w:ind w:left="1506" w:hanging="360"/>
      </w:pPr>
      <w:rPr>
        <w:rFonts w:ascii="Courier New" w:hAnsi="Courier New" w:hint="default"/>
      </w:rPr>
    </w:lvl>
    <w:lvl w:ilvl="2" w:tplc="04070005" w:tentative="1">
      <w:start w:val="1"/>
      <w:numFmt w:val="bullet"/>
      <w:lvlText w:val=""/>
      <w:lvlJc w:val="left"/>
      <w:pPr>
        <w:tabs>
          <w:tab w:val="num" w:pos="2226"/>
        </w:tabs>
        <w:ind w:left="2226" w:hanging="360"/>
      </w:pPr>
      <w:rPr>
        <w:rFonts w:ascii="Wingdings" w:hAnsi="Wingdings" w:hint="default"/>
      </w:rPr>
    </w:lvl>
    <w:lvl w:ilvl="3" w:tplc="04070001" w:tentative="1">
      <w:start w:val="1"/>
      <w:numFmt w:val="bullet"/>
      <w:lvlText w:val=""/>
      <w:lvlJc w:val="left"/>
      <w:pPr>
        <w:tabs>
          <w:tab w:val="num" w:pos="2946"/>
        </w:tabs>
        <w:ind w:left="2946" w:hanging="360"/>
      </w:pPr>
      <w:rPr>
        <w:rFonts w:ascii="Symbol" w:hAnsi="Symbol" w:hint="default"/>
      </w:rPr>
    </w:lvl>
    <w:lvl w:ilvl="4" w:tplc="04070003" w:tentative="1">
      <w:start w:val="1"/>
      <w:numFmt w:val="bullet"/>
      <w:lvlText w:val="o"/>
      <w:lvlJc w:val="left"/>
      <w:pPr>
        <w:tabs>
          <w:tab w:val="num" w:pos="3666"/>
        </w:tabs>
        <w:ind w:left="3666" w:hanging="360"/>
      </w:pPr>
      <w:rPr>
        <w:rFonts w:ascii="Courier New" w:hAnsi="Courier New" w:hint="default"/>
      </w:rPr>
    </w:lvl>
    <w:lvl w:ilvl="5" w:tplc="04070005" w:tentative="1">
      <w:start w:val="1"/>
      <w:numFmt w:val="bullet"/>
      <w:lvlText w:val=""/>
      <w:lvlJc w:val="left"/>
      <w:pPr>
        <w:tabs>
          <w:tab w:val="num" w:pos="4386"/>
        </w:tabs>
        <w:ind w:left="4386" w:hanging="360"/>
      </w:pPr>
      <w:rPr>
        <w:rFonts w:ascii="Wingdings" w:hAnsi="Wingdings" w:hint="default"/>
      </w:rPr>
    </w:lvl>
    <w:lvl w:ilvl="6" w:tplc="04070001" w:tentative="1">
      <w:start w:val="1"/>
      <w:numFmt w:val="bullet"/>
      <w:lvlText w:val=""/>
      <w:lvlJc w:val="left"/>
      <w:pPr>
        <w:tabs>
          <w:tab w:val="num" w:pos="5106"/>
        </w:tabs>
        <w:ind w:left="5106" w:hanging="360"/>
      </w:pPr>
      <w:rPr>
        <w:rFonts w:ascii="Symbol" w:hAnsi="Symbol" w:hint="default"/>
      </w:rPr>
    </w:lvl>
    <w:lvl w:ilvl="7" w:tplc="04070003" w:tentative="1">
      <w:start w:val="1"/>
      <w:numFmt w:val="bullet"/>
      <w:lvlText w:val="o"/>
      <w:lvlJc w:val="left"/>
      <w:pPr>
        <w:tabs>
          <w:tab w:val="num" w:pos="5826"/>
        </w:tabs>
        <w:ind w:left="5826" w:hanging="360"/>
      </w:pPr>
      <w:rPr>
        <w:rFonts w:ascii="Courier New" w:hAnsi="Courier New" w:hint="default"/>
      </w:rPr>
    </w:lvl>
    <w:lvl w:ilvl="8" w:tplc="04070005" w:tentative="1">
      <w:start w:val="1"/>
      <w:numFmt w:val="bullet"/>
      <w:lvlText w:val=""/>
      <w:lvlJc w:val="left"/>
      <w:pPr>
        <w:tabs>
          <w:tab w:val="num" w:pos="6546"/>
        </w:tabs>
        <w:ind w:left="6546" w:hanging="360"/>
      </w:pPr>
      <w:rPr>
        <w:rFonts w:ascii="Wingdings" w:hAnsi="Wingdings" w:hint="default"/>
      </w:rPr>
    </w:lvl>
  </w:abstractNum>
  <w:abstractNum w:abstractNumId="18">
    <w:nsid w:val="509948BC"/>
    <w:multiLevelType w:val="hybridMultilevel"/>
    <w:tmpl w:val="3E7E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50F55D1"/>
    <w:multiLevelType w:val="hybridMultilevel"/>
    <w:tmpl w:val="F4A057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7BC1F5C"/>
    <w:multiLevelType w:val="hybridMultilevel"/>
    <w:tmpl w:val="2D2A106E"/>
    <w:lvl w:ilvl="0" w:tplc="C834EFAC">
      <w:start w:val="1"/>
      <w:numFmt w:val="bullet"/>
      <w:pStyle w:val="bullet2"/>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3004937"/>
    <w:multiLevelType w:val="hybridMultilevel"/>
    <w:tmpl w:val="EA0EC9CE"/>
    <w:lvl w:ilvl="0" w:tplc="04090001">
      <w:start w:val="1"/>
      <w:numFmt w:val="bullet"/>
      <w:lvlText w:val=""/>
      <w:lvlJc w:val="left"/>
      <w:pPr>
        <w:ind w:left="919" w:hanging="360"/>
      </w:pPr>
      <w:rPr>
        <w:rFonts w:ascii="Symbol" w:hAnsi="Symbol" w:hint="default"/>
      </w:rPr>
    </w:lvl>
    <w:lvl w:ilvl="1" w:tplc="04090003" w:tentative="1">
      <w:start w:val="1"/>
      <w:numFmt w:val="bullet"/>
      <w:lvlText w:val="o"/>
      <w:lvlJc w:val="left"/>
      <w:pPr>
        <w:ind w:left="1639" w:hanging="360"/>
      </w:pPr>
      <w:rPr>
        <w:rFonts w:ascii="Courier New" w:hAnsi="Courier New" w:hint="default"/>
      </w:rPr>
    </w:lvl>
    <w:lvl w:ilvl="2" w:tplc="04090005" w:tentative="1">
      <w:start w:val="1"/>
      <w:numFmt w:val="bullet"/>
      <w:lvlText w:val=""/>
      <w:lvlJc w:val="left"/>
      <w:pPr>
        <w:ind w:left="2359" w:hanging="360"/>
      </w:pPr>
      <w:rPr>
        <w:rFonts w:ascii="Wingdings" w:hAnsi="Wingdings" w:hint="default"/>
      </w:rPr>
    </w:lvl>
    <w:lvl w:ilvl="3" w:tplc="04090001" w:tentative="1">
      <w:start w:val="1"/>
      <w:numFmt w:val="bullet"/>
      <w:lvlText w:val=""/>
      <w:lvlJc w:val="left"/>
      <w:pPr>
        <w:ind w:left="3079" w:hanging="360"/>
      </w:pPr>
      <w:rPr>
        <w:rFonts w:ascii="Symbol" w:hAnsi="Symbol" w:hint="default"/>
      </w:rPr>
    </w:lvl>
    <w:lvl w:ilvl="4" w:tplc="04090003" w:tentative="1">
      <w:start w:val="1"/>
      <w:numFmt w:val="bullet"/>
      <w:lvlText w:val="o"/>
      <w:lvlJc w:val="left"/>
      <w:pPr>
        <w:ind w:left="3799" w:hanging="360"/>
      </w:pPr>
      <w:rPr>
        <w:rFonts w:ascii="Courier New" w:hAnsi="Courier New" w:hint="default"/>
      </w:rPr>
    </w:lvl>
    <w:lvl w:ilvl="5" w:tplc="04090005" w:tentative="1">
      <w:start w:val="1"/>
      <w:numFmt w:val="bullet"/>
      <w:lvlText w:val=""/>
      <w:lvlJc w:val="left"/>
      <w:pPr>
        <w:ind w:left="4519" w:hanging="360"/>
      </w:pPr>
      <w:rPr>
        <w:rFonts w:ascii="Wingdings" w:hAnsi="Wingdings" w:hint="default"/>
      </w:rPr>
    </w:lvl>
    <w:lvl w:ilvl="6" w:tplc="04090001" w:tentative="1">
      <w:start w:val="1"/>
      <w:numFmt w:val="bullet"/>
      <w:lvlText w:val=""/>
      <w:lvlJc w:val="left"/>
      <w:pPr>
        <w:ind w:left="5239" w:hanging="360"/>
      </w:pPr>
      <w:rPr>
        <w:rFonts w:ascii="Symbol" w:hAnsi="Symbol" w:hint="default"/>
      </w:rPr>
    </w:lvl>
    <w:lvl w:ilvl="7" w:tplc="04090003" w:tentative="1">
      <w:start w:val="1"/>
      <w:numFmt w:val="bullet"/>
      <w:lvlText w:val="o"/>
      <w:lvlJc w:val="left"/>
      <w:pPr>
        <w:ind w:left="5959" w:hanging="360"/>
      </w:pPr>
      <w:rPr>
        <w:rFonts w:ascii="Courier New" w:hAnsi="Courier New" w:hint="default"/>
      </w:rPr>
    </w:lvl>
    <w:lvl w:ilvl="8" w:tplc="04090005" w:tentative="1">
      <w:start w:val="1"/>
      <w:numFmt w:val="bullet"/>
      <w:lvlText w:val=""/>
      <w:lvlJc w:val="left"/>
      <w:pPr>
        <w:ind w:left="6679" w:hanging="360"/>
      </w:pPr>
      <w:rPr>
        <w:rFonts w:ascii="Wingdings" w:hAnsi="Wingdings" w:hint="default"/>
      </w:rPr>
    </w:lvl>
  </w:abstractNum>
  <w:abstractNum w:abstractNumId="22">
    <w:nsid w:val="6348185E"/>
    <w:multiLevelType w:val="hybridMultilevel"/>
    <w:tmpl w:val="E7A08AF4"/>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nsid w:val="6A2C5756"/>
    <w:multiLevelType w:val="hybridMultilevel"/>
    <w:tmpl w:val="76541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A4D65D1"/>
    <w:multiLevelType w:val="multilevel"/>
    <w:tmpl w:val="BA280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F427D34"/>
    <w:multiLevelType w:val="hybridMultilevel"/>
    <w:tmpl w:val="F09C2110"/>
    <w:lvl w:ilvl="0" w:tplc="D47E811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1DC4D2C"/>
    <w:multiLevelType w:val="hybridMultilevel"/>
    <w:tmpl w:val="8B9A1C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45947A0"/>
    <w:multiLevelType w:val="hybridMultilevel"/>
    <w:tmpl w:val="34F856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7509208D"/>
    <w:multiLevelType w:val="hybridMultilevel"/>
    <w:tmpl w:val="F8DEF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8257BCE"/>
    <w:multiLevelType w:val="hybridMultilevel"/>
    <w:tmpl w:val="7A384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211F1C"/>
    <w:multiLevelType w:val="hybridMultilevel"/>
    <w:tmpl w:val="6EC4C2C0"/>
    <w:lvl w:ilvl="0" w:tplc="B0A069FA">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20"/>
  </w:num>
  <w:num w:numId="4">
    <w:abstractNumId w:val="19"/>
  </w:num>
  <w:num w:numId="5">
    <w:abstractNumId w:val="29"/>
  </w:num>
  <w:num w:numId="6">
    <w:abstractNumId w:val="8"/>
  </w:num>
  <w:num w:numId="7">
    <w:abstractNumId w:val="9"/>
  </w:num>
  <w:num w:numId="8">
    <w:abstractNumId w:val="11"/>
  </w:num>
  <w:num w:numId="9">
    <w:abstractNumId w:val="26"/>
  </w:num>
  <w:num w:numId="10">
    <w:abstractNumId w:val="18"/>
  </w:num>
  <w:num w:numId="11">
    <w:abstractNumId w:val="24"/>
  </w:num>
  <w:num w:numId="12">
    <w:abstractNumId w:val="17"/>
  </w:num>
  <w:num w:numId="13">
    <w:abstractNumId w:val="16"/>
  </w:num>
  <w:num w:numId="14">
    <w:abstractNumId w:val="12"/>
  </w:num>
  <w:num w:numId="15">
    <w:abstractNumId w:val="7"/>
  </w:num>
  <w:num w:numId="16">
    <w:abstractNumId w:val="0"/>
  </w:num>
  <w:num w:numId="17">
    <w:abstractNumId w:val="30"/>
  </w:num>
  <w:num w:numId="18">
    <w:abstractNumId w:val="25"/>
  </w:num>
  <w:num w:numId="19">
    <w:abstractNumId w:val="14"/>
  </w:num>
  <w:num w:numId="20">
    <w:abstractNumId w:val="10"/>
  </w:num>
  <w:num w:numId="21">
    <w:abstractNumId w:val="15"/>
  </w:num>
  <w:num w:numId="22">
    <w:abstractNumId w:val="30"/>
  </w:num>
  <w:num w:numId="23">
    <w:abstractNumId w:val="3"/>
  </w:num>
  <w:num w:numId="24">
    <w:abstractNumId w:val="30"/>
  </w:num>
  <w:num w:numId="25">
    <w:abstractNumId w:val="5"/>
  </w:num>
  <w:num w:numId="26">
    <w:abstractNumId w:val="28"/>
  </w:num>
  <w:num w:numId="27">
    <w:abstractNumId w:val="21"/>
  </w:num>
  <w:num w:numId="28">
    <w:abstractNumId w:val="20"/>
  </w:num>
  <w:num w:numId="29">
    <w:abstractNumId w:val="20"/>
  </w:num>
  <w:num w:numId="30">
    <w:abstractNumId w:val="20"/>
  </w:num>
  <w:num w:numId="31">
    <w:abstractNumId w:val="20"/>
  </w:num>
  <w:num w:numId="32">
    <w:abstractNumId w:val="20"/>
  </w:num>
  <w:num w:numId="33">
    <w:abstractNumId w:val="20"/>
  </w:num>
  <w:num w:numId="34">
    <w:abstractNumId w:val="20"/>
  </w:num>
  <w:num w:numId="35">
    <w:abstractNumId w:val="20"/>
  </w:num>
  <w:num w:numId="36">
    <w:abstractNumId w:val="20"/>
  </w:num>
  <w:num w:numId="37">
    <w:abstractNumId w:val="22"/>
  </w:num>
  <w:num w:numId="38">
    <w:abstractNumId w:val="20"/>
  </w:num>
  <w:num w:numId="39">
    <w:abstractNumId w:val="20"/>
  </w:num>
  <w:num w:numId="40">
    <w:abstractNumId w:val="1"/>
  </w:num>
  <w:num w:numId="41">
    <w:abstractNumId w:val="6"/>
  </w:num>
  <w:num w:numId="42">
    <w:abstractNumId w:val="20"/>
  </w:num>
  <w:num w:numId="43">
    <w:abstractNumId w:val="13"/>
  </w:num>
  <w:num w:numId="44">
    <w:abstractNumId w:val="23"/>
  </w:num>
  <w:num w:numId="45">
    <w:abstractNumId w:val="27"/>
  </w:num>
  <w:num w:numId="46">
    <w:abstractNumId w:val="2"/>
  </w:num>
  <w:num w:numId="47">
    <w:abstractNumId w:val="2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7"/>
  <w:displayBackgroundShape/>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26EC"/>
    <w:rsid w:val="00002D39"/>
    <w:rsid w:val="000049A7"/>
    <w:rsid w:val="00006A44"/>
    <w:rsid w:val="00007640"/>
    <w:rsid w:val="00007B6E"/>
    <w:rsid w:val="000123E7"/>
    <w:rsid w:val="00014543"/>
    <w:rsid w:val="00014EAF"/>
    <w:rsid w:val="00017D51"/>
    <w:rsid w:val="000264F8"/>
    <w:rsid w:val="00027B54"/>
    <w:rsid w:val="00041BB1"/>
    <w:rsid w:val="00045270"/>
    <w:rsid w:val="000550BF"/>
    <w:rsid w:val="00055E64"/>
    <w:rsid w:val="00056E10"/>
    <w:rsid w:val="00066AA5"/>
    <w:rsid w:val="00066C9E"/>
    <w:rsid w:val="00067959"/>
    <w:rsid w:val="00067A73"/>
    <w:rsid w:val="00070A89"/>
    <w:rsid w:val="00072D40"/>
    <w:rsid w:val="00074852"/>
    <w:rsid w:val="00076277"/>
    <w:rsid w:val="000766A3"/>
    <w:rsid w:val="000832B5"/>
    <w:rsid w:val="00091E15"/>
    <w:rsid w:val="00091E7B"/>
    <w:rsid w:val="00092166"/>
    <w:rsid w:val="00095E95"/>
    <w:rsid w:val="000A2671"/>
    <w:rsid w:val="000A2CBD"/>
    <w:rsid w:val="000A3097"/>
    <w:rsid w:val="000A65FB"/>
    <w:rsid w:val="000A7E55"/>
    <w:rsid w:val="000B0DF0"/>
    <w:rsid w:val="000B47A2"/>
    <w:rsid w:val="000B5200"/>
    <w:rsid w:val="000C24EF"/>
    <w:rsid w:val="000C3EB9"/>
    <w:rsid w:val="000C45D4"/>
    <w:rsid w:val="000D4B4F"/>
    <w:rsid w:val="000D6A1E"/>
    <w:rsid w:val="000D7195"/>
    <w:rsid w:val="000D76E8"/>
    <w:rsid w:val="000E31F5"/>
    <w:rsid w:val="000E416E"/>
    <w:rsid w:val="000E4355"/>
    <w:rsid w:val="000E4AE3"/>
    <w:rsid w:val="000E6D64"/>
    <w:rsid w:val="000F0B08"/>
    <w:rsid w:val="000F3A77"/>
    <w:rsid w:val="000F4063"/>
    <w:rsid w:val="000F4496"/>
    <w:rsid w:val="000F5544"/>
    <w:rsid w:val="00107496"/>
    <w:rsid w:val="00111DD0"/>
    <w:rsid w:val="00115B5A"/>
    <w:rsid w:val="001230D1"/>
    <w:rsid w:val="00124285"/>
    <w:rsid w:val="001254A3"/>
    <w:rsid w:val="00127F5E"/>
    <w:rsid w:val="00135848"/>
    <w:rsid w:val="00136922"/>
    <w:rsid w:val="00137577"/>
    <w:rsid w:val="00140726"/>
    <w:rsid w:val="00140AD5"/>
    <w:rsid w:val="00142A70"/>
    <w:rsid w:val="00143793"/>
    <w:rsid w:val="00145291"/>
    <w:rsid w:val="0014554A"/>
    <w:rsid w:val="00147199"/>
    <w:rsid w:val="001554BD"/>
    <w:rsid w:val="00164B4A"/>
    <w:rsid w:val="00164BCA"/>
    <w:rsid w:val="00167079"/>
    <w:rsid w:val="00180822"/>
    <w:rsid w:val="001875B4"/>
    <w:rsid w:val="00191199"/>
    <w:rsid w:val="001A1B37"/>
    <w:rsid w:val="001A4E3A"/>
    <w:rsid w:val="001B094E"/>
    <w:rsid w:val="001B1B7B"/>
    <w:rsid w:val="001B7D2F"/>
    <w:rsid w:val="001C4836"/>
    <w:rsid w:val="001C4C74"/>
    <w:rsid w:val="001C4DAF"/>
    <w:rsid w:val="001C50F8"/>
    <w:rsid w:val="001C552F"/>
    <w:rsid w:val="001C66F4"/>
    <w:rsid w:val="001C6D12"/>
    <w:rsid w:val="001D0B0E"/>
    <w:rsid w:val="001D2084"/>
    <w:rsid w:val="001D3FC6"/>
    <w:rsid w:val="001D5971"/>
    <w:rsid w:val="001D7BFC"/>
    <w:rsid w:val="001F53AE"/>
    <w:rsid w:val="001F5D32"/>
    <w:rsid w:val="001F6129"/>
    <w:rsid w:val="001F65F6"/>
    <w:rsid w:val="001F6D42"/>
    <w:rsid w:val="00203FE9"/>
    <w:rsid w:val="002067EE"/>
    <w:rsid w:val="0021193E"/>
    <w:rsid w:val="00224132"/>
    <w:rsid w:val="00227FB0"/>
    <w:rsid w:val="00230ADA"/>
    <w:rsid w:val="00231A62"/>
    <w:rsid w:val="0023232E"/>
    <w:rsid w:val="002339FD"/>
    <w:rsid w:val="00235EDF"/>
    <w:rsid w:val="0023702C"/>
    <w:rsid w:val="002454DB"/>
    <w:rsid w:val="002518D7"/>
    <w:rsid w:val="00252DF5"/>
    <w:rsid w:val="002543EA"/>
    <w:rsid w:val="00255F86"/>
    <w:rsid w:val="00256213"/>
    <w:rsid w:val="00256D77"/>
    <w:rsid w:val="00261AE2"/>
    <w:rsid w:val="00264DEE"/>
    <w:rsid w:val="00264F71"/>
    <w:rsid w:val="00266F8D"/>
    <w:rsid w:val="00274300"/>
    <w:rsid w:val="00274A0C"/>
    <w:rsid w:val="00285C8F"/>
    <w:rsid w:val="00286A0D"/>
    <w:rsid w:val="00286E5B"/>
    <w:rsid w:val="00287F2B"/>
    <w:rsid w:val="002938FE"/>
    <w:rsid w:val="00294202"/>
    <w:rsid w:val="00295720"/>
    <w:rsid w:val="00297849"/>
    <w:rsid w:val="00297886"/>
    <w:rsid w:val="002A42C2"/>
    <w:rsid w:val="002B29A1"/>
    <w:rsid w:val="002B79CC"/>
    <w:rsid w:val="002C006E"/>
    <w:rsid w:val="002C1788"/>
    <w:rsid w:val="002C1918"/>
    <w:rsid w:val="002C2BD7"/>
    <w:rsid w:val="002C616F"/>
    <w:rsid w:val="002C7744"/>
    <w:rsid w:val="002D26F3"/>
    <w:rsid w:val="002D5997"/>
    <w:rsid w:val="002D69CB"/>
    <w:rsid w:val="002E03A6"/>
    <w:rsid w:val="002E0C15"/>
    <w:rsid w:val="002E1797"/>
    <w:rsid w:val="002E6D1B"/>
    <w:rsid w:val="002F1A03"/>
    <w:rsid w:val="002F2C23"/>
    <w:rsid w:val="002F36B0"/>
    <w:rsid w:val="00302ACB"/>
    <w:rsid w:val="00302D83"/>
    <w:rsid w:val="00307F07"/>
    <w:rsid w:val="003212C4"/>
    <w:rsid w:val="0032501C"/>
    <w:rsid w:val="00325342"/>
    <w:rsid w:val="00330889"/>
    <w:rsid w:val="003319EF"/>
    <w:rsid w:val="00333156"/>
    <w:rsid w:val="00335B1B"/>
    <w:rsid w:val="00337991"/>
    <w:rsid w:val="003404B2"/>
    <w:rsid w:val="003410CC"/>
    <w:rsid w:val="0034424C"/>
    <w:rsid w:val="00346500"/>
    <w:rsid w:val="003500FF"/>
    <w:rsid w:val="003514B1"/>
    <w:rsid w:val="00352B29"/>
    <w:rsid w:val="0036056B"/>
    <w:rsid w:val="00363753"/>
    <w:rsid w:val="00364324"/>
    <w:rsid w:val="003727BA"/>
    <w:rsid w:val="00374714"/>
    <w:rsid w:val="00376BE9"/>
    <w:rsid w:val="00377CA2"/>
    <w:rsid w:val="003848FD"/>
    <w:rsid w:val="00384A40"/>
    <w:rsid w:val="00384E40"/>
    <w:rsid w:val="003856D5"/>
    <w:rsid w:val="00387640"/>
    <w:rsid w:val="00390251"/>
    <w:rsid w:val="00391704"/>
    <w:rsid w:val="003928CE"/>
    <w:rsid w:val="0039641F"/>
    <w:rsid w:val="003A05AE"/>
    <w:rsid w:val="003A2CFC"/>
    <w:rsid w:val="003A6241"/>
    <w:rsid w:val="003A7EDE"/>
    <w:rsid w:val="003B1752"/>
    <w:rsid w:val="003B2051"/>
    <w:rsid w:val="003B25DD"/>
    <w:rsid w:val="003B5EE0"/>
    <w:rsid w:val="003C2BC8"/>
    <w:rsid w:val="003C492C"/>
    <w:rsid w:val="003C5222"/>
    <w:rsid w:val="003C5341"/>
    <w:rsid w:val="003C59F1"/>
    <w:rsid w:val="003D67BB"/>
    <w:rsid w:val="003D680E"/>
    <w:rsid w:val="003E0783"/>
    <w:rsid w:val="003E1C41"/>
    <w:rsid w:val="003E2FAE"/>
    <w:rsid w:val="003E383D"/>
    <w:rsid w:val="003E4DD2"/>
    <w:rsid w:val="003E56FB"/>
    <w:rsid w:val="003E5DBA"/>
    <w:rsid w:val="003E7097"/>
    <w:rsid w:val="003F0181"/>
    <w:rsid w:val="003F37B9"/>
    <w:rsid w:val="003F390C"/>
    <w:rsid w:val="003F3B29"/>
    <w:rsid w:val="003F7869"/>
    <w:rsid w:val="00402C34"/>
    <w:rsid w:val="00405591"/>
    <w:rsid w:val="0040588F"/>
    <w:rsid w:val="00413988"/>
    <w:rsid w:val="00414A6B"/>
    <w:rsid w:val="00421AEE"/>
    <w:rsid w:val="00426A60"/>
    <w:rsid w:val="00427B54"/>
    <w:rsid w:val="00431BE4"/>
    <w:rsid w:val="00432C37"/>
    <w:rsid w:val="00433C5F"/>
    <w:rsid w:val="0043455D"/>
    <w:rsid w:val="00435CEA"/>
    <w:rsid w:val="004437E5"/>
    <w:rsid w:val="00444CFD"/>
    <w:rsid w:val="00445542"/>
    <w:rsid w:val="00446826"/>
    <w:rsid w:val="00450378"/>
    <w:rsid w:val="0045077E"/>
    <w:rsid w:val="00456F7B"/>
    <w:rsid w:val="00456F84"/>
    <w:rsid w:val="00462B94"/>
    <w:rsid w:val="004633C6"/>
    <w:rsid w:val="00470ECB"/>
    <w:rsid w:val="0047624D"/>
    <w:rsid w:val="0048038A"/>
    <w:rsid w:val="0048211D"/>
    <w:rsid w:val="0048250F"/>
    <w:rsid w:val="00483FD3"/>
    <w:rsid w:val="00484316"/>
    <w:rsid w:val="00485BA7"/>
    <w:rsid w:val="00486686"/>
    <w:rsid w:val="0048721B"/>
    <w:rsid w:val="00491002"/>
    <w:rsid w:val="00491390"/>
    <w:rsid w:val="0049263F"/>
    <w:rsid w:val="004A7AF2"/>
    <w:rsid w:val="004B1F8A"/>
    <w:rsid w:val="004B4090"/>
    <w:rsid w:val="004B4F02"/>
    <w:rsid w:val="004B601A"/>
    <w:rsid w:val="004B6A82"/>
    <w:rsid w:val="004C02B5"/>
    <w:rsid w:val="004D09CF"/>
    <w:rsid w:val="004D2A23"/>
    <w:rsid w:val="004D30A9"/>
    <w:rsid w:val="004D6BF7"/>
    <w:rsid w:val="004E3807"/>
    <w:rsid w:val="004E3D2A"/>
    <w:rsid w:val="004E6844"/>
    <w:rsid w:val="004E6ADA"/>
    <w:rsid w:val="00502E75"/>
    <w:rsid w:val="00504E57"/>
    <w:rsid w:val="005060D5"/>
    <w:rsid w:val="00506D06"/>
    <w:rsid w:val="005101E6"/>
    <w:rsid w:val="005142C8"/>
    <w:rsid w:val="0051726E"/>
    <w:rsid w:val="00520995"/>
    <w:rsid w:val="00525172"/>
    <w:rsid w:val="00526AF5"/>
    <w:rsid w:val="00526BC1"/>
    <w:rsid w:val="0053098A"/>
    <w:rsid w:val="005338E3"/>
    <w:rsid w:val="0053439F"/>
    <w:rsid w:val="005379A8"/>
    <w:rsid w:val="00540C11"/>
    <w:rsid w:val="00541DA4"/>
    <w:rsid w:val="00542528"/>
    <w:rsid w:val="005433D9"/>
    <w:rsid w:val="00545D8F"/>
    <w:rsid w:val="00546A94"/>
    <w:rsid w:val="00552D2B"/>
    <w:rsid w:val="005566D0"/>
    <w:rsid w:val="0056709C"/>
    <w:rsid w:val="005724D8"/>
    <w:rsid w:val="00580802"/>
    <w:rsid w:val="00581E6E"/>
    <w:rsid w:val="005822E2"/>
    <w:rsid w:val="005835CC"/>
    <w:rsid w:val="005857ED"/>
    <w:rsid w:val="00585A95"/>
    <w:rsid w:val="0059001F"/>
    <w:rsid w:val="00590495"/>
    <w:rsid w:val="00595B46"/>
    <w:rsid w:val="00596AEA"/>
    <w:rsid w:val="005A789D"/>
    <w:rsid w:val="005B4912"/>
    <w:rsid w:val="005B4EC1"/>
    <w:rsid w:val="005B5E87"/>
    <w:rsid w:val="005B6CE4"/>
    <w:rsid w:val="005C3300"/>
    <w:rsid w:val="005D702F"/>
    <w:rsid w:val="005F0484"/>
    <w:rsid w:val="005F098B"/>
    <w:rsid w:val="005F11E5"/>
    <w:rsid w:val="005F2F63"/>
    <w:rsid w:val="005F4D51"/>
    <w:rsid w:val="00605C80"/>
    <w:rsid w:val="006122E8"/>
    <w:rsid w:val="00612CE2"/>
    <w:rsid w:val="00615377"/>
    <w:rsid w:val="00615595"/>
    <w:rsid w:val="00615D52"/>
    <w:rsid w:val="0062391B"/>
    <w:rsid w:val="00624C44"/>
    <w:rsid w:val="006270F9"/>
    <w:rsid w:val="0062766A"/>
    <w:rsid w:val="0062767E"/>
    <w:rsid w:val="00635FD7"/>
    <w:rsid w:val="0063632F"/>
    <w:rsid w:val="00637497"/>
    <w:rsid w:val="00637A75"/>
    <w:rsid w:val="00640C24"/>
    <w:rsid w:val="00644A66"/>
    <w:rsid w:val="00645FF7"/>
    <w:rsid w:val="0064623E"/>
    <w:rsid w:val="00650095"/>
    <w:rsid w:val="006501A5"/>
    <w:rsid w:val="00657042"/>
    <w:rsid w:val="006662C6"/>
    <w:rsid w:val="00676E44"/>
    <w:rsid w:val="0067793E"/>
    <w:rsid w:val="00680819"/>
    <w:rsid w:val="00683AD0"/>
    <w:rsid w:val="00685CD5"/>
    <w:rsid w:val="00691020"/>
    <w:rsid w:val="00692DED"/>
    <w:rsid w:val="00695DB3"/>
    <w:rsid w:val="006A26FE"/>
    <w:rsid w:val="006A3F1A"/>
    <w:rsid w:val="006A7D7E"/>
    <w:rsid w:val="006B1D81"/>
    <w:rsid w:val="006B3368"/>
    <w:rsid w:val="006B5BD9"/>
    <w:rsid w:val="006B5E26"/>
    <w:rsid w:val="006B62DD"/>
    <w:rsid w:val="006C212B"/>
    <w:rsid w:val="006C21EF"/>
    <w:rsid w:val="006C486E"/>
    <w:rsid w:val="006D1EB1"/>
    <w:rsid w:val="006D2A1B"/>
    <w:rsid w:val="006D6B63"/>
    <w:rsid w:val="006D784E"/>
    <w:rsid w:val="006E03F2"/>
    <w:rsid w:val="006E33C8"/>
    <w:rsid w:val="006E3F34"/>
    <w:rsid w:val="006E5138"/>
    <w:rsid w:val="006E7FA8"/>
    <w:rsid w:val="006F1F40"/>
    <w:rsid w:val="006F4DF6"/>
    <w:rsid w:val="006F5DF8"/>
    <w:rsid w:val="006F5E51"/>
    <w:rsid w:val="006F7A3E"/>
    <w:rsid w:val="007044DF"/>
    <w:rsid w:val="00713D5F"/>
    <w:rsid w:val="00715FCE"/>
    <w:rsid w:val="0072000A"/>
    <w:rsid w:val="00722F5B"/>
    <w:rsid w:val="00724BA6"/>
    <w:rsid w:val="0072649C"/>
    <w:rsid w:val="00727BB9"/>
    <w:rsid w:val="007359E8"/>
    <w:rsid w:val="00737BF7"/>
    <w:rsid w:val="0074372C"/>
    <w:rsid w:val="0074401A"/>
    <w:rsid w:val="007467BC"/>
    <w:rsid w:val="00751AE1"/>
    <w:rsid w:val="00752296"/>
    <w:rsid w:val="00755067"/>
    <w:rsid w:val="00755254"/>
    <w:rsid w:val="007556D6"/>
    <w:rsid w:val="00757133"/>
    <w:rsid w:val="00760251"/>
    <w:rsid w:val="007618BE"/>
    <w:rsid w:val="00772150"/>
    <w:rsid w:val="00782FA8"/>
    <w:rsid w:val="00790281"/>
    <w:rsid w:val="00790435"/>
    <w:rsid w:val="00792007"/>
    <w:rsid w:val="007951D3"/>
    <w:rsid w:val="00795B37"/>
    <w:rsid w:val="007976B4"/>
    <w:rsid w:val="007A1E65"/>
    <w:rsid w:val="007A3843"/>
    <w:rsid w:val="007A7500"/>
    <w:rsid w:val="007A7E5D"/>
    <w:rsid w:val="007B1D53"/>
    <w:rsid w:val="007B34FD"/>
    <w:rsid w:val="007B5D84"/>
    <w:rsid w:val="007B6BE6"/>
    <w:rsid w:val="007C0607"/>
    <w:rsid w:val="007C1EB6"/>
    <w:rsid w:val="007C22D4"/>
    <w:rsid w:val="007C5FF8"/>
    <w:rsid w:val="007D06C7"/>
    <w:rsid w:val="007D102E"/>
    <w:rsid w:val="007E3A09"/>
    <w:rsid w:val="007E6EAB"/>
    <w:rsid w:val="007F1B22"/>
    <w:rsid w:val="007F24BD"/>
    <w:rsid w:val="007F29A5"/>
    <w:rsid w:val="007F3955"/>
    <w:rsid w:val="007F3AB8"/>
    <w:rsid w:val="007F4481"/>
    <w:rsid w:val="007F5634"/>
    <w:rsid w:val="007F77EB"/>
    <w:rsid w:val="007F7D69"/>
    <w:rsid w:val="008038AE"/>
    <w:rsid w:val="00805D4E"/>
    <w:rsid w:val="00805F78"/>
    <w:rsid w:val="00807752"/>
    <w:rsid w:val="008127CD"/>
    <w:rsid w:val="00812CC5"/>
    <w:rsid w:val="00812F0F"/>
    <w:rsid w:val="0081790A"/>
    <w:rsid w:val="00821F4B"/>
    <w:rsid w:val="00822684"/>
    <w:rsid w:val="00824386"/>
    <w:rsid w:val="0082490C"/>
    <w:rsid w:val="00833596"/>
    <w:rsid w:val="00833C12"/>
    <w:rsid w:val="0083539F"/>
    <w:rsid w:val="00837CDC"/>
    <w:rsid w:val="0084135F"/>
    <w:rsid w:val="00842115"/>
    <w:rsid w:val="00844CFF"/>
    <w:rsid w:val="008468D1"/>
    <w:rsid w:val="00850AE1"/>
    <w:rsid w:val="00861940"/>
    <w:rsid w:val="00867BD8"/>
    <w:rsid w:val="00871292"/>
    <w:rsid w:val="0087276E"/>
    <w:rsid w:val="00876ABD"/>
    <w:rsid w:val="00876C5D"/>
    <w:rsid w:val="0088348D"/>
    <w:rsid w:val="0088459F"/>
    <w:rsid w:val="0089023B"/>
    <w:rsid w:val="00890C5A"/>
    <w:rsid w:val="008921D0"/>
    <w:rsid w:val="008959CD"/>
    <w:rsid w:val="008969F6"/>
    <w:rsid w:val="008A00A7"/>
    <w:rsid w:val="008A0137"/>
    <w:rsid w:val="008A07BC"/>
    <w:rsid w:val="008A1CE4"/>
    <w:rsid w:val="008A5065"/>
    <w:rsid w:val="008B28AE"/>
    <w:rsid w:val="008B6BD9"/>
    <w:rsid w:val="008B7C52"/>
    <w:rsid w:val="008C0410"/>
    <w:rsid w:val="008C1F05"/>
    <w:rsid w:val="008C2DA9"/>
    <w:rsid w:val="008C6917"/>
    <w:rsid w:val="008C7CBF"/>
    <w:rsid w:val="008D1184"/>
    <w:rsid w:val="008D1D0B"/>
    <w:rsid w:val="008D252D"/>
    <w:rsid w:val="008D2945"/>
    <w:rsid w:val="008D3801"/>
    <w:rsid w:val="008E6C12"/>
    <w:rsid w:val="008E750E"/>
    <w:rsid w:val="00900ACB"/>
    <w:rsid w:val="00904CCC"/>
    <w:rsid w:val="00906C6C"/>
    <w:rsid w:val="009160CE"/>
    <w:rsid w:val="00916C3F"/>
    <w:rsid w:val="00921FE4"/>
    <w:rsid w:val="00927ADE"/>
    <w:rsid w:val="00931BFF"/>
    <w:rsid w:val="0093772E"/>
    <w:rsid w:val="00940981"/>
    <w:rsid w:val="00942292"/>
    <w:rsid w:val="00942C30"/>
    <w:rsid w:val="00944078"/>
    <w:rsid w:val="00944DEE"/>
    <w:rsid w:val="009516FA"/>
    <w:rsid w:val="00951F42"/>
    <w:rsid w:val="0095264C"/>
    <w:rsid w:val="00964992"/>
    <w:rsid w:val="00971F01"/>
    <w:rsid w:val="009738EA"/>
    <w:rsid w:val="00976B09"/>
    <w:rsid w:val="00981407"/>
    <w:rsid w:val="00982F2C"/>
    <w:rsid w:val="00985D2E"/>
    <w:rsid w:val="00986242"/>
    <w:rsid w:val="00986A4C"/>
    <w:rsid w:val="00990F07"/>
    <w:rsid w:val="00993E81"/>
    <w:rsid w:val="009A2518"/>
    <w:rsid w:val="009A31FC"/>
    <w:rsid w:val="009A518F"/>
    <w:rsid w:val="009A51C4"/>
    <w:rsid w:val="009A60B6"/>
    <w:rsid w:val="009A7690"/>
    <w:rsid w:val="009A7F7E"/>
    <w:rsid w:val="009B1841"/>
    <w:rsid w:val="009B4D29"/>
    <w:rsid w:val="009C470E"/>
    <w:rsid w:val="009C6375"/>
    <w:rsid w:val="009C765C"/>
    <w:rsid w:val="009D098E"/>
    <w:rsid w:val="009D09F9"/>
    <w:rsid w:val="009D1A87"/>
    <w:rsid w:val="009D5CBE"/>
    <w:rsid w:val="009D68D8"/>
    <w:rsid w:val="009D7FC9"/>
    <w:rsid w:val="009E015D"/>
    <w:rsid w:val="009E1F0F"/>
    <w:rsid w:val="009E27E4"/>
    <w:rsid w:val="009F0BDF"/>
    <w:rsid w:val="009F0C36"/>
    <w:rsid w:val="009F1C9C"/>
    <w:rsid w:val="009F2BE1"/>
    <w:rsid w:val="009F37F3"/>
    <w:rsid w:val="009F4359"/>
    <w:rsid w:val="009F4DDB"/>
    <w:rsid w:val="00A00228"/>
    <w:rsid w:val="00A00DEB"/>
    <w:rsid w:val="00A01357"/>
    <w:rsid w:val="00A0317C"/>
    <w:rsid w:val="00A07E28"/>
    <w:rsid w:val="00A107AC"/>
    <w:rsid w:val="00A113DB"/>
    <w:rsid w:val="00A11655"/>
    <w:rsid w:val="00A11C54"/>
    <w:rsid w:val="00A1220F"/>
    <w:rsid w:val="00A12876"/>
    <w:rsid w:val="00A14BE8"/>
    <w:rsid w:val="00A15AB7"/>
    <w:rsid w:val="00A16850"/>
    <w:rsid w:val="00A17B07"/>
    <w:rsid w:val="00A20454"/>
    <w:rsid w:val="00A264EC"/>
    <w:rsid w:val="00A320B6"/>
    <w:rsid w:val="00A321F0"/>
    <w:rsid w:val="00A32C02"/>
    <w:rsid w:val="00A37483"/>
    <w:rsid w:val="00A41890"/>
    <w:rsid w:val="00A4411C"/>
    <w:rsid w:val="00A47D84"/>
    <w:rsid w:val="00A528DF"/>
    <w:rsid w:val="00A55D6A"/>
    <w:rsid w:val="00A6096F"/>
    <w:rsid w:val="00A63366"/>
    <w:rsid w:val="00A651AC"/>
    <w:rsid w:val="00A66A62"/>
    <w:rsid w:val="00A737AB"/>
    <w:rsid w:val="00A7456A"/>
    <w:rsid w:val="00A823DF"/>
    <w:rsid w:val="00A838EE"/>
    <w:rsid w:val="00A847FB"/>
    <w:rsid w:val="00A92E76"/>
    <w:rsid w:val="00AA0388"/>
    <w:rsid w:val="00AA7721"/>
    <w:rsid w:val="00AB5C5A"/>
    <w:rsid w:val="00AB5CC2"/>
    <w:rsid w:val="00AC384D"/>
    <w:rsid w:val="00AD0196"/>
    <w:rsid w:val="00AD120C"/>
    <w:rsid w:val="00AD1A15"/>
    <w:rsid w:val="00AD3AD8"/>
    <w:rsid w:val="00AD3DA7"/>
    <w:rsid w:val="00AD4CAC"/>
    <w:rsid w:val="00AD4FBE"/>
    <w:rsid w:val="00AD634A"/>
    <w:rsid w:val="00AE1DEF"/>
    <w:rsid w:val="00AE288E"/>
    <w:rsid w:val="00AE578E"/>
    <w:rsid w:val="00AF16F4"/>
    <w:rsid w:val="00AF4962"/>
    <w:rsid w:val="00AF5BF7"/>
    <w:rsid w:val="00B00068"/>
    <w:rsid w:val="00B000AE"/>
    <w:rsid w:val="00B0150B"/>
    <w:rsid w:val="00B05686"/>
    <w:rsid w:val="00B12262"/>
    <w:rsid w:val="00B127A9"/>
    <w:rsid w:val="00B14BBD"/>
    <w:rsid w:val="00B178DB"/>
    <w:rsid w:val="00B233BA"/>
    <w:rsid w:val="00B27C38"/>
    <w:rsid w:val="00B36B71"/>
    <w:rsid w:val="00B40AE6"/>
    <w:rsid w:val="00B42AA3"/>
    <w:rsid w:val="00B43005"/>
    <w:rsid w:val="00B44C84"/>
    <w:rsid w:val="00B465E0"/>
    <w:rsid w:val="00B51EC8"/>
    <w:rsid w:val="00B563B1"/>
    <w:rsid w:val="00B56B25"/>
    <w:rsid w:val="00B570E8"/>
    <w:rsid w:val="00B610FD"/>
    <w:rsid w:val="00B63C42"/>
    <w:rsid w:val="00B72D92"/>
    <w:rsid w:val="00B760B5"/>
    <w:rsid w:val="00B77148"/>
    <w:rsid w:val="00B81B74"/>
    <w:rsid w:val="00B8396F"/>
    <w:rsid w:val="00B86622"/>
    <w:rsid w:val="00B8733B"/>
    <w:rsid w:val="00B875DD"/>
    <w:rsid w:val="00B903A5"/>
    <w:rsid w:val="00B921F0"/>
    <w:rsid w:val="00B93302"/>
    <w:rsid w:val="00B947F3"/>
    <w:rsid w:val="00BA558B"/>
    <w:rsid w:val="00BA7C94"/>
    <w:rsid w:val="00BB0A93"/>
    <w:rsid w:val="00BB254C"/>
    <w:rsid w:val="00BC3845"/>
    <w:rsid w:val="00BC3D0A"/>
    <w:rsid w:val="00BC4CCD"/>
    <w:rsid w:val="00BC5896"/>
    <w:rsid w:val="00BC59BA"/>
    <w:rsid w:val="00BC648C"/>
    <w:rsid w:val="00BD114E"/>
    <w:rsid w:val="00BD1388"/>
    <w:rsid w:val="00BD41EB"/>
    <w:rsid w:val="00BD72C6"/>
    <w:rsid w:val="00BD74BA"/>
    <w:rsid w:val="00BD7E47"/>
    <w:rsid w:val="00BE0E8D"/>
    <w:rsid w:val="00BE2F5E"/>
    <w:rsid w:val="00BE3F51"/>
    <w:rsid w:val="00BF233E"/>
    <w:rsid w:val="00BF2EB7"/>
    <w:rsid w:val="00C036AA"/>
    <w:rsid w:val="00C1119B"/>
    <w:rsid w:val="00C11A00"/>
    <w:rsid w:val="00C126E1"/>
    <w:rsid w:val="00C12CB5"/>
    <w:rsid w:val="00C13B03"/>
    <w:rsid w:val="00C154A2"/>
    <w:rsid w:val="00C16379"/>
    <w:rsid w:val="00C16585"/>
    <w:rsid w:val="00C167CF"/>
    <w:rsid w:val="00C275AD"/>
    <w:rsid w:val="00C3181C"/>
    <w:rsid w:val="00C37956"/>
    <w:rsid w:val="00C4227C"/>
    <w:rsid w:val="00C42992"/>
    <w:rsid w:val="00C468A3"/>
    <w:rsid w:val="00C50DA0"/>
    <w:rsid w:val="00C51831"/>
    <w:rsid w:val="00C5303C"/>
    <w:rsid w:val="00C548F6"/>
    <w:rsid w:val="00C54BB9"/>
    <w:rsid w:val="00C56372"/>
    <w:rsid w:val="00C57D0A"/>
    <w:rsid w:val="00C61349"/>
    <w:rsid w:val="00C618E2"/>
    <w:rsid w:val="00C6396F"/>
    <w:rsid w:val="00C652E3"/>
    <w:rsid w:val="00C708E1"/>
    <w:rsid w:val="00C70E7E"/>
    <w:rsid w:val="00C731AC"/>
    <w:rsid w:val="00C76A85"/>
    <w:rsid w:val="00C80D4D"/>
    <w:rsid w:val="00C91AC5"/>
    <w:rsid w:val="00C91BEB"/>
    <w:rsid w:val="00C91C25"/>
    <w:rsid w:val="00C94332"/>
    <w:rsid w:val="00C9436D"/>
    <w:rsid w:val="00C95131"/>
    <w:rsid w:val="00C96CAD"/>
    <w:rsid w:val="00CA0169"/>
    <w:rsid w:val="00CA1F5D"/>
    <w:rsid w:val="00CA35DC"/>
    <w:rsid w:val="00CA47B4"/>
    <w:rsid w:val="00CA5155"/>
    <w:rsid w:val="00CA5BEB"/>
    <w:rsid w:val="00CA7668"/>
    <w:rsid w:val="00CB1141"/>
    <w:rsid w:val="00CB27EC"/>
    <w:rsid w:val="00CB3D4D"/>
    <w:rsid w:val="00CD18FF"/>
    <w:rsid w:val="00CE1463"/>
    <w:rsid w:val="00CE3D49"/>
    <w:rsid w:val="00CE5FDF"/>
    <w:rsid w:val="00CF6074"/>
    <w:rsid w:val="00D0209A"/>
    <w:rsid w:val="00D06AF6"/>
    <w:rsid w:val="00D124BC"/>
    <w:rsid w:val="00D154FE"/>
    <w:rsid w:val="00D23C3B"/>
    <w:rsid w:val="00D26F04"/>
    <w:rsid w:val="00D31EA9"/>
    <w:rsid w:val="00D4140F"/>
    <w:rsid w:val="00D50A33"/>
    <w:rsid w:val="00D52A3F"/>
    <w:rsid w:val="00D55881"/>
    <w:rsid w:val="00D56E2B"/>
    <w:rsid w:val="00D61137"/>
    <w:rsid w:val="00D67146"/>
    <w:rsid w:val="00D74A10"/>
    <w:rsid w:val="00D82114"/>
    <w:rsid w:val="00D841A9"/>
    <w:rsid w:val="00D843DC"/>
    <w:rsid w:val="00D926EC"/>
    <w:rsid w:val="00D94DAB"/>
    <w:rsid w:val="00DA11C2"/>
    <w:rsid w:val="00DA2A49"/>
    <w:rsid w:val="00DA2FE7"/>
    <w:rsid w:val="00DA302B"/>
    <w:rsid w:val="00DA4CF1"/>
    <w:rsid w:val="00DB10DC"/>
    <w:rsid w:val="00DB1702"/>
    <w:rsid w:val="00DB62AF"/>
    <w:rsid w:val="00DC1ADC"/>
    <w:rsid w:val="00DE3517"/>
    <w:rsid w:val="00DE3EB4"/>
    <w:rsid w:val="00DE4D4D"/>
    <w:rsid w:val="00E00C65"/>
    <w:rsid w:val="00E03BBC"/>
    <w:rsid w:val="00E05C71"/>
    <w:rsid w:val="00E074D0"/>
    <w:rsid w:val="00E07936"/>
    <w:rsid w:val="00E13154"/>
    <w:rsid w:val="00E1562A"/>
    <w:rsid w:val="00E1642C"/>
    <w:rsid w:val="00E177B5"/>
    <w:rsid w:val="00E2230C"/>
    <w:rsid w:val="00E227F5"/>
    <w:rsid w:val="00E23984"/>
    <w:rsid w:val="00E27927"/>
    <w:rsid w:val="00E300C1"/>
    <w:rsid w:val="00E319E8"/>
    <w:rsid w:val="00E31BD0"/>
    <w:rsid w:val="00E3739F"/>
    <w:rsid w:val="00E42496"/>
    <w:rsid w:val="00E5146B"/>
    <w:rsid w:val="00E52B43"/>
    <w:rsid w:val="00E561C3"/>
    <w:rsid w:val="00E65C81"/>
    <w:rsid w:val="00E66885"/>
    <w:rsid w:val="00E84092"/>
    <w:rsid w:val="00E86F29"/>
    <w:rsid w:val="00E87C22"/>
    <w:rsid w:val="00E91C9D"/>
    <w:rsid w:val="00E930C7"/>
    <w:rsid w:val="00E9344A"/>
    <w:rsid w:val="00E93A5D"/>
    <w:rsid w:val="00E96E97"/>
    <w:rsid w:val="00EB14DC"/>
    <w:rsid w:val="00EB33AE"/>
    <w:rsid w:val="00EC5A97"/>
    <w:rsid w:val="00EC7611"/>
    <w:rsid w:val="00EE3489"/>
    <w:rsid w:val="00EE65BB"/>
    <w:rsid w:val="00EF0910"/>
    <w:rsid w:val="00EF1D6C"/>
    <w:rsid w:val="00EF7E30"/>
    <w:rsid w:val="00F01D06"/>
    <w:rsid w:val="00F02521"/>
    <w:rsid w:val="00F02B2C"/>
    <w:rsid w:val="00F05D95"/>
    <w:rsid w:val="00F11344"/>
    <w:rsid w:val="00F11EE4"/>
    <w:rsid w:val="00F128ED"/>
    <w:rsid w:val="00F13BE1"/>
    <w:rsid w:val="00F148A3"/>
    <w:rsid w:val="00F21623"/>
    <w:rsid w:val="00F21ACD"/>
    <w:rsid w:val="00F251C5"/>
    <w:rsid w:val="00F30057"/>
    <w:rsid w:val="00F317A8"/>
    <w:rsid w:val="00F31984"/>
    <w:rsid w:val="00F365E4"/>
    <w:rsid w:val="00F45809"/>
    <w:rsid w:val="00F462F4"/>
    <w:rsid w:val="00F52227"/>
    <w:rsid w:val="00F5328F"/>
    <w:rsid w:val="00F539E3"/>
    <w:rsid w:val="00F60C93"/>
    <w:rsid w:val="00F61343"/>
    <w:rsid w:val="00F61ADD"/>
    <w:rsid w:val="00F62234"/>
    <w:rsid w:val="00F654F5"/>
    <w:rsid w:val="00F67846"/>
    <w:rsid w:val="00F7389E"/>
    <w:rsid w:val="00F73B12"/>
    <w:rsid w:val="00F7749F"/>
    <w:rsid w:val="00F774A8"/>
    <w:rsid w:val="00F821A3"/>
    <w:rsid w:val="00F85404"/>
    <w:rsid w:val="00F854EA"/>
    <w:rsid w:val="00F944C9"/>
    <w:rsid w:val="00F95A27"/>
    <w:rsid w:val="00F975E0"/>
    <w:rsid w:val="00FA1DB3"/>
    <w:rsid w:val="00FA20ED"/>
    <w:rsid w:val="00FA297C"/>
    <w:rsid w:val="00FB066F"/>
    <w:rsid w:val="00FB0F02"/>
    <w:rsid w:val="00FB63CD"/>
    <w:rsid w:val="00FB68D5"/>
    <w:rsid w:val="00FB6E1F"/>
    <w:rsid w:val="00FC3D07"/>
    <w:rsid w:val="00FC78D2"/>
    <w:rsid w:val="00FD10A5"/>
    <w:rsid w:val="00FD1145"/>
    <w:rsid w:val="00FE5153"/>
    <w:rsid w:val="00FF28E9"/>
    <w:rsid w:val="00FF3394"/>
    <w:rsid w:val="00FF654D"/>
    <w:rsid w:val="00FF7D21"/>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5FFFA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1726E"/>
    <w:rPr>
      <w:rFonts w:ascii="Blender Pro Book" w:hAnsi="Blender Pro Book"/>
      <w:sz w:val="20"/>
      <w:lang w:val="tr-TR"/>
    </w:rPr>
  </w:style>
  <w:style w:type="paragraph" w:styleId="Heading1">
    <w:name w:val="heading 1"/>
    <w:basedOn w:val="Normal"/>
    <w:next w:val="Normal"/>
    <w:link w:val="Heading1Char"/>
    <w:qFormat/>
    <w:rsid w:val="00612CE2"/>
    <w:pPr>
      <w:keepNext/>
      <w:tabs>
        <w:tab w:val="num" w:pos="1440"/>
      </w:tabs>
      <w:spacing w:before="240" w:after="60"/>
      <w:outlineLvl w:val="0"/>
    </w:pPr>
    <w:rPr>
      <w:rFonts w:ascii="Blender Pro" w:hAnsi="Blender Pro" w:cs="Arial"/>
      <w:b/>
      <w:bCs/>
      <w:kern w:val="32"/>
      <w:sz w:val="52"/>
      <w:lang w:val="en-US"/>
    </w:rPr>
  </w:style>
  <w:style w:type="paragraph" w:styleId="Heading2">
    <w:name w:val="heading 2"/>
    <w:basedOn w:val="Normal"/>
    <w:next w:val="Normal"/>
    <w:link w:val="Heading2Char"/>
    <w:unhideWhenUsed/>
    <w:qFormat/>
    <w:rsid w:val="007C5FF8"/>
    <w:pPr>
      <w:keepNext/>
      <w:keepLines/>
      <w:spacing w:before="200"/>
      <w:outlineLvl w:val="1"/>
    </w:pPr>
    <w:rPr>
      <w:rFonts w:ascii="Blender Pro Bold" w:eastAsiaTheme="majorEastAsia" w:hAnsi="Blender Pro Bold" w:cstheme="majorBidi"/>
      <w:b/>
      <w:bCs/>
      <w:color w:val="4F81BD" w:themeColor="accent1"/>
      <w:sz w:val="32"/>
      <w:szCs w:val="26"/>
    </w:rPr>
  </w:style>
  <w:style w:type="paragraph" w:styleId="Heading3">
    <w:name w:val="heading 3"/>
    <w:basedOn w:val="Heading2"/>
    <w:next w:val="Normal"/>
    <w:link w:val="Heading3Char"/>
    <w:qFormat/>
    <w:rsid w:val="000C24EF"/>
    <w:pPr>
      <w:tabs>
        <w:tab w:val="num" w:pos="720"/>
      </w:tabs>
      <w:spacing w:before="240" w:after="60"/>
      <w:ind w:left="432" w:hanging="432"/>
      <w:outlineLvl w:val="2"/>
    </w:pPr>
    <w:rPr>
      <w:rFonts w:cs="Arial"/>
      <w:b w:val="0"/>
      <w:bCs w:val="0"/>
      <w:sz w:val="28"/>
    </w:rPr>
  </w:style>
  <w:style w:type="paragraph" w:styleId="Heading4">
    <w:name w:val="heading 4"/>
    <w:basedOn w:val="Heading3"/>
    <w:next w:val="Normal"/>
    <w:link w:val="Heading4Char"/>
    <w:qFormat/>
    <w:rsid w:val="000C24EF"/>
    <w:pPr>
      <w:tabs>
        <w:tab w:val="num" w:pos="864"/>
      </w:tabs>
      <w:ind w:left="144" w:hanging="144"/>
      <w:outlineLvl w:val="3"/>
    </w:pPr>
    <w:rPr>
      <w:b/>
      <w:bCs/>
      <w:sz w:val="24"/>
      <w:szCs w:val="28"/>
    </w:rPr>
  </w:style>
  <w:style w:type="paragraph" w:styleId="Heading5">
    <w:name w:val="heading 5"/>
    <w:basedOn w:val="Normal"/>
    <w:next w:val="Normal"/>
    <w:link w:val="Heading5Char"/>
    <w:qFormat/>
    <w:rsid w:val="0051726E"/>
    <w:pPr>
      <w:tabs>
        <w:tab w:val="num" w:pos="1008"/>
      </w:tabs>
      <w:spacing w:before="240" w:after="60"/>
      <w:ind w:left="432" w:hanging="432"/>
      <w:outlineLvl w:val="4"/>
    </w:pPr>
    <w:rPr>
      <w:b/>
      <w:bCs/>
      <w:iCs/>
      <w:szCs w:val="26"/>
      <w:u w:val="single"/>
    </w:rPr>
  </w:style>
  <w:style w:type="paragraph" w:styleId="Heading6">
    <w:name w:val="heading 6"/>
    <w:basedOn w:val="Heading5"/>
    <w:next w:val="Normal"/>
    <w:link w:val="Heading6Char"/>
    <w:qFormat/>
    <w:rsid w:val="007A3843"/>
    <w:pPr>
      <w:tabs>
        <w:tab w:val="num" w:pos="1152"/>
      </w:tabs>
      <w:spacing w:before="0" w:after="0"/>
      <w:outlineLvl w:val="5"/>
    </w:pPr>
    <w:rPr>
      <w:b w:val="0"/>
      <w:bCs w:val="0"/>
      <w:szCs w:val="22"/>
    </w:rPr>
  </w:style>
  <w:style w:type="paragraph" w:styleId="Heading7">
    <w:name w:val="heading 7"/>
    <w:basedOn w:val="Normal"/>
    <w:next w:val="Normal"/>
    <w:link w:val="Heading7Char"/>
    <w:qFormat/>
    <w:rsid w:val="00D926EC"/>
    <w:pPr>
      <w:tabs>
        <w:tab w:val="num" w:pos="1296"/>
      </w:tabs>
      <w:spacing w:before="240" w:after="60"/>
      <w:ind w:left="1296" w:hanging="288"/>
      <w:outlineLvl w:val="6"/>
    </w:pPr>
  </w:style>
  <w:style w:type="paragraph" w:styleId="Heading8">
    <w:name w:val="heading 8"/>
    <w:basedOn w:val="Normal"/>
    <w:next w:val="Normal"/>
    <w:link w:val="Heading8Char"/>
    <w:qFormat/>
    <w:rsid w:val="00D926EC"/>
    <w:pPr>
      <w:tabs>
        <w:tab w:val="num" w:pos="1440"/>
      </w:tabs>
      <w:spacing w:before="240" w:after="60"/>
      <w:ind w:left="1440" w:hanging="432"/>
      <w:outlineLvl w:val="7"/>
    </w:pPr>
    <w:rPr>
      <w:i/>
      <w:iCs/>
    </w:rPr>
  </w:style>
  <w:style w:type="paragraph" w:styleId="Heading9">
    <w:name w:val="heading 9"/>
    <w:basedOn w:val="Normal"/>
    <w:next w:val="Normal"/>
    <w:link w:val="Heading9Char"/>
    <w:qFormat/>
    <w:rsid w:val="00D926EC"/>
    <w:pPr>
      <w:tabs>
        <w:tab w:val="num" w:pos="1584"/>
      </w:tabs>
      <w:spacing w:before="240" w:after="60"/>
      <w:ind w:left="1584" w:hanging="14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12CE2"/>
    <w:rPr>
      <w:rFonts w:ascii="Blender Pro" w:hAnsi="Blender Pro" w:cs="Arial"/>
      <w:b/>
      <w:bCs/>
      <w:kern w:val="32"/>
      <w:sz w:val="52"/>
    </w:rPr>
  </w:style>
  <w:style w:type="character" w:customStyle="1" w:styleId="Heading2Char">
    <w:name w:val="Heading 2 Char"/>
    <w:basedOn w:val="DefaultParagraphFont"/>
    <w:link w:val="Heading2"/>
    <w:rsid w:val="007C5FF8"/>
    <w:rPr>
      <w:rFonts w:ascii="Blender Pro Bold" w:eastAsiaTheme="majorEastAsia" w:hAnsi="Blender Pro Bold" w:cstheme="majorBidi"/>
      <w:b/>
      <w:bCs/>
      <w:color w:val="4F81BD" w:themeColor="accent1"/>
      <w:sz w:val="32"/>
      <w:szCs w:val="26"/>
      <w:lang w:val="tr-TR"/>
    </w:rPr>
  </w:style>
  <w:style w:type="character" w:customStyle="1" w:styleId="Heading3Char">
    <w:name w:val="Heading 3 Char"/>
    <w:basedOn w:val="DefaultParagraphFont"/>
    <w:link w:val="Heading3"/>
    <w:rsid w:val="000C24EF"/>
    <w:rPr>
      <w:rFonts w:ascii="Blender Pro Bold" w:eastAsiaTheme="majorEastAsia" w:hAnsi="Blender Pro Bold" w:cs="Arial"/>
      <w:color w:val="4F81BD" w:themeColor="accent1"/>
      <w:sz w:val="28"/>
      <w:szCs w:val="26"/>
      <w:lang w:val="tr-TR"/>
    </w:rPr>
  </w:style>
  <w:style w:type="character" w:customStyle="1" w:styleId="Heading4Char">
    <w:name w:val="Heading 4 Char"/>
    <w:basedOn w:val="DefaultParagraphFont"/>
    <w:link w:val="Heading4"/>
    <w:rsid w:val="000C24EF"/>
    <w:rPr>
      <w:rFonts w:ascii="Blender Pro Bold" w:eastAsiaTheme="majorEastAsia" w:hAnsi="Blender Pro Bold" w:cs="Arial"/>
      <w:b/>
      <w:bCs/>
      <w:color w:val="4F81BD" w:themeColor="accent1"/>
      <w:szCs w:val="28"/>
      <w:lang w:val="tr-TR"/>
    </w:rPr>
  </w:style>
  <w:style w:type="character" w:customStyle="1" w:styleId="Heading5Char">
    <w:name w:val="Heading 5 Char"/>
    <w:basedOn w:val="DefaultParagraphFont"/>
    <w:link w:val="Heading5"/>
    <w:rsid w:val="0051726E"/>
    <w:rPr>
      <w:rFonts w:ascii="Blender Pro Book" w:hAnsi="Blender Pro Book"/>
      <w:b/>
      <w:bCs/>
      <w:iCs/>
      <w:sz w:val="20"/>
      <w:szCs w:val="26"/>
      <w:u w:val="single"/>
      <w:lang w:val="tr-TR"/>
    </w:rPr>
  </w:style>
  <w:style w:type="character" w:customStyle="1" w:styleId="Heading6Char">
    <w:name w:val="Heading 6 Char"/>
    <w:basedOn w:val="DefaultParagraphFont"/>
    <w:link w:val="Heading6"/>
    <w:rsid w:val="007A3843"/>
    <w:rPr>
      <w:rFonts w:ascii="Blender Pro Book" w:hAnsi="Blender Pro Book"/>
      <w:iCs/>
      <w:sz w:val="20"/>
      <w:szCs w:val="22"/>
      <w:u w:val="single"/>
      <w:lang w:val="tr-TR"/>
    </w:rPr>
  </w:style>
  <w:style w:type="character" w:customStyle="1" w:styleId="Heading7Char">
    <w:name w:val="Heading 7 Char"/>
    <w:basedOn w:val="DefaultParagraphFont"/>
    <w:link w:val="Heading7"/>
    <w:rsid w:val="00D926EC"/>
    <w:rPr>
      <w:lang w:val="tr-TR"/>
    </w:rPr>
  </w:style>
  <w:style w:type="character" w:customStyle="1" w:styleId="Heading8Char">
    <w:name w:val="Heading 8 Char"/>
    <w:basedOn w:val="DefaultParagraphFont"/>
    <w:link w:val="Heading8"/>
    <w:rsid w:val="00D926EC"/>
    <w:rPr>
      <w:i/>
      <w:iCs/>
      <w:lang w:val="tr-TR"/>
    </w:rPr>
  </w:style>
  <w:style w:type="character" w:customStyle="1" w:styleId="Heading9Char">
    <w:name w:val="Heading 9 Char"/>
    <w:basedOn w:val="DefaultParagraphFont"/>
    <w:link w:val="Heading9"/>
    <w:rsid w:val="00D926EC"/>
    <w:rPr>
      <w:rFonts w:ascii="Arial" w:hAnsi="Arial" w:cs="Arial"/>
      <w:sz w:val="22"/>
      <w:szCs w:val="22"/>
      <w:lang w:val="tr-TR"/>
    </w:rPr>
  </w:style>
  <w:style w:type="paragraph" w:styleId="BalloonText">
    <w:name w:val="Balloon Text"/>
    <w:basedOn w:val="Normal"/>
    <w:link w:val="BalloonTextChar"/>
    <w:uiPriority w:val="99"/>
    <w:semiHidden/>
    <w:unhideWhenUsed/>
    <w:rsid w:val="00D926E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926EC"/>
    <w:rPr>
      <w:rFonts w:ascii="Lucida Grande" w:hAnsi="Lucida Grande" w:cs="Lucida Grande"/>
      <w:sz w:val="18"/>
      <w:szCs w:val="18"/>
      <w:lang w:val="tr-TR"/>
    </w:rPr>
  </w:style>
  <w:style w:type="paragraph" w:styleId="Title">
    <w:name w:val="Title"/>
    <w:basedOn w:val="Normal"/>
    <w:next w:val="Normal"/>
    <w:link w:val="TitleChar"/>
    <w:uiPriority w:val="10"/>
    <w:qFormat/>
    <w:rsid w:val="007C5FF8"/>
    <w:pPr>
      <w:pBdr>
        <w:bottom w:val="single" w:sz="8" w:space="4" w:color="4F81BD" w:themeColor="accent1"/>
      </w:pBdr>
      <w:spacing w:after="300"/>
      <w:contextualSpacing/>
    </w:pPr>
    <w:rPr>
      <w:rFonts w:ascii="Blender Pro Bold" w:eastAsiaTheme="majorEastAsia" w:hAnsi="Blender Pro Bold"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C5FF8"/>
    <w:rPr>
      <w:rFonts w:ascii="Blender Pro Bold" w:eastAsiaTheme="majorEastAsia" w:hAnsi="Blender Pro Bold" w:cstheme="majorBidi"/>
      <w:color w:val="17365D" w:themeColor="text2" w:themeShade="BF"/>
      <w:spacing w:val="5"/>
      <w:kern w:val="28"/>
      <w:sz w:val="52"/>
      <w:szCs w:val="52"/>
      <w:lang w:val="tr-TR"/>
    </w:rPr>
  </w:style>
  <w:style w:type="paragraph" w:styleId="Revision">
    <w:name w:val="Revision"/>
    <w:hidden/>
    <w:uiPriority w:val="99"/>
    <w:semiHidden/>
    <w:rsid w:val="00D926EC"/>
    <w:rPr>
      <w:rFonts w:ascii="Times New Roman" w:eastAsia="Times New Roman" w:hAnsi="Times New Roman" w:cs="Times New Roman"/>
    </w:rPr>
  </w:style>
  <w:style w:type="paragraph" w:customStyle="1" w:styleId="Caption1">
    <w:name w:val="Caption1"/>
    <w:basedOn w:val="Normal"/>
    <w:qFormat/>
    <w:rsid w:val="00D926EC"/>
    <w:pPr>
      <w:tabs>
        <w:tab w:val="left" w:pos="1418"/>
        <w:tab w:val="left" w:pos="1980"/>
        <w:tab w:val="left" w:pos="8647"/>
      </w:tabs>
    </w:pPr>
    <w:rPr>
      <w:rFonts w:eastAsia="Times New Roman" w:cs="Arial"/>
      <w:sz w:val="16"/>
      <w:lang w:val="en-US"/>
    </w:rPr>
  </w:style>
  <w:style w:type="paragraph" w:styleId="Bibliography">
    <w:name w:val="Bibliography"/>
    <w:basedOn w:val="Normal"/>
    <w:next w:val="Normal"/>
    <w:uiPriority w:val="37"/>
    <w:unhideWhenUsed/>
    <w:rsid w:val="00D926EC"/>
  </w:style>
  <w:style w:type="paragraph" w:styleId="ListContinue5">
    <w:name w:val="List Continue 5"/>
    <w:basedOn w:val="Normal"/>
    <w:uiPriority w:val="99"/>
    <w:unhideWhenUsed/>
    <w:rsid w:val="00D926EC"/>
    <w:pPr>
      <w:spacing w:after="120"/>
      <w:ind w:left="1415"/>
      <w:contextualSpacing/>
    </w:pPr>
  </w:style>
  <w:style w:type="paragraph" w:styleId="TOCHeading">
    <w:name w:val="TOC Heading"/>
    <w:basedOn w:val="Heading1"/>
    <w:next w:val="Normal"/>
    <w:uiPriority w:val="39"/>
    <w:unhideWhenUsed/>
    <w:qFormat/>
    <w:rsid w:val="00D926EC"/>
    <w:pPr>
      <w:keepLines/>
      <w:tabs>
        <w:tab w:val="clear" w:pos="1440"/>
      </w:tabs>
      <w:spacing w:before="480" w:after="0"/>
      <w:outlineLvl w:val="9"/>
    </w:pPr>
    <w:rPr>
      <w:rFonts w:asciiTheme="majorHAnsi" w:eastAsiaTheme="majorEastAsia" w:hAnsiTheme="majorHAnsi" w:cstheme="majorBidi"/>
      <w:color w:val="345A8A" w:themeColor="accent1" w:themeShade="B5"/>
      <w:kern w:val="0"/>
    </w:rPr>
  </w:style>
  <w:style w:type="paragraph" w:styleId="TOC2">
    <w:name w:val="toc 2"/>
    <w:basedOn w:val="Normal"/>
    <w:next w:val="Normal"/>
    <w:autoRedefine/>
    <w:uiPriority w:val="39"/>
    <w:unhideWhenUsed/>
    <w:rsid w:val="00D926EC"/>
    <w:pPr>
      <w:ind w:left="200"/>
    </w:pPr>
    <w:rPr>
      <w:rFonts w:asciiTheme="minorHAnsi" w:hAnsiTheme="minorHAnsi"/>
      <w:smallCaps/>
      <w:sz w:val="22"/>
      <w:szCs w:val="22"/>
    </w:rPr>
  </w:style>
  <w:style w:type="paragraph" w:styleId="TOC3">
    <w:name w:val="toc 3"/>
    <w:basedOn w:val="Normal"/>
    <w:next w:val="Normal"/>
    <w:autoRedefine/>
    <w:uiPriority w:val="39"/>
    <w:unhideWhenUsed/>
    <w:rsid w:val="00D926EC"/>
    <w:pPr>
      <w:ind w:left="400"/>
    </w:pPr>
    <w:rPr>
      <w:rFonts w:asciiTheme="minorHAnsi" w:hAnsiTheme="minorHAnsi"/>
      <w:i/>
      <w:sz w:val="22"/>
      <w:szCs w:val="22"/>
    </w:rPr>
  </w:style>
  <w:style w:type="character" w:styleId="Strong">
    <w:name w:val="Strong"/>
    <w:basedOn w:val="DefaultParagraphFont"/>
    <w:uiPriority w:val="22"/>
    <w:qFormat/>
    <w:rsid w:val="003928CE"/>
    <w:rPr>
      <w:b/>
      <w:bCs/>
    </w:rPr>
  </w:style>
  <w:style w:type="paragraph" w:styleId="Header">
    <w:name w:val="header"/>
    <w:basedOn w:val="Normal"/>
    <w:link w:val="HeaderChar"/>
    <w:unhideWhenUsed/>
    <w:rsid w:val="00D926EC"/>
    <w:pPr>
      <w:tabs>
        <w:tab w:val="center" w:pos="4320"/>
        <w:tab w:val="right" w:pos="8640"/>
      </w:tabs>
    </w:pPr>
  </w:style>
  <w:style w:type="character" w:customStyle="1" w:styleId="HeaderChar">
    <w:name w:val="Header Char"/>
    <w:basedOn w:val="DefaultParagraphFont"/>
    <w:link w:val="Header"/>
    <w:rsid w:val="00D926EC"/>
    <w:rPr>
      <w:lang w:val="tr-TR"/>
    </w:rPr>
  </w:style>
  <w:style w:type="paragraph" w:styleId="Subtitle">
    <w:name w:val="Subtitle"/>
    <w:basedOn w:val="Normal"/>
    <w:next w:val="Normal"/>
    <w:link w:val="SubtitleChar"/>
    <w:uiPriority w:val="11"/>
    <w:qFormat/>
    <w:rsid w:val="007C5FF8"/>
    <w:pPr>
      <w:numPr>
        <w:ilvl w:val="1"/>
      </w:numPr>
    </w:pPr>
    <w:rPr>
      <w:rFonts w:ascii="Blender Pro Medium" w:eastAsiaTheme="majorEastAsia" w:hAnsi="Blender Pro Medium" w:cstheme="majorBidi"/>
      <w:iCs/>
      <w:color w:val="4F81BD" w:themeColor="accent1"/>
      <w:spacing w:val="15"/>
      <w:u w:val="single"/>
    </w:rPr>
  </w:style>
  <w:style w:type="character" w:customStyle="1" w:styleId="SubtitleChar">
    <w:name w:val="Subtitle Char"/>
    <w:basedOn w:val="DefaultParagraphFont"/>
    <w:link w:val="Subtitle"/>
    <w:uiPriority w:val="11"/>
    <w:rsid w:val="007C5FF8"/>
    <w:rPr>
      <w:rFonts w:ascii="Blender Pro Medium" w:eastAsiaTheme="majorEastAsia" w:hAnsi="Blender Pro Medium" w:cstheme="majorBidi"/>
      <w:iCs/>
      <w:color w:val="4F81BD" w:themeColor="accent1"/>
      <w:spacing w:val="15"/>
      <w:u w:val="single"/>
      <w:lang w:val="tr-TR"/>
    </w:rPr>
  </w:style>
  <w:style w:type="paragraph" w:styleId="ListParagraph">
    <w:name w:val="List Paragraph"/>
    <w:basedOn w:val="Normal"/>
    <w:autoRedefine/>
    <w:uiPriority w:val="34"/>
    <w:qFormat/>
    <w:rsid w:val="00D74A10"/>
    <w:pPr>
      <w:numPr>
        <w:numId w:val="17"/>
      </w:numPr>
      <w:contextualSpacing/>
    </w:pPr>
    <w:rPr>
      <w:rFonts w:ascii="Blender Pro Thin" w:hAnsi="Blender Pro Thin"/>
      <w:color w:val="3366FF"/>
      <w:sz w:val="16"/>
    </w:rPr>
  </w:style>
  <w:style w:type="paragraph" w:customStyle="1" w:styleId="bullet1">
    <w:name w:val="bullet 1"/>
    <w:basedOn w:val="ListParagraph"/>
    <w:autoRedefine/>
    <w:qFormat/>
    <w:rsid w:val="00502E75"/>
    <w:pPr>
      <w:numPr>
        <w:numId w:val="0"/>
      </w:numPr>
      <w:contextualSpacing w:val="0"/>
    </w:pPr>
    <w:rPr>
      <w:rFonts w:ascii="Blender Pro Book" w:hAnsi="Blender Pro Book"/>
      <w:color w:val="000000" w:themeColor="text1"/>
      <w:sz w:val="20"/>
      <w:lang w:val="en-US"/>
    </w:rPr>
  </w:style>
  <w:style w:type="paragraph" w:customStyle="1" w:styleId="bullet2">
    <w:name w:val="bullet 2"/>
    <w:basedOn w:val="ListParagraph"/>
    <w:qFormat/>
    <w:rsid w:val="00502E75"/>
    <w:pPr>
      <w:numPr>
        <w:numId w:val="3"/>
      </w:numPr>
    </w:pPr>
    <w:rPr>
      <w:color w:val="auto"/>
      <w:sz w:val="20"/>
      <w:lang w:val="en-US"/>
    </w:rPr>
  </w:style>
  <w:style w:type="character" w:styleId="SubtleEmphasis">
    <w:name w:val="Subtle Emphasis"/>
    <w:basedOn w:val="DefaultParagraphFont"/>
    <w:uiPriority w:val="19"/>
    <w:qFormat/>
    <w:rsid w:val="00DB1702"/>
    <w:rPr>
      <w:i/>
      <w:iCs/>
      <w:color w:val="808080" w:themeColor="text1" w:themeTint="7F"/>
    </w:rPr>
  </w:style>
  <w:style w:type="paragraph" w:styleId="Footer">
    <w:name w:val="footer"/>
    <w:basedOn w:val="Normal"/>
    <w:link w:val="FooterChar"/>
    <w:uiPriority w:val="99"/>
    <w:unhideWhenUsed/>
    <w:rsid w:val="007A7500"/>
    <w:pPr>
      <w:tabs>
        <w:tab w:val="center" w:pos="4320"/>
        <w:tab w:val="right" w:pos="8640"/>
      </w:tabs>
    </w:pPr>
  </w:style>
  <w:style w:type="character" w:customStyle="1" w:styleId="FooterChar">
    <w:name w:val="Footer Char"/>
    <w:basedOn w:val="DefaultParagraphFont"/>
    <w:link w:val="Footer"/>
    <w:uiPriority w:val="99"/>
    <w:rsid w:val="007A7500"/>
    <w:rPr>
      <w:rFonts w:ascii="Blender Pro Book" w:hAnsi="Blender Pro Book"/>
      <w:sz w:val="20"/>
      <w:lang w:val="tr-TR"/>
    </w:rPr>
  </w:style>
  <w:style w:type="paragraph" w:styleId="TOC1">
    <w:name w:val="toc 1"/>
    <w:basedOn w:val="Normal"/>
    <w:next w:val="Normal"/>
    <w:autoRedefine/>
    <w:uiPriority w:val="39"/>
    <w:unhideWhenUsed/>
    <w:rsid w:val="009A518F"/>
    <w:pPr>
      <w:spacing w:before="120"/>
    </w:pPr>
    <w:rPr>
      <w:rFonts w:asciiTheme="minorHAnsi" w:hAnsiTheme="minorHAnsi"/>
      <w:b/>
      <w:caps/>
      <w:sz w:val="22"/>
      <w:szCs w:val="22"/>
    </w:rPr>
  </w:style>
  <w:style w:type="paragraph" w:styleId="TOC4">
    <w:name w:val="toc 4"/>
    <w:basedOn w:val="Normal"/>
    <w:next w:val="Normal"/>
    <w:autoRedefine/>
    <w:uiPriority w:val="39"/>
    <w:unhideWhenUsed/>
    <w:rsid w:val="009A518F"/>
    <w:pPr>
      <w:ind w:left="600"/>
    </w:pPr>
    <w:rPr>
      <w:rFonts w:asciiTheme="minorHAnsi" w:hAnsiTheme="minorHAnsi"/>
      <w:sz w:val="18"/>
      <w:szCs w:val="18"/>
    </w:rPr>
  </w:style>
  <w:style w:type="paragraph" w:styleId="TOC5">
    <w:name w:val="toc 5"/>
    <w:basedOn w:val="Normal"/>
    <w:next w:val="Normal"/>
    <w:autoRedefine/>
    <w:uiPriority w:val="39"/>
    <w:unhideWhenUsed/>
    <w:rsid w:val="009A518F"/>
    <w:pPr>
      <w:ind w:left="800"/>
    </w:pPr>
    <w:rPr>
      <w:rFonts w:asciiTheme="minorHAnsi" w:hAnsiTheme="minorHAnsi"/>
      <w:sz w:val="18"/>
      <w:szCs w:val="18"/>
    </w:rPr>
  </w:style>
  <w:style w:type="paragraph" w:styleId="TOC6">
    <w:name w:val="toc 6"/>
    <w:basedOn w:val="Normal"/>
    <w:next w:val="Normal"/>
    <w:autoRedefine/>
    <w:uiPriority w:val="39"/>
    <w:unhideWhenUsed/>
    <w:rsid w:val="009A518F"/>
    <w:pPr>
      <w:ind w:left="1000"/>
    </w:pPr>
    <w:rPr>
      <w:rFonts w:asciiTheme="minorHAnsi" w:hAnsiTheme="minorHAnsi"/>
      <w:sz w:val="18"/>
      <w:szCs w:val="18"/>
    </w:rPr>
  </w:style>
  <w:style w:type="paragraph" w:styleId="TOC7">
    <w:name w:val="toc 7"/>
    <w:basedOn w:val="Normal"/>
    <w:next w:val="Normal"/>
    <w:autoRedefine/>
    <w:uiPriority w:val="39"/>
    <w:unhideWhenUsed/>
    <w:rsid w:val="009A518F"/>
    <w:pPr>
      <w:ind w:left="1200"/>
    </w:pPr>
    <w:rPr>
      <w:rFonts w:asciiTheme="minorHAnsi" w:hAnsiTheme="minorHAnsi"/>
      <w:sz w:val="18"/>
      <w:szCs w:val="18"/>
    </w:rPr>
  </w:style>
  <w:style w:type="paragraph" w:styleId="TOC8">
    <w:name w:val="toc 8"/>
    <w:basedOn w:val="Normal"/>
    <w:next w:val="Normal"/>
    <w:autoRedefine/>
    <w:uiPriority w:val="39"/>
    <w:unhideWhenUsed/>
    <w:rsid w:val="009A518F"/>
    <w:pPr>
      <w:ind w:left="1400"/>
    </w:pPr>
    <w:rPr>
      <w:rFonts w:asciiTheme="minorHAnsi" w:hAnsiTheme="minorHAnsi"/>
      <w:sz w:val="18"/>
      <w:szCs w:val="18"/>
    </w:rPr>
  </w:style>
  <w:style w:type="paragraph" w:styleId="TOC9">
    <w:name w:val="toc 9"/>
    <w:basedOn w:val="Normal"/>
    <w:next w:val="Normal"/>
    <w:autoRedefine/>
    <w:uiPriority w:val="39"/>
    <w:unhideWhenUsed/>
    <w:rsid w:val="009A518F"/>
    <w:pPr>
      <w:ind w:left="1600"/>
    </w:pPr>
    <w:rPr>
      <w:rFonts w:asciiTheme="minorHAnsi" w:hAnsiTheme="minorHAnsi"/>
      <w:sz w:val="18"/>
      <w:szCs w:val="18"/>
    </w:rPr>
  </w:style>
  <w:style w:type="character" w:styleId="CommentReference">
    <w:name w:val="annotation reference"/>
    <w:basedOn w:val="DefaultParagraphFont"/>
    <w:uiPriority w:val="99"/>
    <w:semiHidden/>
    <w:unhideWhenUsed/>
    <w:rsid w:val="005B5E87"/>
    <w:rPr>
      <w:sz w:val="18"/>
      <w:szCs w:val="18"/>
    </w:rPr>
  </w:style>
  <w:style w:type="paragraph" w:styleId="CommentText">
    <w:name w:val="annotation text"/>
    <w:basedOn w:val="Normal"/>
    <w:link w:val="CommentTextChar"/>
    <w:uiPriority w:val="99"/>
    <w:semiHidden/>
    <w:unhideWhenUsed/>
    <w:rsid w:val="005B5E87"/>
    <w:rPr>
      <w:sz w:val="24"/>
    </w:rPr>
  </w:style>
  <w:style w:type="character" w:customStyle="1" w:styleId="CommentTextChar">
    <w:name w:val="Comment Text Char"/>
    <w:basedOn w:val="DefaultParagraphFont"/>
    <w:link w:val="CommentText"/>
    <w:uiPriority w:val="99"/>
    <w:semiHidden/>
    <w:rsid w:val="005B5E87"/>
    <w:rPr>
      <w:rFonts w:ascii="Blender Pro Book" w:hAnsi="Blender Pro Book"/>
      <w:lang w:val="tr-TR"/>
    </w:rPr>
  </w:style>
  <w:style w:type="paragraph" w:styleId="CommentSubject">
    <w:name w:val="annotation subject"/>
    <w:basedOn w:val="CommentText"/>
    <w:next w:val="CommentText"/>
    <w:link w:val="CommentSubjectChar"/>
    <w:uiPriority w:val="99"/>
    <w:semiHidden/>
    <w:unhideWhenUsed/>
    <w:rsid w:val="005B5E87"/>
    <w:rPr>
      <w:b/>
      <w:bCs/>
      <w:sz w:val="20"/>
      <w:szCs w:val="20"/>
    </w:rPr>
  </w:style>
  <w:style w:type="character" w:customStyle="1" w:styleId="CommentSubjectChar">
    <w:name w:val="Comment Subject Char"/>
    <w:basedOn w:val="CommentTextChar"/>
    <w:link w:val="CommentSubject"/>
    <w:uiPriority w:val="99"/>
    <w:semiHidden/>
    <w:rsid w:val="005B5E87"/>
    <w:rPr>
      <w:rFonts w:ascii="Blender Pro Book" w:hAnsi="Blender Pro Book"/>
      <w:b/>
      <w:bCs/>
      <w:sz w:val="20"/>
      <w:szCs w:val="20"/>
      <w:lang w:val="tr-TR"/>
    </w:rPr>
  </w:style>
  <w:style w:type="character" w:styleId="Emphasis">
    <w:name w:val="Emphasis"/>
    <w:basedOn w:val="DefaultParagraphFont"/>
    <w:uiPriority w:val="20"/>
    <w:qFormat/>
    <w:rsid w:val="00B000AE"/>
    <w:rPr>
      <w:i/>
      <w:iCs/>
    </w:rPr>
  </w:style>
  <w:style w:type="table" w:styleId="TableGrid">
    <w:name w:val="Table Grid"/>
    <w:basedOn w:val="TableNormal"/>
    <w:uiPriority w:val="59"/>
    <w:rsid w:val="002B29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Quote">
    <w:name w:val="Quote"/>
    <w:basedOn w:val="Normal"/>
    <w:next w:val="Normal"/>
    <w:link w:val="QuoteChar"/>
    <w:uiPriority w:val="29"/>
    <w:qFormat/>
    <w:rsid w:val="009D098E"/>
    <w:rPr>
      <w:i/>
      <w:iCs/>
      <w:color w:val="000000" w:themeColor="text1"/>
    </w:rPr>
  </w:style>
  <w:style w:type="character" w:customStyle="1" w:styleId="QuoteChar">
    <w:name w:val="Quote Char"/>
    <w:basedOn w:val="DefaultParagraphFont"/>
    <w:link w:val="Quote"/>
    <w:uiPriority w:val="29"/>
    <w:rsid w:val="009D098E"/>
    <w:rPr>
      <w:rFonts w:ascii="Blender Pro Book" w:hAnsi="Blender Pro Book"/>
      <w:i/>
      <w:iCs/>
      <w:color w:val="000000" w:themeColor="text1"/>
      <w:sz w:val="20"/>
      <w:lang w:val="tr-TR"/>
    </w:rPr>
  </w:style>
  <w:style w:type="paragraph" w:styleId="Index1">
    <w:name w:val="index 1"/>
    <w:basedOn w:val="Normal"/>
    <w:next w:val="Normal"/>
    <w:autoRedefine/>
    <w:uiPriority w:val="99"/>
    <w:unhideWhenUsed/>
    <w:rsid w:val="009B1841"/>
    <w:pPr>
      <w:ind w:left="200" w:hanging="200"/>
    </w:pPr>
  </w:style>
  <w:style w:type="paragraph" w:styleId="Index2">
    <w:name w:val="index 2"/>
    <w:basedOn w:val="Normal"/>
    <w:next w:val="Normal"/>
    <w:autoRedefine/>
    <w:uiPriority w:val="99"/>
    <w:unhideWhenUsed/>
    <w:rsid w:val="009B1841"/>
    <w:pPr>
      <w:ind w:left="400" w:hanging="200"/>
    </w:pPr>
  </w:style>
  <w:style w:type="paragraph" w:styleId="Index3">
    <w:name w:val="index 3"/>
    <w:basedOn w:val="Normal"/>
    <w:next w:val="Normal"/>
    <w:autoRedefine/>
    <w:uiPriority w:val="99"/>
    <w:unhideWhenUsed/>
    <w:rsid w:val="009B1841"/>
    <w:pPr>
      <w:ind w:left="600" w:hanging="200"/>
    </w:pPr>
  </w:style>
  <w:style w:type="paragraph" w:styleId="Index4">
    <w:name w:val="index 4"/>
    <w:basedOn w:val="Normal"/>
    <w:next w:val="Normal"/>
    <w:autoRedefine/>
    <w:uiPriority w:val="99"/>
    <w:unhideWhenUsed/>
    <w:rsid w:val="009B1841"/>
    <w:pPr>
      <w:ind w:left="800" w:hanging="200"/>
    </w:pPr>
  </w:style>
  <w:style w:type="paragraph" w:styleId="Index5">
    <w:name w:val="index 5"/>
    <w:basedOn w:val="Normal"/>
    <w:next w:val="Normal"/>
    <w:autoRedefine/>
    <w:uiPriority w:val="99"/>
    <w:unhideWhenUsed/>
    <w:rsid w:val="009B1841"/>
    <w:pPr>
      <w:ind w:left="1000" w:hanging="200"/>
    </w:pPr>
  </w:style>
  <w:style w:type="paragraph" w:styleId="Index6">
    <w:name w:val="index 6"/>
    <w:basedOn w:val="Normal"/>
    <w:next w:val="Normal"/>
    <w:autoRedefine/>
    <w:uiPriority w:val="99"/>
    <w:unhideWhenUsed/>
    <w:rsid w:val="009B1841"/>
    <w:pPr>
      <w:ind w:left="1200" w:hanging="200"/>
    </w:pPr>
  </w:style>
  <w:style w:type="paragraph" w:styleId="Index7">
    <w:name w:val="index 7"/>
    <w:basedOn w:val="Normal"/>
    <w:next w:val="Normal"/>
    <w:autoRedefine/>
    <w:uiPriority w:val="99"/>
    <w:unhideWhenUsed/>
    <w:rsid w:val="009B1841"/>
    <w:pPr>
      <w:ind w:left="1400" w:hanging="200"/>
    </w:pPr>
  </w:style>
  <w:style w:type="paragraph" w:styleId="Index8">
    <w:name w:val="index 8"/>
    <w:basedOn w:val="Normal"/>
    <w:next w:val="Normal"/>
    <w:autoRedefine/>
    <w:uiPriority w:val="99"/>
    <w:unhideWhenUsed/>
    <w:rsid w:val="009B1841"/>
    <w:pPr>
      <w:ind w:left="1600" w:hanging="200"/>
    </w:pPr>
  </w:style>
  <w:style w:type="paragraph" w:styleId="Index9">
    <w:name w:val="index 9"/>
    <w:basedOn w:val="Normal"/>
    <w:next w:val="Normal"/>
    <w:autoRedefine/>
    <w:uiPriority w:val="99"/>
    <w:unhideWhenUsed/>
    <w:rsid w:val="009B1841"/>
    <w:pPr>
      <w:ind w:left="1800" w:hanging="200"/>
    </w:pPr>
  </w:style>
  <w:style w:type="paragraph" w:styleId="IndexHeading">
    <w:name w:val="index heading"/>
    <w:basedOn w:val="Normal"/>
    <w:next w:val="Index1"/>
    <w:uiPriority w:val="99"/>
    <w:unhideWhenUsed/>
    <w:rsid w:val="009B1841"/>
  </w:style>
  <w:style w:type="paragraph" w:customStyle="1" w:styleId="MC">
    <w:name w:val="MC"/>
    <w:basedOn w:val="Normal"/>
    <w:rsid w:val="00F774A8"/>
    <w:pPr>
      <w:keepNext/>
      <w:keepLines/>
      <w:spacing w:before="480" w:after="120"/>
      <w:contextualSpacing/>
    </w:pPr>
    <w:rPr>
      <w:rFonts w:ascii="Helvetica Neue Black Condensed" w:eastAsia="Calibri" w:hAnsi="Helvetica Neue Black Condensed" w:cs="Times New Roman"/>
      <w:color w:val="000000"/>
      <w:sz w:val="72"/>
      <w:szCs w:val="72"/>
      <w:lang w:val="en-US" w:eastAsia="ja-JP"/>
    </w:rPr>
  </w:style>
  <w:style w:type="numbering" w:customStyle="1" w:styleId="bullet0">
    <w:name w:val="bullet0"/>
    <w:uiPriority w:val="99"/>
    <w:rsid w:val="00286A0D"/>
    <w:pPr>
      <w:numPr>
        <w:numId w:val="14"/>
      </w:numPr>
    </w:pPr>
  </w:style>
  <w:style w:type="character" w:styleId="BookTitle">
    <w:name w:val="Book Title"/>
    <w:basedOn w:val="DefaultParagraphFont"/>
    <w:uiPriority w:val="33"/>
    <w:qFormat/>
    <w:rsid w:val="00136922"/>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091852">
      <w:bodyDiv w:val="1"/>
      <w:marLeft w:val="0"/>
      <w:marRight w:val="0"/>
      <w:marTop w:val="0"/>
      <w:marBottom w:val="0"/>
      <w:divBdr>
        <w:top w:val="none" w:sz="0" w:space="0" w:color="auto"/>
        <w:left w:val="none" w:sz="0" w:space="0" w:color="auto"/>
        <w:bottom w:val="none" w:sz="0" w:space="0" w:color="auto"/>
        <w:right w:val="none" w:sz="0" w:space="0" w:color="auto"/>
      </w:divBdr>
      <w:divsChild>
        <w:div w:id="134642185">
          <w:marLeft w:val="0"/>
          <w:marRight w:val="0"/>
          <w:marTop w:val="0"/>
          <w:marBottom w:val="0"/>
          <w:divBdr>
            <w:top w:val="none" w:sz="0" w:space="0" w:color="auto"/>
            <w:left w:val="none" w:sz="0" w:space="0" w:color="auto"/>
            <w:bottom w:val="none" w:sz="0" w:space="0" w:color="auto"/>
            <w:right w:val="none" w:sz="0" w:space="0" w:color="auto"/>
          </w:divBdr>
        </w:div>
        <w:div w:id="1550994638">
          <w:marLeft w:val="0"/>
          <w:marRight w:val="0"/>
          <w:marTop w:val="0"/>
          <w:marBottom w:val="0"/>
          <w:divBdr>
            <w:top w:val="none" w:sz="0" w:space="0" w:color="auto"/>
            <w:left w:val="none" w:sz="0" w:space="0" w:color="auto"/>
            <w:bottom w:val="none" w:sz="0" w:space="0" w:color="auto"/>
            <w:right w:val="none" w:sz="0" w:space="0" w:color="auto"/>
          </w:divBdr>
        </w:div>
      </w:divsChild>
    </w:div>
    <w:div w:id="401217879">
      <w:bodyDiv w:val="1"/>
      <w:marLeft w:val="0"/>
      <w:marRight w:val="0"/>
      <w:marTop w:val="0"/>
      <w:marBottom w:val="0"/>
      <w:divBdr>
        <w:top w:val="none" w:sz="0" w:space="0" w:color="auto"/>
        <w:left w:val="none" w:sz="0" w:space="0" w:color="auto"/>
        <w:bottom w:val="none" w:sz="0" w:space="0" w:color="auto"/>
        <w:right w:val="none" w:sz="0" w:space="0" w:color="auto"/>
      </w:divBdr>
    </w:div>
    <w:div w:id="450319680">
      <w:bodyDiv w:val="1"/>
      <w:marLeft w:val="0"/>
      <w:marRight w:val="0"/>
      <w:marTop w:val="0"/>
      <w:marBottom w:val="0"/>
      <w:divBdr>
        <w:top w:val="none" w:sz="0" w:space="0" w:color="auto"/>
        <w:left w:val="none" w:sz="0" w:space="0" w:color="auto"/>
        <w:bottom w:val="none" w:sz="0" w:space="0" w:color="auto"/>
        <w:right w:val="none" w:sz="0" w:space="0" w:color="auto"/>
      </w:divBdr>
    </w:div>
    <w:div w:id="595938115">
      <w:bodyDiv w:val="1"/>
      <w:marLeft w:val="0"/>
      <w:marRight w:val="0"/>
      <w:marTop w:val="0"/>
      <w:marBottom w:val="0"/>
      <w:divBdr>
        <w:top w:val="none" w:sz="0" w:space="0" w:color="auto"/>
        <w:left w:val="none" w:sz="0" w:space="0" w:color="auto"/>
        <w:bottom w:val="none" w:sz="0" w:space="0" w:color="auto"/>
        <w:right w:val="none" w:sz="0" w:space="0" w:color="auto"/>
      </w:divBdr>
      <w:divsChild>
        <w:div w:id="206532341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292903053">
              <w:marLeft w:val="0"/>
              <w:marRight w:val="0"/>
              <w:marTop w:val="0"/>
              <w:marBottom w:val="0"/>
              <w:divBdr>
                <w:top w:val="none" w:sz="0" w:space="0" w:color="auto"/>
                <w:left w:val="none" w:sz="0" w:space="0" w:color="auto"/>
                <w:bottom w:val="none" w:sz="0" w:space="0" w:color="auto"/>
                <w:right w:val="none" w:sz="0" w:space="0" w:color="auto"/>
              </w:divBdr>
              <w:divsChild>
                <w:div w:id="190980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3098352">
      <w:bodyDiv w:val="1"/>
      <w:marLeft w:val="0"/>
      <w:marRight w:val="0"/>
      <w:marTop w:val="0"/>
      <w:marBottom w:val="0"/>
      <w:divBdr>
        <w:top w:val="none" w:sz="0" w:space="0" w:color="auto"/>
        <w:left w:val="none" w:sz="0" w:space="0" w:color="auto"/>
        <w:bottom w:val="none" w:sz="0" w:space="0" w:color="auto"/>
        <w:right w:val="none" w:sz="0" w:space="0" w:color="auto"/>
      </w:divBdr>
      <w:divsChild>
        <w:div w:id="169364949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679038582">
              <w:marLeft w:val="0"/>
              <w:marRight w:val="0"/>
              <w:marTop w:val="0"/>
              <w:marBottom w:val="0"/>
              <w:divBdr>
                <w:top w:val="none" w:sz="0" w:space="0" w:color="auto"/>
                <w:left w:val="none" w:sz="0" w:space="0" w:color="auto"/>
                <w:bottom w:val="none" w:sz="0" w:space="0" w:color="auto"/>
                <w:right w:val="none" w:sz="0" w:space="0" w:color="auto"/>
              </w:divBdr>
              <w:divsChild>
                <w:div w:id="686760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600186">
      <w:bodyDiv w:val="1"/>
      <w:marLeft w:val="0"/>
      <w:marRight w:val="0"/>
      <w:marTop w:val="0"/>
      <w:marBottom w:val="0"/>
      <w:divBdr>
        <w:top w:val="none" w:sz="0" w:space="0" w:color="auto"/>
        <w:left w:val="none" w:sz="0" w:space="0" w:color="auto"/>
        <w:bottom w:val="none" w:sz="0" w:space="0" w:color="auto"/>
        <w:right w:val="none" w:sz="0" w:space="0" w:color="auto"/>
      </w:divBdr>
    </w:div>
    <w:div w:id="1455828441">
      <w:bodyDiv w:val="1"/>
      <w:marLeft w:val="0"/>
      <w:marRight w:val="0"/>
      <w:marTop w:val="0"/>
      <w:marBottom w:val="0"/>
      <w:divBdr>
        <w:top w:val="none" w:sz="0" w:space="0" w:color="auto"/>
        <w:left w:val="none" w:sz="0" w:space="0" w:color="auto"/>
        <w:bottom w:val="none" w:sz="0" w:space="0" w:color="auto"/>
        <w:right w:val="none" w:sz="0" w:space="0" w:color="auto"/>
      </w:divBdr>
    </w:div>
    <w:div w:id="14892035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0.png"/><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png"/><Relationship Id="rId26" Type="http://schemas.openxmlformats.org/officeDocument/2006/relationships/image" Target="media/image16.emf"/><Relationship Id="rId27" Type="http://schemas.openxmlformats.org/officeDocument/2006/relationships/image" Target="media/image17.emf"/><Relationship Id="rId28" Type="http://schemas.openxmlformats.org/officeDocument/2006/relationships/image" Target="media/image18.emf"/><Relationship Id="rId29" Type="http://schemas.openxmlformats.org/officeDocument/2006/relationships/image" Target="media/image19.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 Id="rId9" Type="http://schemas.openxmlformats.org/officeDocument/2006/relationships/footnotes" Target="footnotes.xml"/><Relationship Id="rId35" Type="http://schemas.openxmlformats.org/officeDocument/2006/relationships/image" Target="media/image230.emf"/><Relationship Id="rId36" Type="http://schemas.openxmlformats.org/officeDocument/2006/relationships/image" Target="media/image24.emf"/><Relationship Id="rId37" Type="http://schemas.openxmlformats.org/officeDocument/2006/relationships/image" Target="media/image25.emf"/><Relationship Id="rId38" Type="http://schemas.openxmlformats.org/officeDocument/2006/relationships/image" Target="media/image26.emf"/><Relationship Id="rId39" Type="http://schemas.openxmlformats.org/officeDocument/2006/relationships/hyperlink" Target="http://opensoundcontrol.org/" TargetMode="External"/><Relationship Id="rId10" Type="http://schemas.openxmlformats.org/officeDocument/2006/relationships/endnotes" Target="endnotes.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gif"/><Relationship Id="rId14" Type="http://schemas.openxmlformats.org/officeDocument/2006/relationships/image" Target="media/image4.g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40" Type="http://schemas.openxmlformats.org/officeDocument/2006/relationships/hyperlink" Target="http://opensoundcontrol.org/spec-1_0-examples" TargetMode="External"/><Relationship Id="rId41" Type="http://schemas.openxmlformats.org/officeDocument/2006/relationships/image" Target="media/image20.png"/><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footer" Target="footer2.xml"/><Relationship Id="rId45"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A01E2E-286E-324F-B4DB-EB8974F32B29}">
  <ds:schemaRefs>
    <ds:schemaRef ds:uri="http://schemas.openxmlformats.org/officeDocument/2006/bibliography"/>
  </ds:schemaRefs>
</ds:datastoreItem>
</file>

<file path=customXml/itemProps2.xml><?xml version="1.0" encoding="utf-8"?>
<ds:datastoreItem xmlns:ds="http://schemas.openxmlformats.org/officeDocument/2006/customXml" ds:itemID="{4A5D65BB-2A6A-F042-9E11-0A762DCE3833}">
  <ds:schemaRefs>
    <ds:schemaRef ds:uri="http://schemas.openxmlformats.org/officeDocument/2006/bibliography"/>
  </ds:schemaRefs>
</ds:datastoreItem>
</file>

<file path=customXml/itemProps3.xml><?xml version="1.0" encoding="utf-8"?>
<ds:datastoreItem xmlns:ds="http://schemas.openxmlformats.org/officeDocument/2006/customXml" ds:itemID="{384BF8C7-BB1E-DC4C-8CEA-19E57260C606}">
  <ds:schemaRefs>
    <ds:schemaRef ds:uri="http://schemas.openxmlformats.org/officeDocument/2006/bibliography"/>
  </ds:schemaRefs>
</ds:datastoreItem>
</file>

<file path=customXml/itemProps4.xml><?xml version="1.0" encoding="utf-8"?>
<ds:datastoreItem xmlns:ds="http://schemas.openxmlformats.org/officeDocument/2006/customXml" ds:itemID="{00F7ECAE-3C4F-8841-9624-23A3FA585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85</Pages>
  <Words>19384</Words>
  <Characters>110689</Characters>
  <Application>Microsoft Macintosh Word</Application>
  <DocSecurity>0</DocSecurity>
  <Lines>1876</Lines>
  <Paragraphs>985</Paragraphs>
  <ScaleCrop>false</ScaleCrop>
  <HeadingPairs>
    <vt:vector size="2" baseType="variant">
      <vt:variant>
        <vt:lpstr>Title</vt:lpstr>
      </vt:variant>
      <vt:variant>
        <vt:i4>1</vt:i4>
      </vt:variant>
    </vt:vector>
  </HeadingPairs>
  <TitlesOfParts>
    <vt:vector size="1" baseType="lpstr">
      <vt:lpstr/>
    </vt:vector>
  </TitlesOfParts>
  <Company>amberPlatform/BIS</Company>
  <LinksUpToDate>false</LinksUpToDate>
  <CharactersWithSpaces>129088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Ekmel Ertan</dc:creator>
  <cp:keywords/>
  <dc:description/>
  <cp:lastModifiedBy>ekmel ertan</cp:lastModifiedBy>
  <cp:revision>2</cp:revision>
  <dcterms:created xsi:type="dcterms:W3CDTF">2018-02-21T15:03:00Z</dcterms:created>
  <dcterms:modified xsi:type="dcterms:W3CDTF">2018-02-21T15:03:00Z</dcterms:modified>
</cp:coreProperties>
</file>